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Ex1.xml" ContentType="application/vnd.ms-office.chartex+xml"/>
  <Override PartName="/word/charts/style2.xml" ContentType="application/vnd.ms-office.chartstyle+xml"/>
  <Override PartName="/word/charts/colors2.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4.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5.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6.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7.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8.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9.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0.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1.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2.xml" ContentType="application/vnd.openxmlformats-officedocument.drawingml.chart+xml"/>
  <Override PartName="/word/charts/style13.xml" ContentType="application/vnd.ms-office.chartstyle+xml"/>
  <Override PartName="/word/charts/colors13.xml" ContentType="application/vnd.ms-office.chartcolorstyle+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9.xml" ContentType="application/vnd.openxmlformats-officedocument.wordprocessingml.footer+xml"/>
  <Override PartName="/word/charts/chart13.xml" ContentType="application/vnd.openxmlformats-officedocument.drawingml.chart+xml"/>
  <Override PartName="/word/charts/style14.xml" ContentType="application/vnd.ms-office.chartstyle+xml"/>
  <Override PartName="/word/charts/colors14.xml" ContentType="application/vnd.ms-office.chartcolorstyle+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footer12.xml" ContentType="application/vnd.openxmlformats-officedocument.wordprocessingml.footer+xml"/>
  <Override PartName="/word/header3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D7E5F9" w14:textId="549E68EF" w:rsidR="00DB3902" w:rsidRDefault="00DB3902" w:rsidP="00DB3902">
      <w:pPr>
        <w:spacing w:line="240" w:lineRule="auto"/>
        <w:jc w:val="center"/>
        <w:rPr>
          <w:b/>
          <w:bCs/>
          <w:sz w:val="28"/>
          <w:szCs w:val="28"/>
        </w:rPr>
      </w:pPr>
      <w:r>
        <w:rPr>
          <w:noProof/>
        </w:rPr>
        <w:drawing>
          <wp:inline distT="0" distB="0" distL="0" distR="0" wp14:anchorId="5C2C6CD1" wp14:editId="16F50EB5">
            <wp:extent cx="900000" cy="978408"/>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00000" cy="978408"/>
                    </a:xfrm>
                    <a:prstGeom prst="rect">
                      <a:avLst/>
                    </a:prstGeom>
                  </pic:spPr>
                </pic:pic>
              </a:graphicData>
            </a:graphic>
          </wp:inline>
        </w:drawing>
      </w:r>
    </w:p>
    <w:p w14:paraId="382B27E2" w14:textId="445AD631" w:rsidR="00DB3902" w:rsidRDefault="00DB3902" w:rsidP="00DB3902">
      <w:pPr>
        <w:spacing w:line="240" w:lineRule="auto"/>
        <w:jc w:val="center"/>
        <w:rPr>
          <w:b/>
          <w:bCs/>
          <w:sz w:val="28"/>
          <w:szCs w:val="28"/>
        </w:rPr>
      </w:pPr>
      <w:r>
        <w:rPr>
          <w:b/>
          <w:bCs/>
          <w:sz w:val="28"/>
          <w:szCs w:val="28"/>
        </w:rPr>
        <w:t>UNIVERSITAS INDONESIA</w:t>
      </w:r>
    </w:p>
    <w:p w14:paraId="43D12DFE" w14:textId="77777777" w:rsidR="009736FA" w:rsidRDefault="009736FA" w:rsidP="00DB3902">
      <w:pPr>
        <w:spacing w:line="240" w:lineRule="auto"/>
        <w:jc w:val="center"/>
        <w:rPr>
          <w:b/>
          <w:bCs/>
          <w:sz w:val="28"/>
          <w:szCs w:val="28"/>
        </w:rPr>
      </w:pPr>
    </w:p>
    <w:p w14:paraId="4D738DAE" w14:textId="77777777" w:rsidR="009736FA" w:rsidRPr="00DB3902" w:rsidRDefault="009736FA" w:rsidP="00DB3902">
      <w:pPr>
        <w:spacing w:line="240" w:lineRule="auto"/>
        <w:jc w:val="center"/>
        <w:rPr>
          <w:b/>
          <w:bCs/>
          <w:sz w:val="28"/>
          <w:szCs w:val="28"/>
        </w:rPr>
      </w:pPr>
    </w:p>
    <w:p w14:paraId="37EA96C4" w14:textId="5E4685C5" w:rsidR="005043EA" w:rsidRDefault="00C56C18" w:rsidP="00DB3902">
      <w:pPr>
        <w:pStyle w:val="Title"/>
      </w:pPr>
      <w:fldSimple w:instr=" DOCPROPERTY  &quot;Judul Kapital&quot;  \* MERGEFORMAT ">
        <w:r w:rsidR="00A262DF">
          <w:t>OPTIMASI ALOKASI PEKERJAAN DAN SUMBER DAYA DENGAN SISTEM INFORMASI MANAJEMEN PROYEK PADA PERUSAHAAN TEKNOLOGI INFORMASI</w:t>
        </w:r>
      </w:fldSimple>
    </w:p>
    <w:p w14:paraId="0FDD81CA" w14:textId="4383C4E8" w:rsidR="009736FA" w:rsidRDefault="009736FA" w:rsidP="009736FA"/>
    <w:p w14:paraId="1570D9BA" w14:textId="161BA115" w:rsidR="009736FA" w:rsidRDefault="00377D62" w:rsidP="009736FA">
      <w:r>
        <w:fldChar w:fldCharType="begin"/>
      </w:r>
      <w:r>
        <w:instrText xml:space="preserve"> DOCVARIABLE  Judul  \* MERGEFORMAT </w:instrText>
      </w:r>
      <w:r>
        <w:fldChar w:fldCharType="end"/>
      </w:r>
    </w:p>
    <w:p w14:paraId="0EA0A12D" w14:textId="77777777" w:rsidR="009736FA" w:rsidRDefault="009736FA" w:rsidP="009736FA"/>
    <w:p w14:paraId="0822EDA0" w14:textId="77777777" w:rsidR="009736FA" w:rsidRDefault="009736FA" w:rsidP="009736FA"/>
    <w:p w14:paraId="6B3E9473" w14:textId="77777777" w:rsidR="009736FA" w:rsidRDefault="009736FA" w:rsidP="009736FA"/>
    <w:p w14:paraId="4028EDA0" w14:textId="77777777" w:rsidR="009736FA" w:rsidRDefault="009736FA" w:rsidP="009736FA"/>
    <w:p w14:paraId="0E7A571E" w14:textId="4AE532CC" w:rsidR="009736FA" w:rsidRDefault="009736FA" w:rsidP="009736FA">
      <w:pPr>
        <w:jc w:val="center"/>
        <w:rPr>
          <w:b/>
          <w:bCs/>
          <w:sz w:val="28"/>
          <w:szCs w:val="28"/>
        </w:rPr>
      </w:pPr>
      <w:r>
        <w:rPr>
          <w:b/>
          <w:bCs/>
          <w:sz w:val="28"/>
          <w:szCs w:val="28"/>
        </w:rPr>
        <w:t>TESIS</w:t>
      </w:r>
    </w:p>
    <w:customXmlInsRangeStart w:id="1" w:author="ilham.nur@office.ui.ac.id [2]" w:date="2023-01-25T11:45:00Z"/>
    <w:sdt>
      <w:sdtPr>
        <w:rPr>
          <w:b/>
          <w:bCs/>
          <w:sz w:val="28"/>
          <w:szCs w:val="28"/>
        </w:rPr>
        <w:id w:val="1280684649"/>
        <w:docPartObj>
          <w:docPartGallery w:val="Watermarks"/>
        </w:docPartObj>
      </w:sdtPr>
      <w:sdtContent>
        <w:customXmlInsRangeEnd w:id="1"/>
        <w:p w14:paraId="3CC02812" w14:textId="14A8AE14" w:rsidR="009736FA" w:rsidRDefault="004170F2" w:rsidP="009736FA">
          <w:pPr>
            <w:jc w:val="center"/>
            <w:rPr>
              <w:b/>
              <w:bCs/>
              <w:sz w:val="28"/>
              <w:szCs w:val="28"/>
            </w:rPr>
          </w:pPr>
          <w:ins w:id="2" w:author="ilham.nur@office.ui.ac.id [2]" w:date="2023-01-25T11:45:00Z">
            <w:r w:rsidRPr="004170F2">
              <w:rPr>
                <w:b/>
                <w:bCs/>
                <w:noProof/>
                <w:sz w:val="28"/>
                <w:szCs w:val="28"/>
              </w:rPr>
              <w:drawing>
                <wp:anchor distT="0" distB="0" distL="114300" distR="114300" simplePos="0" relativeHeight="251658243" behindDoc="1" locked="0" layoutInCell="0" allowOverlap="1" wp14:anchorId="3C665B01" wp14:editId="5241F478">
                  <wp:simplePos x="0" y="0"/>
                  <wp:positionH relativeFrom="margin">
                    <wp:align>center</wp:align>
                  </wp:positionH>
                  <wp:positionV relativeFrom="margin">
                    <wp:align>center</wp:align>
                  </wp:positionV>
                  <wp:extent cx="3810000" cy="38100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343015"/>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pic:spPr>
                      </pic:pic>
                    </a:graphicData>
                  </a:graphic>
                  <wp14:sizeRelH relativeFrom="page">
                    <wp14:pctWidth>0</wp14:pctWidth>
                  </wp14:sizeRelH>
                  <wp14:sizeRelV relativeFrom="page">
                    <wp14:pctHeight>0</wp14:pctHeight>
                  </wp14:sizeRelV>
                </wp:anchor>
              </w:drawing>
            </w:r>
          </w:ins>
        </w:p>
        <w:customXmlInsRangeStart w:id="3" w:author="ilham.nur@office.ui.ac.id [2]" w:date="2023-01-25T11:45:00Z"/>
      </w:sdtContent>
    </w:sdt>
    <w:customXmlInsRangeEnd w:id="3"/>
    <w:p w14:paraId="514C6C13" w14:textId="77777777" w:rsidR="00441B32" w:rsidRDefault="00441B32" w:rsidP="009736FA">
      <w:pPr>
        <w:jc w:val="center"/>
        <w:rPr>
          <w:b/>
          <w:bCs/>
          <w:sz w:val="28"/>
          <w:szCs w:val="28"/>
        </w:rPr>
      </w:pPr>
    </w:p>
    <w:p w14:paraId="283E0FE9" w14:textId="77777777" w:rsidR="009736FA" w:rsidRDefault="009736FA" w:rsidP="009736FA">
      <w:pPr>
        <w:jc w:val="center"/>
        <w:rPr>
          <w:b/>
          <w:bCs/>
          <w:sz w:val="28"/>
          <w:szCs w:val="28"/>
        </w:rPr>
      </w:pPr>
    </w:p>
    <w:p w14:paraId="2AA6C104" w14:textId="77777777" w:rsidR="009736FA" w:rsidRDefault="009736FA" w:rsidP="009736FA">
      <w:pPr>
        <w:jc w:val="center"/>
        <w:rPr>
          <w:b/>
          <w:bCs/>
          <w:sz w:val="28"/>
          <w:szCs w:val="28"/>
        </w:rPr>
      </w:pPr>
    </w:p>
    <w:p w14:paraId="0228AA36" w14:textId="77777777" w:rsidR="00FF09DC" w:rsidRDefault="00FF09DC" w:rsidP="009736FA">
      <w:pPr>
        <w:jc w:val="center"/>
        <w:rPr>
          <w:b/>
          <w:bCs/>
          <w:sz w:val="28"/>
          <w:szCs w:val="28"/>
        </w:rPr>
      </w:pPr>
    </w:p>
    <w:p w14:paraId="3B8014CA" w14:textId="2CEA20B6" w:rsidR="00B66E20" w:rsidRDefault="00D3179D" w:rsidP="00FF09DC">
      <w:pPr>
        <w:spacing w:after="0" w:line="240" w:lineRule="auto"/>
        <w:jc w:val="center"/>
        <w:rPr>
          <w:b/>
          <w:bCs/>
          <w:szCs w:val="24"/>
        </w:rPr>
      </w:pPr>
      <w:r>
        <w:rPr>
          <w:b/>
          <w:bCs/>
          <w:szCs w:val="24"/>
        </w:rPr>
        <w:fldChar w:fldCharType="begin"/>
      </w:r>
      <w:r>
        <w:rPr>
          <w:b/>
          <w:bCs/>
          <w:szCs w:val="24"/>
        </w:rPr>
        <w:instrText xml:space="preserve"> DOCPROPERTY  "Nama Kapital"  \* MERGEFORMAT </w:instrText>
      </w:r>
      <w:r>
        <w:rPr>
          <w:b/>
          <w:bCs/>
          <w:szCs w:val="24"/>
        </w:rPr>
        <w:fldChar w:fldCharType="separate"/>
      </w:r>
      <w:r w:rsidR="00A262DF">
        <w:rPr>
          <w:b/>
          <w:bCs/>
          <w:szCs w:val="24"/>
        </w:rPr>
        <w:t>ILHAM NUR PRATAMA</w:t>
      </w:r>
      <w:r>
        <w:rPr>
          <w:b/>
          <w:bCs/>
          <w:szCs w:val="24"/>
        </w:rPr>
        <w:fldChar w:fldCharType="end"/>
      </w:r>
    </w:p>
    <w:p w14:paraId="4084A5EE" w14:textId="6964DC19" w:rsidR="00FF09DC" w:rsidRDefault="00D155E5" w:rsidP="00FF09DC">
      <w:pPr>
        <w:spacing w:after="0" w:line="240" w:lineRule="auto"/>
        <w:jc w:val="center"/>
        <w:rPr>
          <w:b/>
          <w:bCs/>
          <w:szCs w:val="24"/>
        </w:rPr>
      </w:pPr>
      <w:r>
        <w:rPr>
          <w:b/>
          <w:bCs/>
          <w:szCs w:val="24"/>
        </w:rPr>
        <w:fldChar w:fldCharType="begin"/>
      </w:r>
      <w:r>
        <w:rPr>
          <w:b/>
          <w:bCs/>
          <w:szCs w:val="24"/>
        </w:rPr>
        <w:instrText xml:space="preserve"> DOCPROPERTY  NPM  \* MERGEFORMAT </w:instrText>
      </w:r>
      <w:r>
        <w:rPr>
          <w:b/>
          <w:bCs/>
          <w:szCs w:val="24"/>
        </w:rPr>
        <w:fldChar w:fldCharType="separate"/>
      </w:r>
      <w:r w:rsidR="00A262DF">
        <w:rPr>
          <w:b/>
          <w:bCs/>
          <w:szCs w:val="24"/>
        </w:rPr>
        <w:t>2106663282</w:t>
      </w:r>
      <w:r>
        <w:rPr>
          <w:b/>
          <w:bCs/>
          <w:szCs w:val="24"/>
        </w:rPr>
        <w:fldChar w:fldCharType="end"/>
      </w:r>
    </w:p>
    <w:p w14:paraId="058841A0" w14:textId="77777777" w:rsidR="00D3179D" w:rsidRDefault="00D3179D" w:rsidP="00FF09DC">
      <w:pPr>
        <w:spacing w:after="0" w:line="240" w:lineRule="auto"/>
        <w:jc w:val="center"/>
        <w:rPr>
          <w:b/>
          <w:bCs/>
          <w:szCs w:val="24"/>
        </w:rPr>
      </w:pPr>
    </w:p>
    <w:p w14:paraId="1739574C" w14:textId="77777777" w:rsidR="00FF09DC" w:rsidRDefault="00FF09DC" w:rsidP="00AE58C4">
      <w:pPr>
        <w:rPr>
          <w:b/>
          <w:bCs/>
          <w:szCs w:val="24"/>
        </w:rPr>
      </w:pPr>
    </w:p>
    <w:p w14:paraId="3703190C" w14:textId="77777777" w:rsidR="00FF09DC" w:rsidRDefault="00FF09DC" w:rsidP="00FF09DC">
      <w:pPr>
        <w:rPr>
          <w:b/>
          <w:bCs/>
          <w:szCs w:val="24"/>
        </w:rPr>
      </w:pPr>
    </w:p>
    <w:p w14:paraId="3A3F8F9E" w14:textId="77777777" w:rsidR="00FF09DC" w:rsidRDefault="00FF09DC" w:rsidP="009736FA">
      <w:pPr>
        <w:jc w:val="center"/>
        <w:rPr>
          <w:b/>
          <w:bCs/>
          <w:szCs w:val="24"/>
        </w:rPr>
      </w:pPr>
    </w:p>
    <w:p w14:paraId="3E26F917" w14:textId="26011779" w:rsidR="00FF09DC" w:rsidRDefault="00FF09DC" w:rsidP="00FF09DC">
      <w:pPr>
        <w:spacing w:after="0" w:line="240" w:lineRule="auto"/>
        <w:jc w:val="center"/>
        <w:rPr>
          <w:b/>
          <w:bCs/>
          <w:szCs w:val="24"/>
        </w:rPr>
      </w:pPr>
      <w:r>
        <w:rPr>
          <w:b/>
          <w:bCs/>
          <w:szCs w:val="24"/>
        </w:rPr>
        <w:t>FAKULTAS TEKNIK</w:t>
      </w:r>
    </w:p>
    <w:p w14:paraId="5A3D1C08" w14:textId="4CB23269" w:rsidR="00FF09DC" w:rsidRDefault="00FF09DC" w:rsidP="00FF09DC">
      <w:pPr>
        <w:spacing w:after="0" w:line="240" w:lineRule="auto"/>
        <w:jc w:val="center"/>
        <w:rPr>
          <w:b/>
          <w:bCs/>
          <w:szCs w:val="24"/>
        </w:rPr>
      </w:pPr>
      <w:r>
        <w:rPr>
          <w:b/>
          <w:bCs/>
          <w:szCs w:val="24"/>
        </w:rPr>
        <w:t>PROGRAM MAGISTER TEKNIK INDUSTRI</w:t>
      </w:r>
    </w:p>
    <w:p w14:paraId="463B6717" w14:textId="450499A2" w:rsidR="00FF09DC" w:rsidRDefault="007723C2" w:rsidP="00FF09DC">
      <w:pPr>
        <w:spacing w:after="0" w:line="240" w:lineRule="auto"/>
        <w:jc w:val="center"/>
        <w:rPr>
          <w:b/>
          <w:bCs/>
          <w:szCs w:val="24"/>
        </w:rPr>
      </w:pPr>
      <w:r>
        <w:rPr>
          <w:b/>
          <w:bCs/>
          <w:szCs w:val="24"/>
        </w:rPr>
        <w:fldChar w:fldCharType="begin"/>
      </w:r>
      <w:r>
        <w:rPr>
          <w:b/>
          <w:bCs/>
          <w:szCs w:val="24"/>
        </w:rPr>
        <w:instrText xml:space="preserve"> DOCPROPERTY  Lokasi_Kapital  \* MERGEFORMAT </w:instrText>
      </w:r>
      <w:r>
        <w:rPr>
          <w:b/>
          <w:bCs/>
          <w:szCs w:val="24"/>
        </w:rPr>
        <w:fldChar w:fldCharType="separate"/>
      </w:r>
      <w:r w:rsidR="00A262DF">
        <w:rPr>
          <w:b/>
          <w:bCs/>
          <w:szCs w:val="24"/>
        </w:rPr>
        <w:t>SALEMBA</w:t>
      </w:r>
      <w:r>
        <w:rPr>
          <w:b/>
          <w:bCs/>
          <w:szCs w:val="24"/>
        </w:rPr>
        <w:fldChar w:fldCharType="end"/>
      </w:r>
    </w:p>
    <w:p w14:paraId="30820E8A" w14:textId="38A165B4" w:rsidR="004E6D77" w:rsidRDefault="009936E1" w:rsidP="00FF09DC">
      <w:pPr>
        <w:spacing w:after="0" w:line="240" w:lineRule="auto"/>
        <w:jc w:val="center"/>
        <w:rPr>
          <w:b/>
          <w:bCs/>
          <w:szCs w:val="24"/>
        </w:rPr>
        <w:sectPr w:rsidR="004E6D77" w:rsidSect="00221A9D">
          <w:headerReference w:type="default" r:id="rId11"/>
          <w:footerReference w:type="default" r:id="rId12"/>
          <w:footerReference w:type="first" r:id="rId13"/>
          <w:pgSz w:w="11906" w:h="16838" w:code="9"/>
          <w:pgMar w:top="1701" w:right="1701" w:bottom="1701" w:left="1701" w:header="720" w:footer="720" w:gutter="0"/>
          <w:cols w:space="720"/>
          <w:titlePg/>
          <w:docGrid w:linePitch="360"/>
        </w:sectPr>
      </w:pPr>
      <w:r>
        <w:rPr>
          <w:b/>
          <w:bCs/>
          <w:szCs w:val="24"/>
        </w:rPr>
        <w:fldChar w:fldCharType="begin"/>
      </w:r>
      <w:r>
        <w:rPr>
          <w:b/>
          <w:bCs/>
          <w:szCs w:val="24"/>
        </w:rPr>
        <w:instrText xml:space="preserve"> DOCPROPERTY  "Tahun Penelitian"  \* MERGEFORMAT </w:instrText>
      </w:r>
      <w:r>
        <w:rPr>
          <w:b/>
          <w:bCs/>
          <w:szCs w:val="24"/>
        </w:rPr>
        <w:fldChar w:fldCharType="separate"/>
      </w:r>
      <w:r w:rsidR="00A262DF">
        <w:rPr>
          <w:b/>
          <w:bCs/>
          <w:szCs w:val="24"/>
        </w:rPr>
        <w:t>2023</w:t>
      </w:r>
      <w:r>
        <w:rPr>
          <w:b/>
          <w:bCs/>
          <w:szCs w:val="24"/>
        </w:rPr>
        <w:fldChar w:fldCharType="end"/>
      </w:r>
    </w:p>
    <w:p w14:paraId="46CD5DF1" w14:textId="77777777" w:rsidR="004E6D77" w:rsidRDefault="004E6D77" w:rsidP="004E6D77">
      <w:pPr>
        <w:spacing w:line="240" w:lineRule="auto"/>
        <w:jc w:val="center"/>
        <w:rPr>
          <w:b/>
          <w:bCs/>
          <w:sz w:val="28"/>
          <w:szCs w:val="28"/>
        </w:rPr>
      </w:pPr>
      <w:r>
        <w:rPr>
          <w:noProof/>
        </w:rPr>
        <w:lastRenderedPageBreak/>
        <w:drawing>
          <wp:inline distT="0" distB="0" distL="0" distR="0" wp14:anchorId="1BFF9C84" wp14:editId="474C7AB5">
            <wp:extent cx="900000" cy="978408"/>
            <wp:effectExtent l="0" t="0" r="0" b="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00000" cy="978408"/>
                    </a:xfrm>
                    <a:prstGeom prst="rect">
                      <a:avLst/>
                    </a:prstGeom>
                  </pic:spPr>
                </pic:pic>
              </a:graphicData>
            </a:graphic>
          </wp:inline>
        </w:drawing>
      </w:r>
    </w:p>
    <w:p w14:paraId="4F99B84C" w14:textId="77777777" w:rsidR="004E6D77" w:rsidRDefault="004E6D77" w:rsidP="004E6D77">
      <w:pPr>
        <w:spacing w:line="240" w:lineRule="auto"/>
        <w:jc w:val="center"/>
        <w:rPr>
          <w:b/>
          <w:bCs/>
          <w:sz w:val="28"/>
          <w:szCs w:val="28"/>
        </w:rPr>
      </w:pPr>
      <w:r>
        <w:rPr>
          <w:b/>
          <w:bCs/>
          <w:sz w:val="28"/>
          <w:szCs w:val="28"/>
        </w:rPr>
        <w:t>UNIVERSITAS INDONESIA</w:t>
      </w:r>
    </w:p>
    <w:p w14:paraId="57401BF7" w14:textId="15AB8824" w:rsidR="004E6D77" w:rsidRPr="00543131" w:rsidRDefault="00543131" w:rsidP="00543131">
      <w:pPr>
        <w:pStyle w:val="Heading1"/>
        <w:numPr>
          <w:ilvl w:val="0"/>
          <w:numId w:val="0"/>
        </w:numPr>
        <w:ind w:left="360"/>
        <w:rPr>
          <w:color w:val="FFFFFF" w:themeColor="background1"/>
        </w:rPr>
      </w:pPr>
      <w:bookmarkStart w:id="4" w:name="_Toc120139610"/>
      <w:bookmarkStart w:id="5" w:name="_Toc128943828"/>
      <w:r w:rsidRPr="00543131">
        <w:rPr>
          <w:color w:val="FFFFFF" w:themeColor="background1"/>
        </w:rPr>
        <w:t>HALAMAN JUDUL</w:t>
      </w:r>
      <w:bookmarkEnd w:id="4"/>
      <w:bookmarkEnd w:id="5"/>
    </w:p>
    <w:p w14:paraId="517DC332" w14:textId="77777777" w:rsidR="004E6D77" w:rsidRPr="00DB3902" w:rsidRDefault="004E6D77" w:rsidP="004E6D77">
      <w:pPr>
        <w:spacing w:line="240" w:lineRule="auto"/>
        <w:jc w:val="center"/>
        <w:rPr>
          <w:b/>
          <w:bCs/>
          <w:sz w:val="28"/>
          <w:szCs w:val="28"/>
        </w:rPr>
      </w:pPr>
    </w:p>
    <w:p w14:paraId="4BE7C07D" w14:textId="5FA6352E" w:rsidR="004E6D77" w:rsidRDefault="00C56C18" w:rsidP="00B23540">
      <w:pPr>
        <w:pStyle w:val="Title"/>
      </w:pPr>
      <w:fldSimple w:instr=" DOCPROPERTY  &quot;Judul Kapital&quot;  \* MERGEFORMAT ">
        <w:r w:rsidR="00A262DF">
          <w:t>OPTIMASI ALOKASI PEKERJAAN DAN SUMBER DAYA DENGAN SISTEM INFORMASI MANAJEMEN PROYEK PADA PERUSAHAAN TEKNOLOGI INFORMASI</w:t>
        </w:r>
      </w:fldSimple>
    </w:p>
    <w:p w14:paraId="14D047B1" w14:textId="77777777" w:rsidR="004E6D77" w:rsidRDefault="004E6D77" w:rsidP="004E6D77"/>
    <w:p w14:paraId="6FA43126" w14:textId="77777777" w:rsidR="004E6D77" w:rsidRDefault="004E6D77" w:rsidP="004E6D77"/>
    <w:p w14:paraId="08FE622A" w14:textId="77777777" w:rsidR="004E6D77" w:rsidRDefault="004E6D77" w:rsidP="004E6D77"/>
    <w:sdt>
      <w:sdtPr>
        <w:id w:val="1399333750"/>
        <w:docPartObj>
          <w:docPartGallery w:val="Watermarks"/>
        </w:docPartObj>
      </w:sdtPr>
      <w:sdtContent>
        <w:p w14:paraId="22089357" w14:textId="2DB87670" w:rsidR="004E6D77" w:rsidRDefault="009E435A" w:rsidP="004E6D77">
          <w:r>
            <w:rPr>
              <w:noProof/>
            </w:rPr>
            <w:drawing>
              <wp:anchor distT="0" distB="0" distL="114300" distR="114300" simplePos="0" relativeHeight="251658240" behindDoc="1" locked="0" layoutInCell="0" allowOverlap="1" wp14:anchorId="5FE008DB" wp14:editId="5C0C46CC">
                <wp:simplePos x="0" y="0"/>
                <wp:positionH relativeFrom="margin">
                  <wp:align>center</wp:align>
                </wp:positionH>
                <wp:positionV relativeFrom="margin">
                  <wp:align>center</wp:align>
                </wp:positionV>
                <wp:extent cx="3810000" cy="38100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343015"/>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1AD13B83" w14:textId="77777777" w:rsidR="000C67AE" w:rsidRDefault="000C67AE" w:rsidP="00005494">
      <w:pPr>
        <w:jc w:val="center"/>
        <w:rPr>
          <w:b/>
          <w:bCs/>
          <w:sz w:val="28"/>
          <w:szCs w:val="28"/>
        </w:rPr>
      </w:pPr>
    </w:p>
    <w:p w14:paraId="2E9B8BA6" w14:textId="77777777" w:rsidR="000C67AE" w:rsidRDefault="000C67AE" w:rsidP="00005494">
      <w:pPr>
        <w:jc w:val="center"/>
        <w:rPr>
          <w:b/>
          <w:bCs/>
          <w:sz w:val="28"/>
          <w:szCs w:val="28"/>
        </w:rPr>
      </w:pPr>
    </w:p>
    <w:p w14:paraId="03CD7C5C" w14:textId="67071DE5" w:rsidR="004E6D77" w:rsidRDefault="004E6D77" w:rsidP="00005494">
      <w:pPr>
        <w:jc w:val="center"/>
        <w:rPr>
          <w:b/>
          <w:bCs/>
          <w:sz w:val="28"/>
          <w:szCs w:val="28"/>
        </w:rPr>
      </w:pPr>
      <w:r>
        <w:rPr>
          <w:b/>
          <w:bCs/>
          <w:sz w:val="28"/>
          <w:szCs w:val="28"/>
        </w:rPr>
        <w:t>TESIS</w:t>
      </w:r>
    </w:p>
    <w:p w14:paraId="1710119E" w14:textId="70B7A94C" w:rsidR="004E6D77" w:rsidRPr="000C67AE" w:rsidRDefault="004E6D77" w:rsidP="000C67AE">
      <w:pPr>
        <w:jc w:val="center"/>
        <w:rPr>
          <w:b/>
          <w:bCs/>
          <w:szCs w:val="24"/>
        </w:rPr>
      </w:pPr>
      <w:proofErr w:type="spellStart"/>
      <w:r>
        <w:rPr>
          <w:b/>
          <w:bCs/>
          <w:szCs w:val="24"/>
        </w:rPr>
        <w:t>Diajukan</w:t>
      </w:r>
      <w:proofErr w:type="spellEnd"/>
      <w:r>
        <w:rPr>
          <w:b/>
          <w:bCs/>
          <w:szCs w:val="24"/>
        </w:rPr>
        <w:t xml:space="preserve"> </w:t>
      </w:r>
      <w:proofErr w:type="spellStart"/>
      <w:r>
        <w:rPr>
          <w:b/>
          <w:bCs/>
          <w:szCs w:val="24"/>
        </w:rPr>
        <w:t>sebagai</w:t>
      </w:r>
      <w:proofErr w:type="spellEnd"/>
      <w:r>
        <w:rPr>
          <w:b/>
          <w:bCs/>
          <w:szCs w:val="24"/>
        </w:rPr>
        <w:t xml:space="preserve"> salah </w:t>
      </w:r>
      <w:proofErr w:type="spellStart"/>
      <w:r>
        <w:rPr>
          <w:b/>
          <w:bCs/>
          <w:szCs w:val="24"/>
        </w:rPr>
        <w:t>satu</w:t>
      </w:r>
      <w:proofErr w:type="spellEnd"/>
      <w:r>
        <w:rPr>
          <w:b/>
          <w:bCs/>
          <w:szCs w:val="24"/>
        </w:rPr>
        <w:t xml:space="preserve"> </w:t>
      </w:r>
      <w:proofErr w:type="spellStart"/>
      <w:r>
        <w:rPr>
          <w:b/>
          <w:bCs/>
          <w:szCs w:val="24"/>
        </w:rPr>
        <w:t>syarat</w:t>
      </w:r>
      <w:proofErr w:type="spellEnd"/>
      <w:r>
        <w:rPr>
          <w:b/>
          <w:bCs/>
          <w:szCs w:val="24"/>
        </w:rPr>
        <w:t xml:space="preserve"> untuk </w:t>
      </w:r>
      <w:proofErr w:type="spellStart"/>
      <w:r>
        <w:rPr>
          <w:b/>
          <w:bCs/>
          <w:szCs w:val="24"/>
        </w:rPr>
        <w:t>memperoleh</w:t>
      </w:r>
      <w:proofErr w:type="spellEnd"/>
      <w:r>
        <w:rPr>
          <w:b/>
          <w:bCs/>
          <w:szCs w:val="24"/>
        </w:rPr>
        <w:t xml:space="preserve"> </w:t>
      </w:r>
      <w:proofErr w:type="spellStart"/>
      <w:r>
        <w:rPr>
          <w:b/>
          <w:bCs/>
          <w:szCs w:val="24"/>
        </w:rPr>
        <w:t>gelar</w:t>
      </w:r>
      <w:proofErr w:type="spellEnd"/>
      <w:r w:rsidR="00005494">
        <w:rPr>
          <w:b/>
          <w:bCs/>
          <w:szCs w:val="24"/>
        </w:rPr>
        <w:t xml:space="preserve"> Magister Teknik</w:t>
      </w:r>
    </w:p>
    <w:p w14:paraId="03119E21" w14:textId="77777777" w:rsidR="00182A34" w:rsidRDefault="00182A34" w:rsidP="000C67AE">
      <w:pPr>
        <w:rPr>
          <w:b/>
          <w:bCs/>
          <w:sz w:val="28"/>
          <w:szCs w:val="28"/>
        </w:rPr>
      </w:pPr>
    </w:p>
    <w:p w14:paraId="5CA5D8B6" w14:textId="77777777" w:rsidR="00182A34" w:rsidRDefault="00182A34" w:rsidP="004E6D77">
      <w:pPr>
        <w:jc w:val="center"/>
        <w:rPr>
          <w:b/>
          <w:bCs/>
          <w:sz w:val="28"/>
          <w:szCs w:val="28"/>
        </w:rPr>
      </w:pPr>
    </w:p>
    <w:p w14:paraId="4F12D171" w14:textId="77777777" w:rsidR="00441B32" w:rsidRDefault="00441B32" w:rsidP="004E6D77">
      <w:pPr>
        <w:jc w:val="center"/>
        <w:rPr>
          <w:b/>
          <w:bCs/>
          <w:sz w:val="28"/>
          <w:szCs w:val="28"/>
        </w:rPr>
      </w:pPr>
    </w:p>
    <w:p w14:paraId="1072CCE2" w14:textId="77777777" w:rsidR="00182A34" w:rsidRDefault="00182A34" w:rsidP="004E6D77">
      <w:pPr>
        <w:jc w:val="center"/>
        <w:rPr>
          <w:b/>
          <w:bCs/>
          <w:sz w:val="28"/>
          <w:szCs w:val="28"/>
        </w:rPr>
      </w:pPr>
    </w:p>
    <w:p w14:paraId="032C6FFC" w14:textId="3CA36D8C" w:rsidR="00F54A0F" w:rsidRDefault="00F54A0F" w:rsidP="004E6D77">
      <w:pPr>
        <w:spacing w:after="0" w:line="240" w:lineRule="auto"/>
        <w:jc w:val="center"/>
        <w:rPr>
          <w:b/>
          <w:bCs/>
          <w:szCs w:val="24"/>
        </w:rPr>
      </w:pPr>
      <w:r>
        <w:rPr>
          <w:b/>
          <w:bCs/>
          <w:szCs w:val="24"/>
        </w:rPr>
        <w:fldChar w:fldCharType="begin"/>
      </w:r>
      <w:r>
        <w:rPr>
          <w:b/>
          <w:bCs/>
          <w:szCs w:val="24"/>
        </w:rPr>
        <w:instrText xml:space="preserve"> DOCPROPERTY  "Nama Kapital"  \* MERGEFORMAT </w:instrText>
      </w:r>
      <w:r>
        <w:rPr>
          <w:b/>
          <w:bCs/>
          <w:szCs w:val="24"/>
        </w:rPr>
        <w:fldChar w:fldCharType="separate"/>
      </w:r>
      <w:r w:rsidR="00A262DF">
        <w:rPr>
          <w:b/>
          <w:bCs/>
          <w:szCs w:val="24"/>
        </w:rPr>
        <w:t>ILHAM NUR PRATAMA</w:t>
      </w:r>
      <w:r>
        <w:rPr>
          <w:b/>
          <w:bCs/>
          <w:szCs w:val="24"/>
        </w:rPr>
        <w:fldChar w:fldCharType="end"/>
      </w:r>
    </w:p>
    <w:p w14:paraId="1CD9216C" w14:textId="0FAB209F" w:rsidR="004E6D77" w:rsidRDefault="00F54A0F" w:rsidP="004E6D77">
      <w:pPr>
        <w:jc w:val="center"/>
        <w:rPr>
          <w:b/>
          <w:bCs/>
          <w:szCs w:val="24"/>
        </w:rPr>
      </w:pPr>
      <w:r>
        <w:rPr>
          <w:b/>
          <w:bCs/>
          <w:szCs w:val="24"/>
        </w:rPr>
        <w:fldChar w:fldCharType="begin"/>
      </w:r>
      <w:r>
        <w:rPr>
          <w:b/>
          <w:bCs/>
          <w:szCs w:val="24"/>
        </w:rPr>
        <w:instrText xml:space="preserve"> DOCPROPERTY  NPM  \* MERGEFORMAT </w:instrText>
      </w:r>
      <w:r>
        <w:rPr>
          <w:b/>
          <w:bCs/>
          <w:szCs w:val="24"/>
        </w:rPr>
        <w:fldChar w:fldCharType="separate"/>
      </w:r>
      <w:r w:rsidR="00A262DF">
        <w:rPr>
          <w:b/>
          <w:bCs/>
          <w:szCs w:val="24"/>
        </w:rPr>
        <w:t>2106663282</w:t>
      </w:r>
      <w:r>
        <w:rPr>
          <w:b/>
          <w:bCs/>
          <w:szCs w:val="24"/>
        </w:rPr>
        <w:fldChar w:fldCharType="end"/>
      </w:r>
    </w:p>
    <w:p w14:paraId="36C4DB02" w14:textId="77777777" w:rsidR="00005494" w:rsidRDefault="00005494" w:rsidP="004E6D77">
      <w:pPr>
        <w:jc w:val="center"/>
        <w:rPr>
          <w:b/>
          <w:bCs/>
          <w:szCs w:val="24"/>
        </w:rPr>
      </w:pPr>
    </w:p>
    <w:p w14:paraId="50B99E69" w14:textId="77777777" w:rsidR="004E6D77" w:rsidRDefault="004E6D77" w:rsidP="004E6D77">
      <w:pPr>
        <w:rPr>
          <w:b/>
          <w:bCs/>
          <w:szCs w:val="24"/>
        </w:rPr>
      </w:pPr>
    </w:p>
    <w:p w14:paraId="7BFEFBD5" w14:textId="77777777" w:rsidR="004E6D77" w:rsidRDefault="004E6D77" w:rsidP="004E6D77">
      <w:pPr>
        <w:jc w:val="center"/>
        <w:rPr>
          <w:b/>
          <w:bCs/>
          <w:szCs w:val="24"/>
        </w:rPr>
      </w:pPr>
    </w:p>
    <w:p w14:paraId="0010047B" w14:textId="77777777" w:rsidR="004E6D77" w:rsidRDefault="004E6D77" w:rsidP="004E6D77">
      <w:pPr>
        <w:spacing w:after="0" w:line="240" w:lineRule="auto"/>
        <w:jc w:val="center"/>
        <w:rPr>
          <w:b/>
          <w:bCs/>
          <w:szCs w:val="24"/>
        </w:rPr>
      </w:pPr>
      <w:r>
        <w:rPr>
          <w:b/>
          <w:bCs/>
          <w:szCs w:val="24"/>
        </w:rPr>
        <w:t>FAKULTAS TEKNIK</w:t>
      </w:r>
    </w:p>
    <w:p w14:paraId="01889DF5" w14:textId="2860BB4D" w:rsidR="004E6D77" w:rsidRDefault="004E6D77" w:rsidP="004E6D77">
      <w:pPr>
        <w:spacing w:after="0" w:line="240" w:lineRule="auto"/>
        <w:jc w:val="center"/>
        <w:rPr>
          <w:b/>
          <w:bCs/>
          <w:szCs w:val="24"/>
        </w:rPr>
      </w:pPr>
      <w:r>
        <w:rPr>
          <w:b/>
          <w:bCs/>
          <w:szCs w:val="24"/>
        </w:rPr>
        <w:t>PROGRAM</w:t>
      </w:r>
      <w:r w:rsidR="00135EC0">
        <w:rPr>
          <w:b/>
          <w:bCs/>
          <w:szCs w:val="24"/>
        </w:rPr>
        <w:t xml:space="preserve"> STUDI TEKNIK INDUSTRI</w:t>
      </w:r>
    </w:p>
    <w:p w14:paraId="328B4074" w14:textId="572660FE" w:rsidR="00135EC0" w:rsidRDefault="00135EC0" w:rsidP="004E6D77">
      <w:pPr>
        <w:spacing w:after="0" w:line="240" w:lineRule="auto"/>
        <w:jc w:val="center"/>
        <w:rPr>
          <w:b/>
          <w:bCs/>
          <w:szCs w:val="24"/>
        </w:rPr>
      </w:pPr>
      <w:r>
        <w:rPr>
          <w:b/>
          <w:bCs/>
          <w:szCs w:val="24"/>
        </w:rPr>
        <w:t>KEKHUSUSAN MANAJEMEN INDUSTRI</w:t>
      </w:r>
    </w:p>
    <w:p w14:paraId="64E7CB07" w14:textId="6755A159" w:rsidR="009936E1" w:rsidRDefault="007723C2" w:rsidP="009936E1">
      <w:pPr>
        <w:spacing w:after="0" w:line="240" w:lineRule="auto"/>
        <w:jc w:val="center"/>
        <w:rPr>
          <w:b/>
          <w:bCs/>
          <w:szCs w:val="24"/>
        </w:rPr>
      </w:pPr>
      <w:r>
        <w:rPr>
          <w:b/>
          <w:bCs/>
          <w:szCs w:val="24"/>
        </w:rPr>
        <w:fldChar w:fldCharType="begin"/>
      </w:r>
      <w:r>
        <w:rPr>
          <w:b/>
          <w:bCs/>
          <w:szCs w:val="24"/>
        </w:rPr>
        <w:instrText xml:space="preserve"> DOCPROPERTY  Lokasi_Kapital  \* MERGEFORMAT </w:instrText>
      </w:r>
      <w:r>
        <w:rPr>
          <w:b/>
          <w:bCs/>
          <w:szCs w:val="24"/>
        </w:rPr>
        <w:fldChar w:fldCharType="separate"/>
      </w:r>
      <w:r w:rsidR="00A262DF">
        <w:rPr>
          <w:b/>
          <w:bCs/>
          <w:szCs w:val="24"/>
        </w:rPr>
        <w:t>SALEMBA</w:t>
      </w:r>
      <w:r>
        <w:rPr>
          <w:b/>
          <w:bCs/>
          <w:szCs w:val="24"/>
        </w:rPr>
        <w:fldChar w:fldCharType="end"/>
      </w:r>
    </w:p>
    <w:p w14:paraId="08265396" w14:textId="523666FB" w:rsidR="009936E1" w:rsidRDefault="009936E1" w:rsidP="009936E1">
      <w:pPr>
        <w:spacing w:after="0" w:line="240" w:lineRule="auto"/>
        <w:jc w:val="center"/>
        <w:rPr>
          <w:b/>
          <w:bCs/>
          <w:szCs w:val="24"/>
        </w:rPr>
        <w:sectPr w:rsidR="009936E1" w:rsidSect="00F76064">
          <w:headerReference w:type="even" r:id="rId14"/>
          <w:headerReference w:type="default" r:id="rId15"/>
          <w:footerReference w:type="default" r:id="rId16"/>
          <w:headerReference w:type="first" r:id="rId17"/>
          <w:footerReference w:type="first" r:id="rId18"/>
          <w:pgSz w:w="11906" w:h="16838" w:code="9"/>
          <w:pgMar w:top="1701" w:right="1701" w:bottom="1701" w:left="1701" w:header="720" w:footer="720" w:gutter="0"/>
          <w:pgNumType w:fmt="lowerRoman" w:start="1"/>
          <w:cols w:space="720"/>
          <w:titlePg/>
          <w:docGrid w:linePitch="360"/>
        </w:sectPr>
      </w:pPr>
      <w:r>
        <w:rPr>
          <w:b/>
          <w:bCs/>
          <w:szCs w:val="24"/>
        </w:rPr>
        <w:fldChar w:fldCharType="begin"/>
      </w:r>
      <w:r>
        <w:rPr>
          <w:b/>
          <w:bCs/>
          <w:szCs w:val="24"/>
        </w:rPr>
        <w:instrText xml:space="preserve"> DOCPROPERTY  "Tahun Penelitian"  \* MERGEFORMAT </w:instrText>
      </w:r>
      <w:r>
        <w:rPr>
          <w:b/>
          <w:bCs/>
          <w:szCs w:val="24"/>
        </w:rPr>
        <w:fldChar w:fldCharType="separate"/>
      </w:r>
      <w:r w:rsidR="00A262DF">
        <w:rPr>
          <w:b/>
          <w:bCs/>
          <w:szCs w:val="24"/>
        </w:rPr>
        <w:t>2023</w:t>
      </w:r>
      <w:r>
        <w:rPr>
          <w:b/>
          <w:bCs/>
          <w:szCs w:val="24"/>
        </w:rPr>
        <w:fldChar w:fldCharType="end"/>
      </w:r>
    </w:p>
    <w:p w14:paraId="48640833" w14:textId="65E08AFB" w:rsidR="00617426" w:rsidRDefault="0086720B" w:rsidP="00C50A0E">
      <w:pPr>
        <w:pStyle w:val="Heading1"/>
        <w:numPr>
          <w:ilvl w:val="0"/>
          <w:numId w:val="0"/>
        </w:numPr>
      </w:pPr>
      <w:bookmarkStart w:id="6" w:name="_Toc109761603"/>
      <w:bookmarkStart w:id="7" w:name="_Toc120139611"/>
      <w:bookmarkStart w:id="8" w:name="_Toc128943829"/>
      <w:r>
        <w:lastRenderedPageBreak/>
        <w:t>HALAMAN PERNYATAAN ORISINALITAS</w:t>
      </w:r>
      <w:bookmarkEnd w:id="6"/>
      <w:bookmarkEnd w:id="7"/>
      <w:bookmarkEnd w:id="8"/>
    </w:p>
    <w:p w14:paraId="5D5B49D5" w14:textId="77777777" w:rsidR="0086720B" w:rsidRDefault="0086720B" w:rsidP="0086720B"/>
    <w:p w14:paraId="4CEAE12E" w14:textId="77777777" w:rsidR="0086720B" w:rsidRDefault="0086720B" w:rsidP="0086720B"/>
    <w:p w14:paraId="72ACB7DA" w14:textId="61E065CB" w:rsidR="004E3910" w:rsidRDefault="004E3910" w:rsidP="00A67C41">
      <w:pPr>
        <w:spacing w:after="120" w:line="240" w:lineRule="auto"/>
        <w:jc w:val="center"/>
        <w:rPr>
          <w:b/>
          <w:bCs/>
        </w:rPr>
      </w:pPr>
      <w:proofErr w:type="spellStart"/>
      <w:r>
        <w:rPr>
          <w:b/>
          <w:bCs/>
        </w:rPr>
        <w:t>Tesis</w:t>
      </w:r>
      <w:proofErr w:type="spellEnd"/>
      <w:r>
        <w:rPr>
          <w:b/>
          <w:bCs/>
        </w:rPr>
        <w:t xml:space="preserve"> </w:t>
      </w:r>
      <w:proofErr w:type="spellStart"/>
      <w:r>
        <w:rPr>
          <w:b/>
          <w:bCs/>
        </w:rPr>
        <w:t>ini</w:t>
      </w:r>
      <w:proofErr w:type="spellEnd"/>
      <w:r>
        <w:rPr>
          <w:b/>
          <w:bCs/>
        </w:rPr>
        <w:t xml:space="preserve"> </w:t>
      </w:r>
      <w:proofErr w:type="spellStart"/>
      <w:r>
        <w:rPr>
          <w:b/>
          <w:bCs/>
        </w:rPr>
        <w:t>adalah</w:t>
      </w:r>
      <w:proofErr w:type="spellEnd"/>
      <w:r>
        <w:rPr>
          <w:b/>
          <w:bCs/>
        </w:rPr>
        <w:t xml:space="preserve"> hasil </w:t>
      </w:r>
      <w:proofErr w:type="spellStart"/>
      <w:r>
        <w:rPr>
          <w:b/>
          <w:bCs/>
        </w:rPr>
        <w:t>karya</w:t>
      </w:r>
      <w:proofErr w:type="spellEnd"/>
      <w:r>
        <w:rPr>
          <w:b/>
          <w:bCs/>
        </w:rPr>
        <w:t xml:space="preserve"> </w:t>
      </w:r>
      <w:proofErr w:type="spellStart"/>
      <w:r>
        <w:rPr>
          <w:b/>
          <w:bCs/>
        </w:rPr>
        <w:t>saya</w:t>
      </w:r>
      <w:proofErr w:type="spellEnd"/>
      <w:r>
        <w:rPr>
          <w:b/>
          <w:bCs/>
        </w:rPr>
        <w:t xml:space="preserve"> </w:t>
      </w:r>
      <w:proofErr w:type="spellStart"/>
      <w:r>
        <w:rPr>
          <w:b/>
          <w:bCs/>
        </w:rPr>
        <w:t>sendiri</w:t>
      </w:r>
      <w:proofErr w:type="spellEnd"/>
      <w:r>
        <w:rPr>
          <w:b/>
          <w:bCs/>
        </w:rPr>
        <w:t>,</w:t>
      </w:r>
    </w:p>
    <w:p w14:paraId="473B0EBF" w14:textId="58CEFB05" w:rsidR="004E3910" w:rsidRDefault="004E3910" w:rsidP="00A67C41">
      <w:pPr>
        <w:spacing w:after="120" w:line="240" w:lineRule="auto"/>
        <w:jc w:val="center"/>
        <w:rPr>
          <w:b/>
          <w:bCs/>
        </w:rPr>
      </w:pPr>
      <w:r>
        <w:rPr>
          <w:b/>
          <w:bCs/>
        </w:rPr>
        <w:t xml:space="preserve">dan </w:t>
      </w:r>
      <w:proofErr w:type="spellStart"/>
      <w:r>
        <w:rPr>
          <w:b/>
          <w:bCs/>
        </w:rPr>
        <w:t>semua</w:t>
      </w:r>
      <w:proofErr w:type="spellEnd"/>
      <w:r>
        <w:rPr>
          <w:b/>
          <w:bCs/>
        </w:rPr>
        <w:t xml:space="preserve"> </w:t>
      </w:r>
      <w:proofErr w:type="spellStart"/>
      <w:r>
        <w:rPr>
          <w:b/>
          <w:bCs/>
        </w:rPr>
        <w:t>sumber</w:t>
      </w:r>
      <w:proofErr w:type="spellEnd"/>
      <w:r>
        <w:rPr>
          <w:b/>
          <w:bCs/>
        </w:rPr>
        <w:t xml:space="preserve"> </w:t>
      </w:r>
      <w:proofErr w:type="spellStart"/>
      <w:r>
        <w:rPr>
          <w:b/>
          <w:bCs/>
        </w:rPr>
        <w:t>baik</w:t>
      </w:r>
      <w:proofErr w:type="spellEnd"/>
      <w:r>
        <w:rPr>
          <w:b/>
          <w:bCs/>
        </w:rPr>
        <w:t xml:space="preserve"> yang </w:t>
      </w:r>
      <w:proofErr w:type="spellStart"/>
      <w:r>
        <w:rPr>
          <w:b/>
          <w:bCs/>
        </w:rPr>
        <w:t>dikutip</w:t>
      </w:r>
      <w:proofErr w:type="spellEnd"/>
      <w:r>
        <w:rPr>
          <w:b/>
          <w:bCs/>
        </w:rPr>
        <w:t xml:space="preserve"> </w:t>
      </w:r>
      <w:proofErr w:type="spellStart"/>
      <w:r>
        <w:rPr>
          <w:b/>
          <w:bCs/>
        </w:rPr>
        <w:t>maupun</w:t>
      </w:r>
      <w:proofErr w:type="spellEnd"/>
      <w:r>
        <w:rPr>
          <w:b/>
          <w:bCs/>
        </w:rPr>
        <w:t xml:space="preserve"> </w:t>
      </w:r>
      <w:proofErr w:type="spellStart"/>
      <w:r>
        <w:rPr>
          <w:b/>
          <w:bCs/>
        </w:rPr>
        <w:t>dirujuk</w:t>
      </w:r>
      <w:proofErr w:type="spellEnd"/>
    </w:p>
    <w:p w14:paraId="41AA51B2" w14:textId="415B86DC" w:rsidR="004E3910" w:rsidRDefault="004E3910" w:rsidP="00A67C41">
      <w:pPr>
        <w:spacing w:after="120" w:line="240" w:lineRule="auto"/>
        <w:jc w:val="center"/>
        <w:rPr>
          <w:b/>
          <w:bCs/>
        </w:rPr>
      </w:pPr>
      <w:proofErr w:type="spellStart"/>
      <w:r>
        <w:rPr>
          <w:b/>
          <w:bCs/>
        </w:rPr>
        <w:t>telah</w:t>
      </w:r>
      <w:proofErr w:type="spellEnd"/>
      <w:r>
        <w:rPr>
          <w:b/>
          <w:bCs/>
        </w:rPr>
        <w:t xml:space="preserve"> </w:t>
      </w:r>
      <w:proofErr w:type="spellStart"/>
      <w:r>
        <w:rPr>
          <w:b/>
          <w:bCs/>
        </w:rPr>
        <w:t>saya</w:t>
      </w:r>
      <w:proofErr w:type="spellEnd"/>
      <w:r>
        <w:rPr>
          <w:b/>
          <w:bCs/>
        </w:rPr>
        <w:t xml:space="preserve"> </w:t>
      </w:r>
      <w:proofErr w:type="spellStart"/>
      <w:r>
        <w:rPr>
          <w:b/>
          <w:bCs/>
        </w:rPr>
        <w:t>nyatakan</w:t>
      </w:r>
      <w:proofErr w:type="spellEnd"/>
      <w:r>
        <w:rPr>
          <w:b/>
          <w:bCs/>
        </w:rPr>
        <w:t xml:space="preserve"> dengan </w:t>
      </w:r>
      <w:proofErr w:type="spellStart"/>
      <w:r>
        <w:rPr>
          <w:b/>
          <w:bCs/>
        </w:rPr>
        <w:t>benar</w:t>
      </w:r>
      <w:proofErr w:type="spellEnd"/>
      <w:r w:rsidR="00A67C41">
        <w:rPr>
          <w:b/>
          <w:bCs/>
        </w:rPr>
        <w:t>.</w:t>
      </w:r>
    </w:p>
    <w:p w14:paraId="26A1B65D" w14:textId="77777777" w:rsidR="00A67C41" w:rsidRDefault="00A67C41" w:rsidP="00A67C41">
      <w:pPr>
        <w:spacing w:after="120" w:line="240" w:lineRule="auto"/>
        <w:jc w:val="center"/>
        <w:rPr>
          <w:b/>
          <w:bCs/>
        </w:rPr>
      </w:pPr>
    </w:p>
    <w:p w14:paraId="6EAD0692" w14:textId="77777777" w:rsidR="00A67C41" w:rsidRDefault="00A67C41" w:rsidP="00A67C41">
      <w:pPr>
        <w:spacing w:after="120" w:line="240" w:lineRule="auto"/>
        <w:jc w:val="center"/>
        <w:rPr>
          <w:b/>
          <w:bCs/>
        </w:rPr>
      </w:pPr>
    </w:p>
    <w:p w14:paraId="41F98910" w14:textId="77777777" w:rsidR="00A67C41" w:rsidRDefault="00A67C41" w:rsidP="00A67C41">
      <w:pPr>
        <w:spacing w:after="120" w:line="240" w:lineRule="auto"/>
        <w:jc w:val="cente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F42D6" w14:paraId="2649CF4A" w14:textId="77777777" w:rsidTr="00B6509E">
        <w:tc>
          <w:tcPr>
            <w:tcW w:w="4247" w:type="dxa"/>
          </w:tcPr>
          <w:p w14:paraId="4BCD8E30" w14:textId="586E1E07" w:rsidR="00BF42D6" w:rsidRDefault="0076594F" w:rsidP="00A67C41">
            <w:pPr>
              <w:spacing w:after="120"/>
              <w:jc w:val="center"/>
              <w:rPr>
                <w:b/>
                <w:bCs/>
              </w:rPr>
            </w:pPr>
            <w:r>
              <w:rPr>
                <w:b/>
                <w:bCs/>
              </w:rPr>
              <w:t>Nama</w:t>
            </w:r>
          </w:p>
        </w:tc>
        <w:tc>
          <w:tcPr>
            <w:tcW w:w="4247" w:type="dxa"/>
          </w:tcPr>
          <w:p w14:paraId="27D4B5A9" w14:textId="4A1108DA" w:rsidR="00BF42D6" w:rsidRDefault="00A52804" w:rsidP="00A52804">
            <w:pPr>
              <w:spacing w:after="120"/>
              <w:jc w:val="left"/>
              <w:rPr>
                <w:b/>
                <w:bCs/>
              </w:rPr>
            </w:pPr>
            <w:r>
              <w:rPr>
                <w:b/>
                <w:bCs/>
              </w:rPr>
              <w:t xml:space="preserve">: </w:t>
            </w:r>
            <w:r w:rsidR="00536DE6">
              <w:rPr>
                <w:b/>
                <w:bCs/>
              </w:rPr>
              <w:fldChar w:fldCharType="begin"/>
            </w:r>
            <w:r w:rsidR="00536DE6">
              <w:rPr>
                <w:b/>
                <w:bCs/>
              </w:rPr>
              <w:instrText xml:space="preserve"> DOCPROPERTY  Nama  \* MERGEFORMAT </w:instrText>
            </w:r>
            <w:r w:rsidR="00536DE6">
              <w:rPr>
                <w:b/>
                <w:bCs/>
              </w:rPr>
              <w:fldChar w:fldCharType="separate"/>
            </w:r>
            <w:r w:rsidR="00A262DF">
              <w:rPr>
                <w:b/>
                <w:bCs/>
              </w:rPr>
              <w:t>Ilham Nur Pratama</w:t>
            </w:r>
            <w:r w:rsidR="00536DE6">
              <w:rPr>
                <w:b/>
                <w:bCs/>
              </w:rPr>
              <w:fldChar w:fldCharType="end"/>
            </w:r>
          </w:p>
        </w:tc>
      </w:tr>
      <w:tr w:rsidR="00BF42D6" w14:paraId="31145F08" w14:textId="77777777" w:rsidTr="00B6509E">
        <w:tc>
          <w:tcPr>
            <w:tcW w:w="4247" w:type="dxa"/>
          </w:tcPr>
          <w:p w14:paraId="78A21AE1" w14:textId="61497E44" w:rsidR="00BF42D6" w:rsidRDefault="00A52804" w:rsidP="00A67C41">
            <w:pPr>
              <w:spacing w:after="120"/>
              <w:jc w:val="center"/>
              <w:rPr>
                <w:b/>
                <w:bCs/>
              </w:rPr>
            </w:pPr>
            <w:r>
              <w:rPr>
                <w:b/>
                <w:bCs/>
              </w:rPr>
              <w:t>NPM</w:t>
            </w:r>
          </w:p>
        </w:tc>
        <w:tc>
          <w:tcPr>
            <w:tcW w:w="4247" w:type="dxa"/>
          </w:tcPr>
          <w:p w14:paraId="7DEE1123" w14:textId="6E8B84B7" w:rsidR="00BF42D6" w:rsidRDefault="00A52804" w:rsidP="00A52804">
            <w:pPr>
              <w:spacing w:after="120"/>
              <w:rPr>
                <w:b/>
                <w:bCs/>
              </w:rPr>
            </w:pPr>
            <w:r>
              <w:rPr>
                <w:b/>
                <w:bCs/>
              </w:rPr>
              <w:t xml:space="preserve">: </w:t>
            </w:r>
            <w:r w:rsidR="00536DE6">
              <w:rPr>
                <w:b/>
                <w:bCs/>
              </w:rPr>
              <w:fldChar w:fldCharType="begin"/>
            </w:r>
            <w:r w:rsidR="00536DE6">
              <w:rPr>
                <w:b/>
                <w:bCs/>
              </w:rPr>
              <w:instrText xml:space="preserve"> DOCPROPERTY  NPM  \* MERGEFORMAT </w:instrText>
            </w:r>
            <w:r w:rsidR="00536DE6">
              <w:rPr>
                <w:b/>
                <w:bCs/>
              </w:rPr>
              <w:fldChar w:fldCharType="separate"/>
            </w:r>
            <w:r w:rsidR="00A262DF">
              <w:rPr>
                <w:b/>
                <w:bCs/>
              </w:rPr>
              <w:t>2106663282</w:t>
            </w:r>
            <w:r w:rsidR="00536DE6">
              <w:rPr>
                <w:b/>
                <w:bCs/>
              </w:rPr>
              <w:fldChar w:fldCharType="end"/>
            </w:r>
          </w:p>
        </w:tc>
      </w:tr>
      <w:tr w:rsidR="00BF42D6" w14:paraId="6D94765A" w14:textId="77777777" w:rsidTr="00B6509E">
        <w:trPr>
          <w:trHeight w:val="727"/>
        </w:trPr>
        <w:tc>
          <w:tcPr>
            <w:tcW w:w="4247" w:type="dxa"/>
          </w:tcPr>
          <w:p w14:paraId="758E7E5C" w14:textId="0B8EDBC9" w:rsidR="00BF42D6" w:rsidRDefault="00B6509E" w:rsidP="00A67C41">
            <w:pPr>
              <w:spacing w:after="120"/>
              <w:jc w:val="center"/>
              <w:rPr>
                <w:b/>
                <w:bCs/>
              </w:rPr>
            </w:pPr>
            <w:r>
              <w:rPr>
                <w:b/>
                <w:bCs/>
              </w:rPr>
              <w:t xml:space="preserve">Tanda </w:t>
            </w:r>
            <w:proofErr w:type="spellStart"/>
            <w:r>
              <w:rPr>
                <w:b/>
                <w:bCs/>
              </w:rPr>
              <w:t>Tangan</w:t>
            </w:r>
            <w:proofErr w:type="spellEnd"/>
          </w:p>
        </w:tc>
        <w:tc>
          <w:tcPr>
            <w:tcW w:w="4247" w:type="dxa"/>
          </w:tcPr>
          <w:p w14:paraId="7692820F" w14:textId="03ADD083" w:rsidR="00BF42D6" w:rsidRDefault="00A52804" w:rsidP="00A52804">
            <w:pPr>
              <w:spacing w:after="120"/>
              <w:rPr>
                <w:b/>
                <w:bCs/>
              </w:rPr>
            </w:pPr>
            <w:r>
              <w:rPr>
                <w:b/>
                <w:bCs/>
              </w:rPr>
              <w:t xml:space="preserve">: </w:t>
            </w:r>
          </w:p>
        </w:tc>
      </w:tr>
      <w:tr w:rsidR="00BF42D6" w14:paraId="6EEE94C6" w14:textId="77777777" w:rsidTr="00B6509E">
        <w:tc>
          <w:tcPr>
            <w:tcW w:w="4247" w:type="dxa"/>
          </w:tcPr>
          <w:p w14:paraId="738D531A" w14:textId="222D1875" w:rsidR="00BF42D6" w:rsidRDefault="00B6509E" w:rsidP="00A67C41">
            <w:pPr>
              <w:spacing w:after="120"/>
              <w:jc w:val="center"/>
              <w:rPr>
                <w:b/>
                <w:bCs/>
              </w:rPr>
            </w:pPr>
            <w:proofErr w:type="spellStart"/>
            <w:r>
              <w:rPr>
                <w:b/>
                <w:bCs/>
              </w:rPr>
              <w:t>Tanggal</w:t>
            </w:r>
            <w:proofErr w:type="spellEnd"/>
          </w:p>
        </w:tc>
        <w:tc>
          <w:tcPr>
            <w:tcW w:w="4247" w:type="dxa"/>
          </w:tcPr>
          <w:p w14:paraId="0FBA08C1" w14:textId="2A1DFBB6" w:rsidR="00BF42D6" w:rsidRDefault="00A52804" w:rsidP="00A52804">
            <w:pPr>
              <w:spacing w:after="120"/>
              <w:rPr>
                <w:b/>
                <w:bCs/>
              </w:rPr>
            </w:pPr>
            <w:r>
              <w:rPr>
                <w:b/>
                <w:bCs/>
              </w:rPr>
              <w:t xml:space="preserve">: </w:t>
            </w:r>
          </w:p>
        </w:tc>
      </w:tr>
    </w:tbl>
    <w:p w14:paraId="2332154C" w14:textId="77777777" w:rsidR="004F7137" w:rsidRDefault="004F7137" w:rsidP="00A67C41">
      <w:pPr>
        <w:spacing w:after="120" w:line="240" w:lineRule="auto"/>
        <w:jc w:val="center"/>
        <w:rPr>
          <w:b/>
          <w:bCs/>
        </w:rPr>
      </w:pPr>
    </w:p>
    <w:p w14:paraId="643E47C5" w14:textId="77777777" w:rsidR="00B043B9" w:rsidRDefault="00B043B9" w:rsidP="00A67C41">
      <w:pPr>
        <w:spacing w:after="120" w:line="240" w:lineRule="auto"/>
        <w:jc w:val="center"/>
        <w:rPr>
          <w:b/>
          <w:bCs/>
        </w:rPr>
        <w:sectPr w:rsidR="00B043B9" w:rsidSect="00004B91">
          <w:headerReference w:type="even" r:id="rId19"/>
          <w:headerReference w:type="default" r:id="rId20"/>
          <w:footerReference w:type="default" r:id="rId21"/>
          <w:headerReference w:type="first" r:id="rId22"/>
          <w:pgSz w:w="11906" w:h="16838" w:code="9"/>
          <w:pgMar w:top="1701" w:right="1701" w:bottom="1701" w:left="1701" w:header="720" w:footer="720" w:gutter="0"/>
          <w:pgNumType w:fmt="lowerRoman" w:start="2"/>
          <w:cols w:space="720"/>
          <w:docGrid w:linePitch="360"/>
        </w:sectPr>
      </w:pPr>
    </w:p>
    <w:p w14:paraId="5DA91767" w14:textId="78DC61A0" w:rsidR="00536DE6" w:rsidRDefault="00792088" w:rsidP="00C50A0E">
      <w:pPr>
        <w:pStyle w:val="Heading1"/>
        <w:numPr>
          <w:ilvl w:val="0"/>
          <w:numId w:val="0"/>
        </w:numPr>
      </w:pPr>
      <w:bookmarkStart w:id="12" w:name="_Toc109761604"/>
      <w:bookmarkStart w:id="13" w:name="_Toc120139612"/>
      <w:bookmarkStart w:id="14" w:name="_Toc128943830"/>
      <w:r>
        <w:lastRenderedPageBreak/>
        <w:t>HALAMAN PENGESAHAN</w:t>
      </w:r>
      <w:bookmarkEnd w:id="12"/>
      <w:bookmarkEnd w:id="13"/>
      <w:bookmarkEnd w:id="14"/>
    </w:p>
    <w:p w14:paraId="49A7B27B" w14:textId="77777777" w:rsidR="00792088" w:rsidRDefault="00792088" w:rsidP="00792088"/>
    <w:p w14:paraId="0E594CCA" w14:textId="77777777" w:rsidR="00792088" w:rsidRDefault="00792088" w:rsidP="007920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84"/>
        <w:gridCol w:w="5380"/>
      </w:tblGrid>
      <w:tr w:rsidR="00CB3EF9" w14:paraId="6ECCA7A8" w14:textId="77777777" w:rsidTr="00A40002">
        <w:tc>
          <w:tcPr>
            <w:tcW w:w="2830" w:type="dxa"/>
          </w:tcPr>
          <w:p w14:paraId="1BD1BF28" w14:textId="2B6E851A" w:rsidR="00CB3EF9" w:rsidRDefault="00CB3EF9" w:rsidP="00792088">
            <w:proofErr w:type="spellStart"/>
            <w:r>
              <w:t>Tesis</w:t>
            </w:r>
            <w:proofErr w:type="spellEnd"/>
            <w:r>
              <w:t xml:space="preserve"> </w:t>
            </w:r>
            <w:proofErr w:type="spellStart"/>
            <w:r>
              <w:t>ini</w:t>
            </w:r>
            <w:proofErr w:type="spellEnd"/>
            <w:r>
              <w:t xml:space="preserve"> </w:t>
            </w:r>
            <w:proofErr w:type="spellStart"/>
            <w:r>
              <w:t>diajukan</w:t>
            </w:r>
            <w:proofErr w:type="spellEnd"/>
            <w:r>
              <w:t xml:space="preserve"> oleh</w:t>
            </w:r>
          </w:p>
        </w:tc>
        <w:tc>
          <w:tcPr>
            <w:tcW w:w="284" w:type="dxa"/>
          </w:tcPr>
          <w:p w14:paraId="18355CC3" w14:textId="6636CAA9" w:rsidR="00CB3EF9" w:rsidRDefault="00CB3EF9" w:rsidP="00792088">
            <w:r>
              <w:t>:</w:t>
            </w:r>
          </w:p>
        </w:tc>
        <w:tc>
          <w:tcPr>
            <w:tcW w:w="5380" w:type="dxa"/>
          </w:tcPr>
          <w:p w14:paraId="589F354D" w14:textId="040C481A" w:rsidR="00CB3EF9" w:rsidRDefault="00CB3EF9" w:rsidP="00792088"/>
        </w:tc>
      </w:tr>
      <w:tr w:rsidR="00CB3EF9" w14:paraId="23113D4C" w14:textId="77777777" w:rsidTr="00A40002">
        <w:tc>
          <w:tcPr>
            <w:tcW w:w="2830" w:type="dxa"/>
          </w:tcPr>
          <w:p w14:paraId="58D95FA3" w14:textId="14740E19" w:rsidR="00CB3EF9" w:rsidRDefault="00CB3EF9" w:rsidP="00792088">
            <w:r>
              <w:t>Nama</w:t>
            </w:r>
          </w:p>
        </w:tc>
        <w:tc>
          <w:tcPr>
            <w:tcW w:w="284" w:type="dxa"/>
          </w:tcPr>
          <w:p w14:paraId="7D72CE31" w14:textId="5F099E98" w:rsidR="00CB3EF9" w:rsidRDefault="00CB3EF9" w:rsidP="00792088">
            <w:r>
              <w:t>:</w:t>
            </w:r>
          </w:p>
        </w:tc>
        <w:tc>
          <w:tcPr>
            <w:tcW w:w="5380" w:type="dxa"/>
          </w:tcPr>
          <w:p w14:paraId="2636E58E" w14:textId="3EC083A2" w:rsidR="00CB3EF9" w:rsidRDefault="00C56C18" w:rsidP="00792088">
            <w:fldSimple w:instr=" DOCPROPERTY  Nama  \* MERGEFORMAT ">
              <w:r w:rsidR="00A262DF">
                <w:t>Ilham Nur Pratama</w:t>
              </w:r>
            </w:fldSimple>
          </w:p>
        </w:tc>
      </w:tr>
      <w:tr w:rsidR="00CB3EF9" w14:paraId="7F5D9C5F" w14:textId="77777777" w:rsidTr="00A40002">
        <w:tc>
          <w:tcPr>
            <w:tcW w:w="2830" w:type="dxa"/>
          </w:tcPr>
          <w:p w14:paraId="77AFA68C" w14:textId="014CA16D" w:rsidR="00CB3EF9" w:rsidRDefault="00CB3EF9" w:rsidP="00792088">
            <w:r>
              <w:t>NPM</w:t>
            </w:r>
          </w:p>
        </w:tc>
        <w:tc>
          <w:tcPr>
            <w:tcW w:w="284" w:type="dxa"/>
          </w:tcPr>
          <w:p w14:paraId="584ACBAA" w14:textId="0F1607F6" w:rsidR="00CB3EF9" w:rsidRDefault="00CB3EF9" w:rsidP="00792088">
            <w:r>
              <w:t>:</w:t>
            </w:r>
          </w:p>
        </w:tc>
        <w:tc>
          <w:tcPr>
            <w:tcW w:w="5380" w:type="dxa"/>
          </w:tcPr>
          <w:p w14:paraId="289536A2" w14:textId="1F5E3AA9" w:rsidR="00CB3EF9" w:rsidRDefault="00C56C18" w:rsidP="00792088">
            <w:fldSimple w:instr=" DOCPROPERTY  NPM  \* MERGEFORMAT ">
              <w:r w:rsidR="00A262DF">
                <w:t>2106663282</w:t>
              </w:r>
            </w:fldSimple>
          </w:p>
        </w:tc>
      </w:tr>
      <w:tr w:rsidR="00CB3EF9" w14:paraId="258F8776" w14:textId="77777777" w:rsidTr="00A40002">
        <w:tc>
          <w:tcPr>
            <w:tcW w:w="2830" w:type="dxa"/>
          </w:tcPr>
          <w:p w14:paraId="2157C031" w14:textId="40630C00" w:rsidR="00CB3EF9" w:rsidRDefault="00CB3EF9" w:rsidP="00792088">
            <w:r>
              <w:t xml:space="preserve">Program </w:t>
            </w:r>
            <w:proofErr w:type="spellStart"/>
            <w:r>
              <w:t>Studi</w:t>
            </w:r>
            <w:proofErr w:type="spellEnd"/>
          </w:p>
        </w:tc>
        <w:tc>
          <w:tcPr>
            <w:tcW w:w="284" w:type="dxa"/>
          </w:tcPr>
          <w:p w14:paraId="7CBA60A4" w14:textId="5B3C1A91" w:rsidR="00CB3EF9" w:rsidRDefault="00CB3EF9" w:rsidP="00792088">
            <w:r>
              <w:t>:</w:t>
            </w:r>
          </w:p>
        </w:tc>
        <w:tc>
          <w:tcPr>
            <w:tcW w:w="5380" w:type="dxa"/>
          </w:tcPr>
          <w:p w14:paraId="3E74E55A" w14:textId="1944BFEC" w:rsidR="00CB3EF9" w:rsidRDefault="00C56C18" w:rsidP="00792088">
            <w:r>
              <w:fldChar w:fldCharType="begin"/>
            </w:r>
            <w:r>
              <w:instrText xml:space="preserve"> DOCPROPERTY  "Program Studi"  \* MERGEFORMAT </w:instrText>
            </w:r>
            <w:r>
              <w:fldChar w:fldCharType="separate"/>
            </w:r>
            <w:r w:rsidR="00A262DF">
              <w:t xml:space="preserve">Magister Teknik </w:t>
            </w:r>
            <w:proofErr w:type="spellStart"/>
            <w:r w:rsidR="00A262DF">
              <w:t>Industri</w:t>
            </w:r>
            <w:proofErr w:type="spellEnd"/>
            <w:r>
              <w:fldChar w:fldCharType="end"/>
            </w:r>
          </w:p>
        </w:tc>
      </w:tr>
      <w:tr w:rsidR="00CB3EF9" w14:paraId="2A7CC7EF" w14:textId="77777777" w:rsidTr="00A40002">
        <w:tc>
          <w:tcPr>
            <w:tcW w:w="2830" w:type="dxa"/>
          </w:tcPr>
          <w:p w14:paraId="527C9913" w14:textId="7C2682BC" w:rsidR="00CB3EF9" w:rsidRDefault="00CB3EF9" w:rsidP="00792088">
            <w:proofErr w:type="spellStart"/>
            <w:r>
              <w:t>Judul</w:t>
            </w:r>
            <w:proofErr w:type="spellEnd"/>
            <w:r>
              <w:t xml:space="preserve"> </w:t>
            </w:r>
            <w:proofErr w:type="spellStart"/>
            <w:r>
              <w:t>Tesis</w:t>
            </w:r>
            <w:proofErr w:type="spellEnd"/>
          </w:p>
        </w:tc>
        <w:tc>
          <w:tcPr>
            <w:tcW w:w="284" w:type="dxa"/>
          </w:tcPr>
          <w:p w14:paraId="683601BB" w14:textId="2BD42157" w:rsidR="00CB3EF9" w:rsidRDefault="00CB3EF9" w:rsidP="00792088">
            <w:r>
              <w:t>:</w:t>
            </w:r>
          </w:p>
        </w:tc>
        <w:tc>
          <w:tcPr>
            <w:tcW w:w="5380" w:type="dxa"/>
          </w:tcPr>
          <w:p w14:paraId="11093D2E" w14:textId="37FF826D" w:rsidR="00CB3EF9" w:rsidRDefault="00C56C18" w:rsidP="00792088">
            <w:r>
              <w:fldChar w:fldCharType="begin"/>
            </w:r>
            <w:r>
              <w:instrText xml:space="preserve"> DOCPROPERTY  "Judul Normal"  \* MERGEFORMAT </w:instrText>
            </w:r>
            <w:r>
              <w:fldChar w:fldCharType="separate"/>
            </w:r>
            <w:proofErr w:type="spellStart"/>
            <w:r w:rsidR="00A262DF">
              <w:t>Optimasi</w:t>
            </w:r>
            <w:proofErr w:type="spellEnd"/>
            <w:r w:rsidR="00A262DF">
              <w:t xml:space="preserve"> </w:t>
            </w:r>
            <w:proofErr w:type="spellStart"/>
            <w:r w:rsidR="00A262DF">
              <w:t>Alokasi</w:t>
            </w:r>
            <w:proofErr w:type="spellEnd"/>
            <w:r w:rsidR="00A262DF">
              <w:t xml:space="preserve"> </w:t>
            </w:r>
            <w:proofErr w:type="spellStart"/>
            <w:r w:rsidR="00A262DF">
              <w:t>Pekerjaan</w:t>
            </w:r>
            <w:proofErr w:type="spellEnd"/>
            <w:r w:rsidR="00A262DF">
              <w:t xml:space="preserve"> dan </w:t>
            </w:r>
            <w:proofErr w:type="spellStart"/>
            <w:r w:rsidR="00A262DF">
              <w:t>Sumber</w:t>
            </w:r>
            <w:proofErr w:type="spellEnd"/>
            <w:r w:rsidR="00A262DF">
              <w:t xml:space="preserve"> Daya dengan </w:t>
            </w:r>
            <w:proofErr w:type="spellStart"/>
            <w:r w:rsidR="00A262DF">
              <w:t>Sistem</w:t>
            </w:r>
            <w:proofErr w:type="spellEnd"/>
            <w:r w:rsidR="00A262DF">
              <w:t xml:space="preserve"> </w:t>
            </w:r>
            <w:proofErr w:type="spellStart"/>
            <w:r w:rsidR="00A262DF">
              <w:t>Informasi</w:t>
            </w:r>
            <w:proofErr w:type="spellEnd"/>
            <w:r w:rsidR="00A262DF">
              <w:t xml:space="preserve"> </w:t>
            </w:r>
            <w:proofErr w:type="spellStart"/>
            <w:r w:rsidR="00A262DF">
              <w:t>Manajemen</w:t>
            </w:r>
            <w:proofErr w:type="spellEnd"/>
            <w:r w:rsidR="00A262DF">
              <w:t xml:space="preserve"> </w:t>
            </w:r>
            <w:proofErr w:type="spellStart"/>
            <w:r w:rsidR="00A262DF">
              <w:t>Proyek</w:t>
            </w:r>
            <w:proofErr w:type="spellEnd"/>
            <w:r w:rsidR="00A262DF">
              <w:t xml:space="preserve"> pada Perusahaan </w:t>
            </w:r>
            <w:proofErr w:type="spellStart"/>
            <w:r w:rsidR="00A262DF">
              <w:t>Teknologi</w:t>
            </w:r>
            <w:proofErr w:type="spellEnd"/>
            <w:r w:rsidR="00A262DF">
              <w:t xml:space="preserve"> </w:t>
            </w:r>
            <w:proofErr w:type="spellStart"/>
            <w:r w:rsidR="00A262DF">
              <w:t>Informasi</w:t>
            </w:r>
            <w:proofErr w:type="spellEnd"/>
            <w:r>
              <w:fldChar w:fldCharType="end"/>
            </w:r>
          </w:p>
        </w:tc>
      </w:tr>
    </w:tbl>
    <w:p w14:paraId="14CF357A" w14:textId="77777777" w:rsidR="00C0426D" w:rsidRDefault="00C0426D" w:rsidP="00792088"/>
    <w:p w14:paraId="367B020A" w14:textId="77777777" w:rsidR="00A40002" w:rsidRDefault="00A40002" w:rsidP="00792088"/>
    <w:p w14:paraId="69DC5727" w14:textId="3FBEDCAC" w:rsidR="00C0426D" w:rsidRDefault="00C0426D" w:rsidP="00C0426D">
      <w:pPr>
        <w:rPr>
          <w:b/>
          <w:bCs/>
        </w:rPr>
      </w:pPr>
      <w:r>
        <w:rPr>
          <w:b/>
          <w:bCs/>
        </w:rPr>
        <w:t xml:space="preserve">Telah </w:t>
      </w:r>
      <w:proofErr w:type="spellStart"/>
      <w:r>
        <w:rPr>
          <w:b/>
          <w:bCs/>
        </w:rPr>
        <w:t>berhasil</w:t>
      </w:r>
      <w:proofErr w:type="spellEnd"/>
      <w:r>
        <w:rPr>
          <w:b/>
          <w:bCs/>
        </w:rPr>
        <w:t xml:space="preserve"> </w:t>
      </w:r>
      <w:proofErr w:type="spellStart"/>
      <w:r w:rsidRPr="00C0426D">
        <w:rPr>
          <w:b/>
          <w:bCs/>
        </w:rPr>
        <w:t>dipertahankan</w:t>
      </w:r>
      <w:proofErr w:type="spellEnd"/>
      <w:r w:rsidRPr="00C0426D">
        <w:rPr>
          <w:b/>
          <w:bCs/>
        </w:rPr>
        <w:t xml:space="preserve"> di </w:t>
      </w:r>
      <w:proofErr w:type="spellStart"/>
      <w:r w:rsidRPr="00C0426D">
        <w:rPr>
          <w:b/>
          <w:bCs/>
        </w:rPr>
        <w:t>hadapan</w:t>
      </w:r>
      <w:proofErr w:type="spellEnd"/>
      <w:r w:rsidRPr="00C0426D">
        <w:rPr>
          <w:b/>
          <w:bCs/>
        </w:rPr>
        <w:t xml:space="preserve"> Dewan </w:t>
      </w:r>
      <w:proofErr w:type="spellStart"/>
      <w:r w:rsidRPr="00C0426D">
        <w:rPr>
          <w:b/>
          <w:bCs/>
        </w:rPr>
        <w:t>Penguji</w:t>
      </w:r>
      <w:proofErr w:type="spellEnd"/>
      <w:r w:rsidRPr="00C0426D">
        <w:rPr>
          <w:b/>
          <w:bCs/>
        </w:rPr>
        <w:t xml:space="preserve"> dan </w:t>
      </w:r>
      <w:proofErr w:type="spellStart"/>
      <w:r w:rsidRPr="00C0426D">
        <w:rPr>
          <w:b/>
          <w:bCs/>
        </w:rPr>
        <w:t>diterima</w:t>
      </w:r>
      <w:proofErr w:type="spellEnd"/>
      <w:r w:rsidRPr="00C0426D">
        <w:rPr>
          <w:b/>
          <w:bCs/>
        </w:rPr>
        <w:t xml:space="preserve"> </w:t>
      </w:r>
      <w:proofErr w:type="spellStart"/>
      <w:r w:rsidRPr="00C0426D">
        <w:rPr>
          <w:b/>
          <w:bCs/>
        </w:rPr>
        <w:t>sebagai</w:t>
      </w:r>
      <w:proofErr w:type="spellEnd"/>
      <w:r w:rsidR="00A600E6">
        <w:rPr>
          <w:b/>
          <w:bCs/>
        </w:rPr>
        <w:t xml:space="preserve"> </w:t>
      </w:r>
      <w:proofErr w:type="spellStart"/>
      <w:r w:rsidRPr="00C0426D">
        <w:rPr>
          <w:b/>
          <w:bCs/>
        </w:rPr>
        <w:t>bagian</w:t>
      </w:r>
      <w:proofErr w:type="spellEnd"/>
      <w:r w:rsidRPr="00C0426D">
        <w:rPr>
          <w:b/>
          <w:bCs/>
        </w:rPr>
        <w:t xml:space="preserve"> </w:t>
      </w:r>
      <w:proofErr w:type="spellStart"/>
      <w:r w:rsidRPr="00C0426D">
        <w:rPr>
          <w:b/>
          <w:bCs/>
        </w:rPr>
        <w:t>persyaratan</w:t>
      </w:r>
      <w:proofErr w:type="spellEnd"/>
      <w:r w:rsidRPr="00C0426D">
        <w:rPr>
          <w:b/>
          <w:bCs/>
        </w:rPr>
        <w:t xml:space="preserve"> yang </w:t>
      </w:r>
      <w:proofErr w:type="spellStart"/>
      <w:r w:rsidRPr="00C0426D">
        <w:rPr>
          <w:b/>
          <w:bCs/>
        </w:rPr>
        <w:t>diperlukan</w:t>
      </w:r>
      <w:proofErr w:type="spellEnd"/>
      <w:r w:rsidRPr="00C0426D">
        <w:rPr>
          <w:b/>
          <w:bCs/>
        </w:rPr>
        <w:t xml:space="preserve"> untuk </w:t>
      </w:r>
      <w:proofErr w:type="spellStart"/>
      <w:r w:rsidRPr="00C0426D">
        <w:rPr>
          <w:b/>
          <w:bCs/>
        </w:rPr>
        <w:t>memperoleh</w:t>
      </w:r>
      <w:proofErr w:type="spellEnd"/>
      <w:r w:rsidRPr="00C0426D">
        <w:rPr>
          <w:b/>
          <w:bCs/>
        </w:rPr>
        <w:t xml:space="preserve"> </w:t>
      </w:r>
      <w:proofErr w:type="spellStart"/>
      <w:r w:rsidRPr="00C0426D">
        <w:rPr>
          <w:b/>
          <w:bCs/>
        </w:rPr>
        <w:t>gelar</w:t>
      </w:r>
      <w:proofErr w:type="spellEnd"/>
      <w:r w:rsidRPr="00C0426D">
        <w:rPr>
          <w:b/>
          <w:bCs/>
        </w:rPr>
        <w:t xml:space="preserve"> Magister</w:t>
      </w:r>
      <w:r w:rsidR="00E832E9">
        <w:rPr>
          <w:b/>
          <w:bCs/>
        </w:rPr>
        <w:t xml:space="preserve"> Teknik</w:t>
      </w:r>
      <w:r w:rsidRPr="00C0426D">
        <w:rPr>
          <w:b/>
          <w:bCs/>
        </w:rPr>
        <w:t xml:space="preserve"> pada Program </w:t>
      </w:r>
      <w:proofErr w:type="spellStart"/>
      <w:r w:rsidRPr="00C0426D">
        <w:rPr>
          <w:b/>
          <w:bCs/>
        </w:rPr>
        <w:t>Studi</w:t>
      </w:r>
      <w:proofErr w:type="spellEnd"/>
      <w:r w:rsidRPr="00C0426D">
        <w:rPr>
          <w:b/>
          <w:bCs/>
        </w:rPr>
        <w:t xml:space="preserve"> </w:t>
      </w:r>
      <w:r w:rsidR="00E832E9">
        <w:rPr>
          <w:b/>
          <w:bCs/>
        </w:rPr>
        <w:t xml:space="preserve">Teknik </w:t>
      </w:r>
      <w:proofErr w:type="spellStart"/>
      <w:r w:rsidR="00E832E9">
        <w:rPr>
          <w:b/>
          <w:bCs/>
        </w:rPr>
        <w:t>Industri</w:t>
      </w:r>
      <w:proofErr w:type="spellEnd"/>
      <w:r w:rsidRPr="00C0426D">
        <w:rPr>
          <w:b/>
          <w:bCs/>
        </w:rPr>
        <w:t xml:space="preserve">, </w:t>
      </w:r>
      <w:proofErr w:type="spellStart"/>
      <w:r w:rsidRPr="00C0426D">
        <w:rPr>
          <w:b/>
          <w:bCs/>
        </w:rPr>
        <w:t>Fakultas</w:t>
      </w:r>
      <w:proofErr w:type="spellEnd"/>
      <w:r w:rsidR="00E832E9">
        <w:rPr>
          <w:b/>
          <w:bCs/>
        </w:rPr>
        <w:t xml:space="preserve"> Teknik</w:t>
      </w:r>
      <w:r w:rsidRPr="00C0426D">
        <w:rPr>
          <w:b/>
          <w:bCs/>
        </w:rPr>
        <w:t>, Universitas Indonesia.</w:t>
      </w:r>
    </w:p>
    <w:p w14:paraId="4CEEA069" w14:textId="77777777" w:rsidR="00A600E6" w:rsidRDefault="00A600E6" w:rsidP="00C0426D">
      <w:pPr>
        <w:rPr>
          <w:b/>
          <w:bCs/>
        </w:rPr>
      </w:pPr>
    </w:p>
    <w:p w14:paraId="1573FD0B" w14:textId="77777777" w:rsidR="00D65005" w:rsidRDefault="00D65005" w:rsidP="00C0426D">
      <w:pPr>
        <w:rPr>
          <w:b/>
          <w:bCs/>
        </w:rPr>
      </w:pPr>
    </w:p>
    <w:p w14:paraId="26F78D2B" w14:textId="77777777" w:rsidR="00A600E6" w:rsidRDefault="00A600E6" w:rsidP="00C0426D">
      <w:pPr>
        <w:rPr>
          <w:b/>
          <w:bCs/>
        </w:rPr>
      </w:pPr>
    </w:p>
    <w:p w14:paraId="59AB97B7" w14:textId="57765F25" w:rsidR="00A600E6" w:rsidRDefault="00A600E6" w:rsidP="00A600E6">
      <w:pPr>
        <w:jc w:val="center"/>
        <w:rPr>
          <w:b/>
          <w:bCs/>
        </w:rPr>
      </w:pPr>
      <w:r>
        <w:rPr>
          <w:b/>
          <w:bCs/>
        </w:rPr>
        <w:t>DEWAN PENGUJI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764B64" w14:paraId="3FB6768E" w14:textId="77777777" w:rsidTr="003C7DD1">
        <w:trPr>
          <w:trHeight w:val="454"/>
        </w:trPr>
        <w:tc>
          <w:tcPr>
            <w:tcW w:w="2831" w:type="dxa"/>
          </w:tcPr>
          <w:p w14:paraId="36197136" w14:textId="0B6CAE63" w:rsidR="00764B64" w:rsidRPr="00764B64" w:rsidRDefault="00764B64" w:rsidP="00764B64">
            <w:proofErr w:type="spellStart"/>
            <w:r>
              <w:t>Pembimbing</w:t>
            </w:r>
            <w:proofErr w:type="spellEnd"/>
            <w:ins w:id="15" w:author="ilham.nur@office.ui.ac.id" w:date="2023-03-05T21:22:00Z">
              <w:r w:rsidR="00EE4A36">
                <w:t xml:space="preserve"> I</w:t>
              </w:r>
            </w:ins>
          </w:p>
        </w:tc>
        <w:tc>
          <w:tcPr>
            <w:tcW w:w="2831" w:type="dxa"/>
          </w:tcPr>
          <w:p w14:paraId="091904C1" w14:textId="621AC16D" w:rsidR="00764B64" w:rsidRDefault="00764B64" w:rsidP="00764B64">
            <w:pPr>
              <w:rPr>
                <w:b/>
                <w:bCs/>
              </w:rPr>
            </w:pPr>
            <w:r>
              <w:rPr>
                <w:b/>
                <w:bCs/>
              </w:rPr>
              <w:t>:</w:t>
            </w:r>
            <w:r w:rsidR="00000000">
              <w:fldChar w:fldCharType="begin"/>
            </w:r>
            <w:r w:rsidR="00000000">
              <w:instrText xml:space="preserve"> DOCPROPERTY  "Pembimbing I"  \* MERGEFORMAT </w:instrText>
            </w:r>
            <w:r w:rsidR="00000000">
              <w:fldChar w:fldCharType="separate"/>
            </w:r>
            <w:r w:rsidR="00A262DF">
              <w:t xml:space="preserve">Prof. Dr. Ir. M. </w:t>
            </w:r>
            <w:proofErr w:type="spellStart"/>
            <w:r w:rsidR="00A262DF">
              <w:t>Dachyar</w:t>
            </w:r>
            <w:proofErr w:type="spellEnd"/>
            <w:r w:rsidR="00A262DF">
              <w:t xml:space="preserve">, </w:t>
            </w:r>
            <w:proofErr w:type="spellStart"/>
            <w:proofErr w:type="gramStart"/>
            <w:r w:rsidR="00A262DF">
              <w:t>M.Sc</w:t>
            </w:r>
            <w:proofErr w:type="spellEnd"/>
            <w:proofErr w:type="gramEnd"/>
            <w:r w:rsidR="00A262DF">
              <w:t xml:space="preserve"> </w:t>
            </w:r>
            <w:r w:rsidR="00000000">
              <w:fldChar w:fldCharType="end"/>
            </w:r>
          </w:p>
        </w:tc>
        <w:tc>
          <w:tcPr>
            <w:tcW w:w="2832" w:type="dxa"/>
          </w:tcPr>
          <w:p w14:paraId="1FD81551" w14:textId="30F0989B" w:rsidR="00764B64" w:rsidRDefault="00E70A9A" w:rsidP="00E70A9A">
            <w:pPr>
              <w:rPr>
                <w:b/>
                <w:bCs/>
              </w:rPr>
            </w:pPr>
            <w:r>
              <w:rPr>
                <w:b/>
                <w:bCs/>
              </w:rPr>
              <w:t xml:space="preserve">    (</w:t>
            </w:r>
            <w:r w:rsidR="003A25DB">
              <w:rPr>
                <w:b/>
                <w:bCs/>
              </w:rPr>
              <w:t xml:space="preserve">                                 )    </w:t>
            </w:r>
          </w:p>
        </w:tc>
      </w:tr>
      <w:tr w:rsidR="003A25DB" w14:paraId="2F9AFEA6" w14:textId="77777777" w:rsidTr="003C7DD1">
        <w:trPr>
          <w:trHeight w:val="454"/>
        </w:trPr>
        <w:tc>
          <w:tcPr>
            <w:tcW w:w="2831" w:type="dxa"/>
          </w:tcPr>
          <w:p w14:paraId="55EEECEB" w14:textId="51DF3F56" w:rsidR="003A25DB" w:rsidRPr="00764B64" w:rsidRDefault="003A25DB" w:rsidP="003A25DB">
            <w:proofErr w:type="spellStart"/>
            <w:r>
              <w:t>Pembimbing</w:t>
            </w:r>
            <w:proofErr w:type="spellEnd"/>
            <w:ins w:id="16" w:author="ilham.nur@office.ui.ac.id" w:date="2023-03-05T21:22:00Z">
              <w:r w:rsidR="00EE4A36">
                <w:t xml:space="preserve"> II</w:t>
              </w:r>
            </w:ins>
          </w:p>
        </w:tc>
        <w:tc>
          <w:tcPr>
            <w:tcW w:w="2831" w:type="dxa"/>
          </w:tcPr>
          <w:p w14:paraId="4A03CA36" w14:textId="1440C78C" w:rsidR="003A25DB" w:rsidRDefault="003A25DB" w:rsidP="003A25DB">
            <w:pPr>
              <w:rPr>
                <w:b/>
                <w:bCs/>
              </w:rPr>
            </w:pPr>
            <w:r>
              <w:rPr>
                <w:b/>
                <w:bCs/>
              </w:rPr>
              <w:t>:</w:t>
            </w:r>
            <w:ins w:id="17" w:author="ilham.nur@office.ui.ac.id" w:date="2023-03-05T21:22:00Z">
              <w:r w:rsidR="00EE4A36">
                <w:fldChar w:fldCharType="begin"/>
              </w:r>
              <w:r w:rsidR="00EE4A36">
                <w:instrText xml:space="preserve"> DOCPROPERTY  "Pembimbing II"  \* MERGEFORMAT </w:instrText>
              </w:r>
              <w:r w:rsidR="00EE4A36">
                <w:fldChar w:fldCharType="separate"/>
              </w:r>
            </w:ins>
            <w:ins w:id="18" w:author="ilham.nur@office.ui.ac.id" w:date="2023-03-05T21:23:00Z">
              <w:r w:rsidR="00A262DF">
                <w:t xml:space="preserve">Dr. </w:t>
              </w:r>
              <w:proofErr w:type="spellStart"/>
              <w:r w:rsidR="00A262DF">
                <w:t>Novandra</w:t>
              </w:r>
              <w:proofErr w:type="spellEnd"/>
              <w:r w:rsidR="00A262DF">
                <w:t xml:space="preserve"> </w:t>
              </w:r>
              <w:proofErr w:type="spellStart"/>
              <w:r w:rsidR="00A262DF">
                <w:t>Rhezza</w:t>
              </w:r>
              <w:proofErr w:type="spellEnd"/>
              <w:r w:rsidR="00A262DF">
                <w:t xml:space="preserve"> Pratama, S.T., M.T.</w:t>
              </w:r>
            </w:ins>
            <w:ins w:id="19" w:author="ilham.nur@office.ui.ac.id" w:date="2023-03-05T21:22:00Z">
              <w:r w:rsidR="00EE4A36">
                <w:fldChar w:fldCharType="end"/>
              </w:r>
            </w:ins>
          </w:p>
        </w:tc>
        <w:tc>
          <w:tcPr>
            <w:tcW w:w="2832" w:type="dxa"/>
          </w:tcPr>
          <w:p w14:paraId="0E716777" w14:textId="3B2C62E0" w:rsidR="003A25DB" w:rsidRDefault="003A25DB" w:rsidP="003A25DB">
            <w:pPr>
              <w:rPr>
                <w:b/>
                <w:bCs/>
              </w:rPr>
            </w:pPr>
            <w:r w:rsidRPr="00DD348A">
              <w:rPr>
                <w:b/>
                <w:bCs/>
              </w:rPr>
              <w:t xml:space="preserve">    (                                 )    </w:t>
            </w:r>
          </w:p>
        </w:tc>
      </w:tr>
      <w:tr w:rsidR="003A25DB" w14:paraId="66BDEC57" w14:textId="77777777" w:rsidTr="003C7DD1">
        <w:trPr>
          <w:trHeight w:val="454"/>
        </w:trPr>
        <w:tc>
          <w:tcPr>
            <w:tcW w:w="2831" w:type="dxa"/>
          </w:tcPr>
          <w:p w14:paraId="6827E58B" w14:textId="75C9FEEC" w:rsidR="003A25DB" w:rsidRPr="00764B64" w:rsidRDefault="003A25DB" w:rsidP="003A25DB">
            <w:proofErr w:type="spellStart"/>
            <w:r>
              <w:t>Penguji</w:t>
            </w:r>
            <w:proofErr w:type="spellEnd"/>
            <w:ins w:id="20" w:author="ilham.nur@office.ui.ac.id" w:date="2023-03-05T21:22:00Z">
              <w:r w:rsidR="002C236C">
                <w:t xml:space="preserve"> I</w:t>
              </w:r>
            </w:ins>
          </w:p>
        </w:tc>
        <w:tc>
          <w:tcPr>
            <w:tcW w:w="2831" w:type="dxa"/>
          </w:tcPr>
          <w:p w14:paraId="5D9DEB06" w14:textId="4C5861FE" w:rsidR="003A25DB" w:rsidRDefault="003A25DB" w:rsidP="003A25DB">
            <w:pPr>
              <w:rPr>
                <w:b/>
                <w:bCs/>
              </w:rPr>
            </w:pPr>
            <w:r>
              <w:rPr>
                <w:b/>
                <w:bCs/>
              </w:rPr>
              <w:t>:</w:t>
            </w:r>
          </w:p>
        </w:tc>
        <w:tc>
          <w:tcPr>
            <w:tcW w:w="2832" w:type="dxa"/>
          </w:tcPr>
          <w:p w14:paraId="0E4E23BE" w14:textId="30D9FCF9" w:rsidR="003A25DB" w:rsidRDefault="003A25DB" w:rsidP="003A25DB">
            <w:pPr>
              <w:rPr>
                <w:b/>
                <w:bCs/>
              </w:rPr>
            </w:pPr>
            <w:r w:rsidRPr="00DD348A">
              <w:rPr>
                <w:b/>
                <w:bCs/>
              </w:rPr>
              <w:t xml:space="preserve">    (                                 )    </w:t>
            </w:r>
          </w:p>
        </w:tc>
      </w:tr>
      <w:tr w:rsidR="003A25DB" w14:paraId="2606CFBE" w14:textId="77777777" w:rsidTr="003C7DD1">
        <w:trPr>
          <w:trHeight w:val="454"/>
        </w:trPr>
        <w:tc>
          <w:tcPr>
            <w:tcW w:w="2831" w:type="dxa"/>
          </w:tcPr>
          <w:p w14:paraId="1F20A7EA" w14:textId="4963CD62" w:rsidR="003A25DB" w:rsidRPr="00764B64" w:rsidRDefault="003A25DB" w:rsidP="003A25DB">
            <w:proofErr w:type="spellStart"/>
            <w:r>
              <w:t>Penguji</w:t>
            </w:r>
            <w:proofErr w:type="spellEnd"/>
            <w:ins w:id="21" w:author="ilham.nur@office.ui.ac.id" w:date="2023-03-05T21:22:00Z">
              <w:r w:rsidR="002C236C">
                <w:t xml:space="preserve"> II</w:t>
              </w:r>
            </w:ins>
          </w:p>
        </w:tc>
        <w:tc>
          <w:tcPr>
            <w:tcW w:w="2831" w:type="dxa"/>
          </w:tcPr>
          <w:p w14:paraId="42D67B79" w14:textId="3C380659" w:rsidR="003A25DB" w:rsidRDefault="003A25DB" w:rsidP="003A25DB">
            <w:pPr>
              <w:rPr>
                <w:b/>
                <w:bCs/>
              </w:rPr>
            </w:pPr>
            <w:r>
              <w:rPr>
                <w:b/>
                <w:bCs/>
              </w:rPr>
              <w:t>:</w:t>
            </w:r>
          </w:p>
        </w:tc>
        <w:tc>
          <w:tcPr>
            <w:tcW w:w="2832" w:type="dxa"/>
          </w:tcPr>
          <w:p w14:paraId="394BA507" w14:textId="35CAAEE1" w:rsidR="003A25DB" w:rsidRDefault="003A25DB" w:rsidP="003A25DB">
            <w:pPr>
              <w:rPr>
                <w:b/>
                <w:bCs/>
              </w:rPr>
            </w:pPr>
            <w:r w:rsidRPr="00DD348A">
              <w:rPr>
                <w:b/>
                <w:bCs/>
              </w:rPr>
              <w:t xml:space="preserve">    (                                 )    </w:t>
            </w:r>
          </w:p>
        </w:tc>
      </w:tr>
    </w:tbl>
    <w:p w14:paraId="1D6D5D1B" w14:textId="77777777" w:rsidR="00A600E6" w:rsidRDefault="00A600E6" w:rsidP="00A600E6">
      <w:pPr>
        <w:jc w:val="center"/>
        <w:rPr>
          <w:b/>
          <w:bCs/>
        </w:rPr>
      </w:pPr>
    </w:p>
    <w:p w14:paraId="27167B0E" w14:textId="77777777" w:rsidR="0053284B" w:rsidRDefault="0053284B" w:rsidP="00A600E6">
      <w:pPr>
        <w:jc w:val="center"/>
        <w:rPr>
          <w:b/>
          <w:bCs/>
        </w:rPr>
      </w:pPr>
    </w:p>
    <w:p w14:paraId="33FA6A0D" w14:textId="43E97E4F" w:rsidR="0053284B" w:rsidRDefault="0053284B" w:rsidP="0053284B">
      <w:proofErr w:type="spellStart"/>
      <w:r>
        <w:t>Ditetapkan</w:t>
      </w:r>
      <w:proofErr w:type="spellEnd"/>
      <w:r>
        <w:t xml:space="preserve"> di</w:t>
      </w:r>
      <w:r>
        <w:tab/>
        <w:t xml:space="preserve">: </w:t>
      </w:r>
    </w:p>
    <w:p w14:paraId="7C84E85D" w14:textId="752FC019" w:rsidR="0053284B" w:rsidRDefault="0053284B" w:rsidP="0053284B">
      <w:proofErr w:type="spellStart"/>
      <w:r>
        <w:t>Tanggal</w:t>
      </w:r>
      <w:proofErr w:type="spellEnd"/>
      <w:r>
        <w:tab/>
        <w:t xml:space="preserve">: </w:t>
      </w:r>
    </w:p>
    <w:p w14:paraId="560BC15A" w14:textId="77777777" w:rsidR="0053284B" w:rsidRDefault="0053284B" w:rsidP="0053284B"/>
    <w:p w14:paraId="72AA8526" w14:textId="77777777" w:rsidR="007119B9" w:rsidRDefault="007119B9" w:rsidP="0053284B">
      <w:pPr>
        <w:sectPr w:rsidR="007119B9" w:rsidSect="00004B91">
          <w:pgSz w:w="11906" w:h="16838" w:code="9"/>
          <w:pgMar w:top="1701" w:right="1701" w:bottom="1701" w:left="1701" w:header="720" w:footer="720" w:gutter="0"/>
          <w:pgNumType w:fmt="lowerRoman"/>
          <w:cols w:space="720"/>
          <w:docGrid w:linePitch="360"/>
        </w:sectPr>
      </w:pPr>
    </w:p>
    <w:p w14:paraId="1A3F08A6" w14:textId="4E6549A0" w:rsidR="0053284B" w:rsidRDefault="007119B9" w:rsidP="00C50A0E">
      <w:pPr>
        <w:pStyle w:val="Heading1"/>
        <w:numPr>
          <w:ilvl w:val="0"/>
          <w:numId w:val="0"/>
        </w:numPr>
      </w:pPr>
      <w:bookmarkStart w:id="22" w:name="_Toc109761605"/>
      <w:bookmarkStart w:id="23" w:name="_Toc120139613"/>
      <w:bookmarkStart w:id="24" w:name="_Toc128943831"/>
      <w:r>
        <w:lastRenderedPageBreak/>
        <w:t>UCAPAN TERIMA KASIH</w:t>
      </w:r>
      <w:bookmarkEnd w:id="22"/>
      <w:bookmarkEnd w:id="23"/>
      <w:bookmarkEnd w:id="24"/>
    </w:p>
    <w:p w14:paraId="43B27804" w14:textId="77777777" w:rsidR="008D11C2" w:rsidRDefault="008D11C2" w:rsidP="008D11C2"/>
    <w:p w14:paraId="6DC481C5" w14:textId="77777777" w:rsidR="00DB14FD" w:rsidRDefault="00D864BD" w:rsidP="00D864BD">
      <w:pPr>
        <w:spacing w:line="360" w:lineRule="auto"/>
      </w:pPr>
      <w:proofErr w:type="spellStart"/>
      <w:r>
        <w:t>Puji</w:t>
      </w:r>
      <w:proofErr w:type="spellEnd"/>
      <w:r>
        <w:t xml:space="preserve"> </w:t>
      </w:r>
      <w:proofErr w:type="spellStart"/>
      <w:r>
        <w:t>syukur</w:t>
      </w:r>
      <w:proofErr w:type="spellEnd"/>
      <w:r>
        <w:t xml:space="preserve"> </w:t>
      </w:r>
      <w:proofErr w:type="spellStart"/>
      <w:r>
        <w:t>penulis</w:t>
      </w:r>
      <w:proofErr w:type="spellEnd"/>
      <w:r>
        <w:t xml:space="preserve"> </w:t>
      </w:r>
      <w:proofErr w:type="spellStart"/>
      <w:r>
        <w:t>panjatkan</w:t>
      </w:r>
      <w:proofErr w:type="spellEnd"/>
      <w:r>
        <w:t xml:space="preserve"> ke </w:t>
      </w:r>
      <w:proofErr w:type="spellStart"/>
      <w:r>
        <w:t>hadiran</w:t>
      </w:r>
      <w:proofErr w:type="spellEnd"/>
      <w:r>
        <w:t xml:space="preserve"> Allah SWT </w:t>
      </w:r>
      <w:proofErr w:type="spellStart"/>
      <w:r>
        <w:t>atas</w:t>
      </w:r>
      <w:proofErr w:type="spellEnd"/>
      <w:r>
        <w:t xml:space="preserve"> </w:t>
      </w:r>
      <w:proofErr w:type="spellStart"/>
      <w:r>
        <w:t>nikmat</w:t>
      </w:r>
      <w:proofErr w:type="spellEnd"/>
      <w:r>
        <w:t xml:space="preserve"> dan </w:t>
      </w:r>
      <w:proofErr w:type="spellStart"/>
      <w:r>
        <w:t>rahmat</w:t>
      </w:r>
      <w:proofErr w:type="spellEnd"/>
      <w:r>
        <w:t xml:space="preserve">-Nya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penulisan</w:t>
      </w:r>
      <w:proofErr w:type="spellEnd"/>
      <w:r>
        <w:t xml:space="preserve"> </w:t>
      </w:r>
      <w:proofErr w:type="spellStart"/>
      <w:r>
        <w:t>skripsi</w:t>
      </w:r>
      <w:proofErr w:type="spellEnd"/>
      <w:r>
        <w:t xml:space="preserve"> </w:t>
      </w:r>
      <w:proofErr w:type="spellStart"/>
      <w:r>
        <w:t>ini</w:t>
      </w:r>
      <w:proofErr w:type="spellEnd"/>
      <w:r>
        <w:t xml:space="preserve">. Tidak </w:t>
      </w:r>
      <w:proofErr w:type="spellStart"/>
      <w:r>
        <w:t>lupa</w:t>
      </w:r>
      <w:proofErr w:type="spellEnd"/>
      <w:r>
        <w:t xml:space="preserve"> juga </w:t>
      </w:r>
      <w:proofErr w:type="spellStart"/>
      <w:r>
        <w:t>shalawat</w:t>
      </w:r>
      <w:proofErr w:type="spellEnd"/>
      <w:r>
        <w:t xml:space="preserve"> dan </w:t>
      </w:r>
      <w:proofErr w:type="spellStart"/>
      <w:r>
        <w:t>salam</w:t>
      </w:r>
      <w:proofErr w:type="spellEnd"/>
      <w:r>
        <w:t xml:space="preserve"> </w:t>
      </w:r>
      <w:proofErr w:type="spellStart"/>
      <w:r>
        <w:t>penulis</w:t>
      </w:r>
      <w:proofErr w:type="spellEnd"/>
      <w:r>
        <w:t xml:space="preserve"> </w:t>
      </w:r>
      <w:proofErr w:type="spellStart"/>
      <w:r>
        <w:t>haturkan</w:t>
      </w:r>
      <w:proofErr w:type="spellEnd"/>
      <w:r>
        <w:t xml:space="preserve"> </w:t>
      </w:r>
      <w:proofErr w:type="spellStart"/>
      <w:r>
        <w:t>kepada</w:t>
      </w:r>
      <w:proofErr w:type="spellEnd"/>
      <w:r>
        <w:t xml:space="preserve"> Nabi Muhammad SAW. </w:t>
      </w:r>
    </w:p>
    <w:p w14:paraId="5F0196B6" w14:textId="575EE002" w:rsidR="008D11C2" w:rsidRDefault="00D864BD" w:rsidP="00D864BD">
      <w:pPr>
        <w:spacing w:line="360" w:lineRule="auto"/>
      </w:pPr>
      <w:proofErr w:type="spellStart"/>
      <w:r>
        <w:t>Penulis</w:t>
      </w:r>
      <w:proofErr w:type="spellEnd"/>
      <w:r>
        <w:t xml:space="preserve"> juga </w:t>
      </w:r>
      <w:proofErr w:type="spellStart"/>
      <w:r>
        <w:t>ingin</w:t>
      </w:r>
      <w:proofErr w:type="spellEnd"/>
      <w:r>
        <w:t xml:space="preserve"> </w:t>
      </w:r>
      <w:proofErr w:type="spellStart"/>
      <w:r>
        <w:t>mengucapkan</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kepada</w:t>
      </w:r>
      <w:proofErr w:type="spellEnd"/>
      <w:r>
        <w:t xml:space="preserve"> </w:t>
      </w:r>
      <w:proofErr w:type="spellStart"/>
      <w:r>
        <w:t>banyak</w:t>
      </w:r>
      <w:proofErr w:type="spellEnd"/>
      <w:r>
        <w:t xml:space="preserve"> </w:t>
      </w:r>
      <w:proofErr w:type="spellStart"/>
      <w:r>
        <w:t>pihak</w:t>
      </w:r>
      <w:proofErr w:type="spellEnd"/>
      <w:r>
        <w:t xml:space="preserve"> yang </w:t>
      </w:r>
      <w:proofErr w:type="spellStart"/>
      <w:r>
        <w:t>membantu</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w:t>
      </w:r>
    </w:p>
    <w:p w14:paraId="7662E8AF" w14:textId="0B5E94D4" w:rsidR="003C1E7E" w:rsidRDefault="003C1E7E" w:rsidP="003674D1">
      <w:pPr>
        <w:pStyle w:val="ListParagraph"/>
        <w:numPr>
          <w:ilvl w:val="0"/>
          <w:numId w:val="1"/>
        </w:numPr>
        <w:spacing w:line="360" w:lineRule="auto"/>
      </w:pPr>
      <w:r>
        <w:t xml:space="preserve">Bapak </w:t>
      </w:r>
      <w:r w:rsidR="00000000">
        <w:fldChar w:fldCharType="begin"/>
      </w:r>
      <w:r w:rsidR="00000000">
        <w:instrText xml:space="preserve"> DOCPROPERTY  "Pembimbing I"  \* MERGEFORMAT </w:instrText>
      </w:r>
      <w:r w:rsidR="00000000">
        <w:fldChar w:fldCharType="separate"/>
      </w:r>
      <w:r w:rsidR="00A262DF">
        <w:t xml:space="preserve">Prof. Dr. Ir. M. </w:t>
      </w:r>
      <w:proofErr w:type="spellStart"/>
      <w:r w:rsidR="00A262DF">
        <w:t>Dachyar</w:t>
      </w:r>
      <w:proofErr w:type="spellEnd"/>
      <w:r w:rsidR="00A262DF">
        <w:t xml:space="preserve">, </w:t>
      </w:r>
      <w:proofErr w:type="spellStart"/>
      <w:r w:rsidR="00A262DF">
        <w:t>M.Sc</w:t>
      </w:r>
      <w:proofErr w:type="spellEnd"/>
      <w:r w:rsidR="00A262DF">
        <w:t xml:space="preserve"> </w:t>
      </w:r>
      <w:r w:rsidR="00000000">
        <w:fldChar w:fldCharType="end"/>
      </w:r>
      <w:r>
        <w:t xml:space="preserve">dan Bapak </w:t>
      </w:r>
      <w:ins w:id="25" w:author="ilham.nur@office.ui.ac.id" w:date="2023-03-05T21:21:00Z">
        <w:r w:rsidR="00EE4A36">
          <w:fldChar w:fldCharType="begin"/>
        </w:r>
        <w:r w:rsidR="00EE4A36">
          <w:instrText xml:space="preserve"> DOCPROPERTY  "Pembimbing II"  \* MERGEFORMAT </w:instrText>
        </w:r>
        <w:r w:rsidR="00EE4A36">
          <w:fldChar w:fldCharType="separate"/>
        </w:r>
      </w:ins>
      <w:ins w:id="26" w:author="ilham.nur@office.ui.ac.id" w:date="2023-03-05T21:23:00Z">
        <w:r w:rsidR="00A262DF">
          <w:t xml:space="preserve">Dr. </w:t>
        </w:r>
        <w:proofErr w:type="spellStart"/>
        <w:r w:rsidR="00A262DF">
          <w:t>Novandra</w:t>
        </w:r>
        <w:proofErr w:type="spellEnd"/>
        <w:r w:rsidR="00A262DF">
          <w:t xml:space="preserve"> </w:t>
        </w:r>
        <w:proofErr w:type="spellStart"/>
        <w:r w:rsidR="00A262DF">
          <w:t>Rhezza</w:t>
        </w:r>
        <w:proofErr w:type="spellEnd"/>
        <w:r w:rsidR="00A262DF">
          <w:t xml:space="preserve"> Pratama, S.T., M.T.</w:t>
        </w:r>
      </w:ins>
      <w:ins w:id="27" w:author="ilham.nur@office.ui.ac.id" w:date="2023-03-05T21:21:00Z">
        <w:r w:rsidR="00EE4A36">
          <w:fldChar w:fldCharType="end"/>
        </w:r>
      </w:ins>
      <w:del w:id="28" w:author="ilham.nur@office.ui.ac.id" w:date="2023-03-05T21:21:00Z">
        <w:r w:rsidR="003674D1" w:rsidDel="00EE4A36">
          <w:delText>X</w:delText>
        </w:r>
      </w:del>
      <w:r w:rsidR="003674D1">
        <w:t xml:space="preserve"> </w:t>
      </w:r>
      <w:proofErr w:type="spellStart"/>
      <w:r w:rsidR="00F22821">
        <w:t>selaku</w:t>
      </w:r>
      <w:proofErr w:type="spellEnd"/>
      <w:r w:rsidR="00F22821">
        <w:t xml:space="preserve"> </w:t>
      </w:r>
      <w:proofErr w:type="spellStart"/>
      <w:r w:rsidR="00F22821">
        <w:t>dosen</w:t>
      </w:r>
      <w:proofErr w:type="spellEnd"/>
      <w:r w:rsidR="00F22821">
        <w:t xml:space="preserve"> </w:t>
      </w:r>
      <w:proofErr w:type="spellStart"/>
      <w:r w:rsidR="00F22821">
        <w:t>pembimbing</w:t>
      </w:r>
      <w:proofErr w:type="spellEnd"/>
      <w:r w:rsidR="00F22821">
        <w:t xml:space="preserve"> </w:t>
      </w:r>
      <w:r w:rsidR="003674D1">
        <w:t xml:space="preserve">yang </w:t>
      </w:r>
      <w:proofErr w:type="spellStart"/>
      <w:r w:rsidR="003674D1">
        <w:t>telah</w:t>
      </w:r>
      <w:proofErr w:type="spellEnd"/>
      <w:r w:rsidR="003674D1">
        <w:t xml:space="preserve"> </w:t>
      </w:r>
      <w:proofErr w:type="spellStart"/>
      <w:r w:rsidR="003674D1">
        <w:t>memberikan</w:t>
      </w:r>
      <w:proofErr w:type="spellEnd"/>
      <w:r w:rsidR="003674D1">
        <w:t xml:space="preserve"> </w:t>
      </w:r>
      <w:proofErr w:type="spellStart"/>
      <w:r w:rsidR="003674D1">
        <w:t>motivasi</w:t>
      </w:r>
      <w:proofErr w:type="spellEnd"/>
      <w:r w:rsidR="003674D1">
        <w:t xml:space="preserve">, saran dan </w:t>
      </w:r>
      <w:proofErr w:type="spellStart"/>
      <w:r w:rsidR="003674D1">
        <w:t>ilmu</w:t>
      </w:r>
      <w:proofErr w:type="spellEnd"/>
      <w:r w:rsidR="003674D1">
        <w:t xml:space="preserve"> </w:t>
      </w:r>
      <w:proofErr w:type="spellStart"/>
      <w:r w:rsidR="003674D1">
        <w:t>dalam</w:t>
      </w:r>
      <w:proofErr w:type="spellEnd"/>
      <w:r w:rsidR="003674D1">
        <w:t xml:space="preserve"> </w:t>
      </w:r>
      <w:proofErr w:type="spellStart"/>
      <w:r w:rsidR="003674D1">
        <w:t>pengerjaan</w:t>
      </w:r>
      <w:proofErr w:type="spellEnd"/>
      <w:r w:rsidR="003674D1">
        <w:t xml:space="preserve"> </w:t>
      </w:r>
      <w:proofErr w:type="spellStart"/>
      <w:r w:rsidR="003674D1">
        <w:t>penelitian</w:t>
      </w:r>
      <w:proofErr w:type="spellEnd"/>
      <w:r w:rsidR="003674D1">
        <w:t xml:space="preserve"> </w:t>
      </w:r>
      <w:proofErr w:type="spellStart"/>
      <w:r w:rsidR="003674D1">
        <w:t>ini</w:t>
      </w:r>
      <w:proofErr w:type="spellEnd"/>
      <w:r w:rsidR="00F01C3C">
        <w:t>,</w:t>
      </w:r>
    </w:p>
    <w:p w14:paraId="4365C5ED" w14:textId="7E030CE6" w:rsidR="00292EAA" w:rsidRDefault="00292EAA" w:rsidP="003674D1">
      <w:pPr>
        <w:pStyle w:val="ListParagraph"/>
        <w:numPr>
          <w:ilvl w:val="0"/>
          <w:numId w:val="1"/>
        </w:numPr>
        <w:spacing w:line="360" w:lineRule="auto"/>
      </w:pPr>
      <w:proofErr w:type="spellStart"/>
      <w:r>
        <w:t>Seluruh</w:t>
      </w:r>
      <w:proofErr w:type="spellEnd"/>
      <w:r>
        <w:t xml:space="preserve"> civitas </w:t>
      </w:r>
      <w:proofErr w:type="spellStart"/>
      <w:r>
        <w:t>akademika</w:t>
      </w:r>
      <w:proofErr w:type="spellEnd"/>
      <w:r>
        <w:t xml:space="preserve"> program Magister Teknik </w:t>
      </w:r>
      <w:proofErr w:type="spellStart"/>
      <w:r>
        <w:t>Industri</w:t>
      </w:r>
      <w:proofErr w:type="spellEnd"/>
      <w:r>
        <w:t xml:space="preserve"> Universitas Indonesia yang </w:t>
      </w:r>
      <w:proofErr w:type="spellStart"/>
      <w:r>
        <w:t>telah</w:t>
      </w:r>
      <w:proofErr w:type="spellEnd"/>
      <w:r>
        <w:t xml:space="preserve"> </w:t>
      </w:r>
      <w:proofErr w:type="spellStart"/>
      <w:r w:rsidR="00DE6B9B">
        <w:t>meluangkan</w:t>
      </w:r>
      <w:proofErr w:type="spellEnd"/>
      <w:r w:rsidR="00DE6B9B">
        <w:t xml:space="preserve"> </w:t>
      </w:r>
      <w:proofErr w:type="spellStart"/>
      <w:r w:rsidR="00DE6B9B">
        <w:t>waktunya</w:t>
      </w:r>
      <w:proofErr w:type="spellEnd"/>
      <w:r w:rsidR="00DE6B9B">
        <w:t xml:space="preserve"> </w:t>
      </w:r>
      <w:proofErr w:type="spellStart"/>
      <w:r w:rsidR="00DE6B9B">
        <w:t>dalam</w:t>
      </w:r>
      <w:proofErr w:type="spellEnd"/>
      <w:r w:rsidR="00DE6B9B">
        <w:t xml:space="preserve"> </w:t>
      </w:r>
      <w:proofErr w:type="spellStart"/>
      <w:r w:rsidR="00DE6B9B">
        <w:t>membantu</w:t>
      </w:r>
      <w:proofErr w:type="spellEnd"/>
      <w:r w:rsidR="00DE6B9B">
        <w:t xml:space="preserve"> proses </w:t>
      </w:r>
      <w:proofErr w:type="spellStart"/>
      <w:proofErr w:type="gramStart"/>
      <w:r w:rsidR="00276AB2">
        <w:t>perkuliahan</w:t>
      </w:r>
      <w:proofErr w:type="spellEnd"/>
      <w:proofErr w:type="gramEnd"/>
    </w:p>
    <w:p w14:paraId="27F9F1C4" w14:textId="7544A30F" w:rsidR="00276AB2" w:rsidRDefault="00276AB2" w:rsidP="00276AB2">
      <w:pPr>
        <w:pStyle w:val="ListParagraph"/>
        <w:numPr>
          <w:ilvl w:val="0"/>
          <w:numId w:val="1"/>
        </w:numPr>
        <w:spacing w:line="360" w:lineRule="auto"/>
      </w:pPr>
      <w:proofErr w:type="spellStart"/>
      <w:r>
        <w:t>Ariyanto</w:t>
      </w:r>
      <w:proofErr w:type="spellEnd"/>
      <w:r>
        <w:t xml:space="preserve"> </w:t>
      </w:r>
      <w:proofErr w:type="spellStart"/>
      <w:r>
        <w:t>Soewondo</w:t>
      </w:r>
      <w:proofErr w:type="spellEnd"/>
      <w:r>
        <w:t xml:space="preserve"> </w:t>
      </w:r>
      <w:proofErr w:type="spellStart"/>
      <w:r>
        <w:t>Geni</w:t>
      </w:r>
      <w:proofErr w:type="spellEnd"/>
      <w:r>
        <w:t xml:space="preserve">, S.H, M.H., R. </w:t>
      </w:r>
      <w:proofErr w:type="spellStart"/>
      <w:r>
        <w:t>Aju</w:t>
      </w:r>
      <w:proofErr w:type="spellEnd"/>
      <w:r>
        <w:t xml:space="preserve"> </w:t>
      </w:r>
      <w:proofErr w:type="spellStart"/>
      <w:r>
        <w:t>Eko</w:t>
      </w:r>
      <w:proofErr w:type="spellEnd"/>
      <w:r>
        <w:t xml:space="preserve"> </w:t>
      </w:r>
      <w:proofErr w:type="spellStart"/>
      <w:r>
        <w:t>Suprapti</w:t>
      </w:r>
      <w:proofErr w:type="spellEnd"/>
      <w:r>
        <w:t xml:space="preserve">, S.H, </w:t>
      </w:r>
      <w:proofErr w:type="spellStart"/>
      <w:r>
        <w:t>M.Si</w:t>
      </w:r>
      <w:proofErr w:type="spellEnd"/>
      <w:r>
        <w:t xml:space="preserve">., dan Farhan Nur </w:t>
      </w:r>
      <w:proofErr w:type="spellStart"/>
      <w:r>
        <w:t>Ardiyanto</w:t>
      </w:r>
      <w:proofErr w:type="spellEnd"/>
      <w:r>
        <w:t xml:space="preserve"> </w:t>
      </w:r>
      <w:proofErr w:type="spellStart"/>
      <w:r>
        <w:t>selaku</w:t>
      </w:r>
      <w:proofErr w:type="spellEnd"/>
      <w:r>
        <w:t xml:space="preserve"> orang </w:t>
      </w:r>
      <w:proofErr w:type="spellStart"/>
      <w:r>
        <w:t>tua</w:t>
      </w:r>
      <w:proofErr w:type="spellEnd"/>
      <w:r>
        <w:t xml:space="preserve"> dan </w:t>
      </w:r>
      <w:proofErr w:type="spellStart"/>
      <w:r>
        <w:t>saudara</w:t>
      </w:r>
      <w:proofErr w:type="spellEnd"/>
      <w:r>
        <w:t xml:space="preserve"> </w:t>
      </w:r>
      <w:proofErr w:type="spellStart"/>
      <w:r>
        <w:t>penulis</w:t>
      </w:r>
      <w:proofErr w:type="spellEnd"/>
      <w:r>
        <w:t xml:space="preserve"> yang </w:t>
      </w:r>
      <w:proofErr w:type="spellStart"/>
      <w:r>
        <w:t>selalu</w:t>
      </w:r>
      <w:proofErr w:type="spellEnd"/>
      <w:r>
        <w:t xml:space="preserve"> </w:t>
      </w:r>
      <w:proofErr w:type="spellStart"/>
      <w:r>
        <w:t>memberikan</w:t>
      </w:r>
      <w:proofErr w:type="spellEnd"/>
      <w:r>
        <w:t xml:space="preserve"> </w:t>
      </w:r>
      <w:proofErr w:type="spellStart"/>
      <w:r>
        <w:t>dukungan</w:t>
      </w:r>
      <w:proofErr w:type="spellEnd"/>
      <w:r>
        <w:t xml:space="preserve"> </w:t>
      </w:r>
      <w:proofErr w:type="spellStart"/>
      <w:r>
        <w:t>baik</w:t>
      </w:r>
      <w:proofErr w:type="spellEnd"/>
      <w:r>
        <w:t xml:space="preserve"> </w:t>
      </w:r>
      <w:proofErr w:type="spellStart"/>
      <w:r>
        <w:t>semangat</w:t>
      </w:r>
      <w:proofErr w:type="spellEnd"/>
      <w:r>
        <w:t xml:space="preserve">, moral, </w:t>
      </w:r>
      <w:proofErr w:type="spellStart"/>
      <w:r>
        <w:t>maupun</w:t>
      </w:r>
      <w:proofErr w:type="spellEnd"/>
      <w:r>
        <w:t xml:space="preserve"> </w:t>
      </w:r>
      <w:proofErr w:type="spellStart"/>
      <w:r>
        <w:t>finansial</w:t>
      </w:r>
      <w:proofErr w:type="spellEnd"/>
      <w:r>
        <w:t xml:space="preserve"> </w:t>
      </w:r>
      <w:proofErr w:type="spellStart"/>
      <w:r>
        <w:t>selama</w:t>
      </w:r>
      <w:proofErr w:type="spellEnd"/>
      <w:r>
        <w:t xml:space="preserve"> </w:t>
      </w:r>
      <w:proofErr w:type="spellStart"/>
      <w:r>
        <w:t>penulis</w:t>
      </w:r>
      <w:proofErr w:type="spellEnd"/>
      <w:r>
        <w:t xml:space="preserve"> </w:t>
      </w:r>
      <w:proofErr w:type="spellStart"/>
      <w:r>
        <w:t>menjalani</w:t>
      </w:r>
      <w:proofErr w:type="spellEnd"/>
      <w:r>
        <w:t xml:space="preserve"> </w:t>
      </w:r>
      <w:proofErr w:type="spellStart"/>
      <w:r>
        <w:t>perkuliahan</w:t>
      </w:r>
      <w:proofErr w:type="spellEnd"/>
      <w:r w:rsidR="00C053F0">
        <w:t>,</w:t>
      </w:r>
    </w:p>
    <w:p w14:paraId="24B7922C" w14:textId="1CB56086" w:rsidR="00276AB2" w:rsidRDefault="008B1519" w:rsidP="00276AB2">
      <w:pPr>
        <w:pStyle w:val="ListParagraph"/>
        <w:numPr>
          <w:ilvl w:val="0"/>
          <w:numId w:val="1"/>
        </w:numPr>
        <w:spacing w:line="360" w:lineRule="auto"/>
      </w:pPr>
      <w:r>
        <w:t xml:space="preserve">Nabilla Farah </w:t>
      </w:r>
      <w:proofErr w:type="spellStart"/>
      <w:r>
        <w:t>Raissa</w:t>
      </w:r>
      <w:proofErr w:type="spellEnd"/>
      <w:r>
        <w:t xml:space="preserve"> M., S.T. yang </w:t>
      </w:r>
      <w:proofErr w:type="spellStart"/>
      <w:r>
        <w:t>selalu</w:t>
      </w:r>
      <w:proofErr w:type="spellEnd"/>
      <w:r>
        <w:t xml:space="preserve"> </w:t>
      </w:r>
      <w:proofErr w:type="spellStart"/>
      <w:r>
        <w:t>memberikan</w:t>
      </w:r>
      <w:proofErr w:type="spellEnd"/>
      <w:r>
        <w:t xml:space="preserve"> </w:t>
      </w:r>
      <w:proofErr w:type="spellStart"/>
      <w:r>
        <w:t>semangat</w:t>
      </w:r>
      <w:proofErr w:type="spellEnd"/>
      <w:r>
        <w:t xml:space="preserve">, </w:t>
      </w:r>
      <w:proofErr w:type="spellStart"/>
      <w:r>
        <w:t>motivasi</w:t>
      </w:r>
      <w:proofErr w:type="spellEnd"/>
      <w:r>
        <w:t xml:space="preserve">, dan </w:t>
      </w:r>
      <w:proofErr w:type="spellStart"/>
      <w:r>
        <w:t>dukungan</w:t>
      </w:r>
      <w:proofErr w:type="spellEnd"/>
      <w:r>
        <w:t xml:space="preserve"> </w:t>
      </w:r>
      <w:proofErr w:type="spellStart"/>
      <w:r>
        <w:t>kepada</w:t>
      </w:r>
      <w:proofErr w:type="spellEnd"/>
      <w:r>
        <w:t xml:space="preserve"> </w:t>
      </w:r>
      <w:proofErr w:type="spellStart"/>
      <w:r>
        <w:t>penulis</w:t>
      </w:r>
      <w:proofErr w:type="spellEnd"/>
      <w:r>
        <w:t xml:space="preserve"> untuk </w:t>
      </w:r>
      <w:proofErr w:type="spellStart"/>
      <w:r>
        <w:t>menyelesaikan</w:t>
      </w:r>
      <w:proofErr w:type="spellEnd"/>
      <w:r>
        <w:t xml:space="preserve"> </w:t>
      </w:r>
      <w:proofErr w:type="spellStart"/>
      <w:r>
        <w:t>penelitian</w:t>
      </w:r>
      <w:proofErr w:type="spellEnd"/>
      <w:r>
        <w:t xml:space="preserve"> </w:t>
      </w:r>
      <w:proofErr w:type="spellStart"/>
      <w:r>
        <w:t>ini</w:t>
      </w:r>
      <w:proofErr w:type="spellEnd"/>
      <w:r w:rsidR="00C053F0">
        <w:t>,</w:t>
      </w:r>
    </w:p>
    <w:p w14:paraId="15E7B173" w14:textId="0ACB2FF2" w:rsidR="00797D1E" w:rsidRDefault="00797D1E" w:rsidP="00797D1E">
      <w:pPr>
        <w:pStyle w:val="ListParagraph"/>
        <w:numPr>
          <w:ilvl w:val="0"/>
          <w:numId w:val="1"/>
        </w:numPr>
        <w:spacing w:line="360" w:lineRule="auto"/>
      </w:pPr>
      <w:proofErr w:type="spellStart"/>
      <w:r>
        <w:t>Rekan-rekan</w:t>
      </w:r>
      <w:proofErr w:type="spellEnd"/>
      <w:r>
        <w:t xml:space="preserve"> S2 Teknik </w:t>
      </w:r>
      <w:proofErr w:type="spellStart"/>
      <w:r>
        <w:t>Industri</w:t>
      </w:r>
      <w:proofErr w:type="spellEnd"/>
      <w:r>
        <w:t xml:space="preserve"> Universitas Indonesia Angkatan 2021 </w:t>
      </w:r>
      <w:proofErr w:type="spellStart"/>
      <w:r>
        <w:t>atas</w:t>
      </w:r>
      <w:proofErr w:type="spellEnd"/>
      <w:r>
        <w:t xml:space="preserve"> </w:t>
      </w:r>
      <w:proofErr w:type="spellStart"/>
      <w:r w:rsidR="00C104EE">
        <w:t>kerjasama</w:t>
      </w:r>
      <w:proofErr w:type="spellEnd"/>
      <w:r w:rsidR="00C104EE">
        <w:t xml:space="preserve"> </w:t>
      </w:r>
      <w:proofErr w:type="spellStart"/>
      <w:r w:rsidR="00C104EE">
        <w:t>selama</w:t>
      </w:r>
      <w:proofErr w:type="spellEnd"/>
      <w:r w:rsidR="00C104EE">
        <w:t xml:space="preserve"> </w:t>
      </w:r>
      <w:proofErr w:type="spellStart"/>
      <w:r w:rsidR="00C104EE">
        <w:t>penyelesaikan</w:t>
      </w:r>
      <w:proofErr w:type="spellEnd"/>
      <w:r w:rsidR="00C104EE">
        <w:t xml:space="preserve"> </w:t>
      </w:r>
      <w:proofErr w:type="spellStart"/>
      <w:r w:rsidR="00C104EE">
        <w:t>perkuliahan</w:t>
      </w:r>
      <w:proofErr w:type="spellEnd"/>
      <w:r w:rsidR="00C104EE">
        <w:t xml:space="preserve"> dan </w:t>
      </w:r>
      <w:proofErr w:type="spellStart"/>
      <w:r w:rsidR="00C104EE">
        <w:t>tesis</w:t>
      </w:r>
      <w:proofErr w:type="spellEnd"/>
      <w:r w:rsidR="00C104EE">
        <w:t>,</w:t>
      </w:r>
    </w:p>
    <w:p w14:paraId="4898E544" w14:textId="1D36784E" w:rsidR="00C053F0" w:rsidRDefault="00C053F0" w:rsidP="00276AB2">
      <w:pPr>
        <w:pStyle w:val="ListParagraph"/>
        <w:numPr>
          <w:ilvl w:val="0"/>
          <w:numId w:val="1"/>
        </w:numPr>
        <w:spacing w:line="360" w:lineRule="auto"/>
      </w:pPr>
      <w:proofErr w:type="spellStart"/>
      <w:r>
        <w:t>Pihak</w:t>
      </w:r>
      <w:r w:rsidR="00C104EE">
        <w:t>-pihak</w:t>
      </w:r>
      <w:proofErr w:type="spellEnd"/>
      <w:r w:rsidR="00C104EE">
        <w:t xml:space="preserve"> lain</w:t>
      </w:r>
      <w:r>
        <w:t xml:space="preserve"> yang </w:t>
      </w:r>
      <w:proofErr w:type="spellStart"/>
      <w:r>
        <w:t>saya</w:t>
      </w:r>
      <w:proofErr w:type="spellEnd"/>
      <w:r>
        <w:t xml:space="preserve"> tidak </w:t>
      </w:r>
      <w:proofErr w:type="spellStart"/>
      <w:r w:rsidR="004C6077">
        <w:t>dapat</w:t>
      </w:r>
      <w:proofErr w:type="spellEnd"/>
      <w:r>
        <w:t xml:space="preserve"> </w:t>
      </w:r>
      <w:proofErr w:type="spellStart"/>
      <w:r>
        <w:t>sebutkan</w:t>
      </w:r>
      <w:proofErr w:type="spellEnd"/>
      <w:r>
        <w:t xml:space="preserve"> </w:t>
      </w:r>
      <w:proofErr w:type="spellStart"/>
      <w:r>
        <w:t>namanya</w:t>
      </w:r>
      <w:proofErr w:type="spellEnd"/>
      <w:r>
        <w:t xml:space="preserve">, yang </w:t>
      </w:r>
      <w:proofErr w:type="spellStart"/>
      <w:r>
        <w:t>telah</w:t>
      </w:r>
      <w:proofErr w:type="spellEnd"/>
      <w:r>
        <w:t xml:space="preserve"> </w:t>
      </w:r>
      <w:proofErr w:type="spellStart"/>
      <w:r>
        <w:t>membantu</w:t>
      </w:r>
      <w:proofErr w:type="spellEnd"/>
      <w:r>
        <w:t xml:space="preserve"> </w:t>
      </w:r>
      <w:proofErr w:type="spellStart"/>
      <w:r>
        <w:t>penulis</w:t>
      </w:r>
      <w:proofErr w:type="spellEnd"/>
      <w:r>
        <w:t xml:space="preserve"> </w:t>
      </w:r>
      <w:proofErr w:type="spellStart"/>
      <w:r>
        <w:t>dalam</w:t>
      </w:r>
      <w:proofErr w:type="spellEnd"/>
      <w:r>
        <w:t xml:space="preserve"> </w:t>
      </w:r>
      <w:proofErr w:type="spellStart"/>
      <w:r>
        <w:t>mengumpulkan</w:t>
      </w:r>
      <w:proofErr w:type="spellEnd"/>
      <w:r>
        <w:t xml:space="preserve"> data </w:t>
      </w:r>
      <w:r w:rsidR="00FE123D">
        <w:t xml:space="preserve">dan </w:t>
      </w:r>
      <w:proofErr w:type="spellStart"/>
      <w:r w:rsidR="00FE123D">
        <w:t>membantu</w:t>
      </w:r>
      <w:proofErr w:type="spellEnd"/>
      <w:r w:rsidR="00FE123D">
        <w:t xml:space="preserve"> </w:t>
      </w:r>
      <w:proofErr w:type="spellStart"/>
      <w:r w:rsidR="00FE123D">
        <w:t>dalam</w:t>
      </w:r>
      <w:proofErr w:type="spellEnd"/>
      <w:r w:rsidR="00FE123D">
        <w:t xml:space="preserve"> </w:t>
      </w:r>
      <w:proofErr w:type="spellStart"/>
      <w:r w:rsidR="00FE123D">
        <w:t>menyelesaikan</w:t>
      </w:r>
      <w:proofErr w:type="spellEnd"/>
      <w:r w:rsidR="00FE123D">
        <w:t xml:space="preserve"> </w:t>
      </w:r>
      <w:proofErr w:type="spellStart"/>
      <w:r w:rsidR="00FE123D">
        <w:t>tugas</w:t>
      </w:r>
      <w:proofErr w:type="spellEnd"/>
      <w:r w:rsidR="00FE123D">
        <w:t xml:space="preserve"> </w:t>
      </w:r>
      <w:proofErr w:type="spellStart"/>
      <w:r w:rsidR="00FE123D">
        <w:t>penelitian</w:t>
      </w:r>
      <w:proofErr w:type="spellEnd"/>
      <w:r w:rsidR="00FE123D">
        <w:t>,</w:t>
      </w:r>
    </w:p>
    <w:p w14:paraId="10465BBD" w14:textId="45EF2D2F" w:rsidR="0098422A" w:rsidRDefault="00770CA3" w:rsidP="00DE5118">
      <w:pPr>
        <w:spacing w:line="360" w:lineRule="auto"/>
      </w:pPr>
      <w:proofErr w:type="spellStart"/>
      <w:r>
        <w:t>Sebagai</w:t>
      </w:r>
      <w:proofErr w:type="spellEnd"/>
      <w:r>
        <w:t xml:space="preserve"> </w:t>
      </w:r>
      <w:proofErr w:type="spellStart"/>
      <w:r>
        <w:t>penutup</w:t>
      </w:r>
      <w:proofErr w:type="spellEnd"/>
      <w:r>
        <w:t xml:space="preserve"> </w:t>
      </w:r>
      <w:proofErr w:type="spellStart"/>
      <w:r>
        <w:t>saya</w:t>
      </w:r>
      <w:proofErr w:type="spellEnd"/>
      <w:r>
        <w:t xml:space="preserve"> </w:t>
      </w:r>
      <w:proofErr w:type="spellStart"/>
      <w:r>
        <w:t>berharap</w:t>
      </w:r>
      <w:proofErr w:type="spellEnd"/>
      <w:r>
        <w:t xml:space="preserve"> </w:t>
      </w:r>
      <w:proofErr w:type="spellStart"/>
      <w:r w:rsidR="0098422A">
        <w:t>seluruh</w:t>
      </w:r>
      <w:proofErr w:type="spellEnd"/>
      <w:r w:rsidR="0098422A">
        <w:t xml:space="preserve"> </w:t>
      </w:r>
      <w:proofErr w:type="spellStart"/>
      <w:r w:rsidR="0098422A">
        <w:t>kebaikan</w:t>
      </w:r>
      <w:proofErr w:type="spellEnd"/>
      <w:r w:rsidR="0098422A">
        <w:t xml:space="preserve"> </w:t>
      </w:r>
      <w:proofErr w:type="spellStart"/>
      <w:r w:rsidR="0098422A">
        <w:t>pihak</w:t>
      </w:r>
      <w:proofErr w:type="spellEnd"/>
      <w:r w:rsidR="0098422A">
        <w:t xml:space="preserve"> yang </w:t>
      </w:r>
      <w:proofErr w:type="spellStart"/>
      <w:r w:rsidR="0098422A">
        <w:t>telah</w:t>
      </w:r>
      <w:proofErr w:type="spellEnd"/>
      <w:r w:rsidR="0098422A">
        <w:t xml:space="preserve"> </w:t>
      </w:r>
      <w:proofErr w:type="spellStart"/>
      <w:r w:rsidR="0098422A">
        <w:t>membantu</w:t>
      </w:r>
      <w:proofErr w:type="spellEnd"/>
      <w:r w:rsidR="0098422A">
        <w:t xml:space="preserve"> </w:t>
      </w:r>
      <w:proofErr w:type="spellStart"/>
      <w:r w:rsidR="0098422A">
        <w:t>dapat</w:t>
      </w:r>
      <w:proofErr w:type="spellEnd"/>
      <w:r w:rsidR="0098422A">
        <w:t xml:space="preserve"> di </w:t>
      </w:r>
      <w:proofErr w:type="spellStart"/>
      <w:r w:rsidR="0098422A">
        <w:t>balas</w:t>
      </w:r>
      <w:proofErr w:type="spellEnd"/>
      <w:r w:rsidR="0098422A">
        <w:t xml:space="preserve"> oleh Allah SWT, dan </w:t>
      </w:r>
      <w:proofErr w:type="spellStart"/>
      <w:r w:rsidR="0098422A">
        <w:t>semoga</w:t>
      </w:r>
      <w:proofErr w:type="spellEnd"/>
      <w:r w:rsidR="0098422A">
        <w:t xml:space="preserve"> </w:t>
      </w:r>
      <w:proofErr w:type="spellStart"/>
      <w:r w:rsidR="0098422A">
        <w:t>tesis</w:t>
      </w:r>
      <w:proofErr w:type="spellEnd"/>
      <w:r w:rsidR="0098422A">
        <w:t xml:space="preserve"> </w:t>
      </w:r>
      <w:proofErr w:type="spellStart"/>
      <w:r w:rsidR="0098422A">
        <w:t>ini</w:t>
      </w:r>
      <w:proofErr w:type="spellEnd"/>
      <w:r w:rsidR="0098422A">
        <w:t xml:space="preserve"> </w:t>
      </w:r>
      <w:proofErr w:type="spellStart"/>
      <w:r w:rsidR="0098422A">
        <w:t>dapat</w:t>
      </w:r>
      <w:proofErr w:type="spellEnd"/>
      <w:r w:rsidR="0098422A">
        <w:t xml:space="preserve"> </w:t>
      </w:r>
      <w:proofErr w:type="spellStart"/>
      <w:r w:rsidR="0098422A">
        <w:t>memberikan</w:t>
      </w:r>
      <w:proofErr w:type="spellEnd"/>
      <w:r w:rsidR="0098422A">
        <w:t xml:space="preserve"> </w:t>
      </w:r>
      <w:proofErr w:type="spellStart"/>
      <w:r w:rsidR="0098422A">
        <w:t>manfaat</w:t>
      </w:r>
      <w:proofErr w:type="spellEnd"/>
      <w:r w:rsidR="0098422A">
        <w:t xml:space="preserve"> </w:t>
      </w:r>
      <w:proofErr w:type="spellStart"/>
      <w:r w:rsidR="0098422A">
        <w:t>bagi</w:t>
      </w:r>
      <w:proofErr w:type="spellEnd"/>
      <w:r w:rsidR="0098422A">
        <w:t xml:space="preserve"> </w:t>
      </w:r>
      <w:proofErr w:type="spellStart"/>
      <w:r w:rsidR="0098422A">
        <w:t>ilmu</w:t>
      </w:r>
      <w:proofErr w:type="spellEnd"/>
      <w:r w:rsidR="0098422A">
        <w:t xml:space="preserve"> </w:t>
      </w:r>
      <w:proofErr w:type="spellStart"/>
      <w:r w:rsidR="0098422A">
        <w:t>pengetahuan</w:t>
      </w:r>
      <w:proofErr w:type="spellEnd"/>
      <w:r w:rsidR="0098422A">
        <w:t>.</w:t>
      </w:r>
    </w:p>
    <w:p w14:paraId="15F2DBE6" w14:textId="3FCE88C2" w:rsidR="005435BE" w:rsidRDefault="00C56C18" w:rsidP="00FB1B05">
      <w:pPr>
        <w:spacing w:line="360" w:lineRule="auto"/>
        <w:jc w:val="right"/>
      </w:pPr>
      <w:r>
        <w:fldChar w:fldCharType="begin"/>
      </w:r>
      <w:r>
        <w:instrText xml:space="preserve"> DOCPROPERTY  Lokasi  \* MERGEFORMAT </w:instrText>
      </w:r>
      <w:r>
        <w:fldChar w:fldCharType="separate"/>
      </w:r>
      <w:proofErr w:type="spellStart"/>
      <w:r w:rsidR="00A262DF">
        <w:t>Salemba</w:t>
      </w:r>
      <w:proofErr w:type="spellEnd"/>
      <w:r>
        <w:fldChar w:fldCharType="end"/>
      </w:r>
      <w:r w:rsidR="009A5366">
        <w:t xml:space="preserve">, </w:t>
      </w:r>
      <w:proofErr w:type="spellStart"/>
      <w:r w:rsidR="006A6A1C">
        <w:t>Juli</w:t>
      </w:r>
      <w:proofErr w:type="spellEnd"/>
      <w:r w:rsidR="006A6A1C">
        <w:t xml:space="preserve"> </w:t>
      </w:r>
      <w:r w:rsidR="009A5366">
        <w:t>202</w:t>
      </w:r>
      <w:r w:rsidR="00CB5E1E">
        <w:t>3</w:t>
      </w:r>
    </w:p>
    <w:p w14:paraId="5708E951" w14:textId="77777777" w:rsidR="00FB1B05" w:rsidRDefault="00FB1B05" w:rsidP="00FB1B05">
      <w:pPr>
        <w:spacing w:line="360" w:lineRule="auto"/>
        <w:jc w:val="right"/>
      </w:pPr>
    </w:p>
    <w:p w14:paraId="52FB5CF3" w14:textId="0237AF28" w:rsidR="00FB1B05" w:rsidRDefault="00FB1B05" w:rsidP="00FB1B05">
      <w:pPr>
        <w:spacing w:line="360" w:lineRule="auto"/>
        <w:jc w:val="right"/>
      </w:pPr>
      <w:proofErr w:type="spellStart"/>
      <w:r>
        <w:t>Penulis</w:t>
      </w:r>
      <w:proofErr w:type="spellEnd"/>
    </w:p>
    <w:p w14:paraId="154FE713" w14:textId="77777777" w:rsidR="00FB1B05" w:rsidRDefault="00FB1B05" w:rsidP="00FB1B05">
      <w:pPr>
        <w:spacing w:line="360" w:lineRule="auto"/>
      </w:pPr>
    </w:p>
    <w:p w14:paraId="116BC304" w14:textId="21ECD263" w:rsidR="00FB1B05" w:rsidRDefault="00FB1B05" w:rsidP="00FB1B05">
      <w:pPr>
        <w:spacing w:line="360" w:lineRule="auto"/>
        <w:sectPr w:rsidR="00FB1B05" w:rsidSect="009C4241">
          <w:pgSz w:w="11906" w:h="16838" w:code="9"/>
          <w:pgMar w:top="1701" w:right="1701" w:bottom="1701" w:left="1701" w:header="720" w:footer="720" w:gutter="0"/>
          <w:pgNumType w:fmt="lowerRoman"/>
          <w:cols w:space="720"/>
          <w:docGrid w:linePitch="360"/>
        </w:sectPr>
      </w:pPr>
    </w:p>
    <w:tbl>
      <w:tblPr>
        <w:tblStyle w:val="TableGrid"/>
        <w:tblW w:w="0" w:type="auto"/>
        <w:tblLook w:val="04A0" w:firstRow="1" w:lastRow="0" w:firstColumn="1" w:lastColumn="0" w:noHBand="0" w:noVBand="1"/>
      </w:tblPr>
      <w:tblGrid>
        <w:gridCol w:w="8494"/>
      </w:tblGrid>
      <w:tr w:rsidR="00B86BF9" w14:paraId="17C8264F" w14:textId="77777777" w:rsidTr="00D92CB9">
        <w:trPr>
          <w:trHeight w:val="850"/>
        </w:trPr>
        <w:tc>
          <w:tcPr>
            <w:tcW w:w="8494" w:type="dxa"/>
            <w:tcBorders>
              <w:top w:val="nil"/>
              <w:left w:val="nil"/>
              <w:bottom w:val="single" w:sz="36" w:space="0" w:color="auto"/>
              <w:right w:val="nil"/>
            </w:tcBorders>
          </w:tcPr>
          <w:p w14:paraId="23F8B86E" w14:textId="5A1A3961" w:rsidR="00B86BF9" w:rsidRDefault="00B86BF9" w:rsidP="005E2D64">
            <w:pPr>
              <w:pStyle w:val="Heading1"/>
              <w:numPr>
                <w:ilvl w:val="0"/>
                <w:numId w:val="0"/>
              </w:numPr>
              <w:spacing w:before="0"/>
            </w:pPr>
            <w:bookmarkStart w:id="29" w:name="_Toc109761606"/>
            <w:bookmarkStart w:id="30" w:name="_Toc120139614"/>
            <w:bookmarkStart w:id="31" w:name="_Toc128943832"/>
            <w:r>
              <w:lastRenderedPageBreak/>
              <w:t xml:space="preserve">HALAMAN PERNYATAAN </w:t>
            </w:r>
            <w:r w:rsidR="00691E5A">
              <w:t>PERSETUJUAN PUBLIKASI</w:t>
            </w:r>
            <w:bookmarkStart w:id="32" w:name="_Toc109761607"/>
            <w:bookmarkEnd w:id="29"/>
            <w:r w:rsidR="005E2D64">
              <w:t xml:space="preserve"> </w:t>
            </w:r>
            <w:r w:rsidR="005E2D64">
              <w:br/>
            </w:r>
            <w:r w:rsidR="00691E5A">
              <w:t>TUGAS AKHIR UNTUK KEPENTINGAN AKADEMIS</w:t>
            </w:r>
            <w:bookmarkEnd w:id="30"/>
            <w:bookmarkEnd w:id="31"/>
            <w:bookmarkEnd w:id="32"/>
          </w:p>
        </w:tc>
      </w:tr>
    </w:tbl>
    <w:p w14:paraId="1D0ABE48" w14:textId="77777777" w:rsidR="008D11C2" w:rsidRDefault="008D11C2" w:rsidP="008D11C2"/>
    <w:p w14:paraId="5FB004E3" w14:textId="77489936" w:rsidR="00D92CB9" w:rsidRDefault="00D92CB9" w:rsidP="008D11C2">
      <w:proofErr w:type="spellStart"/>
      <w:r>
        <w:t>Sebagai</w:t>
      </w:r>
      <w:proofErr w:type="spellEnd"/>
      <w:r>
        <w:t xml:space="preserve"> </w:t>
      </w:r>
      <w:proofErr w:type="spellStart"/>
      <w:r>
        <w:t>sivitas</w:t>
      </w:r>
      <w:proofErr w:type="spellEnd"/>
      <w:r>
        <w:t xml:space="preserve"> </w:t>
      </w:r>
      <w:proofErr w:type="spellStart"/>
      <w:r>
        <w:t>akademik</w:t>
      </w:r>
      <w:proofErr w:type="spellEnd"/>
      <w:r>
        <w:t xml:space="preserve"> Universitas Indonesia, </w:t>
      </w:r>
      <w:proofErr w:type="spellStart"/>
      <w:r>
        <w:t>saya</w:t>
      </w:r>
      <w:proofErr w:type="spellEnd"/>
      <w:r>
        <w:t xml:space="preserve">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r>
        <w:t>ini</w:t>
      </w:r>
      <w:proofErr w:type="spellEnd"/>
      <w:r>
        <w:t>:</w:t>
      </w:r>
    </w:p>
    <w:p w14:paraId="2EF9892D" w14:textId="77777777" w:rsidR="002A3D71" w:rsidRDefault="002A3D71" w:rsidP="008D11C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83"/>
        <w:gridCol w:w="6231"/>
      </w:tblGrid>
      <w:tr w:rsidR="00BC228A" w14:paraId="1C557A2B" w14:textId="77777777" w:rsidTr="00492EB3">
        <w:trPr>
          <w:trHeight w:val="227"/>
        </w:trPr>
        <w:tc>
          <w:tcPr>
            <w:tcW w:w="1980" w:type="dxa"/>
          </w:tcPr>
          <w:p w14:paraId="0943B0B5" w14:textId="2312F301" w:rsidR="00BC228A" w:rsidRDefault="00BC228A" w:rsidP="008D11C2">
            <w:r>
              <w:t>Nama</w:t>
            </w:r>
          </w:p>
        </w:tc>
        <w:tc>
          <w:tcPr>
            <w:tcW w:w="283" w:type="dxa"/>
          </w:tcPr>
          <w:p w14:paraId="04DEBD17" w14:textId="6C49FE93" w:rsidR="00BC228A" w:rsidRDefault="001C0448" w:rsidP="008D11C2">
            <w:r>
              <w:t>:</w:t>
            </w:r>
          </w:p>
        </w:tc>
        <w:tc>
          <w:tcPr>
            <w:tcW w:w="6231" w:type="dxa"/>
          </w:tcPr>
          <w:p w14:paraId="7008CAB5" w14:textId="3C544B76" w:rsidR="00BC228A" w:rsidRDefault="00C56C18" w:rsidP="008D11C2">
            <w:fldSimple w:instr=" DOCPROPERTY  Nama  \* MERGEFORMAT ">
              <w:r w:rsidR="00A262DF">
                <w:t>Ilham Nur Pratama</w:t>
              </w:r>
            </w:fldSimple>
          </w:p>
        </w:tc>
      </w:tr>
      <w:tr w:rsidR="001C0448" w14:paraId="156A64B2" w14:textId="77777777" w:rsidTr="00492EB3">
        <w:trPr>
          <w:trHeight w:val="227"/>
        </w:trPr>
        <w:tc>
          <w:tcPr>
            <w:tcW w:w="1980" w:type="dxa"/>
          </w:tcPr>
          <w:p w14:paraId="4A145098" w14:textId="0561B12C" w:rsidR="001C0448" w:rsidRDefault="001C0448" w:rsidP="001C0448">
            <w:r>
              <w:t>NPM</w:t>
            </w:r>
          </w:p>
        </w:tc>
        <w:tc>
          <w:tcPr>
            <w:tcW w:w="283" w:type="dxa"/>
          </w:tcPr>
          <w:p w14:paraId="0864A4B3" w14:textId="26EE7B86" w:rsidR="001C0448" w:rsidRDefault="001C0448" w:rsidP="001C0448">
            <w:r w:rsidRPr="00EB0DBC">
              <w:t>:</w:t>
            </w:r>
          </w:p>
        </w:tc>
        <w:tc>
          <w:tcPr>
            <w:tcW w:w="6231" w:type="dxa"/>
          </w:tcPr>
          <w:p w14:paraId="180F1376" w14:textId="0D61AC65" w:rsidR="001C0448" w:rsidRDefault="00C56C18" w:rsidP="001C0448">
            <w:fldSimple w:instr=" DOCPROPERTY  NPM  \* MERGEFORMAT ">
              <w:r w:rsidR="00A262DF">
                <w:t>2106663282</w:t>
              </w:r>
            </w:fldSimple>
          </w:p>
        </w:tc>
      </w:tr>
      <w:tr w:rsidR="001C0448" w14:paraId="31A3E68F" w14:textId="77777777" w:rsidTr="00492EB3">
        <w:trPr>
          <w:trHeight w:val="227"/>
        </w:trPr>
        <w:tc>
          <w:tcPr>
            <w:tcW w:w="1980" w:type="dxa"/>
          </w:tcPr>
          <w:p w14:paraId="69EFA939" w14:textId="576CA976" w:rsidR="001C0448" w:rsidRDefault="001C0448" w:rsidP="001C0448">
            <w:r>
              <w:t xml:space="preserve">Program </w:t>
            </w:r>
            <w:proofErr w:type="spellStart"/>
            <w:r>
              <w:t>Studi</w:t>
            </w:r>
            <w:proofErr w:type="spellEnd"/>
          </w:p>
        </w:tc>
        <w:tc>
          <w:tcPr>
            <w:tcW w:w="283" w:type="dxa"/>
          </w:tcPr>
          <w:p w14:paraId="2A3BE053" w14:textId="26057AC1" w:rsidR="001C0448" w:rsidRDefault="001C0448" w:rsidP="001C0448">
            <w:r w:rsidRPr="00EB0DBC">
              <w:t>:</w:t>
            </w:r>
          </w:p>
        </w:tc>
        <w:tc>
          <w:tcPr>
            <w:tcW w:w="6231" w:type="dxa"/>
          </w:tcPr>
          <w:p w14:paraId="5619AA37" w14:textId="05B76348" w:rsidR="001C0448" w:rsidRDefault="00C56C18" w:rsidP="001C0448">
            <w:r>
              <w:fldChar w:fldCharType="begin"/>
            </w:r>
            <w:r>
              <w:instrText xml:space="preserve"> DOCPROPERTY  "Program Studi"  \* MERGEFORMAT </w:instrText>
            </w:r>
            <w:r>
              <w:fldChar w:fldCharType="separate"/>
            </w:r>
            <w:r w:rsidR="00A262DF">
              <w:t xml:space="preserve">Magister Teknik </w:t>
            </w:r>
            <w:proofErr w:type="spellStart"/>
            <w:r w:rsidR="00A262DF">
              <w:t>Industri</w:t>
            </w:r>
            <w:proofErr w:type="spellEnd"/>
            <w:r>
              <w:fldChar w:fldCharType="end"/>
            </w:r>
          </w:p>
        </w:tc>
      </w:tr>
      <w:tr w:rsidR="001C0448" w14:paraId="66A285ED" w14:textId="77777777" w:rsidTr="00492EB3">
        <w:trPr>
          <w:trHeight w:val="227"/>
        </w:trPr>
        <w:tc>
          <w:tcPr>
            <w:tcW w:w="1980" w:type="dxa"/>
          </w:tcPr>
          <w:p w14:paraId="4DCE85BE" w14:textId="7CDA1BED" w:rsidR="001C0448" w:rsidRDefault="001C0448" w:rsidP="001C0448">
            <w:proofErr w:type="spellStart"/>
            <w:r>
              <w:t>Fakultas</w:t>
            </w:r>
            <w:proofErr w:type="spellEnd"/>
          </w:p>
        </w:tc>
        <w:tc>
          <w:tcPr>
            <w:tcW w:w="283" w:type="dxa"/>
          </w:tcPr>
          <w:p w14:paraId="06EDAC68" w14:textId="3B4304FF" w:rsidR="001C0448" w:rsidRDefault="001C0448" w:rsidP="001C0448">
            <w:r w:rsidRPr="00EB0DBC">
              <w:t>:</w:t>
            </w:r>
          </w:p>
        </w:tc>
        <w:tc>
          <w:tcPr>
            <w:tcW w:w="6231" w:type="dxa"/>
          </w:tcPr>
          <w:p w14:paraId="66FBD836" w14:textId="07597650" w:rsidR="001C0448" w:rsidRDefault="001C0448" w:rsidP="001C0448">
            <w:r>
              <w:t>Teknik</w:t>
            </w:r>
          </w:p>
        </w:tc>
      </w:tr>
      <w:tr w:rsidR="001C0448" w14:paraId="46985D86" w14:textId="77777777" w:rsidTr="00492EB3">
        <w:trPr>
          <w:trHeight w:val="227"/>
        </w:trPr>
        <w:tc>
          <w:tcPr>
            <w:tcW w:w="1980" w:type="dxa"/>
          </w:tcPr>
          <w:p w14:paraId="7B3A2A6F" w14:textId="0A2BE41F" w:rsidR="001C0448" w:rsidRDefault="001C0448" w:rsidP="001C0448">
            <w:proofErr w:type="spellStart"/>
            <w:r>
              <w:t>Jenis</w:t>
            </w:r>
            <w:proofErr w:type="spellEnd"/>
            <w:r>
              <w:t xml:space="preserve"> </w:t>
            </w:r>
            <w:proofErr w:type="spellStart"/>
            <w:r>
              <w:t>Karya</w:t>
            </w:r>
            <w:proofErr w:type="spellEnd"/>
          </w:p>
        </w:tc>
        <w:tc>
          <w:tcPr>
            <w:tcW w:w="283" w:type="dxa"/>
          </w:tcPr>
          <w:p w14:paraId="017AD2C6" w14:textId="15237E09" w:rsidR="001C0448" w:rsidRDefault="001C0448" w:rsidP="001C0448">
            <w:r w:rsidRPr="00EB0DBC">
              <w:t>:</w:t>
            </w:r>
          </w:p>
        </w:tc>
        <w:tc>
          <w:tcPr>
            <w:tcW w:w="6231" w:type="dxa"/>
          </w:tcPr>
          <w:p w14:paraId="5FF49F83" w14:textId="27440A66" w:rsidR="001C0448" w:rsidRDefault="001C0448" w:rsidP="001C0448">
            <w:proofErr w:type="spellStart"/>
            <w:r>
              <w:t>Tesis</w:t>
            </w:r>
            <w:proofErr w:type="spellEnd"/>
          </w:p>
        </w:tc>
      </w:tr>
    </w:tbl>
    <w:p w14:paraId="2D27285C" w14:textId="77777777" w:rsidR="002A3D71" w:rsidRDefault="002A3D71" w:rsidP="008D11C2"/>
    <w:p w14:paraId="2B8EF59B" w14:textId="2F1FCBDB" w:rsidR="00492EB3" w:rsidRDefault="002D5B60" w:rsidP="00492EB3">
      <w:pPr>
        <w:spacing w:line="240" w:lineRule="auto"/>
      </w:pPr>
      <w:r>
        <w:t xml:space="preserve">demi </w:t>
      </w:r>
      <w:proofErr w:type="spellStart"/>
      <w:r>
        <w:t>pengembangan</w:t>
      </w:r>
      <w:proofErr w:type="spellEnd"/>
      <w:r>
        <w:t xml:space="preserve"> </w:t>
      </w:r>
      <w:proofErr w:type="spellStart"/>
      <w:r>
        <w:t>ilmu</w:t>
      </w:r>
      <w:proofErr w:type="spellEnd"/>
      <w:r>
        <w:t xml:space="preserve"> </w:t>
      </w:r>
      <w:proofErr w:type="spellStart"/>
      <w:r>
        <w:t>pengetahuan</w:t>
      </w:r>
      <w:proofErr w:type="spellEnd"/>
      <w:r>
        <w:t xml:space="preserve">, </w:t>
      </w:r>
      <w:proofErr w:type="spellStart"/>
      <w:r>
        <w:t>menyetujui</w:t>
      </w:r>
      <w:proofErr w:type="spellEnd"/>
      <w:r>
        <w:t xml:space="preserve"> untuk </w:t>
      </w:r>
      <w:proofErr w:type="spellStart"/>
      <w:r>
        <w:t>memberikan</w:t>
      </w:r>
      <w:proofErr w:type="spellEnd"/>
      <w:r>
        <w:t xml:space="preserve"> </w:t>
      </w:r>
      <w:proofErr w:type="spellStart"/>
      <w:r>
        <w:t>kepada</w:t>
      </w:r>
      <w:proofErr w:type="spellEnd"/>
      <w:r>
        <w:t xml:space="preserve"> Universitas Indonesia </w:t>
      </w:r>
      <w:r w:rsidR="00B05AA0">
        <w:t xml:space="preserve">Hak </w:t>
      </w:r>
      <w:proofErr w:type="spellStart"/>
      <w:r w:rsidR="00B05AA0">
        <w:t>Bebas</w:t>
      </w:r>
      <w:proofErr w:type="spellEnd"/>
      <w:r w:rsidR="00B05AA0">
        <w:t xml:space="preserve"> </w:t>
      </w:r>
      <w:proofErr w:type="spellStart"/>
      <w:r w:rsidR="00B05AA0">
        <w:t>Royalti</w:t>
      </w:r>
      <w:proofErr w:type="spellEnd"/>
      <w:r w:rsidR="00B05AA0">
        <w:t xml:space="preserve"> </w:t>
      </w:r>
      <w:proofErr w:type="spellStart"/>
      <w:r w:rsidR="00B05AA0">
        <w:t>Noneksklusif</w:t>
      </w:r>
      <w:proofErr w:type="spellEnd"/>
      <w:r w:rsidR="00B05AA0">
        <w:t xml:space="preserve"> (Non-exclusive Royalty-Free Right) </w:t>
      </w:r>
      <w:proofErr w:type="spellStart"/>
      <w:r w:rsidR="00B05AA0">
        <w:t>atas</w:t>
      </w:r>
      <w:proofErr w:type="spellEnd"/>
      <w:r w:rsidR="00B05AA0">
        <w:t xml:space="preserve"> </w:t>
      </w:r>
      <w:proofErr w:type="spellStart"/>
      <w:r w:rsidR="00B05AA0">
        <w:t>karya</w:t>
      </w:r>
      <w:proofErr w:type="spellEnd"/>
      <w:r w:rsidR="00B05AA0">
        <w:t xml:space="preserve"> </w:t>
      </w:r>
      <w:proofErr w:type="spellStart"/>
      <w:r w:rsidR="00B05AA0">
        <w:t>ilmiah</w:t>
      </w:r>
      <w:proofErr w:type="spellEnd"/>
      <w:r w:rsidR="00B05AA0">
        <w:t xml:space="preserve"> </w:t>
      </w:r>
      <w:proofErr w:type="spellStart"/>
      <w:r w:rsidR="00B05AA0">
        <w:t>saya</w:t>
      </w:r>
      <w:proofErr w:type="spellEnd"/>
      <w:r w:rsidR="00B05AA0">
        <w:t xml:space="preserve"> yang </w:t>
      </w:r>
      <w:proofErr w:type="spellStart"/>
      <w:proofErr w:type="gramStart"/>
      <w:r w:rsidR="00B05AA0">
        <w:t>berjudul</w:t>
      </w:r>
      <w:proofErr w:type="spellEnd"/>
      <w:r w:rsidR="00B05AA0">
        <w:t xml:space="preserve"> :</w:t>
      </w:r>
      <w:proofErr w:type="gramEnd"/>
    </w:p>
    <w:p w14:paraId="38AFFF97" w14:textId="2EBF2BF9" w:rsidR="00B05AA0" w:rsidRDefault="00B05AA0" w:rsidP="00B05AA0">
      <w:pPr>
        <w:jc w:val="center"/>
        <w:rPr>
          <w:b/>
          <w:bCs/>
        </w:rPr>
      </w:pPr>
      <w:r w:rsidRPr="008706CF">
        <w:rPr>
          <w:b/>
          <w:bCs/>
        </w:rPr>
        <w:fldChar w:fldCharType="begin"/>
      </w:r>
      <w:r w:rsidRPr="008706CF">
        <w:rPr>
          <w:b/>
          <w:bCs/>
        </w:rPr>
        <w:instrText xml:space="preserve"> DOCPROPERTY  "Judul Kapital"  \* MERGEFORMAT </w:instrText>
      </w:r>
      <w:r w:rsidRPr="008706CF">
        <w:rPr>
          <w:b/>
          <w:bCs/>
        </w:rPr>
        <w:fldChar w:fldCharType="separate"/>
      </w:r>
      <w:r w:rsidR="00A262DF">
        <w:rPr>
          <w:b/>
          <w:bCs/>
        </w:rPr>
        <w:t>OPTIMASI ALOKASI PEKERJAAN DAN SUMBER DAYA DENGAN SISTEM INFORMASI MANAJEMEN PROYEK PADA PERUSAHAAN TEKNOLOGI INFORMASI</w:t>
      </w:r>
      <w:r w:rsidRPr="008706CF">
        <w:rPr>
          <w:b/>
          <w:bCs/>
        </w:rPr>
        <w:fldChar w:fldCharType="end"/>
      </w:r>
    </w:p>
    <w:p w14:paraId="5871213E" w14:textId="2670FF45" w:rsidR="00F03D84" w:rsidRDefault="00CD120A" w:rsidP="00F03D84">
      <w:proofErr w:type="spellStart"/>
      <w:r w:rsidRPr="00CD120A">
        <w:t>beserta</w:t>
      </w:r>
      <w:proofErr w:type="spellEnd"/>
      <w:r w:rsidRPr="00CD120A">
        <w:t xml:space="preserve"> </w:t>
      </w:r>
      <w:proofErr w:type="spellStart"/>
      <w:r w:rsidRPr="00CD120A">
        <w:t>perangkat</w:t>
      </w:r>
      <w:proofErr w:type="spellEnd"/>
      <w:r w:rsidRPr="00CD120A">
        <w:t xml:space="preserve"> yang </w:t>
      </w:r>
      <w:proofErr w:type="spellStart"/>
      <w:r w:rsidRPr="00CD120A">
        <w:t>ada</w:t>
      </w:r>
      <w:proofErr w:type="spellEnd"/>
      <w:r w:rsidRPr="00CD120A">
        <w:t xml:space="preserve"> (</w:t>
      </w:r>
      <w:proofErr w:type="spellStart"/>
      <w:r w:rsidRPr="00CD120A">
        <w:t>jika</w:t>
      </w:r>
      <w:proofErr w:type="spellEnd"/>
      <w:r w:rsidRPr="00CD120A">
        <w:t xml:space="preserve"> </w:t>
      </w:r>
      <w:proofErr w:type="spellStart"/>
      <w:r w:rsidRPr="00CD120A">
        <w:t>diperlukan</w:t>
      </w:r>
      <w:proofErr w:type="spellEnd"/>
      <w:r w:rsidRPr="00CD120A">
        <w:t xml:space="preserve">). Dengan Hak </w:t>
      </w:r>
      <w:proofErr w:type="spellStart"/>
      <w:r w:rsidRPr="00CD120A">
        <w:t>Bebas</w:t>
      </w:r>
      <w:proofErr w:type="spellEnd"/>
      <w:r w:rsidRPr="00CD120A">
        <w:t xml:space="preserve"> </w:t>
      </w:r>
      <w:proofErr w:type="spellStart"/>
      <w:r w:rsidRPr="00CD120A">
        <w:t>Royalti</w:t>
      </w:r>
      <w:proofErr w:type="spellEnd"/>
      <w:r w:rsidRPr="00CD120A">
        <w:t xml:space="preserve"> </w:t>
      </w:r>
      <w:proofErr w:type="spellStart"/>
      <w:r w:rsidRPr="00CD120A">
        <w:t>Noneksklusif</w:t>
      </w:r>
      <w:proofErr w:type="spellEnd"/>
      <w:r w:rsidRPr="00CD120A">
        <w:t xml:space="preserve"> </w:t>
      </w:r>
      <w:proofErr w:type="spellStart"/>
      <w:r w:rsidRPr="00CD120A">
        <w:t>ini</w:t>
      </w:r>
      <w:proofErr w:type="spellEnd"/>
      <w:r w:rsidRPr="00CD120A">
        <w:t xml:space="preserve"> Universitas Indonesia </w:t>
      </w:r>
      <w:proofErr w:type="spellStart"/>
      <w:r w:rsidRPr="00CD120A">
        <w:t>berhak</w:t>
      </w:r>
      <w:proofErr w:type="spellEnd"/>
      <w:r w:rsidRPr="00CD120A">
        <w:t xml:space="preserve"> </w:t>
      </w:r>
      <w:proofErr w:type="spellStart"/>
      <w:r w:rsidRPr="00CD120A">
        <w:t>menyimpan</w:t>
      </w:r>
      <w:proofErr w:type="spellEnd"/>
      <w:r w:rsidRPr="00CD120A">
        <w:t xml:space="preserve">, </w:t>
      </w:r>
      <w:proofErr w:type="spellStart"/>
      <w:r w:rsidRPr="00CD120A">
        <w:t>mengalihmedia</w:t>
      </w:r>
      <w:proofErr w:type="spellEnd"/>
      <w:r w:rsidRPr="00CD120A">
        <w:t>/format-</w:t>
      </w:r>
      <w:proofErr w:type="spellStart"/>
      <w:r w:rsidRPr="00CD120A">
        <w:t>kan</w:t>
      </w:r>
      <w:proofErr w:type="spellEnd"/>
      <w:r w:rsidRPr="00CD120A">
        <w:t xml:space="preserve">, </w:t>
      </w:r>
      <w:proofErr w:type="spellStart"/>
      <w:r w:rsidRPr="00CD120A">
        <w:t>mengelola</w:t>
      </w:r>
      <w:proofErr w:type="spellEnd"/>
      <w:r w:rsidRPr="00CD120A">
        <w:t xml:space="preserve"> </w:t>
      </w:r>
      <w:proofErr w:type="spellStart"/>
      <w:r w:rsidRPr="00CD120A">
        <w:t>dalam</w:t>
      </w:r>
      <w:proofErr w:type="spellEnd"/>
      <w:r w:rsidRPr="00CD120A">
        <w:t xml:space="preserve"> </w:t>
      </w:r>
      <w:proofErr w:type="spellStart"/>
      <w:r w:rsidRPr="00CD120A">
        <w:t>bentuk</w:t>
      </w:r>
      <w:proofErr w:type="spellEnd"/>
      <w:r w:rsidRPr="00CD120A">
        <w:t xml:space="preserve"> </w:t>
      </w:r>
      <w:proofErr w:type="spellStart"/>
      <w:r w:rsidRPr="00CD120A">
        <w:t>pangkalan</w:t>
      </w:r>
      <w:proofErr w:type="spellEnd"/>
      <w:r w:rsidRPr="00CD120A">
        <w:t xml:space="preserve"> data (database), </w:t>
      </w:r>
      <w:proofErr w:type="spellStart"/>
      <w:r w:rsidRPr="00CD120A">
        <w:t>merawat</w:t>
      </w:r>
      <w:proofErr w:type="spellEnd"/>
      <w:r w:rsidRPr="00CD120A">
        <w:t xml:space="preserve">, dan </w:t>
      </w:r>
      <w:proofErr w:type="spellStart"/>
      <w:r w:rsidRPr="00CD120A">
        <w:t>memublikasikan</w:t>
      </w:r>
      <w:proofErr w:type="spellEnd"/>
      <w:r w:rsidRPr="00CD120A">
        <w:t xml:space="preserve"> </w:t>
      </w:r>
      <w:proofErr w:type="spellStart"/>
      <w:r w:rsidRPr="00CD120A">
        <w:t>tugas</w:t>
      </w:r>
      <w:proofErr w:type="spellEnd"/>
      <w:r w:rsidRPr="00CD120A">
        <w:t xml:space="preserve"> </w:t>
      </w:r>
      <w:proofErr w:type="spellStart"/>
      <w:r w:rsidRPr="00CD120A">
        <w:t>akhir</w:t>
      </w:r>
      <w:proofErr w:type="spellEnd"/>
      <w:r w:rsidRPr="00CD120A">
        <w:t xml:space="preserve"> </w:t>
      </w:r>
      <w:proofErr w:type="spellStart"/>
      <w:r w:rsidRPr="00CD120A">
        <w:t>saya</w:t>
      </w:r>
      <w:proofErr w:type="spellEnd"/>
      <w:r w:rsidRPr="00CD120A">
        <w:t xml:space="preserve"> </w:t>
      </w:r>
      <w:proofErr w:type="spellStart"/>
      <w:r w:rsidRPr="00CD120A">
        <w:t>selama</w:t>
      </w:r>
      <w:proofErr w:type="spellEnd"/>
      <w:r w:rsidRPr="00CD120A">
        <w:t xml:space="preserve"> </w:t>
      </w:r>
      <w:proofErr w:type="spellStart"/>
      <w:r w:rsidRPr="00CD120A">
        <w:t>tetap</w:t>
      </w:r>
      <w:proofErr w:type="spellEnd"/>
      <w:r w:rsidRPr="00CD120A">
        <w:t xml:space="preserve"> </w:t>
      </w:r>
      <w:proofErr w:type="spellStart"/>
      <w:r w:rsidRPr="00CD120A">
        <w:t>mencantumkan</w:t>
      </w:r>
      <w:proofErr w:type="spellEnd"/>
      <w:r w:rsidRPr="00CD120A">
        <w:t xml:space="preserve"> </w:t>
      </w:r>
      <w:proofErr w:type="spellStart"/>
      <w:r w:rsidRPr="00CD120A">
        <w:t>nama</w:t>
      </w:r>
      <w:proofErr w:type="spellEnd"/>
      <w:r w:rsidRPr="00CD120A">
        <w:t xml:space="preserve"> </w:t>
      </w:r>
      <w:proofErr w:type="spellStart"/>
      <w:r w:rsidRPr="00CD120A">
        <w:t>saya</w:t>
      </w:r>
      <w:proofErr w:type="spellEnd"/>
      <w:r w:rsidRPr="00CD120A">
        <w:t xml:space="preserve"> </w:t>
      </w:r>
      <w:proofErr w:type="spellStart"/>
      <w:r w:rsidRPr="00CD120A">
        <w:t>sebagai</w:t>
      </w:r>
      <w:proofErr w:type="spellEnd"/>
      <w:r w:rsidRPr="00CD120A">
        <w:t xml:space="preserve"> </w:t>
      </w:r>
      <w:proofErr w:type="spellStart"/>
      <w:r w:rsidRPr="00CD120A">
        <w:t>penulis</w:t>
      </w:r>
      <w:proofErr w:type="spellEnd"/>
      <w:r w:rsidRPr="00CD120A">
        <w:t>/</w:t>
      </w:r>
      <w:proofErr w:type="spellStart"/>
      <w:r w:rsidRPr="00CD120A">
        <w:t>pencipta</w:t>
      </w:r>
      <w:proofErr w:type="spellEnd"/>
      <w:r w:rsidRPr="00CD120A">
        <w:t xml:space="preserve"> dan </w:t>
      </w:r>
      <w:proofErr w:type="spellStart"/>
      <w:r w:rsidRPr="00CD120A">
        <w:t>sebagai</w:t>
      </w:r>
      <w:proofErr w:type="spellEnd"/>
      <w:r w:rsidRPr="00CD120A">
        <w:t xml:space="preserve"> </w:t>
      </w:r>
      <w:proofErr w:type="spellStart"/>
      <w:r w:rsidRPr="00CD120A">
        <w:t>pemilik</w:t>
      </w:r>
      <w:proofErr w:type="spellEnd"/>
      <w:r w:rsidRPr="00CD120A">
        <w:t xml:space="preserve"> Hak </w:t>
      </w:r>
      <w:proofErr w:type="spellStart"/>
      <w:r w:rsidRPr="00CD120A">
        <w:t>Cipta</w:t>
      </w:r>
      <w:proofErr w:type="spellEnd"/>
      <w:r w:rsidRPr="00CD120A">
        <w:t>.</w:t>
      </w:r>
    </w:p>
    <w:p w14:paraId="6AC6BF5B" w14:textId="77777777" w:rsidR="00492EB3" w:rsidRDefault="00492EB3" w:rsidP="00F03D84"/>
    <w:p w14:paraId="2F43E43B" w14:textId="1E0BD308" w:rsidR="00492EB3" w:rsidRDefault="00492EB3" w:rsidP="00F03D84">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saya</w:t>
      </w:r>
      <w:proofErr w:type="spellEnd"/>
      <w:r>
        <w:t xml:space="preserve"> </w:t>
      </w:r>
      <w:proofErr w:type="spellStart"/>
      <w:r>
        <w:t>buat</w:t>
      </w:r>
      <w:proofErr w:type="spellEnd"/>
      <w:r>
        <w:t xml:space="preserve"> dengan </w:t>
      </w:r>
      <w:proofErr w:type="spellStart"/>
      <w:r>
        <w:t>sebenarnya</w:t>
      </w:r>
      <w:proofErr w:type="spellEnd"/>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283"/>
        <w:gridCol w:w="2551"/>
      </w:tblGrid>
      <w:tr w:rsidR="001A6F7A" w14:paraId="5F830283" w14:textId="77777777" w:rsidTr="00BE5B3E">
        <w:trPr>
          <w:jc w:val="center"/>
        </w:trPr>
        <w:tc>
          <w:tcPr>
            <w:tcW w:w="1560" w:type="dxa"/>
          </w:tcPr>
          <w:p w14:paraId="3E4FADC6" w14:textId="341A6998" w:rsidR="001A6F7A" w:rsidRDefault="001A6F7A" w:rsidP="00F03D84">
            <w:proofErr w:type="spellStart"/>
            <w:r>
              <w:t>Dibuat</w:t>
            </w:r>
            <w:proofErr w:type="spellEnd"/>
            <w:r>
              <w:t xml:space="preserve"> di</w:t>
            </w:r>
          </w:p>
        </w:tc>
        <w:tc>
          <w:tcPr>
            <w:tcW w:w="283" w:type="dxa"/>
          </w:tcPr>
          <w:p w14:paraId="11CA53D5" w14:textId="6F1C9D51" w:rsidR="001A6F7A" w:rsidRDefault="001A6F7A" w:rsidP="00F03D84">
            <w:r>
              <w:t>:</w:t>
            </w:r>
          </w:p>
        </w:tc>
        <w:tc>
          <w:tcPr>
            <w:tcW w:w="2551" w:type="dxa"/>
          </w:tcPr>
          <w:p w14:paraId="19FED01F" w14:textId="77777777" w:rsidR="001A6F7A" w:rsidRDefault="001A6F7A" w:rsidP="00F03D84"/>
        </w:tc>
      </w:tr>
      <w:tr w:rsidR="001A6F7A" w14:paraId="5C19C2EF" w14:textId="77777777" w:rsidTr="00BE5B3E">
        <w:trPr>
          <w:jc w:val="center"/>
        </w:trPr>
        <w:tc>
          <w:tcPr>
            <w:tcW w:w="1560" w:type="dxa"/>
          </w:tcPr>
          <w:p w14:paraId="40043FD8" w14:textId="42DB95C0" w:rsidR="001A6F7A" w:rsidRDefault="001A6F7A" w:rsidP="00F03D84">
            <w:r>
              <w:t xml:space="preserve">Pada </w:t>
            </w:r>
            <w:proofErr w:type="spellStart"/>
            <w:r>
              <w:t>tanggal</w:t>
            </w:r>
            <w:proofErr w:type="spellEnd"/>
          </w:p>
        </w:tc>
        <w:tc>
          <w:tcPr>
            <w:tcW w:w="283" w:type="dxa"/>
          </w:tcPr>
          <w:p w14:paraId="7E121CA7" w14:textId="7D0CCCE0" w:rsidR="001A6F7A" w:rsidRDefault="001A6F7A" w:rsidP="00F03D84">
            <w:r>
              <w:t>:</w:t>
            </w:r>
          </w:p>
        </w:tc>
        <w:tc>
          <w:tcPr>
            <w:tcW w:w="2551" w:type="dxa"/>
          </w:tcPr>
          <w:p w14:paraId="17E2350C" w14:textId="77777777" w:rsidR="001A6F7A" w:rsidRDefault="001A6F7A" w:rsidP="00F03D84"/>
        </w:tc>
      </w:tr>
    </w:tbl>
    <w:p w14:paraId="3FA92B46" w14:textId="77777777" w:rsidR="00492EB3" w:rsidRDefault="00492EB3" w:rsidP="00F03D84"/>
    <w:tbl>
      <w:tblPr>
        <w:tblStyle w:val="TableGrid"/>
        <w:tblW w:w="0" w:type="auto"/>
        <w:tblInd w:w="19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1A6F7A" w14:paraId="19DDB5DB" w14:textId="77777777" w:rsidTr="00BE5B3E">
        <w:tc>
          <w:tcPr>
            <w:tcW w:w="4536" w:type="dxa"/>
          </w:tcPr>
          <w:p w14:paraId="04891455" w14:textId="50F8EBB4" w:rsidR="001A6F7A" w:rsidRDefault="0082574C" w:rsidP="001A6F7A">
            <w:pPr>
              <w:jc w:val="center"/>
            </w:pPr>
            <w:r>
              <w:t xml:space="preserve">Yang </w:t>
            </w:r>
            <w:proofErr w:type="spellStart"/>
            <w:r>
              <w:t>menyatakan</w:t>
            </w:r>
            <w:proofErr w:type="spellEnd"/>
          </w:p>
        </w:tc>
      </w:tr>
      <w:tr w:rsidR="001A6F7A" w14:paraId="47739D23" w14:textId="77777777" w:rsidTr="00BE5B3E">
        <w:trPr>
          <w:trHeight w:val="1248"/>
        </w:trPr>
        <w:tc>
          <w:tcPr>
            <w:tcW w:w="4536" w:type="dxa"/>
          </w:tcPr>
          <w:p w14:paraId="11CB7CC0" w14:textId="77777777" w:rsidR="007B1F63" w:rsidRDefault="007B1F63" w:rsidP="0082574C">
            <w:pPr>
              <w:jc w:val="center"/>
            </w:pPr>
          </w:p>
          <w:p w14:paraId="5F1B6D3D" w14:textId="77777777" w:rsidR="007B1F63" w:rsidRDefault="007B1F63" w:rsidP="0082574C">
            <w:pPr>
              <w:jc w:val="center"/>
            </w:pPr>
          </w:p>
          <w:p w14:paraId="79AD93E5" w14:textId="77777777" w:rsidR="007B1F63" w:rsidRDefault="007B1F63" w:rsidP="0082574C">
            <w:pPr>
              <w:jc w:val="center"/>
            </w:pPr>
          </w:p>
          <w:p w14:paraId="69965624" w14:textId="40054B0C" w:rsidR="001A6F7A" w:rsidRDefault="0082574C" w:rsidP="0082574C">
            <w:pPr>
              <w:jc w:val="center"/>
            </w:pPr>
            <w:r>
              <w:t>(</w:t>
            </w:r>
            <w:r w:rsidR="00BE5B3E">
              <w:t xml:space="preserve">                 </w:t>
            </w:r>
            <w:r w:rsidR="007B1F63">
              <w:t xml:space="preserve">                                 </w:t>
            </w:r>
            <w:r>
              <w:t>)</w:t>
            </w:r>
          </w:p>
        </w:tc>
      </w:tr>
    </w:tbl>
    <w:p w14:paraId="75697AFD" w14:textId="77777777" w:rsidR="0090373E" w:rsidRDefault="0090373E" w:rsidP="00F03D84">
      <w:pPr>
        <w:sectPr w:rsidR="0090373E" w:rsidSect="009C4241">
          <w:pgSz w:w="11906" w:h="16838" w:code="9"/>
          <w:pgMar w:top="1701" w:right="1701" w:bottom="1701" w:left="1701" w:header="720" w:footer="720" w:gutter="0"/>
          <w:pgNumType w:fmt="lowerRoman"/>
          <w:cols w:space="720"/>
          <w:docGrid w:linePitch="360"/>
        </w:sectPr>
      </w:pPr>
    </w:p>
    <w:p w14:paraId="6F9584EA" w14:textId="3B10A542" w:rsidR="001A6F7A" w:rsidRDefault="0090373E" w:rsidP="00C325E9">
      <w:pPr>
        <w:pStyle w:val="Heading1"/>
        <w:numPr>
          <w:ilvl w:val="0"/>
          <w:numId w:val="0"/>
        </w:numPr>
      </w:pPr>
      <w:bookmarkStart w:id="33" w:name="_Toc109761608"/>
      <w:bookmarkStart w:id="34" w:name="_Toc120139615"/>
      <w:bookmarkStart w:id="35" w:name="_Toc128943833"/>
      <w:r>
        <w:lastRenderedPageBreak/>
        <w:t>ABSTRAK</w:t>
      </w:r>
      <w:bookmarkEnd w:id="33"/>
      <w:bookmarkEnd w:id="34"/>
      <w:bookmarkEnd w:id="35"/>
    </w:p>
    <w:p w14:paraId="78EA09B8" w14:textId="77777777" w:rsidR="00C60510" w:rsidRPr="00C60510" w:rsidRDefault="00C60510" w:rsidP="00C6051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84"/>
        <w:gridCol w:w="6372"/>
      </w:tblGrid>
      <w:tr w:rsidR="00C60510" w14:paraId="0867AD40" w14:textId="77777777" w:rsidTr="005C4F5B">
        <w:tc>
          <w:tcPr>
            <w:tcW w:w="1838" w:type="dxa"/>
          </w:tcPr>
          <w:p w14:paraId="3FEBEF15" w14:textId="20AECB2F" w:rsidR="00C60510" w:rsidRDefault="00C60510" w:rsidP="0090373E">
            <w:r>
              <w:t>Nama</w:t>
            </w:r>
          </w:p>
        </w:tc>
        <w:tc>
          <w:tcPr>
            <w:tcW w:w="284" w:type="dxa"/>
          </w:tcPr>
          <w:p w14:paraId="593FCF9F" w14:textId="06D588EA" w:rsidR="00C60510" w:rsidRDefault="00C60510" w:rsidP="0090373E">
            <w:r>
              <w:t>:</w:t>
            </w:r>
          </w:p>
        </w:tc>
        <w:tc>
          <w:tcPr>
            <w:tcW w:w="6372" w:type="dxa"/>
          </w:tcPr>
          <w:p w14:paraId="000CDC2F" w14:textId="56042CB8" w:rsidR="00C60510" w:rsidRDefault="00C56C18" w:rsidP="0090373E">
            <w:fldSimple w:instr=" DOCPROPERTY  Nama  \* MERGEFORMAT ">
              <w:r w:rsidR="00A262DF">
                <w:t>Ilham Nur Pratama</w:t>
              </w:r>
            </w:fldSimple>
          </w:p>
        </w:tc>
      </w:tr>
      <w:tr w:rsidR="00C60510" w14:paraId="72F472CC" w14:textId="77777777" w:rsidTr="005C4F5B">
        <w:tc>
          <w:tcPr>
            <w:tcW w:w="1838" w:type="dxa"/>
          </w:tcPr>
          <w:p w14:paraId="0C6E303E" w14:textId="72B2C2C0" w:rsidR="00C60510" w:rsidRDefault="00C60510" w:rsidP="00C60510">
            <w:r>
              <w:t xml:space="preserve">Program </w:t>
            </w:r>
            <w:proofErr w:type="spellStart"/>
            <w:r>
              <w:t>Studi</w:t>
            </w:r>
            <w:proofErr w:type="spellEnd"/>
          </w:p>
        </w:tc>
        <w:tc>
          <w:tcPr>
            <w:tcW w:w="284" w:type="dxa"/>
          </w:tcPr>
          <w:p w14:paraId="7A3D804C" w14:textId="47BBE6C1" w:rsidR="00C60510" w:rsidRDefault="00C60510" w:rsidP="00C60510">
            <w:r w:rsidRPr="006F29A2">
              <w:t>:</w:t>
            </w:r>
          </w:p>
        </w:tc>
        <w:tc>
          <w:tcPr>
            <w:tcW w:w="6372" w:type="dxa"/>
          </w:tcPr>
          <w:p w14:paraId="246FE016" w14:textId="69F45B01" w:rsidR="00C60510" w:rsidRDefault="00C56C18" w:rsidP="00C60510">
            <w:r>
              <w:fldChar w:fldCharType="begin"/>
            </w:r>
            <w:r>
              <w:instrText xml:space="preserve"> DOCPROPERTY  "Program Studi"  \* MERGEFORMAT </w:instrText>
            </w:r>
            <w:r>
              <w:fldChar w:fldCharType="separate"/>
            </w:r>
            <w:r w:rsidR="00A262DF">
              <w:t xml:space="preserve">Magister Teknik </w:t>
            </w:r>
            <w:proofErr w:type="spellStart"/>
            <w:r w:rsidR="00A262DF">
              <w:t>Industri</w:t>
            </w:r>
            <w:proofErr w:type="spellEnd"/>
            <w:r>
              <w:fldChar w:fldCharType="end"/>
            </w:r>
          </w:p>
        </w:tc>
      </w:tr>
      <w:tr w:rsidR="00C60510" w14:paraId="655894DE" w14:textId="77777777" w:rsidTr="005C4F5B">
        <w:tc>
          <w:tcPr>
            <w:tcW w:w="1838" w:type="dxa"/>
          </w:tcPr>
          <w:p w14:paraId="26E4EEE7" w14:textId="6B329BA6" w:rsidR="00C60510" w:rsidRDefault="00C60510" w:rsidP="00C60510">
            <w:proofErr w:type="spellStart"/>
            <w:r>
              <w:t>Judul</w:t>
            </w:r>
            <w:proofErr w:type="spellEnd"/>
          </w:p>
        </w:tc>
        <w:tc>
          <w:tcPr>
            <w:tcW w:w="284" w:type="dxa"/>
          </w:tcPr>
          <w:p w14:paraId="37ADD1E2" w14:textId="0E905F92" w:rsidR="00C60510" w:rsidRDefault="00C60510" w:rsidP="00C60510">
            <w:r w:rsidRPr="006F29A2">
              <w:t>:</w:t>
            </w:r>
          </w:p>
        </w:tc>
        <w:tc>
          <w:tcPr>
            <w:tcW w:w="6372" w:type="dxa"/>
          </w:tcPr>
          <w:p w14:paraId="2259AD42" w14:textId="5C5BF298" w:rsidR="00C60510" w:rsidRDefault="00C56C18" w:rsidP="00C60510">
            <w:r>
              <w:fldChar w:fldCharType="begin"/>
            </w:r>
            <w:r>
              <w:instrText xml:space="preserve"> DOCPROPERTY  "Judul Normal"  \* MERGEFORMAT </w:instrText>
            </w:r>
            <w:r>
              <w:fldChar w:fldCharType="separate"/>
            </w:r>
            <w:proofErr w:type="spellStart"/>
            <w:r w:rsidR="00A262DF">
              <w:t>Optimasi</w:t>
            </w:r>
            <w:proofErr w:type="spellEnd"/>
            <w:r w:rsidR="00A262DF">
              <w:t xml:space="preserve"> </w:t>
            </w:r>
            <w:proofErr w:type="spellStart"/>
            <w:r w:rsidR="00A262DF">
              <w:t>Alokasi</w:t>
            </w:r>
            <w:proofErr w:type="spellEnd"/>
            <w:r w:rsidR="00A262DF">
              <w:t xml:space="preserve"> </w:t>
            </w:r>
            <w:proofErr w:type="spellStart"/>
            <w:r w:rsidR="00A262DF">
              <w:t>Pekerjaan</w:t>
            </w:r>
            <w:proofErr w:type="spellEnd"/>
            <w:r w:rsidR="00A262DF">
              <w:t xml:space="preserve"> dan </w:t>
            </w:r>
            <w:proofErr w:type="spellStart"/>
            <w:r w:rsidR="00A262DF">
              <w:t>Sumber</w:t>
            </w:r>
            <w:proofErr w:type="spellEnd"/>
            <w:r w:rsidR="00A262DF">
              <w:t xml:space="preserve"> Daya dengan </w:t>
            </w:r>
            <w:proofErr w:type="spellStart"/>
            <w:r w:rsidR="00A262DF">
              <w:t>Sistem</w:t>
            </w:r>
            <w:proofErr w:type="spellEnd"/>
            <w:r w:rsidR="00A262DF">
              <w:t xml:space="preserve"> </w:t>
            </w:r>
            <w:proofErr w:type="spellStart"/>
            <w:r w:rsidR="00A262DF">
              <w:t>Informasi</w:t>
            </w:r>
            <w:proofErr w:type="spellEnd"/>
            <w:r w:rsidR="00A262DF">
              <w:t xml:space="preserve"> </w:t>
            </w:r>
            <w:proofErr w:type="spellStart"/>
            <w:r w:rsidR="00A262DF">
              <w:t>Manajemen</w:t>
            </w:r>
            <w:proofErr w:type="spellEnd"/>
            <w:r w:rsidR="00A262DF">
              <w:t xml:space="preserve"> </w:t>
            </w:r>
            <w:proofErr w:type="spellStart"/>
            <w:r w:rsidR="00A262DF">
              <w:t>Proyek</w:t>
            </w:r>
            <w:proofErr w:type="spellEnd"/>
            <w:r w:rsidR="00A262DF">
              <w:t xml:space="preserve"> pada Perusahaan </w:t>
            </w:r>
            <w:proofErr w:type="spellStart"/>
            <w:r w:rsidR="00A262DF">
              <w:t>Teknologi</w:t>
            </w:r>
            <w:proofErr w:type="spellEnd"/>
            <w:r w:rsidR="00A262DF">
              <w:t xml:space="preserve"> </w:t>
            </w:r>
            <w:proofErr w:type="spellStart"/>
            <w:r w:rsidR="00A262DF">
              <w:t>Informasi</w:t>
            </w:r>
            <w:proofErr w:type="spellEnd"/>
            <w:r>
              <w:fldChar w:fldCharType="end"/>
            </w:r>
          </w:p>
        </w:tc>
      </w:tr>
      <w:tr w:rsidR="00C60510" w14:paraId="309FA6BC" w14:textId="77777777" w:rsidTr="005C4F5B">
        <w:tc>
          <w:tcPr>
            <w:tcW w:w="1838" w:type="dxa"/>
          </w:tcPr>
          <w:p w14:paraId="1253E4F7" w14:textId="19F3C65F" w:rsidR="00C60510" w:rsidRDefault="00C60510" w:rsidP="00C60510">
            <w:proofErr w:type="spellStart"/>
            <w:r>
              <w:t>Pembimbing</w:t>
            </w:r>
            <w:proofErr w:type="spellEnd"/>
            <w:r>
              <w:t xml:space="preserve"> 1</w:t>
            </w:r>
          </w:p>
        </w:tc>
        <w:tc>
          <w:tcPr>
            <w:tcW w:w="284" w:type="dxa"/>
          </w:tcPr>
          <w:p w14:paraId="378382D1" w14:textId="53AF1544" w:rsidR="00C60510" w:rsidRDefault="00C60510" w:rsidP="00C60510">
            <w:r w:rsidRPr="006F29A2">
              <w:t>:</w:t>
            </w:r>
          </w:p>
        </w:tc>
        <w:tc>
          <w:tcPr>
            <w:tcW w:w="6372" w:type="dxa"/>
          </w:tcPr>
          <w:p w14:paraId="4B3E5069" w14:textId="34545509" w:rsidR="00C60510" w:rsidRDefault="00C56C18" w:rsidP="00C60510">
            <w:r>
              <w:fldChar w:fldCharType="begin"/>
            </w:r>
            <w:r>
              <w:instrText xml:space="preserve"> DOCPROPERTY  "Pembimbing I"  \* MERGEFORMAT </w:instrText>
            </w:r>
            <w:r>
              <w:fldChar w:fldCharType="separate"/>
            </w:r>
            <w:r w:rsidR="00A262DF">
              <w:t xml:space="preserve">Prof. Dr. Ir. M. </w:t>
            </w:r>
            <w:proofErr w:type="spellStart"/>
            <w:r w:rsidR="00A262DF">
              <w:t>Dachyar</w:t>
            </w:r>
            <w:proofErr w:type="spellEnd"/>
            <w:r w:rsidR="00A262DF">
              <w:t xml:space="preserve">, </w:t>
            </w:r>
            <w:proofErr w:type="spellStart"/>
            <w:proofErr w:type="gramStart"/>
            <w:r w:rsidR="00A262DF">
              <w:t>M.Sc</w:t>
            </w:r>
            <w:proofErr w:type="spellEnd"/>
            <w:proofErr w:type="gramEnd"/>
            <w:r w:rsidR="00A262DF">
              <w:t xml:space="preserve"> </w:t>
            </w:r>
            <w:r>
              <w:fldChar w:fldCharType="end"/>
            </w:r>
          </w:p>
        </w:tc>
      </w:tr>
      <w:tr w:rsidR="00C60510" w14:paraId="2E3E7F12" w14:textId="77777777" w:rsidTr="005C4F5B">
        <w:tc>
          <w:tcPr>
            <w:tcW w:w="1838" w:type="dxa"/>
          </w:tcPr>
          <w:p w14:paraId="77CC44EC" w14:textId="70CD1618" w:rsidR="00C60510" w:rsidRDefault="00C60510" w:rsidP="00C60510">
            <w:proofErr w:type="spellStart"/>
            <w:r>
              <w:t>Pembimbing</w:t>
            </w:r>
            <w:proofErr w:type="spellEnd"/>
            <w:r>
              <w:t xml:space="preserve"> 2</w:t>
            </w:r>
          </w:p>
        </w:tc>
        <w:tc>
          <w:tcPr>
            <w:tcW w:w="284" w:type="dxa"/>
          </w:tcPr>
          <w:p w14:paraId="727D0EA3" w14:textId="7ECFB880" w:rsidR="00C60510" w:rsidRDefault="00C60510" w:rsidP="00C60510">
            <w:r w:rsidRPr="006F29A2">
              <w:t>:</w:t>
            </w:r>
          </w:p>
        </w:tc>
        <w:tc>
          <w:tcPr>
            <w:tcW w:w="6372" w:type="dxa"/>
          </w:tcPr>
          <w:p w14:paraId="42A77BA0" w14:textId="4F2AC330" w:rsidR="00C60510" w:rsidRDefault="00EE4A36" w:rsidP="00C60510">
            <w:ins w:id="36" w:author="ilham.nur@office.ui.ac.id" w:date="2023-03-05T21:22:00Z">
              <w:r>
                <w:fldChar w:fldCharType="begin"/>
              </w:r>
              <w:r>
                <w:instrText xml:space="preserve"> DOCPROPERTY  "Pembimbing II"  \* MERGEFORMAT </w:instrText>
              </w:r>
              <w:r>
                <w:fldChar w:fldCharType="separate"/>
              </w:r>
            </w:ins>
            <w:ins w:id="37" w:author="ilham.nur@office.ui.ac.id" w:date="2023-03-05T21:23:00Z">
              <w:r w:rsidR="00A262DF">
                <w:t xml:space="preserve">Dr. </w:t>
              </w:r>
              <w:proofErr w:type="spellStart"/>
              <w:r w:rsidR="00A262DF">
                <w:t>Novandra</w:t>
              </w:r>
              <w:proofErr w:type="spellEnd"/>
              <w:r w:rsidR="00A262DF">
                <w:t xml:space="preserve"> </w:t>
              </w:r>
              <w:proofErr w:type="spellStart"/>
              <w:r w:rsidR="00A262DF">
                <w:t>Rhezza</w:t>
              </w:r>
              <w:proofErr w:type="spellEnd"/>
              <w:r w:rsidR="00A262DF">
                <w:t xml:space="preserve"> Pratama, S.T., M.T.</w:t>
              </w:r>
            </w:ins>
            <w:ins w:id="38" w:author="ilham.nur@office.ui.ac.id" w:date="2023-03-05T21:22:00Z">
              <w:r>
                <w:fldChar w:fldCharType="end"/>
              </w:r>
            </w:ins>
          </w:p>
        </w:tc>
      </w:tr>
    </w:tbl>
    <w:p w14:paraId="616D8D8B" w14:textId="77777777" w:rsidR="0090373E" w:rsidRDefault="0090373E" w:rsidP="0090373E"/>
    <w:p w14:paraId="2B2546FC" w14:textId="682846AF" w:rsidR="000F4F36" w:rsidRDefault="00404DED" w:rsidP="0090373E">
      <w:ins w:id="39" w:author="ilham.nur@office.ui.ac.id" w:date="2023-01-31T22:29:00Z">
        <w:r w:rsidRPr="00D448BA">
          <w:rPr>
            <w:bCs/>
            <w:lang w:val="id-ID"/>
          </w:rPr>
          <w:t>Seiring dengan perkembangan teknologi, kebutuhan akan layanan teknologi informasi meningkat dengan pesat. Hal ini menyebabkan adanya peningkatan drastis permintaan layanan teknologi informasi</w:t>
        </w:r>
        <w:r>
          <w:rPr>
            <w:bCs/>
          </w:rPr>
          <w:t xml:space="preserve"> yang </w:t>
        </w:r>
        <w:proofErr w:type="spellStart"/>
        <w:r>
          <w:rPr>
            <w:bCs/>
          </w:rPr>
          <w:t>diwujudkan</w:t>
        </w:r>
        <w:proofErr w:type="spellEnd"/>
        <w:r>
          <w:rPr>
            <w:bCs/>
          </w:rPr>
          <w:t xml:space="preserve"> </w:t>
        </w:r>
        <w:proofErr w:type="spellStart"/>
        <w:r>
          <w:rPr>
            <w:bCs/>
          </w:rPr>
          <w:t>dalam</w:t>
        </w:r>
        <w:proofErr w:type="spellEnd"/>
        <w:r>
          <w:rPr>
            <w:bCs/>
          </w:rPr>
          <w:t xml:space="preserve"> </w:t>
        </w:r>
        <w:proofErr w:type="spellStart"/>
        <w:r>
          <w:rPr>
            <w:bCs/>
          </w:rPr>
          <w:t>bentuk</w:t>
        </w:r>
        <w:proofErr w:type="spellEnd"/>
        <w:r>
          <w:rPr>
            <w:bCs/>
          </w:rPr>
          <w:t xml:space="preserve"> </w:t>
        </w:r>
        <w:proofErr w:type="spellStart"/>
        <w:r>
          <w:rPr>
            <w:bCs/>
          </w:rPr>
          <w:t>proyek</w:t>
        </w:r>
        <w:proofErr w:type="spellEnd"/>
        <w:r w:rsidRPr="00D448BA">
          <w:rPr>
            <w:bCs/>
            <w:lang w:val="id-ID"/>
          </w:rPr>
          <w:t xml:space="preserve">. </w:t>
        </w:r>
        <w:proofErr w:type="spellStart"/>
        <w:r>
          <w:rPr>
            <w:bCs/>
          </w:rPr>
          <w:t>Seiring</w:t>
        </w:r>
        <w:proofErr w:type="spellEnd"/>
        <w:r>
          <w:rPr>
            <w:bCs/>
          </w:rPr>
          <w:t xml:space="preserve"> </w:t>
        </w:r>
        <w:proofErr w:type="spellStart"/>
        <w:r>
          <w:rPr>
            <w:bCs/>
          </w:rPr>
          <w:t>berjalanya</w:t>
        </w:r>
        <w:proofErr w:type="spellEnd"/>
        <w:r>
          <w:rPr>
            <w:bCs/>
          </w:rPr>
          <w:t xml:space="preserve"> </w:t>
        </w:r>
        <w:proofErr w:type="spellStart"/>
        <w:r>
          <w:rPr>
            <w:bCs/>
          </w:rPr>
          <w:t>waktu</w:t>
        </w:r>
        <w:proofErr w:type="spellEnd"/>
        <w:r>
          <w:rPr>
            <w:bCs/>
          </w:rPr>
          <w:t xml:space="preserve"> </w:t>
        </w:r>
        <w:r w:rsidRPr="00D448BA">
          <w:rPr>
            <w:bCs/>
            <w:lang w:val="id-ID"/>
          </w:rPr>
          <w:t xml:space="preserve">terjadi peningkatan kompleksitas proyek karena adanya penumpukan permintaan dengan keterbatasan waktu, biaya, dan sumber daya manusia. Adanya peningkatan kompleksitas proyek menyebabkan </w:t>
        </w:r>
        <w:proofErr w:type="spellStart"/>
        <w:r>
          <w:rPr>
            <w:bCs/>
          </w:rPr>
          <w:t>organisasi</w:t>
        </w:r>
        <w:proofErr w:type="spellEnd"/>
        <w:r>
          <w:rPr>
            <w:bCs/>
          </w:rPr>
          <w:t xml:space="preserve"> </w:t>
        </w:r>
        <w:proofErr w:type="spellStart"/>
        <w:r>
          <w:rPr>
            <w:bCs/>
          </w:rPr>
          <w:t>menghadapi</w:t>
        </w:r>
        <w:proofErr w:type="spellEnd"/>
        <w:r>
          <w:rPr>
            <w:bCs/>
          </w:rPr>
          <w:t xml:space="preserve"> </w:t>
        </w:r>
        <w:proofErr w:type="spellStart"/>
        <w:r>
          <w:rPr>
            <w:bCs/>
          </w:rPr>
          <w:t>kondisi</w:t>
        </w:r>
        <w:proofErr w:type="spellEnd"/>
        <w:r>
          <w:rPr>
            <w:bCs/>
          </w:rPr>
          <w:t xml:space="preserve"> </w:t>
        </w:r>
        <w:r>
          <w:rPr>
            <w:bCs/>
            <w:i/>
            <w:iCs/>
          </w:rPr>
          <w:t xml:space="preserve">Resource Constraint Multiple Project Scheduling Problem </w:t>
        </w:r>
        <w:r>
          <w:rPr>
            <w:bCs/>
          </w:rPr>
          <w:t>(RCMPSP) yang</w:t>
        </w:r>
        <w:r w:rsidRPr="00D448BA">
          <w:rPr>
            <w:bCs/>
            <w:lang w:val="id-ID"/>
          </w:rPr>
          <w:t xml:space="preserve">berpengaruh secara langsung terhadap </w:t>
        </w:r>
        <w:proofErr w:type="spellStart"/>
        <w:r>
          <w:rPr>
            <w:bCs/>
          </w:rPr>
          <w:t>tingkat</w:t>
        </w:r>
        <w:proofErr w:type="spellEnd"/>
        <w:r>
          <w:rPr>
            <w:bCs/>
          </w:rPr>
          <w:t xml:space="preserve"> </w:t>
        </w:r>
        <w:proofErr w:type="spellStart"/>
        <w:r>
          <w:rPr>
            <w:bCs/>
          </w:rPr>
          <w:t>penyelesaian</w:t>
        </w:r>
        <w:proofErr w:type="spellEnd"/>
        <w:r>
          <w:rPr>
            <w:bCs/>
          </w:rPr>
          <w:t xml:space="preserve"> </w:t>
        </w:r>
        <w:proofErr w:type="spellStart"/>
        <w:r>
          <w:rPr>
            <w:bCs/>
          </w:rPr>
          <w:t>proyek</w:t>
        </w:r>
        <w:proofErr w:type="spellEnd"/>
        <w:r w:rsidRPr="00D448BA">
          <w:rPr>
            <w:bCs/>
            <w:lang w:val="id-ID"/>
          </w:rPr>
          <w:t xml:space="preserve">. </w:t>
        </w:r>
        <w:proofErr w:type="spellStart"/>
        <w:r>
          <w:rPr>
            <w:bCs/>
          </w:rPr>
          <w:t>Sistem</w:t>
        </w:r>
        <w:proofErr w:type="spellEnd"/>
        <w:r>
          <w:rPr>
            <w:bCs/>
          </w:rPr>
          <w:t xml:space="preserve"> </w:t>
        </w:r>
        <w:proofErr w:type="spellStart"/>
        <w:r>
          <w:rPr>
            <w:bCs/>
          </w:rPr>
          <w:t>Informasi</w:t>
        </w:r>
        <w:proofErr w:type="spellEnd"/>
        <w:r>
          <w:rPr>
            <w:bCs/>
          </w:rPr>
          <w:t xml:space="preserve"> </w:t>
        </w:r>
        <w:proofErr w:type="spellStart"/>
        <w:r>
          <w:rPr>
            <w:bCs/>
          </w:rPr>
          <w:t>Manajemen</w:t>
        </w:r>
        <w:proofErr w:type="spellEnd"/>
        <w:r>
          <w:rPr>
            <w:bCs/>
          </w:rPr>
          <w:t xml:space="preserve"> </w:t>
        </w:r>
        <w:proofErr w:type="spellStart"/>
        <w:r>
          <w:rPr>
            <w:bCs/>
          </w:rPr>
          <w:t>Proyek</w:t>
        </w:r>
        <w:proofErr w:type="spellEnd"/>
        <w:r>
          <w:rPr>
            <w:bCs/>
          </w:rPr>
          <w:t xml:space="preserve"> (SIMP) </w:t>
        </w:r>
        <w:proofErr w:type="spellStart"/>
        <w:r>
          <w:rPr>
            <w:bCs/>
          </w:rPr>
          <w:t>merupakan</w:t>
        </w:r>
        <w:proofErr w:type="spellEnd"/>
        <w:r>
          <w:rPr>
            <w:bCs/>
          </w:rPr>
          <w:t xml:space="preserve"> salah </w:t>
        </w:r>
        <w:proofErr w:type="spellStart"/>
        <w:r>
          <w:rPr>
            <w:bCs/>
          </w:rPr>
          <w:t>satu</w:t>
        </w:r>
        <w:proofErr w:type="spellEnd"/>
        <w:r>
          <w:rPr>
            <w:bCs/>
          </w:rPr>
          <w:t xml:space="preserve"> </w:t>
        </w:r>
        <w:proofErr w:type="spellStart"/>
        <w:r>
          <w:rPr>
            <w:bCs/>
          </w:rPr>
          <w:t>alat</w:t>
        </w:r>
        <w:proofErr w:type="spellEnd"/>
        <w:r>
          <w:rPr>
            <w:bCs/>
          </w:rPr>
          <w:t xml:space="preserve"> yang </w:t>
        </w:r>
        <w:proofErr w:type="spellStart"/>
        <w:r>
          <w:rPr>
            <w:bCs/>
          </w:rPr>
          <w:t>digunakan</w:t>
        </w:r>
        <w:proofErr w:type="spellEnd"/>
        <w:r>
          <w:rPr>
            <w:bCs/>
          </w:rPr>
          <w:t xml:space="preserve"> oleh </w:t>
        </w:r>
        <w:proofErr w:type="spellStart"/>
        <w:r>
          <w:rPr>
            <w:bCs/>
          </w:rPr>
          <w:t>manajer</w:t>
        </w:r>
        <w:proofErr w:type="spellEnd"/>
        <w:r>
          <w:rPr>
            <w:bCs/>
          </w:rPr>
          <w:t xml:space="preserve"> </w:t>
        </w:r>
        <w:proofErr w:type="spellStart"/>
        <w:r>
          <w:rPr>
            <w:bCs/>
          </w:rPr>
          <w:t>proyek</w:t>
        </w:r>
        <w:proofErr w:type="spellEnd"/>
        <w:r>
          <w:rPr>
            <w:bCs/>
          </w:rPr>
          <w:t xml:space="preserve"> untuk </w:t>
        </w:r>
        <w:proofErr w:type="spellStart"/>
        <w:r>
          <w:rPr>
            <w:bCs/>
          </w:rPr>
          <w:t>menghadapi</w:t>
        </w:r>
        <w:proofErr w:type="spellEnd"/>
        <w:r>
          <w:rPr>
            <w:bCs/>
          </w:rPr>
          <w:t xml:space="preserve"> RCMPSP, </w:t>
        </w:r>
        <w:proofErr w:type="spellStart"/>
        <w:r>
          <w:rPr>
            <w:bCs/>
          </w:rPr>
          <w:t>namun</w:t>
        </w:r>
        <w:proofErr w:type="spellEnd"/>
        <w:r>
          <w:rPr>
            <w:bCs/>
          </w:rPr>
          <w:t xml:space="preserve"> </w:t>
        </w:r>
        <w:proofErr w:type="spellStart"/>
        <w:r>
          <w:rPr>
            <w:bCs/>
          </w:rPr>
          <w:t>alat</w:t>
        </w:r>
        <w:proofErr w:type="spellEnd"/>
        <w:r>
          <w:rPr>
            <w:bCs/>
          </w:rPr>
          <w:t xml:space="preserve"> </w:t>
        </w:r>
        <w:proofErr w:type="spellStart"/>
        <w:r>
          <w:rPr>
            <w:bCs/>
          </w:rPr>
          <w:t>tersebut</w:t>
        </w:r>
        <w:proofErr w:type="spellEnd"/>
        <w:r>
          <w:rPr>
            <w:bCs/>
          </w:rPr>
          <w:t xml:space="preserve"> </w:t>
        </w:r>
        <w:proofErr w:type="spellStart"/>
        <w:r>
          <w:rPr>
            <w:bCs/>
          </w:rPr>
          <w:t>saat</w:t>
        </w:r>
        <w:proofErr w:type="spellEnd"/>
        <w:r>
          <w:rPr>
            <w:bCs/>
          </w:rPr>
          <w:t xml:space="preserve"> </w:t>
        </w:r>
        <w:proofErr w:type="spellStart"/>
        <w:r>
          <w:rPr>
            <w:bCs/>
          </w:rPr>
          <w:t>ini</w:t>
        </w:r>
        <w:proofErr w:type="spellEnd"/>
        <w:r>
          <w:rPr>
            <w:bCs/>
          </w:rPr>
          <w:t xml:space="preserve"> </w:t>
        </w:r>
        <w:proofErr w:type="spellStart"/>
        <w:r>
          <w:rPr>
            <w:bCs/>
          </w:rPr>
          <w:t>terbatas</w:t>
        </w:r>
        <w:proofErr w:type="spellEnd"/>
        <w:r>
          <w:rPr>
            <w:bCs/>
          </w:rPr>
          <w:t xml:space="preserve"> pada </w:t>
        </w:r>
        <w:proofErr w:type="spellStart"/>
        <w:r>
          <w:rPr>
            <w:bCs/>
          </w:rPr>
          <w:t>alat</w:t>
        </w:r>
        <w:proofErr w:type="spellEnd"/>
        <w:r>
          <w:rPr>
            <w:bCs/>
          </w:rPr>
          <w:t xml:space="preserve"> </w:t>
        </w:r>
        <w:proofErr w:type="spellStart"/>
        <w:r>
          <w:rPr>
            <w:bCs/>
          </w:rPr>
          <w:t>pencatatan</w:t>
        </w:r>
        <w:proofErr w:type="spellEnd"/>
        <w:r>
          <w:rPr>
            <w:bCs/>
          </w:rPr>
          <w:t xml:space="preserve"> </w:t>
        </w:r>
        <w:proofErr w:type="spellStart"/>
        <w:r>
          <w:rPr>
            <w:bCs/>
          </w:rPr>
          <w:t>dalam</w:t>
        </w:r>
        <w:proofErr w:type="spellEnd"/>
        <w:r>
          <w:rPr>
            <w:bCs/>
          </w:rPr>
          <w:t xml:space="preserve"> </w:t>
        </w:r>
        <w:proofErr w:type="spellStart"/>
        <w:r>
          <w:rPr>
            <w:bCs/>
          </w:rPr>
          <w:t>perencanaan</w:t>
        </w:r>
        <w:proofErr w:type="spellEnd"/>
        <w:r>
          <w:rPr>
            <w:bCs/>
          </w:rPr>
          <w:t xml:space="preserve"> dan </w:t>
        </w:r>
        <w:proofErr w:type="spellStart"/>
        <w:r>
          <w:rPr>
            <w:bCs/>
          </w:rPr>
          <w:t>belum</w:t>
        </w:r>
        <w:proofErr w:type="spellEnd"/>
        <w:r>
          <w:rPr>
            <w:bCs/>
          </w:rPr>
          <w:t xml:space="preserve"> </w:t>
        </w:r>
        <w:proofErr w:type="spellStart"/>
        <w:r>
          <w:rPr>
            <w:bCs/>
          </w:rPr>
          <w:t>dapat</w:t>
        </w:r>
        <w:proofErr w:type="spellEnd"/>
        <w:r>
          <w:rPr>
            <w:bCs/>
          </w:rPr>
          <w:t xml:space="preserve"> </w:t>
        </w:r>
        <w:proofErr w:type="spellStart"/>
        <w:r>
          <w:rPr>
            <w:bCs/>
          </w:rPr>
          <w:t>menjadi</w:t>
        </w:r>
        <w:proofErr w:type="spellEnd"/>
        <w:r>
          <w:rPr>
            <w:bCs/>
          </w:rPr>
          <w:t xml:space="preserve"> </w:t>
        </w:r>
        <w:proofErr w:type="spellStart"/>
        <w:r>
          <w:rPr>
            <w:bCs/>
          </w:rPr>
          <w:t>acuan</w:t>
        </w:r>
        <w:proofErr w:type="spellEnd"/>
        <w:r>
          <w:rPr>
            <w:bCs/>
          </w:rPr>
          <w:t xml:space="preserve"> </w:t>
        </w:r>
        <w:proofErr w:type="spellStart"/>
        <w:r>
          <w:rPr>
            <w:bCs/>
          </w:rPr>
          <w:t>dalam</w:t>
        </w:r>
        <w:proofErr w:type="spellEnd"/>
        <w:r>
          <w:rPr>
            <w:bCs/>
          </w:rPr>
          <w:t xml:space="preserve"> </w:t>
        </w:r>
        <w:proofErr w:type="spellStart"/>
        <w:r>
          <w:rPr>
            <w:bCs/>
          </w:rPr>
          <w:t>melakukan</w:t>
        </w:r>
        <w:proofErr w:type="spellEnd"/>
        <w:r>
          <w:rPr>
            <w:bCs/>
          </w:rPr>
          <w:t xml:space="preserve"> </w:t>
        </w:r>
        <w:proofErr w:type="spellStart"/>
        <w:r>
          <w:rPr>
            <w:bCs/>
          </w:rPr>
          <w:t>pengambilan</w:t>
        </w:r>
        <w:proofErr w:type="spellEnd"/>
        <w:r>
          <w:rPr>
            <w:bCs/>
          </w:rPr>
          <w:t xml:space="preserve"> </w:t>
        </w:r>
        <w:proofErr w:type="spellStart"/>
        <w:r>
          <w:rPr>
            <w:bCs/>
          </w:rPr>
          <w:t>keputusan</w:t>
        </w:r>
        <w:proofErr w:type="spellEnd"/>
        <w:r>
          <w:rPr>
            <w:bCs/>
          </w:rPr>
          <w:t xml:space="preserve"> terkait </w:t>
        </w:r>
        <w:proofErr w:type="spellStart"/>
        <w:r>
          <w:rPr>
            <w:bCs/>
          </w:rPr>
          <w:t>kebutuhan</w:t>
        </w:r>
        <w:proofErr w:type="spellEnd"/>
        <w:r>
          <w:rPr>
            <w:bCs/>
          </w:rPr>
          <w:t xml:space="preserve"> </w:t>
        </w:r>
        <w:proofErr w:type="spellStart"/>
        <w:r>
          <w:rPr>
            <w:bCs/>
          </w:rPr>
          <w:t>sumber</w:t>
        </w:r>
        <w:proofErr w:type="spellEnd"/>
        <w:r>
          <w:rPr>
            <w:bCs/>
          </w:rPr>
          <w:t xml:space="preserve"> </w:t>
        </w:r>
        <w:proofErr w:type="spellStart"/>
        <w:r>
          <w:rPr>
            <w:bCs/>
          </w:rPr>
          <w:t>daya</w:t>
        </w:r>
        <w:proofErr w:type="spellEnd"/>
        <w:r>
          <w:rPr>
            <w:bCs/>
          </w:rPr>
          <w:t xml:space="preserve"> pada </w:t>
        </w:r>
        <w:proofErr w:type="spellStart"/>
        <w:r>
          <w:rPr>
            <w:bCs/>
          </w:rPr>
          <w:t>proyek</w:t>
        </w:r>
        <w:proofErr w:type="spellEnd"/>
        <w:r>
          <w:rPr>
            <w:bCs/>
          </w:rPr>
          <w:t xml:space="preserve">. </w:t>
        </w:r>
        <w:r w:rsidRPr="00E64BFB">
          <w:rPr>
            <w:bCs/>
            <w:i/>
            <w:iCs/>
          </w:rPr>
          <w:t>E</w:t>
        </w:r>
        <w:r w:rsidRPr="00E64BFB">
          <w:rPr>
            <w:bCs/>
            <w:i/>
            <w:iCs/>
            <w:lang w:val="id-ID"/>
          </w:rPr>
          <w:t>nterprise Architecture</w:t>
        </w:r>
        <w:r w:rsidRPr="00B04FC3">
          <w:rPr>
            <w:bCs/>
            <w:lang w:val="id-ID"/>
          </w:rPr>
          <w:t xml:space="preserve"> (EA) digunakan sebagai dasar perancangan </w:t>
        </w:r>
        <w:r>
          <w:rPr>
            <w:bCs/>
          </w:rPr>
          <w:t>S</w:t>
        </w:r>
        <w:r w:rsidRPr="00B04FC3">
          <w:rPr>
            <w:bCs/>
            <w:lang w:val="id-ID"/>
          </w:rPr>
          <w:t xml:space="preserve">istem </w:t>
        </w:r>
        <w:r>
          <w:rPr>
            <w:bCs/>
          </w:rPr>
          <w:t>O</w:t>
        </w:r>
        <w:r w:rsidRPr="00B04FC3">
          <w:rPr>
            <w:bCs/>
            <w:lang w:val="id-ID"/>
          </w:rPr>
          <w:t xml:space="preserve">ptimasi </w:t>
        </w:r>
        <w:r>
          <w:rPr>
            <w:bCs/>
          </w:rPr>
          <w:t>A</w:t>
        </w:r>
        <w:r w:rsidRPr="00B04FC3">
          <w:rPr>
            <w:bCs/>
            <w:lang w:val="id-ID"/>
          </w:rPr>
          <w:t xml:space="preserve">lokasi </w:t>
        </w:r>
        <w:r>
          <w:rPr>
            <w:bCs/>
          </w:rPr>
          <w:t>P</w:t>
        </w:r>
        <w:r w:rsidRPr="00B04FC3">
          <w:rPr>
            <w:bCs/>
            <w:lang w:val="id-ID"/>
          </w:rPr>
          <w:t xml:space="preserve">ekerjaan dan </w:t>
        </w:r>
        <w:r>
          <w:rPr>
            <w:bCs/>
          </w:rPr>
          <w:t>S</w:t>
        </w:r>
        <w:r w:rsidRPr="00B04FC3">
          <w:rPr>
            <w:bCs/>
            <w:lang w:val="id-ID"/>
          </w:rPr>
          <w:t xml:space="preserve">umber </w:t>
        </w:r>
        <w:r>
          <w:rPr>
            <w:bCs/>
          </w:rPr>
          <w:t>D</w:t>
        </w:r>
        <w:r w:rsidRPr="00B04FC3">
          <w:rPr>
            <w:bCs/>
            <w:lang w:val="id-ID"/>
          </w:rPr>
          <w:t>aya yang akan diintegrasikan dengan S</w:t>
        </w:r>
        <w:r>
          <w:rPr>
            <w:bCs/>
          </w:rPr>
          <w:t>I</w:t>
        </w:r>
        <w:r w:rsidRPr="00B04FC3">
          <w:rPr>
            <w:bCs/>
            <w:lang w:val="id-ID"/>
          </w:rPr>
          <w:t xml:space="preserve">MP. Dengan menggunakan model </w:t>
        </w:r>
        <w:r w:rsidRPr="00E64BFB">
          <w:rPr>
            <w:bCs/>
            <w:i/>
            <w:iCs/>
            <w:lang w:val="id-ID"/>
          </w:rPr>
          <w:t>random forest</w:t>
        </w:r>
        <w:r w:rsidRPr="00B04FC3">
          <w:rPr>
            <w:bCs/>
            <w:lang w:val="id-ID"/>
          </w:rPr>
          <w:t xml:space="preserve"> untuk membantu proses Optimasi Alokasi Pekerjaan dan Sumber Daya didapatkan dapat membantu mempercepat waktu alokasi pekerjaan pada fase perencanaan dan eksekusi</w:t>
        </w:r>
        <w:r>
          <w:rPr>
            <w:bCs/>
          </w:rPr>
          <w:t xml:space="preserve"> </w:t>
        </w:r>
        <w:proofErr w:type="spellStart"/>
        <w:r>
          <w:rPr>
            <w:bCs/>
          </w:rPr>
          <w:t>sebesar</w:t>
        </w:r>
        <w:proofErr w:type="spellEnd"/>
        <w:r>
          <w:rPr>
            <w:bCs/>
          </w:rPr>
          <w:t xml:space="preserve"> XX</w:t>
        </w:r>
        <w:r w:rsidRPr="00B04FC3">
          <w:rPr>
            <w:bCs/>
            <w:lang w:val="id-ID"/>
          </w:rPr>
          <w:t xml:space="preserve">, dan mampu untuk mengurangi biaya operasional </w:t>
        </w:r>
        <w:proofErr w:type="spellStart"/>
        <w:r>
          <w:rPr>
            <w:bCs/>
          </w:rPr>
          <w:t>proyek</w:t>
        </w:r>
        <w:proofErr w:type="spellEnd"/>
        <w:r>
          <w:rPr>
            <w:bCs/>
          </w:rPr>
          <w:t xml:space="preserve"> </w:t>
        </w:r>
        <w:proofErr w:type="spellStart"/>
        <w:r>
          <w:rPr>
            <w:bCs/>
          </w:rPr>
          <w:t>sebesar</w:t>
        </w:r>
        <w:proofErr w:type="spellEnd"/>
        <w:r>
          <w:rPr>
            <w:bCs/>
          </w:rPr>
          <w:t xml:space="preserve"> YY</w:t>
        </w:r>
        <w:r w:rsidRPr="00B04FC3">
          <w:rPr>
            <w:bCs/>
            <w:lang w:val="id-ID"/>
          </w:rPr>
          <w:t>. Dengan melakukan simulasi karakteristik sistem terhadap kondisi real maka didapatkan dengan adanya integrasi SIMP dengan sistem optimasi Alokasi pekerjaan dan sumber daya dapat meningkatkan waktu penyelesaian proye</w:t>
        </w:r>
        <w:r>
          <w:rPr>
            <w:bCs/>
          </w:rPr>
          <w:t xml:space="preserve">k </w:t>
        </w:r>
        <w:proofErr w:type="spellStart"/>
        <w:r>
          <w:rPr>
            <w:bCs/>
          </w:rPr>
          <w:t>sebesar</w:t>
        </w:r>
        <w:proofErr w:type="spellEnd"/>
        <w:r>
          <w:rPr>
            <w:bCs/>
          </w:rPr>
          <w:t xml:space="preserve"> ZZ</w:t>
        </w:r>
        <w:r w:rsidRPr="00B04FC3">
          <w:rPr>
            <w:bCs/>
            <w:lang w:val="id-ID"/>
          </w:rPr>
          <w:t>.</w:t>
        </w:r>
      </w:ins>
    </w:p>
    <w:p w14:paraId="38EFEA21" w14:textId="612993D7" w:rsidR="003F3171" w:rsidRDefault="003F3171" w:rsidP="0090373E">
      <w:r>
        <w:t xml:space="preserve">Kata </w:t>
      </w:r>
      <w:proofErr w:type="spellStart"/>
      <w:proofErr w:type="gramStart"/>
      <w:r>
        <w:t>kunci</w:t>
      </w:r>
      <w:proofErr w:type="spellEnd"/>
      <w:r>
        <w:t xml:space="preserve"> :</w:t>
      </w:r>
      <w:proofErr w:type="spellStart"/>
      <w:ins w:id="40" w:author="ilham.nur@office.ui.ac.id [2]" w:date="2023-01-29T10:58:00Z">
        <w:r w:rsidR="00E45122">
          <w:t>Sistem</w:t>
        </w:r>
        <w:proofErr w:type="spellEnd"/>
        <w:proofErr w:type="gramEnd"/>
        <w:r w:rsidR="00E45122">
          <w:t xml:space="preserve"> </w:t>
        </w:r>
        <w:proofErr w:type="spellStart"/>
        <w:r w:rsidR="00E45122">
          <w:t>Inf</w:t>
        </w:r>
      </w:ins>
      <w:ins w:id="41" w:author="ilham.nur@office.ui.ac.id [2]" w:date="2023-01-29T10:59:00Z">
        <w:r w:rsidR="00E45122">
          <w:t>ormasi</w:t>
        </w:r>
        <w:proofErr w:type="spellEnd"/>
        <w:r w:rsidR="00E45122">
          <w:t xml:space="preserve"> </w:t>
        </w:r>
        <w:proofErr w:type="spellStart"/>
        <w:r w:rsidR="00E45122">
          <w:t>Manajemen</w:t>
        </w:r>
        <w:proofErr w:type="spellEnd"/>
        <w:r w:rsidR="00E45122">
          <w:t xml:space="preserve"> </w:t>
        </w:r>
        <w:proofErr w:type="spellStart"/>
        <w:r w:rsidR="00E45122">
          <w:t>Proyek</w:t>
        </w:r>
        <w:proofErr w:type="spellEnd"/>
        <w:r w:rsidR="00E45122">
          <w:t xml:space="preserve">; </w:t>
        </w:r>
        <w:proofErr w:type="spellStart"/>
        <w:r w:rsidR="00E45122">
          <w:t>Arsitektur</w:t>
        </w:r>
        <w:proofErr w:type="spellEnd"/>
        <w:r w:rsidR="00E45122">
          <w:t xml:space="preserve"> Perusahaan; </w:t>
        </w:r>
        <w:proofErr w:type="spellStart"/>
        <w:r w:rsidR="00F42E16">
          <w:t>Pengambilan</w:t>
        </w:r>
        <w:proofErr w:type="spellEnd"/>
        <w:r w:rsidR="00F42E16">
          <w:t xml:space="preserve"> Keputusan; </w:t>
        </w:r>
        <w:proofErr w:type="spellStart"/>
        <w:r w:rsidR="00F42E16">
          <w:t>Manajemen</w:t>
        </w:r>
        <w:proofErr w:type="spellEnd"/>
        <w:r w:rsidR="00F42E16">
          <w:t xml:space="preserve"> </w:t>
        </w:r>
        <w:proofErr w:type="spellStart"/>
        <w:r w:rsidR="00F42E16">
          <w:t>Sumber</w:t>
        </w:r>
        <w:proofErr w:type="spellEnd"/>
        <w:r w:rsidR="00F42E16">
          <w:t xml:space="preserve"> Daya </w:t>
        </w:r>
        <w:proofErr w:type="spellStart"/>
        <w:r w:rsidR="00F42E16">
          <w:t>Manusia</w:t>
        </w:r>
        <w:proofErr w:type="spellEnd"/>
        <w:r w:rsidR="00F42E16">
          <w:t xml:space="preserve"> pada </w:t>
        </w:r>
        <w:proofErr w:type="spellStart"/>
        <w:r w:rsidR="00F42E16">
          <w:t>Proyek</w:t>
        </w:r>
      </w:ins>
      <w:proofErr w:type="spellEnd"/>
    </w:p>
    <w:p w14:paraId="0A2C8DF5" w14:textId="77777777" w:rsidR="00C277DD" w:rsidRDefault="00C277DD" w:rsidP="0090373E"/>
    <w:p w14:paraId="6D410327" w14:textId="77777777" w:rsidR="003F3171" w:rsidRDefault="003F3171" w:rsidP="0090373E"/>
    <w:p w14:paraId="253B574E" w14:textId="77777777" w:rsidR="00C277DD" w:rsidRDefault="00C277DD" w:rsidP="0090373E">
      <w:pPr>
        <w:sectPr w:rsidR="00C277DD" w:rsidSect="009C4241">
          <w:pgSz w:w="11906" w:h="16838" w:code="9"/>
          <w:pgMar w:top="1701" w:right="1701" w:bottom="1701" w:left="1701" w:header="720" w:footer="720" w:gutter="0"/>
          <w:pgNumType w:fmt="lowerRoman"/>
          <w:cols w:space="720"/>
          <w:docGrid w:linePitch="360"/>
        </w:sectPr>
      </w:pPr>
    </w:p>
    <w:p w14:paraId="3CC53532" w14:textId="69D1F6AD" w:rsidR="003F3171" w:rsidRDefault="00683B2D" w:rsidP="00C325E9">
      <w:pPr>
        <w:pStyle w:val="Heading1"/>
        <w:numPr>
          <w:ilvl w:val="0"/>
          <w:numId w:val="0"/>
        </w:numPr>
      </w:pPr>
      <w:bookmarkStart w:id="42" w:name="_Toc109761609"/>
      <w:bookmarkStart w:id="43" w:name="_Toc120139616"/>
      <w:bookmarkStart w:id="44" w:name="_Toc128943834"/>
      <w:r>
        <w:lastRenderedPageBreak/>
        <w:t>ABSTRACT</w:t>
      </w:r>
      <w:bookmarkEnd w:id="42"/>
      <w:bookmarkEnd w:id="43"/>
      <w:bookmarkEnd w:id="44"/>
    </w:p>
    <w:p w14:paraId="35537FE8" w14:textId="77777777" w:rsidR="00C16FDC" w:rsidRPr="00C16FDC" w:rsidRDefault="00C16FDC" w:rsidP="00C16FD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84"/>
        <w:gridCol w:w="6372"/>
      </w:tblGrid>
      <w:tr w:rsidR="00683B2D" w14:paraId="4F6113EC" w14:textId="77777777" w:rsidTr="00810171">
        <w:tc>
          <w:tcPr>
            <w:tcW w:w="1838" w:type="dxa"/>
          </w:tcPr>
          <w:p w14:paraId="5BDB6E47" w14:textId="353A1095" w:rsidR="00683B2D" w:rsidRDefault="000C784D" w:rsidP="00810171">
            <w:r>
              <w:t>Name</w:t>
            </w:r>
          </w:p>
        </w:tc>
        <w:tc>
          <w:tcPr>
            <w:tcW w:w="284" w:type="dxa"/>
          </w:tcPr>
          <w:p w14:paraId="0C2284DE" w14:textId="77777777" w:rsidR="00683B2D" w:rsidRDefault="00683B2D" w:rsidP="00810171">
            <w:r>
              <w:t>:</w:t>
            </w:r>
          </w:p>
        </w:tc>
        <w:tc>
          <w:tcPr>
            <w:tcW w:w="6372" w:type="dxa"/>
          </w:tcPr>
          <w:p w14:paraId="235001C8" w14:textId="233DC773" w:rsidR="00683B2D" w:rsidRDefault="00C56C18" w:rsidP="00810171">
            <w:fldSimple w:instr=" DOCPROPERTY  Nama  \* MERGEFORMAT ">
              <w:r w:rsidR="00A262DF">
                <w:t>Ilham Nur Pratama</w:t>
              </w:r>
            </w:fldSimple>
          </w:p>
        </w:tc>
      </w:tr>
      <w:tr w:rsidR="00683B2D" w14:paraId="18F29698" w14:textId="77777777" w:rsidTr="00810171">
        <w:tc>
          <w:tcPr>
            <w:tcW w:w="1838" w:type="dxa"/>
          </w:tcPr>
          <w:p w14:paraId="5A461C66" w14:textId="27E95BCC" w:rsidR="00683B2D" w:rsidRDefault="000C784D" w:rsidP="00810171">
            <w:r>
              <w:t>Study Program</w:t>
            </w:r>
          </w:p>
        </w:tc>
        <w:tc>
          <w:tcPr>
            <w:tcW w:w="284" w:type="dxa"/>
          </w:tcPr>
          <w:p w14:paraId="4EBC62D3" w14:textId="77777777" w:rsidR="00683B2D" w:rsidRDefault="00683B2D" w:rsidP="00810171">
            <w:r w:rsidRPr="006F29A2">
              <w:t>:</w:t>
            </w:r>
          </w:p>
        </w:tc>
        <w:tc>
          <w:tcPr>
            <w:tcW w:w="6372" w:type="dxa"/>
          </w:tcPr>
          <w:p w14:paraId="2C281677" w14:textId="28BF8B8F" w:rsidR="00683B2D" w:rsidRDefault="00C56C18" w:rsidP="00810171">
            <w:r>
              <w:fldChar w:fldCharType="begin"/>
            </w:r>
            <w:r>
              <w:instrText xml:space="preserve"> DOCPROPERTY  "Program Studi_en"  \* MERGEFORMAT </w:instrText>
            </w:r>
            <w:r>
              <w:fldChar w:fldCharType="separate"/>
            </w:r>
            <w:proofErr w:type="gramStart"/>
            <w:r w:rsidR="00A262DF">
              <w:t>Master in Industrial Engineering</w:t>
            </w:r>
            <w:proofErr w:type="gramEnd"/>
            <w:r>
              <w:fldChar w:fldCharType="end"/>
            </w:r>
          </w:p>
        </w:tc>
      </w:tr>
      <w:tr w:rsidR="00683B2D" w14:paraId="38D975B2" w14:textId="77777777" w:rsidTr="00810171">
        <w:tc>
          <w:tcPr>
            <w:tcW w:w="1838" w:type="dxa"/>
          </w:tcPr>
          <w:p w14:paraId="2D880403" w14:textId="16A0840D" w:rsidR="00683B2D" w:rsidRDefault="007675B4" w:rsidP="00810171">
            <w:r>
              <w:t>Title</w:t>
            </w:r>
          </w:p>
        </w:tc>
        <w:tc>
          <w:tcPr>
            <w:tcW w:w="284" w:type="dxa"/>
          </w:tcPr>
          <w:p w14:paraId="560EA2CF" w14:textId="77777777" w:rsidR="00683B2D" w:rsidRDefault="00683B2D" w:rsidP="00810171">
            <w:r w:rsidRPr="006F29A2">
              <w:t>:</w:t>
            </w:r>
          </w:p>
        </w:tc>
        <w:tc>
          <w:tcPr>
            <w:tcW w:w="6372" w:type="dxa"/>
          </w:tcPr>
          <w:p w14:paraId="0A88B020" w14:textId="29D5C8F0" w:rsidR="00683B2D" w:rsidRDefault="00C56C18" w:rsidP="00810171">
            <w:fldSimple w:instr=" DOCPROPERTY  &quot;Judul Normal_en&quot;  \* MERGEFORMAT ">
              <w:r w:rsidR="00A262DF">
                <w:t>Optimization of Work and Resource Allocation with Project Management Information Systems in Information Technology Companies</w:t>
              </w:r>
            </w:fldSimple>
          </w:p>
        </w:tc>
      </w:tr>
      <w:tr w:rsidR="00683B2D" w14:paraId="2D158166" w14:textId="77777777" w:rsidTr="00810171">
        <w:tc>
          <w:tcPr>
            <w:tcW w:w="1838" w:type="dxa"/>
          </w:tcPr>
          <w:p w14:paraId="0984FEBD" w14:textId="3EBD8643" w:rsidR="00683B2D" w:rsidRDefault="007675B4" w:rsidP="00810171">
            <w:r>
              <w:t xml:space="preserve">Counsellor </w:t>
            </w:r>
            <w:r w:rsidR="00683B2D">
              <w:t>1</w:t>
            </w:r>
          </w:p>
        </w:tc>
        <w:tc>
          <w:tcPr>
            <w:tcW w:w="284" w:type="dxa"/>
          </w:tcPr>
          <w:p w14:paraId="4E2D60AA" w14:textId="77777777" w:rsidR="00683B2D" w:rsidRDefault="00683B2D" w:rsidP="00810171">
            <w:r w:rsidRPr="006F29A2">
              <w:t>:</w:t>
            </w:r>
          </w:p>
        </w:tc>
        <w:tc>
          <w:tcPr>
            <w:tcW w:w="6372" w:type="dxa"/>
          </w:tcPr>
          <w:p w14:paraId="3DE248F4" w14:textId="1BC88777" w:rsidR="00683B2D" w:rsidRDefault="00C56C18" w:rsidP="00810171">
            <w:r>
              <w:fldChar w:fldCharType="begin"/>
            </w:r>
            <w:r>
              <w:instrText xml:space="preserve"> DOCPROPERTY  "Pembimbing I"  \* MERGEFORMAT </w:instrText>
            </w:r>
            <w:r>
              <w:fldChar w:fldCharType="separate"/>
            </w:r>
            <w:r w:rsidR="00A262DF">
              <w:t xml:space="preserve">Prof. Dr. Ir. M. </w:t>
            </w:r>
            <w:proofErr w:type="spellStart"/>
            <w:r w:rsidR="00A262DF">
              <w:t>Dachyar</w:t>
            </w:r>
            <w:proofErr w:type="spellEnd"/>
            <w:r w:rsidR="00A262DF">
              <w:t xml:space="preserve">, </w:t>
            </w:r>
            <w:proofErr w:type="spellStart"/>
            <w:proofErr w:type="gramStart"/>
            <w:r w:rsidR="00A262DF">
              <w:t>M.Sc</w:t>
            </w:r>
            <w:proofErr w:type="spellEnd"/>
            <w:proofErr w:type="gramEnd"/>
            <w:r w:rsidR="00A262DF">
              <w:t xml:space="preserve"> </w:t>
            </w:r>
            <w:r>
              <w:fldChar w:fldCharType="end"/>
            </w:r>
          </w:p>
        </w:tc>
      </w:tr>
      <w:tr w:rsidR="00683B2D" w14:paraId="4A8091FC" w14:textId="77777777" w:rsidTr="00810171">
        <w:tc>
          <w:tcPr>
            <w:tcW w:w="1838" w:type="dxa"/>
          </w:tcPr>
          <w:p w14:paraId="2D11E7D8" w14:textId="7D85DCCD" w:rsidR="00683B2D" w:rsidRDefault="007675B4" w:rsidP="00810171">
            <w:r>
              <w:t>Counsellor</w:t>
            </w:r>
            <w:r w:rsidR="00683B2D">
              <w:t xml:space="preserve"> 2</w:t>
            </w:r>
          </w:p>
        </w:tc>
        <w:tc>
          <w:tcPr>
            <w:tcW w:w="284" w:type="dxa"/>
          </w:tcPr>
          <w:p w14:paraId="22F80F61" w14:textId="77777777" w:rsidR="00683B2D" w:rsidRDefault="00683B2D" w:rsidP="00810171">
            <w:r w:rsidRPr="006F29A2">
              <w:t>:</w:t>
            </w:r>
          </w:p>
        </w:tc>
        <w:tc>
          <w:tcPr>
            <w:tcW w:w="6372" w:type="dxa"/>
          </w:tcPr>
          <w:p w14:paraId="2172C1C6" w14:textId="14C57ED2" w:rsidR="00683B2D" w:rsidRDefault="00EE4A36" w:rsidP="00810171">
            <w:ins w:id="45" w:author="ilham.nur@office.ui.ac.id" w:date="2023-03-05T21:22:00Z">
              <w:r>
                <w:fldChar w:fldCharType="begin"/>
              </w:r>
              <w:r>
                <w:instrText xml:space="preserve"> DOCPROPERTY  "Pembimbing II"  \* MERGEFORMAT </w:instrText>
              </w:r>
              <w:r>
                <w:fldChar w:fldCharType="separate"/>
              </w:r>
            </w:ins>
            <w:ins w:id="46" w:author="ilham.nur@office.ui.ac.id" w:date="2023-03-05T21:23:00Z">
              <w:r w:rsidR="00A262DF">
                <w:t xml:space="preserve">Dr. </w:t>
              </w:r>
              <w:proofErr w:type="spellStart"/>
              <w:r w:rsidR="00A262DF">
                <w:t>Novandra</w:t>
              </w:r>
              <w:proofErr w:type="spellEnd"/>
              <w:r w:rsidR="00A262DF">
                <w:t xml:space="preserve"> </w:t>
              </w:r>
              <w:proofErr w:type="spellStart"/>
              <w:r w:rsidR="00A262DF">
                <w:t>Rhezza</w:t>
              </w:r>
              <w:proofErr w:type="spellEnd"/>
              <w:r w:rsidR="00A262DF">
                <w:t xml:space="preserve"> Pratama, S.T., M.T.</w:t>
              </w:r>
            </w:ins>
            <w:ins w:id="47" w:author="ilham.nur@office.ui.ac.id" w:date="2023-03-05T21:22:00Z">
              <w:r>
                <w:fldChar w:fldCharType="end"/>
              </w:r>
            </w:ins>
          </w:p>
        </w:tc>
      </w:tr>
    </w:tbl>
    <w:p w14:paraId="123041C5" w14:textId="77777777" w:rsidR="00683B2D" w:rsidRDefault="00683B2D" w:rsidP="00683B2D"/>
    <w:p w14:paraId="3E78328F" w14:textId="3FF43A6B" w:rsidR="008E4375" w:rsidRDefault="004406D4" w:rsidP="00683B2D">
      <w:ins w:id="48" w:author="ilham.nur@office.ui.ac.id" w:date="2023-01-31T22:30:00Z">
        <w:r w:rsidRPr="004406D4">
          <w:t xml:space="preserve">Along with the development of technology, the need for information technology services is increasing rapidly. This has led to a drastic increase in the demand for information technology services which is manifested in the form of projects. As time goes by, there is an increase in project complexity due to the accumulation of requests with limited time, </w:t>
        </w:r>
        <w:r w:rsidR="00185592" w:rsidRPr="004406D4">
          <w:t>cost,</w:t>
        </w:r>
        <w:r w:rsidRPr="004406D4">
          <w:t xml:space="preserve"> and human resources. The increase in project complexity causes organizations to face the condition of Resource Constraint Multiple Project Scheduling Problem (RCMPSP) which directly affects the level of project completion. Project Management Information System (</w:t>
        </w:r>
        <w:r>
          <w:t>PMIS</w:t>
        </w:r>
        <w:r w:rsidRPr="004406D4">
          <w:t xml:space="preserve">) is one of the tools used by project managers to deal with RCMPSP, but this tool is currently limited to recording tools in planning and cannot yet be used as a reference in making decisions related to project resource requirements. Enterprise Architecture (EA) is used as the basis for designing the Work and Resource Allocation Optimization System which will be integrated with SIMP. By using the random forest model to help the process of Optimizing the Allocation of Work and Resources, it is found that it can help speed up the time allocation of work in the planning and execution phases by </w:t>
        </w:r>
        <w:proofErr w:type="gramStart"/>
        <w:r w:rsidRPr="004406D4">
          <w:t>XX, and</w:t>
        </w:r>
        <w:proofErr w:type="gramEnd"/>
        <w:r w:rsidRPr="004406D4">
          <w:t xml:space="preserve"> is able to reduce project operational costs by YY. By simulating the characteristics of the system against real conditions, it is obtained by integrating SIMP with the optimization system. The allocation of work and resources can increase the project completion time by ZZ.</w:t>
        </w:r>
      </w:ins>
    </w:p>
    <w:p w14:paraId="259756DE" w14:textId="2E41B06B" w:rsidR="008E4375" w:rsidRDefault="008E4375" w:rsidP="00683B2D">
      <w:r>
        <w:t>Keyword:</w:t>
      </w:r>
      <w:ins w:id="49" w:author="ilham.nur@office.ui.ac.id [2]" w:date="2023-01-29T10:58:00Z">
        <w:r w:rsidR="00E45122" w:rsidRPr="00E45122">
          <w:rPr>
            <w:i/>
            <w:iCs/>
          </w:rPr>
          <w:t xml:space="preserve"> </w:t>
        </w:r>
        <w:r w:rsidR="00E45122">
          <w:rPr>
            <w:i/>
            <w:iCs/>
          </w:rPr>
          <w:t>Project Management Information System</w:t>
        </w:r>
        <w:r w:rsidR="00E45122">
          <w:t xml:space="preserve">; </w:t>
        </w:r>
        <w:r w:rsidR="00E45122">
          <w:rPr>
            <w:i/>
            <w:iCs/>
          </w:rPr>
          <w:t>Enterprise Architecture; Decision Making; Project Human Resource Management</w:t>
        </w:r>
      </w:ins>
    </w:p>
    <w:p w14:paraId="79EF1C1D" w14:textId="77777777" w:rsidR="008E4375" w:rsidRDefault="008E4375" w:rsidP="00683B2D"/>
    <w:p w14:paraId="556623E1" w14:textId="77777777" w:rsidR="008E4375" w:rsidRDefault="008E4375" w:rsidP="00683B2D">
      <w:pPr>
        <w:sectPr w:rsidR="008E4375" w:rsidSect="009C4241">
          <w:pgSz w:w="11906" w:h="16838" w:code="9"/>
          <w:pgMar w:top="1701" w:right="1701" w:bottom="1701" w:left="1701" w:header="720" w:footer="720" w:gutter="0"/>
          <w:pgNumType w:fmt="lowerRoman"/>
          <w:cols w:space="720"/>
          <w:docGrid w:linePitch="360"/>
        </w:sectPr>
      </w:pPr>
    </w:p>
    <w:p w14:paraId="29BBB1C2" w14:textId="2A9C5695" w:rsidR="008E4375" w:rsidRDefault="0083459B" w:rsidP="00C325E9">
      <w:pPr>
        <w:pStyle w:val="Heading1"/>
        <w:numPr>
          <w:ilvl w:val="0"/>
          <w:numId w:val="0"/>
        </w:numPr>
      </w:pPr>
      <w:bookmarkStart w:id="50" w:name="_Toc109761610"/>
      <w:bookmarkStart w:id="51" w:name="_Toc120139617"/>
      <w:bookmarkStart w:id="52" w:name="_Toc128943835"/>
      <w:r>
        <w:lastRenderedPageBreak/>
        <w:t>DAFTAR ISI</w:t>
      </w:r>
      <w:bookmarkEnd w:id="50"/>
      <w:bookmarkEnd w:id="51"/>
      <w:bookmarkEnd w:id="52"/>
    </w:p>
    <w:sdt>
      <w:sdtPr>
        <w:rPr>
          <w:rFonts w:ascii="Times New Roman" w:eastAsiaTheme="minorHAnsi" w:hAnsi="Times New Roman" w:cstheme="minorBidi"/>
          <w:color w:val="auto"/>
          <w:sz w:val="24"/>
          <w:szCs w:val="22"/>
        </w:rPr>
        <w:id w:val="-1270072666"/>
        <w:docPartObj>
          <w:docPartGallery w:val="Table of Contents"/>
          <w:docPartUnique/>
        </w:docPartObj>
      </w:sdtPr>
      <w:sdtEndPr>
        <w:rPr>
          <w:b/>
          <w:bCs/>
          <w:noProof/>
        </w:rPr>
      </w:sdtEndPr>
      <w:sdtContent>
        <w:p w14:paraId="080076F5" w14:textId="1E7C64CE" w:rsidR="006F5ED2" w:rsidRDefault="006F5ED2" w:rsidP="00AE58C4">
          <w:pPr>
            <w:pStyle w:val="TOCHeading"/>
            <w:numPr>
              <w:ilvl w:val="0"/>
              <w:numId w:val="0"/>
            </w:numPr>
            <w:ind w:left="360" w:hanging="360"/>
          </w:pPr>
        </w:p>
        <w:p w14:paraId="32B1C558" w14:textId="4692206A" w:rsidR="00A262DF" w:rsidRDefault="006F5ED2">
          <w:pPr>
            <w:pStyle w:val="TOC1"/>
            <w:rPr>
              <w:ins w:id="53" w:author="ilham.nur@office.ui.ac.id" w:date="2023-03-05T21:23:00Z"/>
              <w:rFonts w:asciiTheme="minorHAnsi" w:hAnsiTheme="minorHAnsi" w:cstheme="minorBidi"/>
              <w:b w:val="0"/>
              <w:noProof/>
              <w:sz w:val="22"/>
            </w:rPr>
          </w:pPr>
          <w:r>
            <w:fldChar w:fldCharType="begin"/>
          </w:r>
          <w:r>
            <w:instrText xml:space="preserve"> TOC \o "1-3" \h \z \u </w:instrText>
          </w:r>
          <w:r>
            <w:fldChar w:fldCharType="separate"/>
          </w:r>
          <w:ins w:id="54" w:author="ilham.nur@office.ui.ac.id" w:date="2023-03-05T21:23:00Z">
            <w:r w:rsidR="00A262DF" w:rsidRPr="00910B6E">
              <w:rPr>
                <w:rStyle w:val="Hyperlink"/>
                <w:noProof/>
              </w:rPr>
              <w:fldChar w:fldCharType="begin"/>
            </w:r>
            <w:r w:rsidR="00A262DF" w:rsidRPr="00910B6E">
              <w:rPr>
                <w:rStyle w:val="Hyperlink"/>
                <w:noProof/>
              </w:rPr>
              <w:instrText xml:space="preserve"> </w:instrText>
            </w:r>
            <w:r w:rsidR="00A262DF">
              <w:rPr>
                <w:noProof/>
              </w:rPr>
              <w:instrText>HYPERLINK \l "_Toc128943828"</w:instrText>
            </w:r>
            <w:r w:rsidR="00A262DF" w:rsidRPr="00910B6E">
              <w:rPr>
                <w:rStyle w:val="Hyperlink"/>
                <w:noProof/>
              </w:rPr>
              <w:instrText xml:space="preserve"> </w:instrText>
            </w:r>
            <w:r w:rsidR="00A262DF" w:rsidRPr="00910B6E">
              <w:rPr>
                <w:rStyle w:val="Hyperlink"/>
                <w:noProof/>
              </w:rPr>
            </w:r>
            <w:r w:rsidR="00A262DF" w:rsidRPr="00910B6E">
              <w:rPr>
                <w:rStyle w:val="Hyperlink"/>
                <w:noProof/>
              </w:rPr>
              <w:fldChar w:fldCharType="separate"/>
            </w:r>
            <w:r w:rsidR="00A262DF" w:rsidRPr="00910B6E">
              <w:rPr>
                <w:rStyle w:val="Hyperlink"/>
                <w:noProof/>
              </w:rPr>
              <w:t>HALAMAN JUDUL</w:t>
            </w:r>
            <w:r w:rsidR="00A262DF">
              <w:rPr>
                <w:noProof/>
                <w:webHidden/>
              </w:rPr>
              <w:tab/>
            </w:r>
            <w:r w:rsidR="00A262DF">
              <w:rPr>
                <w:noProof/>
                <w:webHidden/>
              </w:rPr>
              <w:fldChar w:fldCharType="begin"/>
            </w:r>
            <w:r w:rsidR="00A262DF">
              <w:rPr>
                <w:noProof/>
                <w:webHidden/>
              </w:rPr>
              <w:instrText xml:space="preserve"> PAGEREF _Toc128943828 \h </w:instrText>
            </w:r>
          </w:ins>
          <w:r w:rsidR="00A262DF">
            <w:rPr>
              <w:noProof/>
              <w:webHidden/>
            </w:rPr>
          </w:r>
          <w:r w:rsidR="00A262DF">
            <w:rPr>
              <w:noProof/>
              <w:webHidden/>
            </w:rPr>
            <w:fldChar w:fldCharType="separate"/>
          </w:r>
          <w:ins w:id="55" w:author="ilham.nur@office.ui.ac.id" w:date="2023-03-05T21:23:00Z">
            <w:r w:rsidR="00A262DF">
              <w:rPr>
                <w:noProof/>
                <w:webHidden/>
              </w:rPr>
              <w:t>i</w:t>
            </w:r>
            <w:r w:rsidR="00A262DF">
              <w:rPr>
                <w:noProof/>
                <w:webHidden/>
              </w:rPr>
              <w:fldChar w:fldCharType="end"/>
            </w:r>
            <w:r w:rsidR="00A262DF" w:rsidRPr="00910B6E">
              <w:rPr>
                <w:rStyle w:val="Hyperlink"/>
                <w:noProof/>
              </w:rPr>
              <w:fldChar w:fldCharType="end"/>
            </w:r>
          </w:ins>
        </w:p>
        <w:p w14:paraId="68EC842D" w14:textId="6C074750" w:rsidR="00A262DF" w:rsidRDefault="00A262DF">
          <w:pPr>
            <w:pStyle w:val="TOC1"/>
            <w:rPr>
              <w:ins w:id="56" w:author="ilham.nur@office.ui.ac.id" w:date="2023-03-05T21:23:00Z"/>
              <w:rFonts w:asciiTheme="minorHAnsi" w:hAnsiTheme="minorHAnsi" w:cstheme="minorBidi"/>
              <w:b w:val="0"/>
              <w:noProof/>
              <w:sz w:val="22"/>
            </w:rPr>
          </w:pPr>
          <w:ins w:id="57"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"_Toc128943829"</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HALAMAN PERNYATAAN ORISINALITAS</w:t>
            </w:r>
            <w:r>
              <w:rPr>
                <w:noProof/>
                <w:webHidden/>
              </w:rPr>
              <w:tab/>
            </w:r>
            <w:r>
              <w:rPr>
                <w:noProof/>
                <w:webHidden/>
              </w:rPr>
              <w:fldChar w:fldCharType="begin"/>
            </w:r>
            <w:r>
              <w:rPr>
                <w:noProof/>
                <w:webHidden/>
              </w:rPr>
              <w:instrText xml:space="preserve"> PAGEREF _Toc128943829 \h </w:instrText>
            </w:r>
          </w:ins>
          <w:r>
            <w:rPr>
              <w:noProof/>
              <w:webHidden/>
            </w:rPr>
          </w:r>
          <w:r>
            <w:rPr>
              <w:noProof/>
              <w:webHidden/>
            </w:rPr>
            <w:fldChar w:fldCharType="separate"/>
          </w:r>
          <w:ins w:id="58" w:author="ilham.nur@office.ui.ac.id" w:date="2023-03-05T21:23:00Z">
            <w:r>
              <w:rPr>
                <w:noProof/>
                <w:webHidden/>
              </w:rPr>
              <w:t>ii</w:t>
            </w:r>
            <w:r>
              <w:rPr>
                <w:noProof/>
                <w:webHidden/>
              </w:rPr>
              <w:fldChar w:fldCharType="end"/>
            </w:r>
            <w:r w:rsidRPr="00910B6E">
              <w:rPr>
                <w:rStyle w:val="Hyperlink"/>
                <w:noProof/>
              </w:rPr>
              <w:fldChar w:fldCharType="end"/>
            </w:r>
          </w:ins>
        </w:p>
        <w:p w14:paraId="5497AFED" w14:textId="71872286" w:rsidR="00A262DF" w:rsidRDefault="00A262DF">
          <w:pPr>
            <w:pStyle w:val="TOC1"/>
            <w:rPr>
              <w:ins w:id="59" w:author="ilham.nur@office.ui.ac.id" w:date="2023-03-05T21:23:00Z"/>
              <w:rFonts w:asciiTheme="minorHAnsi" w:hAnsiTheme="minorHAnsi" w:cstheme="minorBidi"/>
              <w:b w:val="0"/>
              <w:noProof/>
              <w:sz w:val="22"/>
            </w:rPr>
          </w:pPr>
          <w:ins w:id="60"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"_Toc128943830"</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HALAMAN PENGESAHAN</w:t>
            </w:r>
            <w:r>
              <w:rPr>
                <w:noProof/>
                <w:webHidden/>
              </w:rPr>
              <w:tab/>
            </w:r>
            <w:r>
              <w:rPr>
                <w:noProof/>
                <w:webHidden/>
              </w:rPr>
              <w:fldChar w:fldCharType="begin"/>
            </w:r>
            <w:r>
              <w:rPr>
                <w:noProof/>
                <w:webHidden/>
              </w:rPr>
              <w:instrText xml:space="preserve"> PAGEREF _Toc128943830 \h </w:instrText>
            </w:r>
          </w:ins>
          <w:r>
            <w:rPr>
              <w:noProof/>
              <w:webHidden/>
            </w:rPr>
          </w:r>
          <w:r>
            <w:rPr>
              <w:noProof/>
              <w:webHidden/>
            </w:rPr>
            <w:fldChar w:fldCharType="separate"/>
          </w:r>
          <w:ins w:id="61" w:author="ilham.nur@office.ui.ac.id" w:date="2023-03-05T21:23:00Z">
            <w:r>
              <w:rPr>
                <w:noProof/>
                <w:webHidden/>
              </w:rPr>
              <w:t>iii</w:t>
            </w:r>
            <w:r>
              <w:rPr>
                <w:noProof/>
                <w:webHidden/>
              </w:rPr>
              <w:fldChar w:fldCharType="end"/>
            </w:r>
            <w:r w:rsidRPr="00910B6E">
              <w:rPr>
                <w:rStyle w:val="Hyperlink"/>
                <w:noProof/>
              </w:rPr>
              <w:fldChar w:fldCharType="end"/>
            </w:r>
          </w:ins>
        </w:p>
        <w:p w14:paraId="5A45016B" w14:textId="431265D9" w:rsidR="00A262DF" w:rsidRDefault="00A262DF">
          <w:pPr>
            <w:pStyle w:val="TOC1"/>
            <w:rPr>
              <w:ins w:id="62" w:author="ilham.nur@office.ui.ac.id" w:date="2023-03-05T21:23:00Z"/>
              <w:rFonts w:asciiTheme="minorHAnsi" w:hAnsiTheme="minorHAnsi" w:cstheme="minorBidi"/>
              <w:b w:val="0"/>
              <w:noProof/>
              <w:sz w:val="22"/>
            </w:rPr>
          </w:pPr>
          <w:ins w:id="63"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"_Toc128943831"</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UCAPAN TERIMA KASIH</w:t>
            </w:r>
            <w:r>
              <w:rPr>
                <w:noProof/>
                <w:webHidden/>
              </w:rPr>
              <w:tab/>
            </w:r>
            <w:r>
              <w:rPr>
                <w:noProof/>
                <w:webHidden/>
              </w:rPr>
              <w:fldChar w:fldCharType="begin"/>
            </w:r>
            <w:r>
              <w:rPr>
                <w:noProof/>
                <w:webHidden/>
              </w:rPr>
              <w:instrText xml:space="preserve"> PAGEREF _Toc128943831 \h </w:instrText>
            </w:r>
          </w:ins>
          <w:r>
            <w:rPr>
              <w:noProof/>
              <w:webHidden/>
            </w:rPr>
          </w:r>
          <w:r>
            <w:rPr>
              <w:noProof/>
              <w:webHidden/>
            </w:rPr>
            <w:fldChar w:fldCharType="separate"/>
          </w:r>
          <w:ins w:id="64" w:author="ilham.nur@office.ui.ac.id" w:date="2023-03-05T21:23:00Z">
            <w:r>
              <w:rPr>
                <w:noProof/>
                <w:webHidden/>
              </w:rPr>
              <w:t>iv</w:t>
            </w:r>
            <w:r>
              <w:rPr>
                <w:noProof/>
                <w:webHidden/>
              </w:rPr>
              <w:fldChar w:fldCharType="end"/>
            </w:r>
            <w:r w:rsidRPr="00910B6E">
              <w:rPr>
                <w:rStyle w:val="Hyperlink"/>
                <w:noProof/>
              </w:rPr>
              <w:fldChar w:fldCharType="end"/>
            </w:r>
          </w:ins>
        </w:p>
        <w:p w14:paraId="24545C69" w14:textId="0F9380E2" w:rsidR="00A262DF" w:rsidRDefault="00A262DF">
          <w:pPr>
            <w:pStyle w:val="TOC1"/>
            <w:rPr>
              <w:ins w:id="65" w:author="ilham.nur@office.ui.ac.id" w:date="2023-03-05T21:23:00Z"/>
              <w:rFonts w:asciiTheme="minorHAnsi" w:hAnsiTheme="minorHAnsi" w:cstheme="minorBidi"/>
              <w:b w:val="0"/>
              <w:noProof/>
              <w:sz w:val="22"/>
            </w:rPr>
          </w:pPr>
          <w:ins w:id="66"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"_Toc128943832"</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HALAMAN PERNYATAAN PERSETUJUAN PUBLIKASI  TUGAS AKHIR UNTUK KEPENTINGAN AKADEMIS</w:t>
            </w:r>
            <w:r>
              <w:rPr>
                <w:noProof/>
                <w:webHidden/>
              </w:rPr>
              <w:tab/>
            </w:r>
            <w:r>
              <w:rPr>
                <w:noProof/>
                <w:webHidden/>
              </w:rPr>
              <w:fldChar w:fldCharType="begin"/>
            </w:r>
            <w:r>
              <w:rPr>
                <w:noProof/>
                <w:webHidden/>
              </w:rPr>
              <w:instrText xml:space="preserve"> PAGEREF _Toc128943832 \h </w:instrText>
            </w:r>
          </w:ins>
          <w:r>
            <w:rPr>
              <w:noProof/>
              <w:webHidden/>
            </w:rPr>
          </w:r>
          <w:r>
            <w:rPr>
              <w:noProof/>
              <w:webHidden/>
            </w:rPr>
            <w:fldChar w:fldCharType="separate"/>
          </w:r>
          <w:ins w:id="67" w:author="ilham.nur@office.ui.ac.id" w:date="2023-03-05T21:23:00Z">
            <w:r>
              <w:rPr>
                <w:noProof/>
                <w:webHidden/>
              </w:rPr>
              <w:t>v</w:t>
            </w:r>
            <w:r>
              <w:rPr>
                <w:noProof/>
                <w:webHidden/>
              </w:rPr>
              <w:fldChar w:fldCharType="end"/>
            </w:r>
            <w:r w:rsidRPr="00910B6E">
              <w:rPr>
                <w:rStyle w:val="Hyperlink"/>
                <w:noProof/>
              </w:rPr>
              <w:fldChar w:fldCharType="end"/>
            </w:r>
          </w:ins>
        </w:p>
        <w:p w14:paraId="5369E942" w14:textId="57332AE0" w:rsidR="00A262DF" w:rsidRDefault="00A262DF">
          <w:pPr>
            <w:pStyle w:val="TOC1"/>
            <w:rPr>
              <w:ins w:id="68" w:author="ilham.nur@office.ui.ac.id" w:date="2023-03-05T21:23:00Z"/>
              <w:rFonts w:asciiTheme="minorHAnsi" w:hAnsiTheme="minorHAnsi" w:cstheme="minorBidi"/>
              <w:b w:val="0"/>
              <w:noProof/>
              <w:sz w:val="22"/>
            </w:rPr>
          </w:pPr>
          <w:ins w:id="69"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"_Toc128943833"</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ABSTRAK</w:t>
            </w:r>
            <w:r>
              <w:rPr>
                <w:noProof/>
                <w:webHidden/>
              </w:rPr>
              <w:tab/>
            </w:r>
            <w:r>
              <w:rPr>
                <w:noProof/>
                <w:webHidden/>
              </w:rPr>
              <w:fldChar w:fldCharType="begin"/>
            </w:r>
            <w:r>
              <w:rPr>
                <w:noProof/>
                <w:webHidden/>
              </w:rPr>
              <w:instrText xml:space="preserve"> PAGEREF _Toc128943833 \h </w:instrText>
            </w:r>
          </w:ins>
          <w:r>
            <w:rPr>
              <w:noProof/>
              <w:webHidden/>
            </w:rPr>
          </w:r>
          <w:r>
            <w:rPr>
              <w:noProof/>
              <w:webHidden/>
            </w:rPr>
            <w:fldChar w:fldCharType="separate"/>
          </w:r>
          <w:ins w:id="70" w:author="ilham.nur@office.ui.ac.id" w:date="2023-03-05T21:23:00Z">
            <w:r>
              <w:rPr>
                <w:noProof/>
                <w:webHidden/>
              </w:rPr>
              <w:t>vi</w:t>
            </w:r>
            <w:r>
              <w:rPr>
                <w:noProof/>
                <w:webHidden/>
              </w:rPr>
              <w:fldChar w:fldCharType="end"/>
            </w:r>
            <w:r w:rsidRPr="00910B6E">
              <w:rPr>
                <w:rStyle w:val="Hyperlink"/>
                <w:noProof/>
              </w:rPr>
              <w:fldChar w:fldCharType="end"/>
            </w:r>
          </w:ins>
        </w:p>
        <w:p w14:paraId="21265CE6" w14:textId="3AC5CAFE" w:rsidR="00A262DF" w:rsidRDefault="00A262DF">
          <w:pPr>
            <w:pStyle w:val="TOC1"/>
            <w:rPr>
              <w:ins w:id="71" w:author="ilham.nur@office.ui.ac.id" w:date="2023-03-05T21:23:00Z"/>
              <w:rFonts w:asciiTheme="minorHAnsi" w:hAnsiTheme="minorHAnsi" w:cstheme="minorBidi"/>
              <w:b w:val="0"/>
              <w:noProof/>
              <w:sz w:val="22"/>
            </w:rPr>
          </w:pPr>
          <w:ins w:id="72"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"_Toc128943834"</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ABSTRACT</w:t>
            </w:r>
            <w:r>
              <w:rPr>
                <w:noProof/>
                <w:webHidden/>
              </w:rPr>
              <w:tab/>
            </w:r>
            <w:r>
              <w:rPr>
                <w:noProof/>
                <w:webHidden/>
              </w:rPr>
              <w:fldChar w:fldCharType="begin"/>
            </w:r>
            <w:r>
              <w:rPr>
                <w:noProof/>
                <w:webHidden/>
              </w:rPr>
              <w:instrText xml:space="preserve"> PAGEREF _Toc128943834 \h </w:instrText>
            </w:r>
          </w:ins>
          <w:r>
            <w:rPr>
              <w:noProof/>
              <w:webHidden/>
            </w:rPr>
          </w:r>
          <w:r>
            <w:rPr>
              <w:noProof/>
              <w:webHidden/>
            </w:rPr>
            <w:fldChar w:fldCharType="separate"/>
          </w:r>
          <w:ins w:id="73" w:author="ilham.nur@office.ui.ac.id" w:date="2023-03-05T21:23:00Z">
            <w:r>
              <w:rPr>
                <w:noProof/>
                <w:webHidden/>
              </w:rPr>
              <w:t>vii</w:t>
            </w:r>
            <w:r>
              <w:rPr>
                <w:noProof/>
                <w:webHidden/>
              </w:rPr>
              <w:fldChar w:fldCharType="end"/>
            </w:r>
            <w:r w:rsidRPr="00910B6E">
              <w:rPr>
                <w:rStyle w:val="Hyperlink"/>
                <w:noProof/>
              </w:rPr>
              <w:fldChar w:fldCharType="end"/>
            </w:r>
          </w:ins>
        </w:p>
        <w:p w14:paraId="57C6A7D0" w14:textId="02E6FC2C" w:rsidR="00A262DF" w:rsidRDefault="00A262DF">
          <w:pPr>
            <w:pStyle w:val="TOC1"/>
            <w:rPr>
              <w:ins w:id="74" w:author="ilham.nur@office.ui.ac.id" w:date="2023-03-05T21:23:00Z"/>
              <w:rFonts w:asciiTheme="minorHAnsi" w:hAnsiTheme="minorHAnsi" w:cstheme="minorBidi"/>
              <w:b w:val="0"/>
              <w:noProof/>
              <w:sz w:val="22"/>
            </w:rPr>
          </w:pPr>
          <w:ins w:id="75"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"_Toc128943835"</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DAFTAR ISI</w:t>
            </w:r>
            <w:r>
              <w:rPr>
                <w:noProof/>
                <w:webHidden/>
              </w:rPr>
              <w:tab/>
            </w:r>
            <w:r>
              <w:rPr>
                <w:noProof/>
                <w:webHidden/>
              </w:rPr>
              <w:fldChar w:fldCharType="begin"/>
            </w:r>
            <w:r>
              <w:rPr>
                <w:noProof/>
                <w:webHidden/>
              </w:rPr>
              <w:instrText xml:space="preserve"> PAGEREF _Toc128943835 \h </w:instrText>
            </w:r>
          </w:ins>
          <w:r>
            <w:rPr>
              <w:noProof/>
              <w:webHidden/>
            </w:rPr>
          </w:r>
          <w:r>
            <w:rPr>
              <w:noProof/>
              <w:webHidden/>
            </w:rPr>
            <w:fldChar w:fldCharType="separate"/>
          </w:r>
          <w:ins w:id="76" w:author="ilham.nur@office.ui.ac.id" w:date="2023-03-05T21:23:00Z">
            <w:r>
              <w:rPr>
                <w:noProof/>
                <w:webHidden/>
              </w:rPr>
              <w:t>viii</w:t>
            </w:r>
            <w:r>
              <w:rPr>
                <w:noProof/>
                <w:webHidden/>
              </w:rPr>
              <w:fldChar w:fldCharType="end"/>
            </w:r>
            <w:r w:rsidRPr="00910B6E">
              <w:rPr>
                <w:rStyle w:val="Hyperlink"/>
                <w:noProof/>
              </w:rPr>
              <w:fldChar w:fldCharType="end"/>
            </w:r>
          </w:ins>
        </w:p>
        <w:p w14:paraId="7B20C29B" w14:textId="15201C1C" w:rsidR="00A262DF" w:rsidRDefault="00A262DF">
          <w:pPr>
            <w:pStyle w:val="TOC1"/>
            <w:rPr>
              <w:ins w:id="77" w:author="ilham.nur@office.ui.ac.id" w:date="2023-03-05T21:23:00Z"/>
              <w:rFonts w:asciiTheme="minorHAnsi" w:hAnsiTheme="minorHAnsi" w:cstheme="minorBidi"/>
              <w:b w:val="0"/>
              <w:noProof/>
              <w:sz w:val="22"/>
            </w:rPr>
          </w:pPr>
          <w:ins w:id="78"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"_Toc128943836"</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DAFTAR GAMBAR</w:t>
            </w:r>
            <w:r>
              <w:rPr>
                <w:noProof/>
                <w:webHidden/>
              </w:rPr>
              <w:tab/>
            </w:r>
            <w:r>
              <w:rPr>
                <w:noProof/>
                <w:webHidden/>
              </w:rPr>
              <w:fldChar w:fldCharType="begin"/>
            </w:r>
            <w:r>
              <w:rPr>
                <w:noProof/>
                <w:webHidden/>
              </w:rPr>
              <w:instrText xml:space="preserve"> PAGEREF _Toc128943836 \h </w:instrText>
            </w:r>
          </w:ins>
          <w:r>
            <w:rPr>
              <w:noProof/>
              <w:webHidden/>
            </w:rPr>
          </w:r>
          <w:r>
            <w:rPr>
              <w:noProof/>
              <w:webHidden/>
            </w:rPr>
            <w:fldChar w:fldCharType="separate"/>
          </w:r>
          <w:ins w:id="79" w:author="ilham.nur@office.ui.ac.id" w:date="2023-03-05T21:23:00Z">
            <w:r>
              <w:rPr>
                <w:noProof/>
                <w:webHidden/>
              </w:rPr>
              <w:t>xi</w:t>
            </w:r>
            <w:r>
              <w:rPr>
                <w:noProof/>
                <w:webHidden/>
              </w:rPr>
              <w:fldChar w:fldCharType="end"/>
            </w:r>
            <w:r w:rsidRPr="00910B6E">
              <w:rPr>
                <w:rStyle w:val="Hyperlink"/>
                <w:noProof/>
              </w:rPr>
              <w:fldChar w:fldCharType="end"/>
            </w:r>
          </w:ins>
        </w:p>
        <w:p w14:paraId="32D6B1AA" w14:textId="72E064BA" w:rsidR="00A262DF" w:rsidRDefault="00A262DF">
          <w:pPr>
            <w:pStyle w:val="TOC1"/>
            <w:rPr>
              <w:ins w:id="80" w:author="ilham.nur@office.ui.ac.id" w:date="2023-03-05T21:23:00Z"/>
              <w:rFonts w:asciiTheme="minorHAnsi" w:hAnsiTheme="minorHAnsi" w:cstheme="minorBidi"/>
              <w:b w:val="0"/>
              <w:noProof/>
              <w:sz w:val="22"/>
            </w:rPr>
          </w:pPr>
          <w:ins w:id="81"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"_Toc128943837"</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DAFTAR TABEL</w:t>
            </w:r>
            <w:r>
              <w:rPr>
                <w:noProof/>
                <w:webHidden/>
              </w:rPr>
              <w:tab/>
            </w:r>
            <w:r>
              <w:rPr>
                <w:noProof/>
                <w:webHidden/>
              </w:rPr>
              <w:fldChar w:fldCharType="begin"/>
            </w:r>
            <w:r>
              <w:rPr>
                <w:noProof/>
                <w:webHidden/>
              </w:rPr>
              <w:instrText xml:space="preserve"> PAGEREF _Toc128943837 \h </w:instrText>
            </w:r>
          </w:ins>
          <w:r>
            <w:rPr>
              <w:noProof/>
              <w:webHidden/>
            </w:rPr>
          </w:r>
          <w:r>
            <w:rPr>
              <w:noProof/>
              <w:webHidden/>
            </w:rPr>
            <w:fldChar w:fldCharType="separate"/>
          </w:r>
          <w:ins w:id="82" w:author="ilham.nur@office.ui.ac.id" w:date="2023-03-05T21:23:00Z">
            <w:r>
              <w:rPr>
                <w:noProof/>
                <w:webHidden/>
              </w:rPr>
              <w:t>xii</w:t>
            </w:r>
            <w:r>
              <w:rPr>
                <w:noProof/>
                <w:webHidden/>
              </w:rPr>
              <w:fldChar w:fldCharType="end"/>
            </w:r>
            <w:r w:rsidRPr="00910B6E">
              <w:rPr>
                <w:rStyle w:val="Hyperlink"/>
                <w:noProof/>
              </w:rPr>
              <w:fldChar w:fldCharType="end"/>
            </w:r>
          </w:ins>
        </w:p>
        <w:p w14:paraId="716A9C40" w14:textId="765184BA" w:rsidR="00A262DF" w:rsidRDefault="00A262DF">
          <w:pPr>
            <w:pStyle w:val="TOC1"/>
            <w:tabs>
              <w:tab w:val="left" w:pos="1100"/>
            </w:tabs>
            <w:rPr>
              <w:ins w:id="83" w:author="ilham.nur@office.ui.ac.id" w:date="2023-03-05T21:23:00Z"/>
              <w:rFonts w:asciiTheme="minorHAnsi" w:hAnsiTheme="minorHAnsi" w:cstheme="minorBidi"/>
              <w:b w:val="0"/>
              <w:noProof/>
              <w:sz w:val="22"/>
            </w:rPr>
          </w:pPr>
          <w:ins w:id="84"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"_Toc128943838"</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BAB 1</w:t>
            </w:r>
            <w:r>
              <w:rPr>
                <w:rFonts w:asciiTheme="minorHAnsi" w:hAnsiTheme="minorHAnsi" w:cstheme="minorBidi"/>
                <w:b w:val="0"/>
                <w:noProof/>
                <w:sz w:val="22"/>
              </w:rPr>
              <w:tab/>
            </w:r>
            <w:r w:rsidRPr="00910B6E">
              <w:rPr>
                <w:rStyle w:val="Hyperlink"/>
                <w:noProof/>
              </w:rPr>
              <w:t>PENDAHULUAN</w:t>
            </w:r>
            <w:r>
              <w:rPr>
                <w:noProof/>
                <w:webHidden/>
              </w:rPr>
              <w:tab/>
            </w:r>
            <w:r>
              <w:rPr>
                <w:noProof/>
                <w:webHidden/>
              </w:rPr>
              <w:fldChar w:fldCharType="begin"/>
            </w:r>
            <w:r>
              <w:rPr>
                <w:noProof/>
                <w:webHidden/>
              </w:rPr>
              <w:instrText xml:space="preserve"> PAGEREF _Toc128943838 \h </w:instrText>
            </w:r>
          </w:ins>
          <w:r>
            <w:rPr>
              <w:noProof/>
              <w:webHidden/>
            </w:rPr>
          </w:r>
          <w:r>
            <w:rPr>
              <w:noProof/>
              <w:webHidden/>
            </w:rPr>
            <w:fldChar w:fldCharType="separate"/>
          </w:r>
          <w:ins w:id="85" w:author="ilham.nur@office.ui.ac.id" w:date="2023-03-05T21:23:00Z">
            <w:r>
              <w:rPr>
                <w:noProof/>
                <w:webHidden/>
              </w:rPr>
              <w:t>1</w:t>
            </w:r>
            <w:r>
              <w:rPr>
                <w:noProof/>
                <w:webHidden/>
              </w:rPr>
              <w:fldChar w:fldCharType="end"/>
            </w:r>
            <w:r w:rsidRPr="00910B6E">
              <w:rPr>
                <w:rStyle w:val="Hyperlink"/>
                <w:noProof/>
              </w:rPr>
              <w:fldChar w:fldCharType="end"/>
            </w:r>
          </w:ins>
        </w:p>
        <w:p w14:paraId="21F926C2" w14:textId="41EB91EB" w:rsidR="00A262DF" w:rsidRDefault="00A262DF">
          <w:pPr>
            <w:pStyle w:val="TOC2"/>
            <w:tabs>
              <w:tab w:val="left" w:pos="880"/>
              <w:tab w:val="right" w:leader="dot" w:pos="8494"/>
            </w:tabs>
            <w:rPr>
              <w:ins w:id="86" w:author="ilham.nur@office.ui.ac.id" w:date="2023-03-05T21:23:00Z"/>
              <w:rFonts w:asciiTheme="minorHAnsi" w:hAnsiTheme="minorHAnsi" w:cstheme="minorBidi"/>
              <w:noProof/>
              <w:sz w:val="22"/>
            </w:rPr>
          </w:pPr>
          <w:ins w:id="87"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"_Toc128943839"</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1.1</w:t>
            </w:r>
            <w:r>
              <w:rPr>
                <w:rFonts w:asciiTheme="minorHAnsi" w:hAnsiTheme="minorHAnsi" w:cstheme="minorBidi"/>
                <w:noProof/>
                <w:sz w:val="22"/>
              </w:rPr>
              <w:tab/>
            </w:r>
            <w:r w:rsidRPr="00910B6E">
              <w:rPr>
                <w:rStyle w:val="Hyperlink"/>
                <w:noProof/>
              </w:rPr>
              <w:t>Latar Belakang</w:t>
            </w:r>
            <w:r>
              <w:rPr>
                <w:noProof/>
                <w:webHidden/>
              </w:rPr>
              <w:tab/>
            </w:r>
            <w:r>
              <w:rPr>
                <w:noProof/>
                <w:webHidden/>
              </w:rPr>
              <w:fldChar w:fldCharType="begin"/>
            </w:r>
            <w:r>
              <w:rPr>
                <w:noProof/>
                <w:webHidden/>
              </w:rPr>
              <w:instrText xml:space="preserve"> PAGEREF _Toc128943839 \h </w:instrText>
            </w:r>
          </w:ins>
          <w:r>
            <w:rPr>
              <w:noProof/>
              <w:webHidden/>
            </w:rPr>
          </w:r>
          <w:r>
            <w:rPr>
              <w:noProof/>
              <w:webHidden/>
            </w:rPr>
            <w:fldChar w:fldCharType="separate"/>
          </w:r>
          <w:ins w:id="88" w:author="ilham.nur@office.ui.ac.id" w:date="2023-03-05T21:23:00Z">
            <w:r>
              <w:rPr>
                <w:noProof/>
                <w:webHidden/>
              </w:rPr>
              <w:t>1</w:t>
            </w:r>
            <w:r>
              <w:rPr>
                <w:noProof/>
                <w:webHidden/>
              </w:rPr>
              <w:fldChar w:fldCharType="end"/>
            </w:r>
            <w:r w:rsidRPr="00910B6E">
              <w:rPr>
                <w:rStyle w:val="Hyperlink"/>
                <w:noProof/>
              </w:rPr>
              <w:fldChar w:fldCharType="end"/>
            </w:r>
          </w:ins>
        </w:p>
        <w:p w14:paraId="6E509C57" w14:textId="2F3FFFC6" w:rsidR="00A262DF" w:rsidRDefault="00A262DF">
          <w:pPr>
            <w:pStyle w:val="TOC2"/>
            <w:tabs>
              <w:tab w:val="left" w:pos="880"/>
              <w:tab w:val="right" w:leader="dot" w:pos="8494"/>
            </w:tabs>
            <w:rPr>
              <w:ins w:id="89" w:author="ilham.nur@office.ui.ac.id" w:date="2023-03-05T21:23:00Z"/>
              <w:rFonts w:asciiTheme="minorHAnsi" w:hAnsiTheme="minorHAnsi" w:cstheme="minorBidi"/>
              <w:noProof/>
              <w:sz w:val="22"/>
            </w:rPr>
          </w:pPr>
          <w:ins w:id="90"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"_Toc128943840"</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1.2</w:t>
            </w:r>
            <w:r>
              <w:rPr>
                <w:rFonts w:asciiTheme="minorHAnsi" w:hAnsiTheme="minorHAnsi" w:cstheme="minorBidi"/>
                <w:noProof/>
                <w:sz w:val="22"/>
              </w:rPr>
              <w:tab/>
            </w:r>
            <w:r w:rsidRPr="00910B6E">
              <w:rPr>
                <w:rStyle w:val="Hyperlink"/>
                <w:noProof/>
              </w:rPr>
              <w:t>Perumusan Masalah</w:t>
            </w:r>
            <w:r>
              <w:rPr>
                <w:noProof/>
                <w:webHidden/>
              </w:rPr>
              <w:tab/>
            </w:r>
            <w:r>
              <w:rPr>
                <w:noProof/>
                <w:webHidden/>
              </w:rPr>
              <w:fldChar w:fldCharType="begin"/>
            </w:r>
            <w:r>
              <w:rPr>
                <w:noProof/>
                <w:webHidden/>
              </w:rPr>
              <w:instrText xml:space="preserve"> PAGEREF _Toc128943840 \h </w:instrText>
            </w:r>
          </w:ins>
          <w:r>
            <w:rPr>
              <w:noProof/>
              <w:webHidden/>
            </w:rPr>
          </w:r>
          <w:r>
            <w:rPr>
              <w:noProof/>
              <w:webHidden/>
            </w:rPr>
            <w:fldChar w:fldCharType="separate"/>
          </w:r>
          <w:ins w:id="91" w:author="ilham.nur@office.ui.ac.id" w:date="2023-03-05T21:23:00Z">
            <w:r>
              <w:rPr>
                <w:noProof/>
                <w:webHidden/>
              </w:rPr>
              <w:t>7</w:t>
            </w:r>
            <w:r>
              <w:rPr>
                <w:noProof/>
                <w:webHidden/>
              </w:rPr>
              <w:fldChar w:fldCharType="end"/>
            </w:r>
            <w:r w:rsidRPr="00910B6E">
              <w:rPr>
                <w:rStyle w:val="Hyperlink"/>
                <w:noProof/>
              </w:rPr>
              <w:fldChar w:fldCharType="end"/>
            </w:r>
          </w:ins>
        </w:p>
        <w:p w14:paraId="258ABAD4" w14:textId="64137BE4" w:rsidR="00A262DF" w:rsidRDefault="00A262DF">
          <w:pPr>
            <w:pStyle w:val="TOC2"/>
            <w:tabs>
              <w:tab w:val="left" w:pos="880"/>
              <w:tab w:val="right" w:leader="dot" w:pos="8494"/>
            </w:tabs>
            <w:rPr>
              <w:ins w:id="92" w:author="ilham.nur@office.ui.ac.id" w:date="2023-03-05T21:23:00Z"/>
              <w:rFonts w:asciiTheme="minorHAnsi" w:hAnsiTheme="minorHAnsi" w:cstheme="minorBidi"/>
              <w:noProof/>
              <w:sz w:val="22"/>
            </w:rPr>
          </w:pPr>
          <w:ins w:id="93"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"_Toc128943841"</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1.3</w:t>
            </w:r>
            <w:r>
              <w:rPr>
                <w:rFonts w:asciiTheme="minorHAnsi" w:hAnsiTheme="minorHAnsi" w:cstheme="minorBidi"/>
                <w:noProof/>
                <w:sz w:val="22"/>
              </w:rPr>
              <w:tab/>
            </w:r>
            <w:r w:rsidRPr="00910B6E">
              <w:rPr>
                <w:rStyle w:val="Hyperlink"/>
                <w:noProof/>
              </w:rPr>
              <w:t>Penelitian Terdahulu</w:t>
            </w:r>
            <w:r>
              <w:rPr>
                <w:noProof/>
                <w:webHidden/>
              </w:rPr>
              <w:tab/>
            </w:r>
            <w:r>
              <w:rPr>
                <w:noProof/>
                <w:webHidden/>
              </w:rPr>
              <w:fldChar w:fldCharType="begin"/>
            </w:r>
            <w:r>
              <w:rPr>
                <w:noProof/>
                <w:webHidden/>
              </w:rPr>
              <w:instrText xml:space="preserve"> PAGEREF _Toc128943841 \h </w:instrText>
            </w:r>
          </w:ins>
          <w:r>
            <w:rPr>
              <w:noProof/>
              <w:webHidden/>
            </w:rPr>
          </w:r>
          <w:r>
            <w:rPr>
              <w:noProof/>
              <w:webHidden/>
            </w:rPr>
            <w:fldChar w:fldCharType="separate"/>
          </w:r>
          <w:ins w:id="94" w:author="ilham.nur@office.ui.ac.id" w:date="2023-03-05T21:23:00Z">
            <w:r>
              <w:rPr>
                <w:noProof/>
                <w:webHidden/>
              </w:rPr>
              <w:t>7</w:t>
            </w:r>
            <w:r>
              <w:rPr>
                <w:noProof/>
                <w:webHidden/>
              </w:rPr>
              <w:fldChar w:fldCharType="end"/>
            </w:r>
            <w:r w:rsidRPr="00910B6E">
              <w:rPr>
                <w:rStyle w:val="Hyperlink"/>
                <w:noProof/>
              </w:rPr>
              <w:fldChar w:fldCharType="end"/>
            </w:r>
          </w:ins>
        </w:p>
        <w:p w14:paraId="562E2F5B" w14:textId="78B1F0D2" w:rsidR="00A262DF" w:rsidRDefault="00A262DF">
          <w:pPr>
            <w:pStyle w:val="TOC2"/>
            <w:tabs>
              <w:tab w:val="left" w:pos="880"/>
              <w:tab w:val="right" w:leader="dot" w:pos="8494"/>
            </w:tabs>
            <w:rPr>
              <w:ins w:id="95" w:author="ilham.nur@office.ui.ac.id" w:date="2023-03-05T21:23:00Z"/>
              <w:rFonts w:asciiTheme="minorHAnsi" w:hAnsiTheme="minorHAnsi" w:cstheme="minorBidi"/>
              <w:noProof/>
              <w:sz w:val="22"/>
            </w:rPr>
          </w:pPr>
          <w:ins w:id="96"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"_Toc128943842"</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1.4</w:t>
            </w:r>
            <w:r>
              <w:rPr>
                <w:rFonts w:asciiTheme="minorHAnsi" w:hAnsiTheme="minorHAnsi" w:cstheme="minorBidi"/>
                <w:noProof/>
                <w:sz w:val="22"/>
              </w:rPr>
              <w:tab/>
            </w:r>
            <w:r w:rsidRPr="00910B6E">
              <w:rPr>
                <w:rStyle w:val="Hyperlink"/>
                <w:noProof/>
              </w:rPr>
              <w:t>Celah Penelitian dan Kebaruan Penelitian</w:t>
            </w:r>
            <w:r>
              <w:rPr>
                <w:noProof/>
                <w:webHidden/>
              </w:rPr>
              <w:tab/>
            </w:r>
            <w:r>
              <w:rPr>
                <w:noProof/>
                <w:webHidden/>
              </w:rPr>
              <w:fldChar w:fldCharType="begin"/>
            </w:r>
            <w:r>
              <w:rPr>
                <w:noProof/>
                <w:webHidden/>
              </w:rPr>
              <w:instrText xml:space="preserve"> PAGEREF _Toc128943842 \h </w:instrText>
            </w:r>
          </w:ins>
          <w:r>
            <w:rPr>
              <w:noProof/>
              <w:webHidden/>
            </w:rPr>
          </w:r>
          <w:r>
            <w:rPr>
              <w:noProof/>
              <w:webHidden/>
            </w:rPr>
            <w:fldChar w:fldCharType="separate"/>
          </w:r>
          <w:ins w:id="97" w:author="ilham.nur@office.ui.ac.id" w:date="2023-03-05T21:23:00Z">
            <w:r>
              <w:rPr>
                <w:noProof/>
                <w:webHidden/>
              </w:rPr>
              <w:t>16</w:t>
            </w:r>
            <w:r>
              <w:rPr>
                <w:noProof/>
                <w:webHidden/>
              </w:rPr>
              <w:fldChar w:fldCharType="end"/>
            </w:r>
            <w:r w:rsidRPr="00910B6E">
              <w:rPr>
                <w:rStyle w:val="Hyperlink"/>
                <w:noProof/>
              </w:rPr>
              <w:fldChar w:fldCharType="end"/>
            </w:r>
          </w:ins>
        </w:p>
        <w:p w14:paraId="44DB95D1" w14:textId="19FBE2FB" w:rsidR="00A262DF" w:rsidRDefault="00A262DF">
          <w:pPr>
            <w:pStyle w:val="TOC2"/>
            <w:tabs>
              <w:tab w:val="left" w:pos="880"/>
              <w:tab w:val="right" w:leader="dot" w:pos="8494"/>
            </w:tabs>
            <w:rPr>
              <w:ins w:id="98" w:author="ilham.nur@office.ui.ac.id" w:date="2023-03-05T21:23:00Z"/>
              <w:rFonts w:asciiTheme="minorHAnsi" w:hAnsiTheme="minorHAnsi" w:cstheme="minorBidi"/>
              <w:noProof/>
              <w:sz w:val="22"/>
            </w:rPr>
          </w:pPr>
          <w:ins w:id="99"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"_Toc128943843"</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1.5</w:t>
            </w:r>
            <w:r>
              <w:rPr>
                <w:rFonts w:asciiTheme="minorHAnsi" w:hAnsiTheme="minorHAnsi" w:cstheme="minorBidi"/>
                <w:noProof/>
                <w:sz w:val="22"/>
              </w:rPr>
              <w:tab/>
            </w:r>
            <w:r w:rsidRPr="00910B6E">
              <w:rPr>
                <w:rStyle w:val="Hyperlink"/>
                <w:noProof/>
              </w:rPr>
              <w:t>Tujuan Penelitian</w:t>
            </w:r>
            <w:r>
              <w:rPr>
                <w:noProof/>
                <w:webHidden/>
              </w:rPr>
              <w:tab/>
            </w:r>
            <w:r>
              <w:rPr>
                <w:noProof/>
                <w:webHidden/>
              </w:rPr>
              <w:fldChar w:fldCharType="begin"/>
            </w:r>
            <w:r>
              <w:rPr>
                <w:noProof/>
                <w:webHidden/>
              </w:rPr>
              <w:instrText xml:space="preserve"> PAGEREF _Toc128943843 \h </w:instrText>
            </w:r>
          </w:ins>
          <w:r>
            <w:rPr>
              <w:noProof/>
              <w:webHidden/>
            </w:rPr>
          </w:r>
          <w:r>
            <w:rPr>
              <w:noProof/>
              <w:webHidden/>
            </w:rPr>
            <w:fldChar w:fldCharType="separate"/>
          </w:r>
          <w:ins w:id="100" w:author="ilham.nur@office.ui.ac.id" w:date="2023-03-05T21:23:00Z">
            <w:r>
              <w:rPr>
                <w:noProof/>
                <w:webHidden/>
              </w:rPr>
              <w:t>17</w:t>
            </w:r>
            <w:r>
              <w:rPr>
                <w:noProof/>
                <w:webHidden/>
              </w:rPr>
              <w:fldChar w:fldCharType="end"/>
            </w:r>
            <w:r w:rsidRPr="00910B6E">
              <w:rPr>
                <w:rStyle w:val="Hyperlink"/>
                <w:noProof/>
              </w:rPr>
              <w:fldChar w:fldCharType="end"/>
            </w:r>
          </w:ins>
        </w:p>
        <w:p w14:paraId="370F5203" w14:textId="599B4618" w:rsidR="00A262DF" w:rsidRDefault="00A262DF">
          <w:pPr>
            <w:pStyle w:val="TOC2"/>
            <w:tabs>
              <w:tab w:val="left" w:pos="880"/>
              <w:tab w:val="right" w:leader="dot" w:pos="8494"/>
            </w:tabs>
            <w:rPr>
              <w:ins w:id="101" w:author="ilham.nur@office.ui.ac.id" w:date="2023-03-05T21:23:00Z"/>
              <w:rFonts w:asciiTheme="minorHAnsi" w:hAnsiTheme="minorHAnsi" w:cstheme="minorBidi"/>
              <w:noProof/>
              <w:sz w:val="22"/>
            </w:rPr>
          </w:pPr>
          <w:ins w:id="102"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"_Toc128943844"</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1.6</w:t>
            </w:r>
            <w:r>
              <w:rPr>
                <w:rFonts w:asciiTheme="minorHAnsi" w:hAnsiTheme="minorHAnsi" w:cstheme="minorBidi"/>
                <w:noProof/>
                <w:sz w:val="22"/>
              </w:rPr>
              <w:tab/>
            </w:r>
            <w:r w:rsidRPr="00910B6E">
              <w:rPr>
                <w:rStyle w:val="Hyperlink"/>
                <w:noProof/>
              </w:rPr>
              <w:t>Manfaat Penelitian</w:t>
            </w:r>
            <w:r>
              <w:rPr>
                <w:noProof/>
                <w:webHidden/>
              </w:rPr>
              <w:tab/>
            </w:r>
            <w:r>
              <w:rPr>
                <w:noProof/>
                <w:webHidden/>
              </w:rPr>
              <w:fldChar w:fldCharType="begin"/>
            </w:r>
            <w:r>
              <w:rPr>
                <w:noProof/>
                <w:webHidden/>
              </w:rPr>
              <w:instrText xml:space="preserve"> PAGEREF _Toc128943844 \h </w:instrText>
            </w:r>
          </w:ins>
          <w:r>
            <w:rPr>
              <w:noProof/>
              <w:webHidden/>
            </w:rPr>
          </w:r>
          <w:r>
            <w:rPr>
              <w:noProof/>
              <w:webHidden/>
            </w:rPr>
            <w:fldChar w:fldCharType="separate"/>
          </w:r>
          <w:ins w:id="103" w:author="ilham.nur@office.ui.ac.id" w:date="2023-03-05T21:23:00Z">
            <w:r>
              <w:rPr>
                <w:noProof/>
                <w:webHidden/>
              </w:rPr>
              <w:t>17</w:t>
            </w:r>
            <w:r>
              <w:rPr>
                <w:noProof/>
                <w:webHidden/>
              </w:rPr>
              <w:fldChar w:fldCharType="end"/>
            </w:r>
            <w:r w:rsidRPr="00910B6E">
              <w:rPr>
                <w:rStyle w:val="Hyperlink"/>
                <w:noProof/>
              </w:rPr>
              <w:fldChar w:fldCharType="end"/>
            </w:r>
          </w:ins>
        </w:p>
        <w:p w14:paraId="61CA03D2" w14:textId="4DF290A9" w:rsidR="00A262DF" w:rsidRDefault="00A262DF">
          <w:pPr>
            <w:pStyle w:val="TOC2"/>
            <w:tabs>
              <w:tab w:val="left" w:pos="880"/>
              <w:tab w:val="right" w:leader="dot" w:pos="8494"/>
            </w:tabs>
            <w:rPr>
              <w:ins w:id="104" w:author="ilham.nur@office.ui.ac.id" w:date="2023-03-05T21:23:00Z"/>
              <w:rFonts w:asciiTheme="minorHAnsi" w:hAnsiTheme="minorHAnsi" w:cstheme="minorBidi"/>
              <w:noProof/>
              <w:sz w:val="22"/>
            </w:rPr>
          </w:pPr>
          <w:ins w:id="105"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"_Toc128943845"</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1.7</w:t>
            </w:r>
            <w:r>
              <w:rPr>
                <w:rFonts w:asciiTheme="minorHAnsi" w:hAnsiTheme="minorHAnsi" w:cstheme="minorBidi"/>
                <w:noProof/>
                <w:sz w:val="22"/>
              </w:rPr>
              <w:tab/>
            </w:r>
            <w:r w:rsidRPr="00910B6E">
              <w:rPr>
                <w:rStyle w:val="Hyperlink"/>
                <w:noProof/>
              </w:rPr>
              <w:t>Batasan Penelitian</w:t>
            </w:r>
            <w:r>
              <w:rPr>
                <w:noProof/>
                <w:webHidden/>
              </w:rPr>
              <w:tab/>
            </w:r>
            <w:r>
              <w:rPr>
                <w:noProof/>
                <w:webHidden/>
              </w:rPr>
              <w:fldChar w:fldCharType="begin"/>
            </w:r>
            <w:r>
              <w:rPr>
                <w:noProof/>
                <w:webHidden/>
              </w:rPr>
              <w:instrText xml:space="preserve"> PAGEREF _Toc128943845 \h </w:instrText>
            </w:r>
          </w:ins>
          <w:r>
            <w:rPr>
              <w:noProof/>
              <w:webHidden/>
            </w:rPr>
          </w:r>
          <w:r>
            <w:rPr>
              <w:noProof/>
              <w:webHidden/>
            </w:rPr>
            <w:fldChar w:fldCharType="separate"/>
          </w:r>
          <w:ins w:id="106" w:author="ilham.nur@office.ui.ac.id" w:date="2023-03-05T21:23:00Z">
            <w:r>
              <w:rPr>
                <w:noProof/>
                <w:webHidden/>
              </w:rPr>
              <w:t>17</w:t>
            </w:r>
            <w:r>
              <w:rPr>
                <w:noProof/>
                <w:webHidden/>
              </w:rPr>
              <w:fldChar w:fldCharType="end"/>
            </w:r>
            <w:r w:rsidRPr="00910B6E">
              <w:rPr>
                <w:rStyle w:val="Hyperlink"/>
                <w:noProof/>
              </w:rPr>
              <w:fldChar w:fldCharType="end"/>
            </w:r>
          </w:ins>
        </w:p>
        <w:p w14:paraId="1E017B1D" w14:textId="65FE2285" w:rsidR="00A262DF" w:rsidRDefault="00A262DF">
          <w:pPr>
            <w:pStyle w:val="TOC2"/>
            <w:tabs>
              <w:tab w:val="left" w:pos="880"/>
              <w:tab w:val="right" w:leader="dot" w:pos="8494"/>
            </w:tabs>
            <w:rPr>
              <w:ins w:id="107" w:author="ilham.nur@office.ui.ac.id" w:date="2023-03-05T21:23:00Z"/>
              <w:rFonts w:asciiTheme="minorHAnsi" w:hAnsiTheme="minorHAnsi" w:cstheme="minorBidi"/>
              <w:noProof/>
              <w:sz w:val="22"/>
            </w:rPr>
          </w:pPr>
          <w:ins w:id="108"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"_Toc128943846"</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1.8</w:t>
            </w:r>
            <w:r>
              <w:rPr>
                <w:rFonts w:asciiTheme="minorHAnsi" w:hAnsiTheme="minorHAnsi" w:cstheme="minorBidi"/>
                <w:noProof/>
                <w:sz w:val="22"/>
              </w:rPr>
              <w:tab/>
            </w:r>
            <w:r w:rsidRPr="00910B6E">
              <w:rPr>
                <w:rStyle w:val="Hyperlink"/>
                <w:noProof/>
              </w:rPr>
              <w:t>Ringkasan Metodologi Penelitian</w:t>
            </w:r>
            <w:r>
              <w:rPr>
                <w:noProof/>
                <w:webHidden/>
              </w:rPr>
              <w:tab/>
            </w:r>
            <w:r>
              <w:rPr>
                <w:noProof/>
                <w:webHidden/>
              </w:rPr>
              <w:fldChar w:fldCharType="begin"/>
            </w:r>
            <w:r>
              <w:rPr>
                <w:noProof/>
                <w:webHidden/>
              </w:rPr>
              <w:instrText xml:space="preserve"> PAGEREF _Toc128943846 \h </w:instrText>
            </w:r>
          </w:ins>
          <w:r>
            <w:rPr>
              <w:noProof/>
              <w:webHidden/>
            </w:rPr>
          </w:r>
          <w:r>
            <w:rPr>
              <w:noProof/>
              <w:webHidden/>
            </w:rPr>
            <w:fldChar w:fldCharType="separate"/>
          </w:r>
          <w:ins w:id="109" w:author="ilham.nur@office.ui.ac.id" w:date="2023-03-05T21:23:00Z">
            <w:r>
              <w:rPr>
                <w:noProof/>
                <w:webHidden/>
              </w:rPr>
              <w:t>18</w:t>
            </w:r>
            <w:r>
              <w:rPr>
                <w:noProof/>
                <w:webHidden/>
              </w:rPr>
              <w:fldChar w:fldCharType="end"/>
            </w:r>
            <w:r w:rsidRPr="00910B6E">
              <w:rPr>
                <w:rStyle w:val="Hyperlink"/>
                <w:noProof/>
              </w:rPr>
              <w:fldChar w:fldCharType="end"/>
            </w:r>
          </w:ins>
        </w:p>
        <w:p w14:paraId="39DCC99F" w14:textId="58F27C56" w:rsidR="00A262DF" w:rsidRDefault="00A262DF">
          <w:pPr>
            <w:pStyle w:val="TOC1"/>
            <w:tabs>
              <w:tab w:val="left" w:pos="1100"/>
            </w:tabs>
            <w:rPr>
              <w:ins w:id="110" w:author="ilham.nur@office.ui.ac.id" w:date="2023-03-05T21:23:00Z"/>
              <w:rFonts w:asciiTheme="minorHAnsi" w:hAnsiTheme="minorHAnsi" w:cstheme="minorBidi"/>
              <w:b w:val="0"/>
              <w:noProof/>
              <w:sz w:val="22"/>
            </w:rPr>
          </w:pPr>
          <w:ins w:id="111"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"_Toc128943847"</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BAB 2</w:t>
            </w:r>
            <w:r>
              <w:rPr>
                <w:rFonts w:asciiTheme="minorHAnsi" w:hAnsiTheme="minorHAnsi" w:cstheme="minorBidi"/>
                <w:b w:val="0"/>
                <w:noProof/>
                <w:sz w:val="22"/>
              </w:rPr>
              <w:tab/>
            </w:r>
            <w:r w:rsidRPr="00910B6E">
              <w:rPr>
                <w:rStyle w:val="Hyperlink"/>
                <w:noProof/>
              </w:rPr>
              <w:t>TINJAUAN PUSTAKA</w:t>
            </w:r>
            <w:r>
              <w:rPr>
                <w:noProof/>
                <w:webHidden/>
              </w:rPr>
              <w:tab/>
            </w:r>
            <w:r>
              <w:rPr>
                <w:noProof/>
                <w:webHidden/>
              </w:rPr>
              <w:fldChar w:fldCharType="begin"/>
            </w:r>
            <w:r>
              <w:rPr>
                <w:noProof/>
                <w:webHidden/>
              </w:rPr>
              <w:instrText xml:space="preserve"> PAGEREF _Toc128943847 \h </w:instrText>
            </w:r>
          </w:ins>
          <w:r>
            <w:rPr>
              <w:noProof/>
              <w:webHidden/>
            </w:rPr>
          </w:r>
          <w:r>
            <w:rPr>
              <w:noProof/>
              <w:webHidden/>
            </w:rPr>
            <w:fldChar w:fldCharType="separate"/>
          </w:r>
          <w:ins w:id="112" w:author="ilham.nur@office.ui.ac.id" w:date="2023-03-05T21:23:00Z">
            <w:r>
              <w:rPr>
                <w:noProof/>
                <w:webHidden/>
              </w:rPr>
              <w:t>20</w:t>
            </w:r>
            <w:r>
              <w:rPr>
                <w:noProof/>
                <w:webHidden/>
              </w:rPr>
              <w:fldChar w:fldCharType="end"/>
            </w:r>
            <w:r w:rsidRPr="00910B6E">
              <w:rPr>
                <w:rStyle w:val="Hyperlink"/>
                <w:noProof/>
              </w:rPr>
              <w:fldChar w:fldCharType="end"/>
            </w:r>
          </w:ins>
        </w:p>
        <w:p w14:paraId="662FBA8B" w14:textId="4BCF308C" w:rsidR="00A262DF" w:rsidRDefault="00A262DF">
          <w:pPr>
            <w:pStyle w:val="TOC2"/>
            <w:tabs>
              <w:tab w:val="left" w:pos="880"/>
              <w:tab w:val="right" w:leader="dot" w:pos="8494"/>
            </w:tabs>
            <w:rPr>
              <w:ins w:id="113" w:author="ilham.nur@office.ui.ac.id" w:date="2023-03-05T21:23:00Z"/>
              <w:rFonts w:asciiTheme="minorHAnsi" w:hAnsiTheme="minorHAnsi" w:cstheme="minorBidi"/>
              <w:noProof/>
              <w:sz w:val="22"/>
            </w:rPr>
          </w:pPr>
          <w:ins w:id="114"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"_Toc128943848"</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2.1</w:t>
            </w:r>
            <w:r>
              <w:rPr>
                <w:rFonts w:asciiTheme="minorHAnsi" w:hAnsiTheme="minorHAnsi" w:cstheme="minorBidi"/>
                <w:noProof/>
                <w:sz w:val="22"/>
              </w:rPr>
              <w:tab/>
            </w:r>
            <w:r w:rsidRPr="00910B6E">
              <w:rPr>
                <w:rStyle w:val="Hyperlink"/>
                <w:noProof/>
              </w:rPr>
              <w:t>Transformasi Digital pada Industri Teknologi Informasi</w:t>
            </w:r>
            <w:r>
              <w:rPr>
                <w:noProof/>
                <w:webHidden/>
              </w:rPr>
              <w:tab/>
            </w:r>
            <w:r>
              <w:rPr>
                <w:noProof/>
                <w:webHidden/>
              </w:rPr>
              <w:fldChar w:fldCharType="begin"/>
            </w:r>
            <w:r>
              <w:rPr>
                <w:noProof/>
                <w:webHidden/>
              </w:rPr>
              <w:instrText xml:space="preserve"> PAGEREF _Toc128943848 \h </w:instrText>
            </w:r>
          </w:ins>
          <w:r>
            <w:rPr>
              <w:noProof/>
              <w:webHidden/>
            </w:rPr>
          </w:r>
          <w:r>
            <w:rPr>
              <w:noProof/>
              <w:webHidden/>
            </w:rPr>
            <w:fldChar w:fldCharType="separate"/>
          </w:r>
          <w:ins w:id="115" w:author="ilham.nur@office.ui.ac.id" w:date="2023-03-05T21:23:00Z">
            <w:r>
              <w:rPr>
                <w:noProof/>
                <w:webHidden/>
              </w:rPr>
              <w:t>20</w:t>
            </w:r>
            <w:r>
              <w:rPr>
                <w:noProof/>
                <w:webHidden/>
              </w:rPr>
              <w:fldChar w:fldCharType="end"/>
            </w:r>
            <w:r w:rsidRPr="00910B6E">
              <w:rPr>
                <w:rStyle w:val="Hyperlink"/>
                <w:noProof/>
              </w:rPr>
              <w:fldChar w:fldCharType="end"/>
            </w:r>
          </w:ins>
        </w:p>
        <w:p w14:paraId="501441E8" w14:textId="1331954F" w:rsidR="00A262DF" w:rsidRDefault="00A262DF">
          <w:pPr>
            <w:pStyle w:val="TOC3"/>
            <w:rPr>
              <w:ins w:id="116" w:author="ilham.nur@office.ui.ac.id" w:date="2023-03-05T21:23:00Z"/>
              <w:rFonts w:asciiTheme="minorHAnsi" w:hAnsiTheme="minorHAnsi" w:cstheme="minorBidi"/>
              <w:noProof/>
              <w:sz w:val="22"/>
            </w:rPr>
          </w:pPr>
          <w:ins w:id="117"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"_Toc128943849"</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2.1.1</w:t>
            </w:r>
            <w:r>
              <w:rPr>
                <w:rFonts w:asciiTheme="minorHAnsi" w:hAnsiTheme="minorHAnsi" w:cstheme="minorBidi"/>
                <w:noProof/>
                <w:sz w:val="22"/>
              </w:rPr>
              <w:tab/>
            </w:r>
            <w:r w:rsidRPr="00910B6E">
              <w:rPr>
                <w:rStyle w:val="Hyperlink"/>
                <w:noProof/>
              </w:rPr>
              <w:t>Manfaat Transformasi Digital</w:t>
            </w:r>
            <w:r>
              <w:rPr>
                <w:noProof/>
                <w:webHidden/>
              </w:rPr>
              <w:tab/>
            </w:r>
            <w:r>
              <w:rPr>
                <w:noProof/>
                <w:webHidden/>
              </w:rPr>
              <w:fldChar w:fldCharType="begin"/>
            </w:r>
            <w:r>
              <w:rPr>
                <w:noProof/>
                <w:webHidden/>
              </w:rPr>
              <w:instrText xml:space="preserve"> PAGEREF _Toc128943849 \h </w:instrText>
            </w:r>
          </w:ins>
          <w:r>
            <w:rPr>
              <w:noProof/>
              <w:webHidden/>
            </w:rPr>
          </w:r>
          <w:r>
            <w:rPr>
              <w:noProof/>
              <w:webHidden/>
            </w:rPr>
            <w:fldChar w:fldCharType="separate"/>
          </w:r>
          <w:ins w:id="118" w:author="ilham.nur@office.ui.ac.id" w:date="2023-03-05T21:23:00Z">
            <w:r>
              <w:rPr>
                <w:noProof/>
                <w:webHidden/>
              </w:rPr>
              <w:t>20</w:t>
            </w:r>
            <w:r>
              <w:rPr>
                <w:noProof/>
                <w:webHidden/>
              </w:rPr>
              <w:fldChar w:fldCharType="end"/>
            </w:r>
            <w:r w:rsidRPr="00910B6E">
              <w:rPr>
                <w:rStyle w:val="Hyperlink"/>
                <w:noProof/>
              </w:rPr>
              <w:fldChar w:fldCharType="end"/>
            </w:r>
          </w:ins>
        </w:p>
        <w:p w14:paraId="34315233" w14:textId="359C8B9D" w:rsidR="00A262DF" w:rsidRDefault="00A262DF">
          <w:pPr>
            <w:pStyle w:val="TOC3"/>
            <w:rPr>
              <w:ins w:id="119" w:author="ilham.nur@office.ui.ac.id" w:date="2023-03-05T21:23:00Z"/>
              <w:rFonts w:asciiTheme="minorHAnsi" w:hAnsiTheme="minorHAnsi" w:cstheme="minorBidi"/>
              <w:noProof/>
              <w:sz w:val="22"/>
            </w:rPr>
          </w:pPr>
          <w:ins w:id="120"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"_Toc128943850"</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2.1.2</w:t>
            </w:r>
            <w:r>
              <w:rPr>
                <w:rFonts w:asciiTheme="minorHAnsi" w:hAnsiTheme="minorHAnsi" w:cstheme="minorBidi"/>
                <w:noProof/>
                <w:sz w:val="22"/>
              </w:rPr>
              <w:tab/>
            </w:r>
            <w:r w:rsidRPr="00910B6E">
              <w:rPr>
                <w:rStyle w:val="Hyperlink"/>
                <w:noProof/>
              </w:rPr>
              <w:t>Kekurangan Transformasi Digital</w:t>
            </w:r>
            <w:r>
              <w:rPr>
                <w:noProof/>
                <w:webHidden/>
              </w:rPr>
              <w:tab/>
            </w:r>
            <w:r>
              <w:rPr>
                <w:noProof/>
                <w:webHidden/>
              </w:rPr>
              <w:fldChar w:fldCharType="begin"/>
            </w:r>
            <w:r>
              <w:rPr>
                <w:noProof/>
                <w:webHidden/>
              </w:rPr>
              <w:instrText xml:space="preserve"> PAGEREF _Toc128943850 \h </w:instrText>
            </w:r>
          </w:ins>
          <w:r>
            <w:rPr>
              <w:noProof/>
              <w:webHidden/>
            </w:rPr>
          </w:r>
          <w:r>
            <w:rPr>
              <w:noProof/>
              <w:webHidden/>
            </w:rPr>
            <w:fldChar w:fldCharType="separate"/>
          </w:r>
          <w:ins w:id="121" w:author="ilham.nur@office.ui.ac.id" w:date="2023-03-05T21:23:00Z">
            <w:r>
              <w:rPr>
                <w:noProof/>
                <w:webHidden/>
              </w:rPr>
              <w:t>20</w:t>
            </w:r>
            <w:r>
              <w:rPr>
                <w:noProof/>
                <w:webHidden/>
              </w:rPr>
              <w:fldChar w:fldCharType="end"/>
            </w:r>
            <w:r w:rsidRPr="00910B6E">
              <w:rPr>
                <w:rStyle w:val="Hyperlink"/>
                <w:noProof/>
              </w:rPr>
              <w:fldChar w:fldCharType="end"/>
            </w:r>
          </w:ins>
        </w:p>
        <w:p w14:paraId="632B3E19" w14:textId="3117DDA1" w:rsidR="00A262DF" w:rsidRDefault="00A262DF">
          <w:pPr>
            <w:pStyle w:val="TOC2"/>
            <w:tabs>
              <w:tab w:val="left" w:pos="880"/>
              <w:tab w:val="right" w:leader="dot" w:pos="8494"/>
            </w:tabs>
            <w:rPr>
              <w:ins w:id="122" w:author="ilham.nur@office.ui.ac.id" w:date="2023-03-05T21:23:00Z"/>
              <w:rFonts w:asciiTheme="minorHAnsi" w:hAnsiTheme="minorHAnsi" w:cstheme="minorBidi"/>
              <w:noProof/>
              <w:sz w:val="22"/>
            </w:rPr>
          </w:pPr>
          <w:ins w:id="123"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"_Toc128943851"</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2.2</w:t>
            </w:r>
            <w:r>
              <w:rPr>
                <w:rFonts w:asciiTheme="minorHAnsi" w:hAnsiTheme="minorHAnsi" w:cstheme="minorBidi"/>
                <w:noProof/>
                <w:sz w:val="22"/>
              </w:rPr>
              <w:tab/>
            </w:r>
            <w:r w:rsidRPr="00910B6E">
              <w:rPr>
                <w:rStyle w:val="Hyperlink"/>
                <w:noProof/>
              </w:rPr>
              <w:t>Manajemen Proyek</w:t>
            </w:r>
            <w:r>
              <w:rPr>
                <w:noProof/>
                <w:webHidden/>
              </w:rPr>
              <w:tab/>
            </w:r>
            <w:r>
              <w:rPr>
                <w:noProof/>
                <w:webHidden/>
              </w:rPr>
              <w:fldChar w:fldCharType="begin"/>
            </w:r>
            <w:r>
              <w:rPr>
                <w:noProof/>
                <w:webHidden/>
              </w:rPr>
              <w:instrText xml:space="preserve"> PAGEREF _Toc128943851 \h </w:instrText>
            </w:r>
          </w:ins>
          <w:r>
            <w:rPr>
              <w:noProof/>
              <w:webHidden/>
            </w:rPr>
          </w:r>
          <w:r>
            <w:rPr>
              <w:noProof/>
              <w:webHidden/>
            </w:rPr>
            <w:fldChar w:fldCharType="separate"/>
          </w:r>
          <w:ins w:id="124" w:author="ilham.nur@office.ui.ac.id" w:date="2023-03-05T21:23:00Z">
            <w:r>
              <w:rPr>
                <w:noProof/>
                <w:webHidden/>
              </w:rPr>
              <w:t>21</w:t>
            </w:r>
            <w:r>
              <w:rPr>
                <w:noProof/>
                <w:webHidden/>
              </w:rPr>
              <w:fldChar w:fldCharType="end"/>
            </w:r>
            <w:r w:rsidRPr="00910B6E">
              <w:rPr>
                <w:rStyle w:val="Hyperlink"/>
                <w:noProof/>
              </w:rPr>
              <w:fldChar w:fldCharType="end"/>
            </w:r>
          </w:ins>
        </w:p>
        <w:p w14:paraId="0CFA418B" w14:textId="68065A37" w:rsidR="00A262DF" w:rsidRDefault="00A262DF">
          <w:pPr>
            <w:pStyle w:val="TOC2"/>
            <w:tabs>
              <w:tab w:val="left" w:pos="880"/>
              <w:tab w:val="right" w:leader="dot" w:pos="8494"/>
            </w:tabs>
            <w:rPr>
              <w:ins w:id="125" w:author="ilham.nur@office.ui.ac.id" w:date="2023-03-05T21:23:00Z"/>
              <w:rFonts w:asciiTheme="minorHAnsi" w:hAnsiTheme="minorHAnsi" w:cstheme="minorBidi"/>
              <w:noProof/>
              <w:sz w:val="22"/>
            </w:rPr>
          </w:pPr>
          <w:ins w:id="126"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"_Toc128943852"</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2.3</w:t>
            </w:r>
            <w:r>
              <w:rPr>
                <w:rFonts w:asciiTheme="minorHAnsi" w:hAnsiTheme="minorHAnsi" w:cstheme="minorBidi"/>
                <w:noProof/>
                <w:sz w:val="22"/>
              </w:rPr>
              <w:tab/>
            </w:r>
            <w:r w:rsidRPr="00910B6E">
              <w:rPr>
                <w:rStyle w:val="Hyperlink"/>
                <w:noProof/>
              </w:rPr>
              <w:t>Pendekatan Manajemen Proyek</w:t>
            </w:r>
            <w:r>
              <w:rPr>
                <w:noProof/>
                <w:webHidden/>
              </w:rPr>
              <w:tab/>
            </w:r>
            <w:r>
              <w:rPr>
                <w:noProof/>
                <w:webHidden/>
              </w:rPr>
              <w:fldChar w:fldCharType="begin"/>
            </w:r>
            <w:r>
              <w:rPr>
                <w:noProof/>
                <w:webHidden/>
              </w:rPr>
              <w:instrText xml:space="preserve"> PAGEREF _Toc128943852 \h </w:instrText>
            </w:r>
          </w:ins>
          <w:r>
            <w:rPr>
              <w:noProof/>
              <w:webHidden/>
            </w:rPr>
          </w:r>
          <w:r>
            <w:rPr>
              <w:noProof/>
              <w:webHidden/>
            </w:rPr>
            <w:fldChar w:fldCharType="separate"/>
          </w:r>
          <w:ins w:id="127" w:author="ilham.nur@office.ui.ac.id" w:date="2023-03-05T21:23:00Z">
            <w:r>
              <w:rPr>
                <w:noProof/>
                <w:webHidden/>
              </w:rPr>
              <w:t>22</w:t>
            </w:r>
            <w:r>
              <w:rPr>
                <w:noProof/>
                <w:webHidden/>
              </w:rPr>
              <w:fldChar w:fldCharType="end"/>
            </w:r>
            <w:r w:rsidRPr="00910B6E">
              <w:rPr>
                <w:rStyle w:val="Hyperlink"/>
                <w:noProof/>
              </w:rPr>
              <w:fldChar w:fldCharType="end"/>
            </w:r>
          </w:ins>
        </w:p>
        <w:p w14:paraId="77B119A8" w14:textId="1E658F13" w:rsidR="00A262DF" w:rsidRDefault="00A262DF">
          <w:pPr>
            <w:pStyle w:val="TOC2"/>
            <w:tabs>
              <w:tab w:val="left" w:pos="880"/>
              <w:tab w:val="right" w:leader="dot" w:pos="8494"/>
            </w:tabs>
            <w:rPr>
              <w:ins w:id="128" w:author="ilham.nur@office.ui.ac.id" w:date="2023-03-05T21:23:00Z"/>
              <w:rFonts w:asciiTheme="minorHAnsi" w:hAnsiTheme="minorHAnsi" w:cstheme="minorBidi"/>
              <w:noProof/>
              <w:sz w:val="22"/>
            </w:rPr>
          </w:pPr>
          <w:ins w:id="129"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"_Toc128943853"</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2.4</w:t>
            </w:r>
            <w:r>
              <w:rPr>
                <w:rFonts w:asciiTheme="minorHAnsi" w:hAnsiTheme="minorHAnsi" w:cstheme="minorBidi"/>
                <w:noProof/>
                <w:sz w:val="22"/>
              </w:rPr>
              <w:tab/>
            </w:r>
            <w:r w:rsidRPr="00910B6E">
              <w:rPr>
                <w:rStyle w:val="Hyperlink"/>
                <w:noProof/>
              </w:rPr>
              <w:t>Kriteria Kesuksesan Proyek</w:t>
            </w:r>
            <w:r>
              <w:rPr>
                <w:noProof/>
                <w:webHidden/>
              </w:rPr>
              <w:tab/>
            </w:r>
            <w:r>
              <w:rPr>
                <w:noProof/>
                <w:webHidden/>
              </w:rPr>
              <w:fldChar w:fldCharType="begin"/>
            </w:r>
            <w:r>
              <w:rPr>
                <w:noProof/>
                <w:webHidden/>
              </w:rPr>
              <w:instrText xml:space="preserve"> PAGEREF _Toc128943853 \h </w:instrText>
            </w:r>
          </w:ins>
          <w:r>
            <w:rPr>
              <w:noProof/>
              <w:webHidden/>
            </w:rPr>
          </w:r>
          <w:r>
            <w:rPr>
              <w:noProof/>
              <w:webHidden/>
            </w:rPr>
            <w:fldChar w:fldCharType="separate"/>
          </w:r>
          <w:ins w:id="130" w:author="ilham.nur@office.ui.ac.id" w:date="2023-03-05T21:23:00Z">
            <w:r>
              <w:rPr>
                <w:noProof/>
                <w:webHidden/>
              </w:rPr>
              <w:t>24</w:t>
            </w:r>
            <w:r>
              <w:rPr>
                <w:noProof/>
                <w:webHidden/>
              </w:rPr>
              <w:fldChar w:fldCharType="end"/>
            </w:r>
            <w:r w:rsidRPr="00910B6E">
              <w:rPr>
                <w:rStyle w:val="Hyperlink"/>
                <w:noProof/>
              </w:rPr>
              <w:fldChar w:fldCharType="end"/>
            </w:r>
          </w:ins>
        </w:p>
        <w:p w14:paraId="603229A8" w14:textId="38A19B8E" w:rsidR="00A262DF" w:rsidRDefault="00A262DF">
          <w:pPr>
            <w:pStyle w:val="TOC2"/>
            <w:tabs>
              <w:tab w:val="left" w:pos="880"/>
              <w:tab w:val="right" w:leader="dot" w:pos="8494"/>
            </w:tabs>
            <w:rPr>
              <w:ins w:id="131" w:author="ilham.nur@office.ui.ac.id" w:date="2023-03-05T21:23:00Z"/>
              <w:rFonts w:asciiTheme="minorHAnsi" w:hAnsiTheme="minorHAnsi" w:cstheme="minorBidi"/>
              <w:noProof/>
              <w:sz w:val="22"/>
            </w:rPr>
          </w:pPr>
          <w:ins w:id="132"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"_Toc128943854"</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2.5</w:t>
            </w:r>
            <w:r>
              <w:rPr>
                <w:rFonts w:asciiTheme="minorHAnsi" w:hAnsiTheme="minorHAnsi" w:cstheme="minorBidi"/>
                <w:noProof/>
                <w:sz w:val="22"/>
              </w:rPr>
              <w:tab/>
            </w:r>
            <w:r w:rsidRPr="00910B6E">
              <w:rPr>
                <w:rStyle w:val="Hyperlink"/>
                <w:noProof/>
              </w:rPr>
              <w:t>Sistem Informasi Manajemen Proyek</w:t>
            </w:r>
            <w:r>
              <w:rPr>
                <w:noProof/>
                <w:webHidden/>
              </w:rPr>
              <w:tab/>
            </w:r>
            <w:r>
              <w:rPr>
                <w:noProof/>
                <w:webHidden/>
              </w:rPr>
              <w:fldChar w:fldCharType="begin"/>
            </w:r>
            <w:r>
              <w:rPr>
                <w:noProof/>
                <w:webHidden/>
              </w:rPr>
              <w:instrText xml:space="preserve"> PAGEREF _Toc128943854 \h </w:instrText>
            </w:r>
          </w:ins>
          <w:r>
            <w:rPr>
              <w:noProof/>
              <w:webHidden/>
            </w:rPr>
          </w:r>
          <w:r>
            <w:rPr>
              <w:noProof/>
              <w:webHidden/>
            </w:rPr>
            <w:fldChar w:fldCharType="separate"/>
          </w:r>
          <w:ins w:id="133" w:author="ilham.nur@office.ui.ac.id" w:date="2023-03-05T21:23:00Z">
            <w:r>
              <w:rPr>
                <w:noProof/>
                <w:webHidden/>
              </w:rPr>
              <w:t>24</w:t>
            </w:r>
            <w:r>
              <w:rPr>
                <w:noProof/>
                <w:webHidden/>
              </w:rPr>
              <w:fldChar w:fldCharType="end"/>
            </w:r>
            <w:r w:rsidRPr="00910B6E">
              <w:rPr>
                <w:rStyle w:val="Hyperlink"/>
                <w:noProof/>
              </w:rPr>
              <w:fldChar w:fldCharType="end"/>
            </w:r>
          </w:ins>
        </w:p>
        <w:p w14:paraId="7F74F3F5" w14:textId="59D28EFB" w:rsidR="00A262DF" w:rsidRDefault="00A262DF">
          <w:pPr>
            <w:pStyle w:val="TOC3"/>
            <w:rPr>
              <w:ins w:id="134" w:author="ilham.nur@office.ui.ac.id" w:date="2023-03-05T21:23:00Z"/>
              <w:rFonts w:asciiTheme="minorHAnsi" w:hAnsiTheme="minorHAnsi" w:cstheme="minorBidi"/>
              <w:noProof/>
              <w:sz w:val="22"/>
            </w:rPr>
          </w:pPr>
          <w:ins w:id="135"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"_Toc128943855"</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2.5.1</w:t>
            </w:r>
            <w:r>
              <w:rPr>
                <w:rFonts w:asciiTheme="minorHAnsi" w:hAnsiTheme="minorHAnsi" w:cstheme="minorBidi"/>
                <w:noProof/>
                <w:sz w:val="22"/>
              </w:rPr>
              <w:tab/>
            </w:r>
            <w:r w:rsidRPr="00910B6E">
              <w:rPr>
                <w:rStyle w:val="Hyperlink"/>
                <w:noProof/>
              </w:rPr>
              <w:t>Pengolahan Jadwal</w:t>
            </w:r>
            <w:r>
              <w:rPr>
                <w:noProof/>
                <w:webHidden/>
              </w:rPr>
              <w:tab/>
            </w:r>
            <w:r>
              <w:rPr>
                <w:noProof/>
                <w:webHidden/>
              </w:rPr>
              <w:fldChar w:fldCharType="begin"/>
            </w:r>
            <w:r>
              <w:rPr>
                <w:noProof/>
                <w:webHidden/>
              </w:rPr>
              <w:instrText xml:space="preserve"> PAGEREF _Toc128943855 \h </w:instrText>
            </w:r>
          </w:ins>
          <w:r>
            <w:rPr>
              <w:noProof/>
              <w:webHidden/>
            </w:rPr>
          </w:r>
          <w:r>
            <w:rPr>
              <w:noProof/>
              <w:webHidden/>
            </w:rPr>
            <w:fldChar w:fldCharType="separate"/>
          </w:r>
          <w:ins w:id="136" w:author="ilham.nur@office.ui.ac.id" w:date="2023-03-05T21:23:00Z">
            <w:r>
              <w:rPr>
                <w:noProof/>
                <w:webHidden/>
              </w:rPr>
              <w:t>26</w:t>
            </w:r>
            <w:r>
              <w:rPr>
                <w:noProof/>
                <w:webHidden/>
              </w:rPr>
              <w:fldChar w:fldCharType="end"/>
            </w:r>
            <w:r w:rsidRPr="00910B6E">
              <w:rPr>
                <w:rStyle w:val="Hyperlink"/>
                <w:noProof/>
              </w:rPr>
              <w:fldChar w:fldCharType="end"/>
            </w:r>
          </w:ins>
        </w:p>
        <w:p w14:paraId="44C00DB7" w14:textId="13DC633E" w:rsidR="00A262DF" w:rsidRDefault="00A262DF">
          <w:pPr>
            <w:pStyle w:val="TOC3"/>
            <w:rPr>
              <w:ins w:id="137" w:author="ilham.nur@office.ui.ac.id" w:date="2023-03-05T21:23:00Z"/>
              <w:rFonts w:asciiTheme="minorHAnsi" w:hAnsiTheme="minorHAnsi" w:cstheme="minorBidi"/>
              <w:noProof/>
              <w:sz w:val="22"/>
            </w:rPr>
          </w:pPr>
          <w:ins w:id="138"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"_Toc128943856"</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2.5.2</w:t>
            </w:r>
            <w:r>
              <w:rPr>
                <w:rFonts w:asciiTheme="minorHAnsi" w:hAnsiTheme="minorHAnsi" w:cstheme="minorBidi"/>
                <w:noProof/>
                <w:sz w:val="22"/>
              </w:rPr>
              <w:tab/>
            </w:r>
            <w:r w:rsidRPr="00910B6E">
              <w:rPr>
                <w:rStyle w:val="Hyperlink"/>
                <w:noProof/>
              </w:rPr>
              <w:t>Pengendali Pengeluaran Proyek</w:t>
            </w:r>
            <w:r>
              <w:rPr>
                <w:noProof/>
                <w:webHidden/>
              </w:rPr>
              <w:tab/>
            </w:r>
            <w:r>
              <w:rPr>
                <w:noProof/>
                <w:webHidden/>
              </w:rPr>
              <w:fldChar w:fldCharType="begin"/>
            </w:r>
            <w:r>
              <w:rPr>
                <w:noProof/>
                <w:webHidden/>
              </w:rPr>
              <w:instrText xml:space="preserve"> PAGEREF _Toc128943856 \h </w:instrText>
            </w:r>
          </w:ins>
          <w:r>
            <w:rPr>
              <w:noProof/>
              <w:webHidden/>
            </w:rPr>
          </w:r>
          <w:r>
            <w:rPr>
              <w:noProof/>
              <w:webHidden/>
            </w:rPr>
            <w:fldChar w:fldCharType="separate"/>
          </w:r>
          <w:ins w:id="139" w:author="ilham.nur@office.ui.ac.id" w:date="2023-03-05T21:23:00Z">
            <w:r>
              <w:rPr>
                <w:noProof/>
                <w:webHidden/>
              </w:rPr>
              <w:t>27</w:t>
            </w:r>
            <w:r>
              <w:rPr>
                <w:noProof/>
                <w:webHidden/>
              </w:rPr>
              <w:fldChar w:fldCharType="end"/>
            </w:r>
            <w:r w:rsidRPr="00910B6E">
              <w:rPr>
                <w:rStyle w:val="Hyperlink"/>
                <w:noProof/>
              </w:rPr>
              <w:fldChar w:fldCharType="end"/>
            </w:r>
          </w:ins>
        </w:p>
        <w:p w14:paraId="16DB0E4F" w14:textId="6C02DCFE" w:rsidR="00A262DF" w:rsidRDefault="00A262DF">
          <w:pPr>
            <w:pStyle w:val="TOC3"/>
            <w:rPr>
              <w:ins w:id="140" w:author="ilham.nur@office.ui.ac.id" w:date="2023-03-05T21:23:00Z"/>
              <w:rFonts w:asciiTheme="minorHAnsi" w:hAnsiTheme="minorHAnsi" w:cstheme="minorBidi"/>
              <w:noProof/>
              <w:sz w:val="22"/>
            </w:rPr>
          </w:pPr>
          <w:ins w:id="141"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"_Toc128943857"</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2.5.3</w:t>
            </w:r>
            <w:r>
              <w:rPr>
                <w:rFonts w:asciiTheme="minorHAnsi" w:hAnsiTheme="minorHAnsi" w:cstheme="minorBidi"/>
                <w:noProof/>
                <w:sz w:val="22"/>
              </w:rPr>
              <w:tab/>
            </w:r>
            <w:r w:rsidRPr="00910B6E">
              <w:rPr>
                <w:rStyle w:val="Hyperlink"/>
                <w:noProof/>
              </w:rPr>
              <w:t>Sistem Pengendali Sumber Daya Proyek</w:t>
            </w:r>
            <w:r>
              <w:rPr>
                <w:noProof/>
                <w:webHidden/>
              </w:rPr>
              <w:tab/>
            </w:r>
            <w:r>
              <w:rPr>
                <w:noProof/>
                <w:webHidden/>
              </w:rPr>
              <w:fldChar w:fldCharType="begin"/>
            </w:r>
            <w:r>
              <w:rPr>
                <w:noProof/>
                <w:webHidden/>
              </w:rPr>
              <w:instrText xml:space="preserve"> PAGEREF _Toc128943857 \h </w:instrText>
            </w:r>
          </w:ins>
          <w:r>
            <w:rPr>
              <w:noProof/>
              <w:webHidden/>
            </w:rPr>
          </w:r>
          <w:r>
            <w:rPr>
              <w:noProof/>
              <w:webHidden/>
            </w:rPr>
            <w:fldChar w:fldCharType="separate"/>
          </w:r>
          <w:ins w:id="142" w:author="ilham.nur@office.ui.ac.id" w:date="2023-03-05T21:23:00Z">
            <w:r>
              <w:rPr>
                <w:noProof/>
                <w:webHidden/>
              </w:rPr>
              <w:t>27</w:t>
            </w:r>
            <w:r>
              <w:rPr>
                <w:noProof/>
                <w:webHidden/>
              </w:rPr>
              <w:fldChar w:fldCharType="end"/>
            </w:r>
            <w:r w:rsidRPr="00910B6E">
              <w:rPr>
                <w:rStyle w:val="Hyperlink"/>
                <w:noProof/>
              </w:rPr>
              <w:fldChar w:fldCharType="end"/>
            </w:r>
          </w:ins>
        </w:p>
        <w:p w14:paraId="6CC0A498" w14:textId="62A60507" w:rsidR="00A262DF" w:rsidRDefault="00A262DF">
          <w:pPr>
            <w:pStyle w:val="TOC3"/>
            <w:rPr>
              <w:ins w:id="143" w:author="ilham.nur@office.ui.ac.id" w:date="2023-03-05T21:23:00Z"/>
              <w:rFonts w:asciiTheme="minorHAnsi" w:hAnsiTheme="minorHAnsi" w:cstheme="minorBidi"/>
              <w:noProof/>
              <w:sz w:val="22"/>
            </w:rPr>
          </w:pPr>
          <w:ins w:id="144" w:author="ilham.nur@office.ui.ac.id" w:date="2023-03-05T21:23:00Z">
            <w:r w:rsidRPr="00910B6E">
              <w:rPr>
                <w:rStyle w:val="Hyperlink"/>
                <w:noProof/>
              </w:rPr>
              <w:lastRenderedPageBreak/>
              <w:fldChar w:fldCharType="begin"/>
            </w:r>
            <w:r w:rsidRPr="00910B6E">
              <w:rPr>
                <w:rStyle w:val="Hyperlink"/>
                <w:noProof/>
              </w:rPr>
              <w:instrText xml:space="preserve"> </w:instrText>
            </w:r>
            <w:r>
              <w:rPr>
                <w:noProof/>
              </w:rPr>
              <w:instrText>HYPERLINK \l "_Toc128943858"</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2.5.4</w:t>
            </w:r>
            <w:r>
              <w:rPr>
                <w:rFonts w:asciiTheme="minorHAnsi" w:hAnsiTheme="minorHAnsi" w:cstheme="minorBidi"/>
                <w:noProof/>
                <w:sz w:val="22"/>
              </w:rPr>
              <w:tab/>
            </w:r>
            <w:r w:rsidRPr="00910B6E">
              <w:rPr>
                <w:rStyle w:val="Hyperlink"/>
                <w:noProof/>
              </w:rPr>
              <w:t>Sistem Kontrol Dokumen Proyek</w:t>
            </w:r>
            <w:r>
              <w:rPr>
                <w:noProof/>
                <w:webHidden/>
              </w:rPr>
              <w:tab/>
            </w:r>
            <w:r>
              <w:rPr>
                <w:noProof/>
                <w:webHidden/>
              </w:rPr>
              <w:fldChar w:fldCharType="begin"/>
            </w:r>
            <w:r>
              <w:rPr>
                <w:noProof/>
                <w:webHidden/>
              </w:rPr>
              <w:instrText xml:space="preserve"> PAGEREF _Toc128943858 \h </w:instrText>
            </w:r>
          </w:ins>
          <w:r>
            <w:rPr>
              <w:noProof/>
              <w:webHidden/>
            </w:rPr>
          </w:r>
          <w:r>
            <w:rPr>
              <w:noProof/>
              <w:webHidden/>
            </w:rPr>
            <w:fldChar w:fldCharType="separate"/>
          </w:r>
          <w:ins w:id="145" w:author="ilham.nur@office.ui.ac.id" w:date="2023-03-05T21:23:00Z">
            <w:r>
              <w:rPr>
                <w:noProof/>
                <w:webHidden/>
              </w:rPr>
              <w:t>28</w:t>
            </w:r>
            <w:r>
              <w:rPr>
                <w:noProof/>
                <w:webHidden/>
              </w:rPr>
              <w:fldChar w:fldCharType="end"/>
            </w:r>
            <w:r w:rsidRPr="00910B6E">
              <w:rPr>
                <w:rStyle w:val="Hyperlink"/>
                <w:noProof/>
              </w:rPr>
              <w:fldChar w:fldCharType="end"/>
            </w:r>
          </w:ins>
        </w:p>
        <w:p w14:paraId="35774864" w14:textId="43F70A4D" w:rsidR="00A262DF" w:rsidRDefault="00A262DF">
          <w:pPr>
            <w:pStyle w:val="TOC2"/>
            <w:tabs>
              <w:tab w:val="left" w:pos="880"/>
              <w:tab w:val="right" w:leader="dot" w:pos="8494"/>
            </w:tabs>
            <w:rPr>
              <w:ins w:id="146" w:author="ilham.nur@office.ui.ac.id" w:date="2023-03-05T21:23:00Z"/>
              <w:rFonts w:asciiTheme="minorHAnsi" w:hAnsiTheme="minorHAnsi" w:cstheme="minorBidi"/>
              <w:noProof/>
              <w:sz w:val="22"/>
            </w:rPr>
          </w:pPr>
          <w:ins w:id="147"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"_Toc128943859"</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2.6</w:t>
            </w:r>
            <w:r>
              <w:rPr>
                <w:rFonts w:asciiTheme="minorHAnsi" w:hAnsiTheme="minorHAnsi" w:cstheme="minorBidi"/>
                <w:noProof/>
                <w:sz w:val="22"/>
              </w:rPr>
              <w:tab/>
            </w:r>
            <w:r w:rsidRPr="00910B6E">
              <w:rPr>
                <w:rStyle w:val="Hyperlink"/>
                <w:i/>
                <w:iCs/>
                <w:noProof/>
              </w:rPr>
              <w:t>Enterprise Architecture</w:t>
            </w:r>
            <w:r>
              <w:rPr>
                <w:noProof/>
                <w:webHidden/>
              </w:rPr>
              <w:tab/>
            </w:r>
            <w:r>
              <w:rPr>
                <w:noProof/>
                <w:webHidden/>
              </w:rPr>
              <w:fldChar w:fldCharType="begin"/>
            </w:r>
            <w:r>
              <w:rPr>
                <w:noProof/>
                <w:webHidden/>
              </w:rPr>
              <w:instrText xml:space="preserve"> PAGEREF _Toc128943859 \h </w:instrText>
            </w:r>
          </w:ins>
          <w:r>
            <w:rPr>
              <w:noProof/>
              <w:webHidden/>
            </w:rPr>
          </w:r>
          <w:r>
            <w:rPr>
              <w:noProof/>
              <w:webHidden/>
            </w:rPr>
            <w:fldChar w:fldCharType="separate"/>
          </w:r>
          <w:ins w:id="148" w:author="ilham.nur@office.ui.ac.id" w:date="2023-03-05T21:23:00Z">
            <w:r>
              <w:rPr>
                <w:noProof/>
                <w:webHidden/>
              </w:rPr>
              <w:t>29</w:t>
            </w:r>
            <w:r>
              <w:rPr>
                <w:noProof/>
                <w:webHidden/>
              </w:rPr>
              <w:fldChar w:fldCharType="end"/>
            </w:r>
            <w:r w:rsidRPr="00910B6E">
              <w:rPr>
                <w:rStyle w:val="Hyperlink"/>
                <w:noProof/>
              </w:rPr>
              <w:fldChar w:fldCharType="end"/>
            </w:r>
          </w:ins>
        </w:p>
        <w:p w14:paraId="3C20F0D5" w14:textId="2BB7FD8F" w:rsidR="00A262DF" w:rsidRDefault="00A262DF">
          <w:pPr>
            <w:pStyle w:val="TOC3"/>
            <w:rPr>
              <w:ins w:id="149" w:author="ilham.nur@office.ui.ac.id" w:date="2023-03-05T21:23:00Z"/>
              <w:rFonts w:asciiTheme="minorHAnsi" w:hAnsiTheme="minorHAnsi" w:cstheme="minorBidi"/>
              <w:noProof/>
              <w:sz w:val="22"/>
            </w:rPr>
          </w:pPr>
          <w:ins w:id="150"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"_Toc128943860"</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i/>
                <w:iCs/>
                <w:noProof/>
              </w:rPr>
              <w:t>2.6.1</w:t>
            </w:r>
            <w:r>
              <w:rPr>
                <w:rFonts w:asciiTheme="minorHAnsi" w:hAnsiTheme="minorHAnsi" w:cstheme="minorBidi"/>
                <w:noProof/>
                <w:sz w:val="22"/>
              </w:rPr>
              <w:tab/>
            </w:r>
            <w:r w:rsidRPr="00910B6E">
              <w:rPr>
                <w:rStyle w:val="Hyperlink"/>
                <w:i/>
                <w:iCs/>
                <w:noProof/>
              </w:rPr>
              <w:t>Zachman Framework</w:t>
            </w:r>
            <w:r>
              <w:rPr>
                <w:noProof/>
                <w:webHidden/>
              </w:rPr>
              <w:tab/>
            </w:r>
            <w:r>
              <w:rPr>
                <w:noProof/>
                <w:webHidden/>
              </w:rPr>
              <w:fldChar w:fldCharType="begin"/>
            </w:r>
            <w:r>
              <w:rPr>
                <w:noProof/>
                <w:webHidden/>
              </w:rPr>
              <w:instrText xml:space="preserve"> PAGEREF _Toc128943860 \h </w:instrText>
            </w:r>
          </w:ins>
          <w:r>
            <w:rPr>
              <w:noProof/>
              <w:webHidden/>
            </w:rPr>
          </w:r>
          <w:r>
            <w:rPr>
              <w:noProof/>
              <w:webHidden/>
            </w:rPr>
            <w:fldChar w:fldCharType="separate"/>
          </w:r>
          <w:ins w:id="151" w:author="ilham.nur@office.ui.ac.id" w:date="2023-03-05T21:23:00Z">
            <w:r>
              <w:rPr>
                <w:noProof/>
                <w:webHidden/>
              </w:rPr>
              <w:t>30</w:t>
            </w:r>
            <w:r>
              <w:rPr>
                <w:noProof/>
                <w:webHidden/>
              </w:rPr>
              <w:fldChar w:fldCharType="end"/>
            </w:r>
            <w:r w:rsidRPr="00910B6E">
              <w:rPr>
                <w:rStyle w:val="Hyperlink"/>
                <w:noProof/>
              </w:rPr>
              <w:fldChar w:fldCharType="end"/>
            </w:r>
          </w:ins>
        </w:p>
        <w:p w14:paraId="56C3E050" w14:textId="23C5E9BD" w:rsidR="00A262DF" w:rsidRDefault="00A262DF">
          <w:pPr>
            <w:pStyle w:val="TOC3"/>
            <w:rPr>
              <w:ins w:id="152" w:author="ilham.nur@office.ui.ac.id" w:date="2023-03-05T21:23:00Z"/>
              <w:rFonts w:asciiTheme="minorHAnsi" w:hAnsiTheme="minorHAnsi" w:cstheme="minorBidi"/>
              <w:noProof/>
              <w:sz w:val="22"/>
            </w:rPr>
          </w:pPr>
          <w:ins w:id="153"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"_Toc128943861"</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i/>
                <w:iCs/>
                <w:noProof/>
              </w:rPr>
              <w:t>2.6.2</w:t>
            </w:r>
            <w:r>
              <w:rPr>
                <w:rFonts w:asciiTheme="minorHAnsi" w:hAnsiTheme="minorHAnsi" w:cstheme="minorBidi"/>
                <w:noProof/>
                <w:sz w:val="22"/>
              </w:rPr>
              <w:tab/>
            </w:r>
            <w:r w:rsidRPr="00910B6E">
              <w:rPr>
                <w:rStyle w:val="Hyperlink"/>
                <w:i/>
                <w:iCs/>
                <w:noProof/>
              </w:rPr>
              <w:t>Gartner Framework</w:t>
            </w:r>
            <w:r>
              <w:rPr>
                <w:noProof/>
                <w:webHidden/>
              </w:rPr>
              <w:tab/>
            </w:r>
            <w:r>
              <w:rPr>
                <w:noProof/>
                <w:webHidden/>
              </w:rPr>
              <w:fldChar w:fldCharType="begin"/>
            </w:r>
            <w:r>
              <w:rPr>
                <w:noProof/>
                <w:webHidden/>
              </w:rPr>
              <w:instrText xml:space="preserve"> PAGEREF _Toc128943861 \h </w:instrText>
            </w:r>
          </w:ins>
          <w:r>
            <w:rPr>
              <w:noProof/>
              <w:webHidden/>
            </w:rPr>
          </w:r>
          <w:r>
            <w:rPr>
              <w:noProof/>
              <w:webHidden/>
            </w:rPr>
            <w:fldChar w:fldCharType="separate"/>
          </w:r>
          <w:ins w:id="154" w:author="ilham.nur@office.ui.ac.id" w:date="2023-03-05T21:23:00Z">
            <w:r>
              <w:rPr>
                <w:noProof/>
                <w:webHidden/>
              </w:rPr>
              <w:t>30</w:t>
            </w:r>
            <w:r>
              <w:rPr>
                <w:noProof/>
                <w:webHidden/>
              </w:rPr>
              <w:fldChar w:fldCharType="end"/>
            </w:r>
            <w:r w:rsidRPr="00910B6E">
              <w:rPr>
                <w:rStyle w:val="Hyperlink"/>
                <w:noProof/>
              </w:rPr>
              <w:fldChar w:fldCharType="end"/>
            </w:r>
          </w:ins>
        </w:p>
        <w:p w14:paraId="33813B19" w14:textId="137BA692" w:rsidR="00A262DF" w:rsidRDefault="00A262DF">
          <w:pPr>
            <w:pStyle w:val="TOC3"/>
            <w:rPr>
              <w:ins w:id="155" w:author="ilham.nur@office.ui.ac.id" w:date="2023-03-05T21:23:00Z"/>
              <w:rFonts w:asciiTheme="minorHAnsi" w:hAnsiTheme="minorHAnsi" w:cstheme="minorBidi"/>
              <w:noProof/>
              <w:sz w:val="22"/>
            </w:rPr>
          </w:pPr>
          <w:ins w:id="156"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"_Toc128943862"</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i/>
                <w:iCs/>
                <w:noProof/>
              </w:rPr>
              <w:t>2.6.3</w:t>
            </w:r>
            <w:r>
              <w:rPr>
                <w:rFonts w:asciiTheme="minorHAnsi" w:hAnsiTheme="minorHAnsi" w:cstheme="minorBidi"/>
                <w:noProof/>
                <w:sz w:val="22"/>
              </w:rPr>
              <w:tab/>
            </w:r>
            <w:r w:rsidRPr="00910B6E">
              <w:rPr>
                <w:rStyle w:val="Hyperlink"/>
                <w:i/>
                <w:iCs/>
                <w:noProof/>
              </w:rPr>
              <w:t>Federal Enterprise Architecture Framework</w:t>
            </w:r>
            <w:r>
              <w:rPr>
                <w:noProof/>
                <w:webHidden/>
              </w:rPr>
              <w:tab/>
            </w:r>
            <w:r>
              <w:rPr>
                <w:noProof/>
                <w:webHidden/>
              </w:rPr>
              <w:fldChar w:fldCharType="begin"/>
            </w:r>
            <w:r>
              <w:rPr>
                <w:noProof/>
                <w:webHidden/>
              </w:rPr>
              <w:instrText xml:space="preserve"> PAGEREF _Toc128943862 \h </w:instrText>
            </w:r>
          </w:ins>
          <w:r>
            <w:rPr>
              <w:noProof/>
              <w:webHidden/>
            </w:rPr>
          </w:r>
          <w:r>
            <w:rPr>
              <w:noProof/>
              <w:webHidden/>
            </w:rPr>
            <w:fldChar w:fldCharType="separate"/>
          </w:r>
          <w:ins w:id="157" w:author="ilham.nur@office.ui.ac.id" w:date="2023-03-05T21:23:00Z">
            <w:r>
              <w:rPr>
                <w:noProof/>
                <w:webHidden/>
              </w:rPr>
              <w:t>31</w:t>
            </w:r>
            <w:r>
              <w:rPr>
                <w:noProof/>
                <w:webHidden/>
              </w:rPr>
              <w:fldChar w:fldCharType="end"/>
            </w:r>
            <w:r w:rsidRPr="00910B6E">
              <w:rPr>
                <w:rStyle w:val="Hyperlink"/>
                <w:noProof/>
              </w:rPr>
              <w:fldChar w:fldCharType="end"/>
            </w:r>
          </w:ins>
        </w:p>
        <w:p w14:paraId="7FC50658" w14:textId="3F402172" w:rsidR="00A262DF" w:rsidRDefault="00A262DF">
          <w:pPr>
            <w:pStyle w:val="TOC3"/>
            <w:rPr>
              <w:ins w:id="158" w:author="ilham.nur@office.ui.ac.id" w:date="2023-03-05T21:23:00Z"/>
              <w:rFonts w:asciiTheme="minorHAnsi" w:hAnsiTheme="minorHAnsi" w:cstheme="minorBidi"/>
              <w:noProof/>
              <w:sz w:val="22"/>
            </w:rPr>
          </w:pPr>
          <w:ins w:id="159"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"_Toc128943863"</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i/>
                <w:iCs/>
                <w:noProof/>
              </w:rPr>
              <w:t>2.6.4</w:t>
            </w:r>
            <w:r>
              <w:rPr>
                <w:rFonts w:asciiTheme="minorHAnsi" w:hAnsiTheme="minorHAnsi" w:cstheme="minorBidi"/>
                <w:noProof/>
                <w:sz w:val="22"/>
              </w:rPr>
              <w:tab/>
            </w:r>
            <w:r w:rsidRPr="00910B6E">
              <w:rPr>
                <w:rStyle w:val="Hyperlink"/>
                <w:i/>
                <w:iCs/>
                <w:noProof/>
              </w:rPr>
              <w:t>The Open Group Architecture Framework</w:t>
            </w:r>
            <w:r>
              <w:rPr>
                <w:noProof/>
                <w:webHidden/>
              </w:rPr>
              <w:tab/>
            </w:r>
            <w:r>
              <w:rPr>
                <w:noProof/>
                <w:webHidden/>
              </w:rPr>
              <w:fldChar w:fldCharType="begin"/>
            </w:r>
            <w:r>
              <w:rPr>
                <w:noProof/>
                <w:webHidden/>
              </w:rPr>
              <w:instrText xml:space="preserve"> PAGEREF _Toc128943863 \h </w:instrText>
            </w:r>
          </w:ins>
          <w:r>
            <w:rPr>
              <w:noProof/>
              <w:webHidden/>
            </w:rPr>
          </w:r>
          <w:r>
            <w:rPr>
              <w:noProof/>
              <w:webHidden/>
            </w:rPr>
            <w:fldChar w:fldCharType="separate"/>
          </w:r>
          <w:ins w:id="160" w:author="ilham.nur@office.ui.ac.id" w:date="2023-03-05T21:23:00Z">
            <w:r>
              <w:rPr>
                <w:noProof/>
                <w:webHidden/>
              </w:rPr>
              <w:t>32</w:t>
            </w:r>
            <w:r>
              <w:rPr>
                <w:noProof/>
                <w:webHidden/>
              </w:rPr>
              <w:fldChar w:fldCharType="end"/>
            </w:r>
            <w:r w:rsidRPr="00910B6E">
              <w:rPr>
                <w:rStyle w:val="Hyperlink"/>
                <w:noProof/>
              </w:rPr>
              <w:fldChar w:fldCharType="end"/>
            </w:r>
          </w:ins>
        </w:p>
        <w:p w14:paraId="44915D1F" w14:textId="1F64BE78" w:rsidR="00A262DF" w:rsidRDefault="00A262DF">
          <w:pPr>
            <w:pStyle w:val="TOC2"/>
            <w:tabs>
              <w:tab w:val="left" w:pos="880"/>
              <w:tab w:val="right" w:leader="dot" w:pos="8494"/>
            </w:tabs>
            <w:rPr>
              <w:ins w:id="161" w:author="ilham.nur@office.ui.ac.id" w:date="2023-03-05T21:23:00Z"/>
              <w:rFonts w:asciiTheme="minorHAnsi" w:hAnsiTheme="minorHAnsi" w:cstheme="minorBidi"/>
              <w:noProof/>
              <w:sz w:val="22"/>
            </w:rPr>
          </w:pPr>
          <w:ins w:id="162"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"_Toc128943864"</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i/>
                <w:iCs/>
                <w:noProof/>
              </w:rPr>
              <w:t>2.7</w:t>
            </w:r>
            <w:r>
              <w:rPr>
                <w:rFonts w:asciiTheme="minorHAnsi" w:hAnsiTheme="minorHAnsi" w:cstheme="minorBidi"/>
                <w:noProof/>
                <w:sz w:val="22"/>
              </w:rPr>
              <w:tab/>
            </w:r>
            <w:r w:rsidRPr="00910B6E">
              <w:rPr>
                <w:rStyle w:val="Hyperlink"/>
                <w:i/>
                <w:iCs/>
                <w:noProof/>
              </w:rPr>
              <w:t>Business Process</w:t>
            </w:r>
            <w:r>
              <w:rPr>
                <w:noProof/>
                <w:webHidden/>
              </w:rPr>
              <w:tab/>
            </w:r>
            <w:r>
              <w:rPr>
                <w:noProof/>
                <w:webHidden/>
              </w:rPr>
              <w:fldChar w:fldCharType="begin"/>
            </w:r>
            <w:r>
              <w:rPr>
                <w:noProof/>
                <w:webHidden/>
              </w:rPr>
              <w:instrText xml:space="preserve"> PAGEREF _Toc128943864 \h </w:instrText>
            </w:r>
          </w:ins>
          <w:r>
            <w:rPr>
              <w:noProof/>
              <w:webHidden/>
            </w:rPr>
          </w:r>
          <w:r>
            <w:rPr>
              <w:noProof/>
              <w:webHidden/>
            </w:rPr>
            <w:fldChar w:fldCharType="separate"/>
          </w:r>
          <w:ins w:id="163" w:author="ilham.nur@office.ui.ac.id" w:date="2023-03-05T21:23:00Z">
            <w:r>
              <w:rPr>
                <w:noProof/>
                <w:webHidden/>
              </w:rPr>
              <w:t>33</w:t>
            </w:r>
            <w:r>
              <w:rPr>
                <w:noProof/>
                <w:webHidden/>
              </w:rPr>
              <w:fldChar w:fldCharType="end"/>
            </w:r>
            <w:r w:rsidRPr="00910B6E">
              <w:rPr>
                <w:rStyle w:val="Hyperlink"/>
                <w:noProof/>
              </w:rPr>
              <w:fldChar w:fldCharType="end"/>
            </w:r>
          </w:ins>
        </w:p>
        <w:p w14:paraId="17AE518B" w14:textId="6E7F00DB" w:rsidR="00A262DF" w:rsidRDefault="00A262DF">
          <w:pPr>
            <w:pStyle w:val="TOC3"/>
            <w:rPr>
              <w:ins w:id="164" w:author="ilham.nur@office.ui.ac.id" w:date="2023-03-05T21:23:00Z"/>
              <w:rFonts w:asciiTheme="minorHAnsi" w:hAnsiTheme="minorHAnsi" w:cstheme="minorBidi"/>
              <w:noProof/>
              <w:sz w:val="22"/>
            </w:rPr>
          </w:pPr>
          <w:ins w:id="165"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"_Toc128943865"</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i/>
                <w:iCs/>
                <w:noProof/>
              </w:rPr>
              <w:t>2.7.1</w:t>
            </w:r>
            <w:r>
              <w:rPr>
                <w:rFonts w:asciiTheme="minorHAnsi" w:hAnsiTheme="minorHAnsi" w:cstheme="minorBidi"/>
                <w:noProof/>
                <w:sz w:val="22"/>
              </w:rPr>
              <w:tab/>
            </w:r>
            <w:r w:rsidRPr="00910B6E">
              <w:rPr>
                <w:rStyle w:val="Hyperlink"/>
                <w:i/>
                <w:iCs/>
                <w:noProof/>
              </w:rPr>
              <w:t>Business Process Modelling Notation</w:t>
            </w:r>
            <w:r>
              <w:rPr>
                <w:noProof/>
                <w:webHidden/>
              </w:rPr>
              <w:tab/>
            </w:r>
            <w:r>
              <w:rPr>
                <w:noProof/>
                <w:webHidden/>
              </w:rPr>
              <w:fldChar w:fldCharType="begin"/>
            </w:r>
            <w:r>
              <w:rPr>
                <w:noProof/>
                <w:webHidden/>
              </w:rPr>
              <w:instrText xml:space="preserve"> PAGEREF _Toc128943865 \h </w:instrText>
            </w:r>
          </w:ins>
          <w:r>
            <w:rPr>
              <w:noProof/>
              <w:webHidden/>
            </w:rPr>
          </w:r>
          <w:r>
            <w:rPr>
              <w:noProof/>
              <w:webHidden/>
            </w:rPr>
            <w:fldChar w:fldCharType="separate"/>
          </w:r>
          <w:ins w:id="166" w:author="ilham.nur@office.ui.ac.id" w:date="2023-03-05T21:23:00Z">
            <w:r>
              <w:rPr>
                <w:noProof/>
                <w:webHidden/>
              </w:rPr>
              <w:t>34</w:t>
            </w:r>
            <w:r>
              <w:rPr>
                <w:noProof/>
                <w:webHidden/>
              </w:rPr>
              <w:fldChar w:fldCharType="end"/>
            </w:r>
            <w:r w:rsidRPr="00910B6E">
              <w:rPr>
                <w:rStyle w:val="Hyperlink"/>
                <w:noProof/>
              </w:rPr>
              <w:fldChar w:fldCharType="end"/>
            </w:r>
          </w:ins>
        </w:p>
        <w:p w14:paraId="157B0ED3" w14:textId="2190F252" w:rsidR="00A262DF" w:rsidRDefault="00A262DF">
          <w:pPr>
            <w:pStyle w:val="TOC2"/>
            <w:tabs>
              <w:tab w:val="left" w:pos="880"/>
              <w:tab w:val="right" w:leader="dot" w:pos="8494"/>
            </w:tabs>
            <w:rPr>
              <w:ins w:id="167" w:author="ilham.nur@office.ui.ac.id" w:date="2023-03-05T21:23:00Z"/>
              <w:rFonts w:asciiTheme="minorHAnsi" w:hAnsiTheme="minorHAnsi" w:cstheme="minorBidi"/>
              <w:noProof/>
              <w:sz w:val="22"/>
            </w:rPr>
          </w:pPr>
          <w:ins w:id="168"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"_Toc128943866"</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2.8</w:t>
            </w:r>
            <w:r>
              <w:rPr>
                <w:rFonts w:asciiTheme="minorHAnsi" w:hAnsiTheme="minorHAnsi" w:cstheme="minorBidi"/>
                <w:noProof/>
                <w:sz w:val="22"/>
              </w:rPr>
              <w:tab/>
            </w:r>
            <w:r w:rsidRPr="00910B6E">
              <w:rPr>
                <w:rStyle w:val="Hyperlink"/>
                <w:noProof/>
              </w:rPr>
              <w:t>Teori Pengambilan Keputusan</w:t>
            </w:r>
            <w:r>
              <w:rPr>
                <w:noProof/>
                <w:webHidden/>
              </w:rPr>
              <w:tab/>
            </w:r>
            <w:r>
              <w:rPr>
                <w:noProof/>
                <w:webHidden/>
              </w:rPr>
              <w:fldChar w:fldCharType="begin"/>
            </w:r>
            <w:r>
              <w:rPr>
                <w:noProof/>
                <w:webHidden/>
              </w:rPr>
              <w:instrText xml:space="preserve"> PAGEREF _Toc128943866 \h </w:instrText>
            </w:r>
          </w:ins>
          <w:r>
            <w:rPr>
              <w:noProof/>
              <w:webHidden/>
            </w:rPr>
          </w:r>
          <w:r>
            <w:rPr>
              <w:noProof/>
              <w:webHidden/>
            </w:rPr>
            <w:fldChar w:fldCharType="separate"/>
          </w:r>
          <w:ins w:id="169" w:author="ilham.nur@office.ui.ac.id" w:date="2023-03-05T21:23:00Z">
            <w:r>
              <w:rPr>
                <w:noProof/>
                <w:webHidden/>
              </w:rPr>
              <w:t>35</w:t>
            </w:r>
            <w:r>
              <w:rPr>
                <w:noProof/>
                <w:webHidden/>
              </w:rPr>
              <w:fldChar w:fldCharType="end"/>
            </w:r>
            <w:r w:rsidRPr="00910B6E">
              <w:rPr>
                <w:rStyle w:val="Hyperlink"/>
                <w:noProof/>
              </w:rPr>
              <w:fldChar w:fldCharType="end"/>
            </w:r>
          </w:ins>
        </w:p>
        <w:p w14:paraId="2CF47983" w14:textId="7502C74B" w:rsidR="00A262DF" w:rsidRDefault="00A262DF">
          <w:pPr>
            <w:pStyle w:val="TOC3"/>
            <w:rPr>
              <w:ins w:id="170" w:author="ilham.nur@office.ui.ac.id" w:date="2023-03-05T21:23:00Z"/>
              <w:rFonts w:asciiTheme="minorHAnsi" w:hAnsiTheme="minorHAnsi" w:cstheme="minorBidi"/>
              <w:noProof/>
              <w:sz w:val="22"/>
            </w:rPr>
          </w:pPr>
          <w:ins w:id="171"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"_Toc128943867"</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2.8.1</w:t>
            </w:r>
            <w:r>
              <w:rPr>
                <w:rFonts w:asciiTheme="minorHAnsi" w:hAnsiTheme="minorHAnsi" w:cstheme="minorBidi"/>
                <w:noProof/>
                <w:sz w:val="22"/>
              </w:rPr>
              <w:tab/>
            </w:r>
            <w:r w:rsidRPr="00910B6E">
              <w:rPr>
                <w:rStyle w:val="Hyperlink"/>
                <w:noProof/>
              </w:rPr>
              <w:t>Multi Criteria Decision Making</w:t>
            </w:r>
            <w:r>
              <w:rPr>
                <w:noProof/>
                <w:webHidden/>
              </w:rPr>
              <w:tab/>
            </w:r>
            <w:r>
              <w:rPr>
                <w:noProof/>
                <w:webHidden/>
              </w:rPr>
              <w:fldChar w:fldCharType="begin"/>
            </w:r>
            <w:r>
              <w:rPr>
                <w:noProof/>
                <w:webHidden/>
              </w:rPr>
              <w:instrText xml:space="preserve"> PAGEREF _Toc128943867 \h </w:instrText>
            </w:r>
          </w:ins>
          <w:r>
            <w:rPr>
              <w:noProof/>
              <w:webHidden/>
            </w:rPr>
          </w:r>
          <w:r>
            <w:rPr>
              <w:noProof/>
              <w:webHidden/>
            </w:rPr>
            <w:fldChar w:fldCharType="separate"/>
          </w:r>
          <w:ins w:id="172" w:author="ilham.nur@office.ui.ac.id" w:date="2023-03-05T21:23:00Z">
            <w:r>
              <w:rPr>
                <w:noProof/>
                <w:webHidden/>
              </w:rPr>
              <w:t>35</w:t>
            </w:r>
            <w:r>
              <w:rPr>
                <w:noProof/>
                <w:webHidden/>
              </w:rPr>
              <w:fldChar w:fldCharType="end"/>
            </w:r>
            <w:r w:rsidRPr="00910B6E">
              <w:rPr>
                <w:rStyle w:val="Hyperlink"/>
                <w:noProof/>
              </w:rPr>
              <w:fldChar w:fldCharType="end"/>
            </w:r>
          </w:ins>
        </w:p>
        <w:p w14:paraId="39E66DA8" w14:textId="12B27305" w:rsidR="00A262DF" w:rsidRDefault="00A262DF">
          <w:pPr>
            <w:pStyle w:val="TOC3"/>
            <w:rPr>
              <w:ins w:id="173" w:author="ilham.nur@office.ui.ac.id" w:date="2023-03-05T21:23:00Z"/>
              <w:rFonts w:asciiTheme="minorHAnsi" w:hAnsiTheme="minorHAnsi" w:cstheme="minorBidi"/>
              <w:noProof/>
              <w:sz w:val="22"/>
            </w:rPr>
          </w:pPr>
          <w:ins w:id="174"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"_Toc128943868"</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i/>
                <w:iCs/>
                <w:noProof/>
              </w:rPr>
              <w:t>2.8.2</w:t>
            </w:r>
            <w:r>
              <w:rPr>
                <w:rFonts w:asciiTheme="minorHAnsi" w:hAnsiTheme="minorHAnsi" w:cstheme="minorBidi"/>
                <w:noProof/>
                <w:sz w:val="22"/>
              </w:rPr>
              <w:tab/>
            </w:r>
            <w:r w:rsidRPr="00910B6E">
              <w:rPr>
                <w:rStyle w:val="Hyperlink"/>
                <w:noProof/>
              </w:rPr>
              <w:t xml:space="preserve">Kecerdasan Buatan dan </w:t>
            </w:r>
            <w:r w:rsidRPr="00910B6E">
              <w:rPr>
                <w:rStyle w:val="Hyperlink"/>
                <w:i/>
                <w:iCs/>
                <w:noProof/>
              </w:rPr>
              <w:t>Machine Learning</w:t>
            </w:r>
            <w:r>
              <w:rPr>
                <w:noProof/>
                <w:webHidden/>
              </w:rPr>
              <w:tab/>
            </w:r>
            <w:r>
              <w:rPr>
                <w:noProof/>
                <w:webHidden/>
              </w:rPr>
              <w:fldChar w:fldCharType="begin"/>
            </w:r>
            <w:r>
              <w:rPr>
                <w:noProof/>
                <w:webHidden/>
              </w:rPr>
              <w:instrText xml:space="preserve"> PAGEREF _Toc128943868 \h </w:instrText>
            </w:r>
          </w:ins>
          <w:r>
            <w:rPr>
              <w:noProof/>
              <w:webHidden/>
            </w:rPr>
          </w:r>
          <w:r>
            <w:rPr>
              <w:noProof/>
              <w:webHidden/>
            </w:rPr>
            <w:fldChar w:fldCharType="separate"/>
          </w:r>
          <w:ins w:id="175" w:author="ilham.nur@office.ui.ac.id" w:date="2023-03-05T21:23:00Z">
            <w:r>
              <w:rPr>
                <w:noProof/>
                <w:webHidden/>
              </w:rPr>
              <w:t>42</w:t>
            </w:r>
            <w:r>
              <w:rPr>
                <w:noProof/>
                <w:webHidden/>
              </w:rPr>
              <w:fldChar w:fldCharType="end"/>
            </w:r>
            <w:r w:rsidRPr="00910B6E">
              <w:rPr>
                <w:rStyle w:val="Hyperlink"/>
                <w:noProof/>
              </w:rPr>
              <w:fldChar w:fldCharType="end"/>
            </w:r>
          </w:ins>
        </w:p>
        <w:p w14:paraId="5809A26B" w14:textId="50E44112" w:rsidR="00A262DF" w:rsidRDefault="00A262DF">
          <w:pPr>
            <w:pStyle w:val="TOC2"/>
            <w:tabs>
              <w:tab w:val="left" w:pos="880"/>
              <w:tab w:val="right" w:leader="dot" w:pos="8494"/>
            </w:tabs>
            <w:rPr>
              <w:ins w:id="176" w:author="ilham.nur@office.ui.ac.id" w:date="2023-03-05T21:23:00Z"/>
              <w:rFonts w:asciiTheme="minorHAnsi" w:hAnsiTheme="minorHAnsi" w:cstheme="minorBidi"/>
              <w:noProof/>
              <w:sz w:val="22"/>
            </w:rPr>
          </w:pPr>
          <w:ins w:id="177"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"_Toc128943869"</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2.9</w:t>
            </w:r>
            <w:r>
              <w:rPr>
                <w:rFonts w:asciiTheme="minorHAnsi" w:hAnsiTheme="minorHAnsi" w:cstheme="minorBidi"/>
                <w:noProof/>
                <w:sz w:val="22"/>
              </w:rPr>
              <w:tab/>
            </w:r>
            <w:r w:rsidRPr="00910B6E">
              <w:rPr>
                <w:rStyle w:val="Hyperlink"/>
                <w:noProof/>
              </w:rPr>
              <w:t>Pemilihan Proyek</w:t>
            </w:r>
            <w:r>
              <w:rPr>
                <w:noProof/>
                <w:webHidden/>
              </w:rPr>
              <w:tab/>
            </w:r>
            <w:r>
              <w:rPr>
                <w:noProof/>
                <w:webHidden/>
              </w:rPr>
              <w:fldChar w:fldCharType="begin"/>
            </w:r>
            <w:r>
              <w:rPr>
                <w:noProof/>
                <w:webHidden/>
              </w:rPr>
              <w:instrText xml:space="preserve"> PAGEREF _Toc128943869 \h </w:instrText>
            </w:r>
          </w:ins>
          <w:r>
            <w:rPr>
              <w:noProof/>
              <w:webHidden/>
            </w:rPr>
          </w:r>
          <w:r>
            <w:rPr>
              <w:noProof/>
              <w:webHidden/>
            </w:rPr>
            <w:fldChar w:fldCharType="separate"/>
          </w:r>
          <w:ins w:id="178" w:author="ilham.nur@office.ui.ac.id" w:date="2023-03-05T21:23:00Z">
            <w:r>
              <w:rPr>
                <w:noProof/>
                <w:webHidden/>
              </w:rPr>
              <w:t>47</w:t>
            </w:r>
            <w:r>
              <w:rPr>
                <w:noProof/>
                <w:webHidden/>
              </w:rPr>
              <w:fldChar w:fldCharType="end"/>
            </w:r>
            <w:r w:rsidRPr="00910B6E">
              <w:rPr>
                <w:rStyle w:val="Hyperlink"/>
                <w:noProof/>
              </w:rPr>
              <w:fldChar w:fldCharType="end"/>
            </w:r>
          </w:ins>
        </w:p>
        <w:p w14:paraId="04A8BB4A" w14:textId="42F6238D" w:rsidR="00A262DF" w:rsidRDefault="00A262DF">
          <w:pPr>
            <w:pStyle w:val="TOC2"/>
            <w:tabs>
              <w:tab w:val="left" w:pos="880"/>
              <w:tab w:val="right" w:leader="dot" w:pos="8494"/>
            </w:tabs>
            <w:rPr>
              <w:ins w:id="179" w:author="ilham.nur@office.ui.ac.id" w:date="2023-03-05T21:23:00Z"/>
              <w:rFonts w:asciiTheme="minorHAnsi" w:hAnsiTheme="minorHAnsi" w:cstheme="minorBidi"/>
              <w:noProof/>
              <w:sz w:val="22"/>
            </w:rPr>
          </w:pPr>
          <w:ins w:id="180"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"_Toc128943870"</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2.10</w:t>
            </w:r>
            <w:r>
              <w:rPr>
                <w:rFonts w:asciiTheme="minorHAnsi" w:hAnsiTheme="minorHAnsi" w:cstheme="minorBidi"/>
                <w:noProof/>
                <w:sz w:val="22"/>
              </w:rPr>
              <w:tab/>
            </w:r>
            <w:r w:rsidRPr="00910B6E">
              <w:rPr>
                <w:rStyle w:val="Hyperlink"/>
                <w:noProof/>
              </w:rPr>
              <w:t>Analisis Statistik</w:t>
            </w:r>
            <w:r>
              <w:rPr>
                <w:noProof/>
                <w:webHidden/>
              </w:rPr>
              <w:tab/>
            </w:r>
            <w:r>
              <w:rPr>
                <w:noProof/>
                <w:webHidden/>
              </w:rPr>
              <w:fldChar w:fldCharType="begin"/>
            </w:r>
            <w:r>
              <w:rPr>
                <w:noProof/>
                <w:webHidden/>
              </w:rPr>
              <w:instrText xml:space="preserve"> PAGEREF _Toc128943870 \h </w:instrText>
            </w:r>
          </w:ins>
          <w:r>
            <w:rPr>
              <w:noProof/>
              <w:webHidden/>
            </w:rPr>
          </w:r>
          <w:r>
            <w:rPr>
              <w:noProof/>
              <w:webHidden/>
            </w:rPr>
            <w:fldChar w:fldCharType="separate"/>
          </w:r>
          <w:ins w:id="181" w:author="ilham.nur@office.ui.ac.id" w:date="2023-03-05T21:23:00Z">
            <w:r>
              <w:rPr>
                <w:noProof/>
                <w:webHidden/>
              </w:rPr>
              <w:t>48</w:t>
            </w:r>
            <w:r>
              <w:rPr>
                <w:noProof/>
                <w:webHidden/>
              </w:rPr>
              <w:fldChar w:fldCharType="end"/>
            </w:r>
            <w:r w:rsidRPr="00910B6E">
              <w:rPr>
                <w:rStyle w:val="Hyperlink"/>
                <w:noProof/>
              </w:rPr>
              <w:fldChar w:fldCharType="end"/>
            </w:r>
          </w:ins>
        </w:p>
        <w:p w14:paraId="5825C63F" w14:textId="7FB07CF4" w:rsidR="00A262DF" w:rsidRDefault="00A262DF">
          <w:pPr>
            <w:pStyle w:val="TOC1"/>
            <w:tabs>
              <w:tab w:val="left" w:pos="1100"/>
            </w:tabs>
            <w:rPr>
              <w:ins w:id="182" w:author="ilham.nur@office.ui.ac.id" w:date="2023-03-05T21:23:00Z"/>
              <w:rFonts w:asciiTheme="minorHAnsi" w:hAnsiTheme="minorHAnsi" w:cstheme="minorBidi"/>
              <w:b w:val="0"/>
              <w:noProof/>
              <w:sz w:val="22"/>
            </w:rPr>
          </w:pPr>
          <w:ins w:id="183"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"_Toc128943871"</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BAB 3</w:t>
            </w:r>
            <w:r>
              <w:rPr>
                <w:rFonts w:asciiTheme="minorHAnsi" w:hAnsiTheme="minorHAnsi" w:cstheme="minorBidi"/>
                <w:b w:val="0"/>
                <w:noProof/>
                <w:sz w:val="22"/>
              </w:rPr>
              <w:tab/>
            </w:r>
            <w:r w:rsidRPr="00910B6E">
              <w:rPr>
                <w:rStyle w:val="Hyperlink"/>
                <w:noProof/>
              </w:rPr>
              <w:t xml:space="preserve"> METODOLOGI DAN PELAKSANAAN RISET</w:t>
            </w:r>
            <w:r>
              <w:rPr>
                <w:noProof/>
                <w:webHidden/>
              </w:rPr>
              <w:tab/>
            </w:r>
            <w:r>
              <w:rPr>
                <w:noProof/>
                <w:webHidden/>
              </w:rPr>
              <w:fldChar w:fldCharType="begin"/>
            </w:r>
            <w:r>
              <w:rPr>
                <w:noProof/>
                <w:webHidden/>
              </w:rPr>
              <w:instrText xml:space="preserve"> PAGEREF _Toc128943871 \h </w:instrText>
            </w:r>
          </w:ins>
          <w:r>
            <w:rPr>
              <w:noProof/>
              <w:webHidden/>
            </w:rPr>
          </w:r>
          <w:r>
            <w:rPr>
              <w:noProof/>
              <w:webHidden/>
            </w:rPr>
            <w:fldChar w:fldCharType="separate"/>
          </w:r>
          <w:ins w:id="184" w:author="ilham.nur@office.ui.ac.id" w:date="2023-03-05T21:23:00Z">
            <w:r>
              <w:rPr>
                <w:noProof/>
                <w:webHidden/>
              </w:rPr>
              <w:t>50</w:t>
            </w:r>
            <w:r>
              <w:rPr>
                <w:noProof/>
                <w:webHidden/>
              </w:rPr>
              <w:fldChar w:fldCharType="end"/>
            </w:r>
            <w:r w:rsidRPr="00910B6E">
              <w:rPr>
                <w:rStyle w:val="Hyperlink"/>
                <w:noProof/>
              </w:rPr>
              <w:fldChar w:fldCharType="end"/>
            </w:r>
          </w:ins>
        </w:p>
        <w:p w14:paraId="3C3339DA" w14:textId="7EB5BCD1" w:rsidR="00A262DF" w:rsidRDefault="00A262DF">
          <w:pPr>
            <w:pStyle w:val="TOC2"/>
            <w:tabs>
              <w:tab w:val="left" w:pos="880"/>
              <w:tab w:val="right" w:leader="dot" w:pos="8494"/>
            </w:tabs>
            <w:rPr>
              <w:ins w:id="185" w:author="ilham.nur@office.ui.ac.id" w:date="2023-03-05T21:23:00Z"/>
              <w:rFonts w:asciiTheme="minorHAnsi" w:hAnsiTheme="minorHAnsi" w:cstheme="minorBidi"/>
              <w:noProof/>
              <w:sz w:val="22"/>
            </w:rPr>
          </w:pPr>
          <w:ins w:id="186"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"_Toc128943872"</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3.1</w:t>
            </w:r>
            <w:r>
              <w:rPr>
                <w:rFonts w:asciiTheme="minorHAnsi" w:hAnsiTheme="minorHAnsi" w:cstheme="minorBidi"/>
                <w:noProof/>
                <w:sz w:val="22"/>
              </w:rPr>
              <w:tab/>
            </w:r>
            <w:r w:rsidRPr="00910B6E">
              <w:rPr>
                <w:rStyle w:val="Hyperlink"/>
                <w:noProof/>
              </w:rPr>
              <w:t>Profil Perusahaan</w:t>
            </w:r>
            <w:r>
              <w:rPr>
                <w:noProof/>
                <w:webHidden/>
              </w:rPr>
              <w:tab/>
            </w:r>
            <w:r>
              <w:rPr>
                <w:noProof/>
                <w:webHidden/>
              </w:rPr>
              <w:fldChar w:fldCharType="begin"/>
            </w:r>
            <w:r>
              <w:rPr>
                <w:noProof/>
                <w:webHidden/>
              </w:rPr>
              <w:instrText xml:space="preserve"> PAGEREF _Toc128943872 \h </w:instrText>
            </w:r>
          </w:ins>
          <w:r>
            <w:rPr>
              <w:noProof/>
              <w:webHidden/>
            </w:rPr>
          </w:r>
          <w:r>
            <w:rPr>
              <w:noProof/>
              <w:webHidden/>
            </w:rPr>
            <w:fldChar w:fldCharType="separate"/>
          </w:r>
          <w:ins w:id="187" w:author="ilham.nur@office.ui.ac.id" w:date="2023-03-05T21:23:00Z">
            <w:r>
              <w:rPr>
                <w:noProof/>
                <w:webHidden/>
              </w:rPr>
              <w:t>50</w:t>
            </w:r>
            <w:r>
              <w:rPr>
                <w:noProof/>
                <w:webHidden/>
              </w:rPr>
              <w:fldChar w:fldCharType="end"/>
            </w:r>
            <w:r w:rsidRPr="00910B6E">
              <w:rPr>
                <w:rStyle w:val="Hyperlink"/>
                <w:noProof/>
              </w:rPr>
              <w:fldChar w:fldCharType="end"/>
            </w:r>
          </w:ins>
        </w:p>
        <w:p w14:paraId="143F274E" w14:textId="561071AE" w:rsidR="00A262DF" w:rsidRDefault="00A262DF">
          <w:pPr>
            <w:pStyle w:val="TOC2"/>
            <w:tabs>
              <w:tab w:val="left" w:pos="880"/>
              <w:tab w:val="right" w:leader="dot" w:pos="8494"/>
            </w:tabs>
            <w:rPr>
              <w:ins w:id="188" w:author="ilham.nur@office.ui.ac.id" w:date="2023-03-05T21:23:00Z"/>
              <w:rFonts w:asciiTheme="minorHAnsi" w:hAnsiTheme="minorHAnsi" w:cstheme="minorBidi"/>
              <w:noProof/>
              <w:sz w:val="22"/>
            </w:rPr>
          </w:pPr>
          <w:ins w:id="189"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"_Toc128943873"</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3.2</w:t>
            </w:r>
            <w:r>
              <w:rPr>
                <w:rFonts w:asciiTheme="minorHAnsi" w:hAnsiTheme="minorHAnsi" w:cstheme="minorBidi"/>
                <w:noProof/>
                <w:sz w:val="22"/>
              </w:rPr>
              <w:tab/>
            </w:r>
            <w:r w:rsidRPr="00910B6E">
              <w:rPr>
                <w:rStyle w:val="Hyperlink"/>
                <w:noProof/>
              </w:rPr>
              <w:t>Metodologi Riset</w:t>
            </w:r>
            <w:r>
              <w:rPr>
                <w:noProof/>
                <w:webHidden/>
              </w:rPr>
              <w:tab/>
            </w:r>
            <w:r>
              <w:rPr>
                <w:noProof/>
                <w:webHidden/>
              </w:rPr>
              <w:fldChar w:fldCharType="begin"/>
            </w:r>
            <w:r>
              <w:rPr>
                <w:noProof/>
                <w:webHidden/>
              </w:rPr>
              <w:instrText xml:space="preserve"> PAGEREF _Toc128943873 \h </w:instrText>
            </w:r>
          </w:ins>
          <w:r>
            <w:rPr>
              <w:noProof/>
              <w:webHidden/>
            </w:rPr>
          </w:r>
          <w:r>
            <w:rPr>
              <w:noProof/>
              <w:webHidden/>
            </w:rPr>
            <w:fldChar w:fldCharType="separate"/>
          </w:r>
          <w:ins w:id="190" w:author="ilham.nur@office.ui.ac.id" w:date="2023-03-05T21:23:00Z">
            <w:r>
              <w:rPr>
                <w:noProof/>
                <w:webHidden/>
              </w:rPr>
              <w:t>52</w:t>
            </w:r>
            <w:r>
              <w:rPr>
                <w:noProof/>
                <w:webHidden/>
              </w:rPr>
              <w:fldChar w:fldCharType="end"/>
            </w:r>
            <w:r w:rsidRPr="00910B6E">
              <w:rPr>
                <w:rStyle w:val="Hyperlink"/>
                <w:noProof/>
              </w:rPr>
              <w:fldChar w:fldCharType="end"/>
            </w:r>
          </w:ins>
        </w:p>
        <w:p w14:paraId="55D39D46" w14:textId="6451AD37" w:rsidR="00A262DF" w:rsidRDefault="00A262DF">
          <w:pPr>
            <w:pStyle w:val="TOC2"/>
            <w:tabs>
              <w:tab w:val="left" w:pos="880"/>
              <w:tab w:val="right" w:leader="dot" w:pos="8494"/>
            </w:tabs>
            <w:rPr>
              <w:ins w:id="191" w:author="ilham.nur@office.ui.ac.id" w:date="2023-03-05T21:23:00Z"/>
              <w:rFonts w:asciiTheme="minorHAnsi" w:hAnsiTheme="minorHAnsi" w:cstheme="minorBidi"/>
              <w:noProof/>
              <w:sz w:val="22"/>
            </w:rPr>
          </w:pPr>
          <w:ins w:id="192"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"_Toc128943875"</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3.3</w:t>
            </w:r>
            <w:r>
              <w:rPr>
                <w:rFonts w:asciiTheme="minorHAnsi" w:hAnsiTheme="minorHAnsi" w:cstheme="minorBidi"/>
                <w:noProof/>
                <w:sz w:val="22"/>
              </w:rPr>
              <w:tab/>
            </w:r>
            <w:r w:rsidRPr="00910B6E">
              <w:rPr>
                <w:rStyle w:val="Hyperlink"/>
                <w:noProof/>
              </w:rPr>
              <w:t>Studi Literatur</w:t>
            </w:r>
            <w:r>
              <w:rPr>
                <w:noProof/>
                <w:webHidden/>
              </w:rPr>
              <w:tab/>
            </w:r>
            <w:r>
              <w:rPr>
                <w:noProof/>
                <w:webHidden/>
              </w:rPr>
              <w:fldChar w:fldCharType="begin"/>
            </w:r>
            <w:r>
              <w:rPr>
                <w:noProof/>
                <w:webHidden/>
              </w:rPr>
              <w:instrText xml:space="preserve"> PAGEREF _Toc128943875 \h </w:instrText>
            </w:r>
          </w:ins>
          <w:r>
            <w:rPr>
              <w:noProof/>
              <w:webHidden/>
            </w:rPr>
          </w:r>
          <w:r>
            <w:rPr>
              <w:noProof/>
              <w:webHidden/>
            </w:rPr>
            <w:fldChar w:fldCharType="separate"/>
          </w:r>
          <w:ins w:id="193" w:author="ilham.nur@office.ui.ac.id" w:date="2023-03-05T21:23:00Z">
            <w:r>
              <w:rPr>
                <w:noProof/>
                <w:webHidden/>
              </w:rPr>
              <w:t>52</w:t>
            </w:r>
            <w:r>
              <w:rPr>
                <w:noProof/>
                <w:webHidden/>
              </w:rPr>
              <w:fldChar w:fldCharType="end"/>
            </w:r>
            <w:r w:rsidRPr="00910B6E">
              <w:rPr>
                <w:rStyle w:val="Hyperlink"/>
                <w:noProof/>
              </w:rPr>
              <w:fldChar w:fldCharType="end"/>
            </w:r>
          </w:ins>
        </w:p>
        <w:p w14:paraId="32455A47" w14:textId="2430FE58" w:rsidR="00A262DF" w:rsidRDefault="00A262DF">
          <w:pPr>
            <w:pStyle w:val="TOC2"/>
            <w:tabs>
              <w:tab w:val="left" w:pos="880"/>
              <w:tab w:val="right" w:leader="dot" w:pos="8494"/>
            </w:tabs>
            <w:rPr>
              <w:ins w:id="194" w:author="ilham.nur@office.ui.ac.id" w:date="2023-03-05T21:23:00Z"/>
              <w:rFonts w:asciiTheme="minorHAnsi" w:hAnsiTheme="minorHAnsi" w:cstheme="minorBidi"/>
              <w:noProof/>
              <w:sz w:val="22"/>
            </w:rPr>
          </w:pPr>
          <w:ins w:id="195"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"_Toc128943876"</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3.4</w:t>
            </w:r>
            <w:r>
              <w:rPr>
                <w:rFonts w:asciiTheme="minorHAnsi" w:hAnsiTheme="minorHAnsi" w:cstheme="minorBidi"/>
                <w:noProof/>
                <w:sz w:val="22"/>
              </w:rPr>
              <w:tab/>
            </w:r>
            <w:r w:rsidRPr="00910B6E">
              <w:rPr>
                <w:rStyle w:val="Hyperlink"/>
                <w:noProof/>
              </w:rPr>
              <w:t>Keselarasan dengan Ilmu Teknik Industri</w:t>
            </w:r>
            <w:r>
              <w:rPr>
                <w:noProof/>
                <w:webHidden/>
              </w:rPr>
              <w:tab/>
            </w:r>
            <w:r>
              <w:rPr>
                <w:noProof/>
                <w:webHidden/>
              </w:rPr>
              <w:fldChar w:fldCharType="begin"/>
            </w:r>
            <w:r>
              <w:rPr>
                <w:noProof/>
                <w:webHidden/>
              </w:rPr>
              <w:instrText xml:space="preserve"> PAGEREF _Toc128943876 \h </w:instrText>
            </w:r>
          </w:ins>
          <w:r>
            <w:rPr>
              <w:noProof/>
              <w:webHidden/>
            </w:rPr>
          </w:r>
          <w:r>
            <w:rPr>
              <w:noProof/>
              <w:webHidden/>
            </w:rPr>
            <w:fldChar w:fldCharType="separate"/>
          </w:r>
          <w:ins w:id="196" w:author="ilham.nur@office.ui.ac.id" w:date="2023-03-05T21:23:00Z">
            <w:r>
              <w:rPr>
                <w:noProof/>
                <w:webHidden/>
              </w:rPr>
              <w:t>53</w:t>
            </w:r>
            <w:r>
              <w:rPr>
                <w:noProof/>
                <w:webHidden/>
              </w:rPr>
              <w:fldChar w:fldCharType="end"/>
            </w:r>
            <w:r w:rsidRPr="00910B6E">
              <w:rPr>
                <w:rStyle w:val="Hyperlink"/>
                <w:noProof/>
              </w:rPr>
              <w:fldChar w:fldCharType="end"/>
            </w:r>
          </w:ins>
        </w:p>
        <w:p w14:paraId="29A51316" w14:textId="59F9F93A" w:rsidR="00A262DF" w:rsidRDefault="00A262DF">
          <w:pPr>
            <w:pStyle w:val="TOC2"/>
            <w:tabs>
              <w:tab w:val="left" w:pos="880"/>
              <w:tab w:val="right" w:leader="dot" w:pos="8494"/>
            </w:tabs>
            <w:rPr>
              <w:ins w:id="197" w:author="ilham.nur@office.ui.ac.id" w:date="2023-03-05T21:23:00Z"/>
              <w:rFonts w:asciiTheme="minorHAnsi" w:hAnsiTheme="minorHAnsi" w:cstheme="minorBidi"/>
              <w:noProof/>
              <w:sz w:val="22"/>
            </w:rPr>
          </w:pPr>
          <w:ins w:id="198"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"_Toc128943877"</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3.5</w:t>
            </w:r>
            <w:r>
              <w:rPr>
                <w:rFonts w:asciiTheme="minorHAnsi" w:hAnsiTheme="minorHAnsi" w:cstheme="minorBidi"/>
                <w:noProof/>
                <w:sz w:val="22"/>
              </w:rPr>
              <w:tab/>
            </w:r>
            <w:r w:rsidRPr="00910B6E">
              <w:rPr>
                <w:rStyle w:val="Hyperlink"/>
                <w:noProof/>
              </w:rPr>
              <w:t>Mencari dan Menentukan Celah Penelitian</w:t>
            </w:r>
            <w:r>
              <w:rPr>
                <w:noProof/>
                <w:webHidden/>
              </w:rPr>
              <w:tab/>
            </w:r>
            <w:r>
              <w:rPr>
                <w:noProof/>
                <w:webHidden/>
              </w:rPr>
              <w:fldChar w:fldCharType="begin"/>
            </w:r>
            <w:r>
              <w:rPr>
                <w:noProof/>
                <w:webHidden/>
              </w:rPr>
              <w:instrText xml:space="preserve"> PAGEREF _Toc128943877 \h </w:instrText>
            </w:r>
          </w:ins>
          <w:r>
            <w:rPr>
              <w:noProof/>
              <w:webHidden/>
            </w:rPr>
          </w:r>
          <w:r>
            <w:rPr>
              <w:noProof/>
              <w:webHidden/>
            </w:rPr>
            <w:fldChar w:fldCharType="separate"/>
          </w:r>
          <w:ins w:id="199" w:author="ilham.nur@office.ui.ac.id" w:date="2023-03-05T21:23:00Z">
            <w:r>
              <w:rPr>
                <w:noProof/>
                <w:webHidden/>
              </w:rPr>
              <w:t>55</w:t>
            </w:r>
            <w:r>
              <w:rPr>
                <w:noProof/>
                <w:webHidden/>
              </w:rPr>
              <w:fldChar w:fldCharType="end"/>
            </w:r>
            <w:r w:rsidRPr="00910B6E">
              <w:rPr>
                <w:rStyle w:val="Hyperlink"/>
                <w:noProof/>
              </w:rPr>
              <w:fldChar w:fldCharType="end"/>
            </w:r>
          </w:ins>
        </w:p>
        <w:p w14:paraId="3CD9FCCC" w14:textId="0D2DF9FE" w:rsidR="00A262DF" w:rsidRDefault="00A262DF">
          <w:pPr>
            <w:pStyle w:val="TOC2"/>
            <w:tabs>
              <w:tab w:val="left" w:pos="880"/>
              <w:tab w:val="right" w:leader="dot" w:pos="8494"/>
            </w:tabs>
            <w:rPr>
              <w:ins w:id="200" w:author="ilham.nur@office.ui.ac.id" w:date="2023-03-05T21:23:00Z"/>
              <w:rFonts w:asciiTheme="minorHAnsi" w:hAnsiTheme="minorHAnsi" w:cstheme="minorBidi"/>
              <w:noProof/>
              <w:sz w:val="22"/>
            </w:rPr>
          </w:pPr>
          <w:ins w:id="201"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"_Toc128943879"</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3.6</w:t>
            </w:r>
            <w:r>
              <w:rPr>
                <w:rFonts w:asciiTheme="minorHAnsi" w:hAnsiTheme="minorHAnsi" w:cstheme="minorBidi"/>
                <w:noProof/>
                <w:sz w:val="22"/>
              </w:rPr>
              <w:tab/>
            </w:r>
            <w:r w:rsidRPr="00910B6E">
              <w:rPr>
                <w:rStyle w:val="Hyperlink"/>
                <w:noProof/>
              </w:rPr>
              <w:t>Penentuan Sumber dan Pakar</w:t>
            </w:r>
            <w:r>
              <w:rPr>
                <w:noProof/>
                <w:webHidden/>
              </w:rPr>
              <w:tab/>
            </w:r>
            <w:r>
              <w:rPr>
                <w:noProof/>
                <w:webHidden/>
              </w:rPr>
              <w:fldChar w:fldCharType="begin"/>
            </w:r>
            <w:r>
              <w:rPr>
                <w:noProof/>
                <w:webHidden/>
              </w:rPr>
              <w:instrText xml:space="preserve"> PAGEREF _Toc128943879 \h </w:instrText>
            </w:r>
          </w:ins>
          <w:r>
            <w:rPr>
              <w:noProof/>
              <w:webHidden/>
            </w:rPr>
          </w:r>
          <w:r>
            <w:rPr>
              <w:noProof/>
              <w:webHidden/>
            </w:rPr>
            <w:fldChar w:fldCharType="separate"/>
          </w:r>
          <w:ins w:id="202" w:author="ilham.nur@office.ui.ac.id" w:date="2023-03-05T21:23:00Z">
            <w:r>
              <w:rPr>
                <w:noProof/>
                <w:webHidden/>
              </w:rPr>
              <w:t>56</w:t>
            </w:r>
            <w:r>
              <w:rPr>
                <w:noProof/>
                <w:webHidden/>
              </w:rPr>
              <w:fldChar w:fldCharType="end"/>
            </w:r>
            <w:r w:rsidRPr="00910B6E">
              <w:rPr>
                <w:rStyle w:val="Hyperlink"/>
                <w:noProof/>
              </w:rPr>
              <w:fldChar w:fldCharType="end"/>
            </w:r>
          </w:ins>
        </w:p>
        <w:p w14:paraId="11C3F4BB" w14:textId="7C63216F" w:rsidR="00A262DF" w:rsidRDefault="00A262DF">
          <w:pPr>
            <w:pStyle w:val="TOC2"/>
            <w:tabs>
              <w:tab w:val="left" w:pos="880"/>
              <w:tab w:val="right" w:leader="dot" w:pos="8494"/>
            </w:tabs>
            <w:rPr>
              <w:ins w:id="203" w:author="ilham.nur@office.ui.ac.id" w:date="2023-03-05T21:23:00Z"/>
              <w:rFonts w:asciiTheme="minorHAnsi" w:hAnsiTheme="minorHAnsi" w:cstheme="minorBidi"/>
              <w:noProof/>
              <w:sz w:val="22"/>
            </w:rPr>
          </w:pPr>
          <w:ins w:id="204"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"_Toc128943880"</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3.7</w:t>
            </w:r>
            <w:r>
              <w:rPr>
                <w:rFonts w:asciiTheme="minorHAnsi" w:hAnsiTheme="minorHAnsi" w:cstheme="minorBidi"/>
                <w:noProof/>
                <w:sz w:val="22"/>
              </w:rPr>
              <w:tab/>
            </w:r>
            <w:r w:rsidRPr="00910B6E">
              <w:rPr>
                <w:rStyle w:val="Hyperlink"/>
                <w:noProof/>
              </w:rPr>
              <w:t>Melakukan Penyusunan Kuesioner</w:t>
            </w:r>
            <w:r>
              <w:rPr>
                <w:noProof/>
                <w:webHidden/>
              </w:rPr>
              <w:tab/>
            </w:r>
            <w:r>
              <w:rPr>
                <w:noProof/>
                <w:webHidden/>
              </w:rPr>
              <w:fldChar w:fldCharType="begin"/>
            </w:r>
            <w:r>
              <w:rPr>
                <w:noProof/>
                <w:webHidden/>
              </w:rPr>
              <w:instrText xml:space="preserve"> PAGEREF _Toc128943880 \h </w:instrText>
            </w:r>
          </w:ins>
          <w:r>
            <w:rPr>
              <w:noProof/>
              <w:webHidden/>
            </w:rPr>
          </w:r>
          <w:r>
            <w:rPr>
              <w:noProof/>
              <w:webHidden/>
            </w:rPr>
            <w:fldChar w:fldCharType="separate"/>
          </w:r>
          <w:ins w:id="205" w:author="ilham.nur@office.ui.ac.id" w:date="2023-03-05T21:23:00Z">
            <w:r>
              <w:rPr>
                <w:noProof/>
                <w:webHidden/>
              </w:rPr>
              <w:t>59</w:t>
            </w:r>
            <w:r>
              <w:rPr>
                <w:noProof/>
                <w:webHidden/>
              </w:rPr>
              <w:fldChar w:fldCharType="end"/>
            </w:r>
            <w:r w:rsidRPr="00910B6E">
              <w:rPr>
                <w:rStyle w:val="Hyperlink"/>
                <w:noProof/>
              </w:rPr>
              <w:fldChar w:fldCharType="end"/>
            </w:r>
          </w:ins>
        </w:p>
        <w:p w14:paraId="25905C83" w14:textId="4866B8E3" w:rsidR="00A262DF" w:rsidRDefault="00A262DF">
          <w:pPr>
            <w:pStyle w:val="TOC2"/>
            <w:tabs>
              <w:tab w:val="left" w:pos="880"/>
              <w:tab w:val="right" w:leader="dot" w:pos="8494"/>
            </w:tabs>
            <w:rPr>
              <w:ins w:id="206" w:author="ilham.nur@office.ui.ac.id" w:date="2023-03-05T21:23:00Z"/>
              <w:rFonts w:asciiTheme="minorHAnsi" w:hAnsiTheme="minorHAnsi" w:cstheme="minorBidi"/>
              <w:noProof/>
              <w:sz w:val="22"/>
            </w:rPr>
          </w:pPr>
          <w:ins w:id="207"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"_Toc128943881"</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3.8</w:t>
            </w:r>
            <w:r>
              <w:rPr>
                <w:rFonts w:asciiTheme="minorHAnsi" w:hAnsiTheme="minorHAnsi" w:cstheme="minorBidi"/>
                <w:noProof/>
                <w:sz w:val="22"/>
              </w:rPr>
              <w:tab/>
            </w:r>
            <w:r w:rsidRPr="00910B6E">
              <w:rPr>
                <w:rStyle w:val="Hyperlink"/>
                <w:noProof/>
              </w:rPr>
              <w:t>Perancangan Arsitektur Sistem</w:t>
            </w:r>
            <w:r>
              <w:rPr>
                <w:noProof/>
                <w:webHidden/>
              </w:rPr>
              <w:tab/>
            </w:r>
            <w:r>
              <w:rPr>
                <w:noProof/>
                <w:webHidden/>
              </w:rPr>
              <w:fldChar w:fldCharType="begin"/>
            </w:r>
            <w:r>
              <w:rPr>
                <w:noProof/>
                <w:webHidden/>
              </w:rPr>
              <w:instrText xml:space="preserve"> PAGEREF _Toc128943881 \h </w:instrText>
            </w:r>
          </w:ins>
          <w:r>
            <w:rPr>
              <w:noProof/>
              <w:webHidden/>
            </w:rPr>
          </w:r>
          <w:r>
            <w:rPr>
              <w:noProof/>
              <w:webHidden/>
            </w:rPr>
            <w:fldChar w:fldCharType="separate"/>
          </w:r>
          <w:ins w:id="208" w:author="ilham.nur@office.ui.ac.id" w:date="2023-03-05T21:23:00Z">
            <w:r>
              <w:rPr>
                <w:noProof/>
                <w:webHidden/>
              </w:rPr>
              <w:t>62</w:t>
            </w:r>
            <w:r>
              <w:rPr>
                <w:noProof/>
                <w:webHidden/>
              </w:rPr>
              <w:fldChar w:fldCharType="end"/>
            </w:r>
            <w:r w:rsidRPr="00910B6E">
              <w:rPr>
                <w:rStyle w:val="Hyperlink"/>
                <w:noProof/>
              </w:rPr>
              <w:fldChar w:fldCharType="end"/>
            </w:r>
          </w:ins>
        </w:p>
        <w:p w14:paraId="2E39D85F" w14:textId="7FDF6590" w:rsidR="00A262DF" w:rsidRDefault="00A262DF">
          <w:pPr>
            <w:pStyle w:val="TOC3"/>
            <w:rPr>
              <w:ins w:id="209" w:author="ilham.nur@office.ui.ac.id" w:date="2023-03-05T21:23:00Z"/>
              <w:rFonts w:asciiTheme="minorHAnsi" w:hAnsiTheme="minorHAnsi" w:cstheme="minorBidi"/>
              <w:noProof/>
              <w:sz w:val="22"/>
            </w:rPr>
          </w:pPr>
          <w:ins w:id="210"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"_Toc128943882"</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3.8.1</w:t>
            </w:r>
            <w:r>
              <w:rPr>
                <w:rFonts w:asciiTheme="minorHAnsi" w:hAnsiTheme="minorHAnsi" w:cstheme="minorBidi"/>
                <w:noProof/>
                <w:sz w:val="22"/>
              </w:rPr>
              <w:tab/>
            </w:r>
            <w:r w:rsidRPr="00910B6E">
              <w:rPr>
                <w:rStyle w:val="Hyperlink"/>
                <w:noProof/>
              </w:rPr>
              <w:t>Arsitektur Sistem</w:t>
            </w:r>
            <w:r>
              <w:rPr>
                <w:noProof/>
                <w:webHidden/>
              </w:rPr>
              <w:tab/>
            </w:r>
            <w:r>
              <w:rPr>
                <w:noProof/>
                <w:webHidden/>
              </w:rPr>
              <w:fldChar w:fldCharType="begin"/>
            </w:r>
            <w:r>
              <w:rPr>
                <w:noProof/>
                <w:webHidden/>
              </w:rPr>
              <w:instrText xml:space="preserve"> PAGEREF _Toc128943882 \h </w:instrText>
            </w:r>
          </w:ins>
          <w:r>
            <w:rPr>
              <w:noProof/>
              <w:webHidden/>
            </w:rPr>
          </w:r>
          <w:r>
            <w:rPr>
              <w:noProof/>
              <w:webHidden/>
            </w:rPr>
            <w:fldChar w:fldCharType="separate"/>
          </w:r>
          <w:ins w:id="211" w:author="ilham.nur@office.ui.ac.id" w:date="2023-03-05T21:23:00Z">
            <w:r>
              <w:rPr>
                <w:noProof/>
                <w:webHidden/>
              </w:rPr>
              <w:t>63</w:t>
            </w:r>
            <w:r>
              <w:rPr>
                <w:noProof/>
                <w:webHidden/>
              </w:rPr>
              <w:fldChar w:fldCharType="end"/>
            </w:r>
            <w:r w:rsidRPr="00910B6E">
              <w:rPr>
                <w:rStyle w:val="Hyperlink"/>
                <w:noProof/>
              </w:rPr>
              <w:fldChar w:fldCharType="end"/>
            </w:r>
          </w:ins>
        </w:p>
        <w:p w14:paraId="7C2E72A0" w14:textId="306DBD98" w:rsidR="00A262DF" w:rsidRDefault="00A262DF">
          <w:pPr>
            <w:pStyle w:val="TOC2"/>
            <w:tabs>
              <w:tab w:val="left" w:pos="880"/>
              <w:tab w:val="right" w:leader="dot" w:pos="8494"/>
            </w:tabs>
            <w:rPr>
              <w:ins w:id="212" w:author="ilham.nur@office.ui.ac.id" w:date="2023-03-05T21:23:00Z"/>
              <w:rFonts w:asciiTheme="minorHAnsi" w:hAnsiTheme="minorHAnsi" w:cstheme="minorBidi"/>
              <w:noProof/>
              <w:sz w:val="22"/>
            </w:rPr>
          </w:pPr>
          <w:ins w:id="213"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"_Toc128943884"</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3.9</w:t>
            </w:r>
            <w:r>
              <w:rPr>
                <w:rFonts w:asciiTheme="minorHAnsi" w:hAnsiTheme="minorHAnsi" w:cstheme="minorBidi"/>
                <w:noProof/>
                <w:sz w:val="22"/>
              </w:rPr>
              <w:tab/>
            </w:r>
            <w:r w:rsidRPr="00910B6E">
              <w:rPr>
                <w:rStyle w:val="Hyperlink"/>
                <w:noProof/>
              </w:rPr>
              <w:t>Melakukan Pengumpulan Data</w:t>
            </w:r>
            <w:r>
              <w:rPr>
                <w:noProof/>
                <w:webHidden/>
              </w:rPr>
              <w:tab/>
            </w:r>
            <w:r>
              <w:rPr>
                <w:noProof/>
                <w:webHidden/>
              </w:rPr>
              <w:fldChar w:fldCharType="begin"/>
            </w:r>
            <w:r>
              <w:rPr>
                <w:noProof/>
                <w:webHidden/>
              </w:rPr>
              <w:instrText xml:space="preserve"> PAGEREF _Toc128943884 \h </w:instrText>
            </w:r>
          </w:ins>
          <w:r>
            <w:rPr>
              <w:noProof/>
              <w:webHidden/>
            </w:rPr>
          </w:r>
          <w:r>
            <w:rPr>
              <w:noProof/>
              <w:webHidden/>
            </w:rPr>
            <w:fldChar w:fldCharType="separate"/>
          </w:r>
          <w:ins w:id="214" w:author="ilham.nur@office.ui.ac.id" w:date="2023-03-05T21:23:00Z">
            <w:r>
              <w:rPr>
                <w:noProof/>
                <w:webHidden/>
              </w:rPr>
              <w:t>74</w:t>
            </w:r>
            <w:r>
              <w:rPr>
                <w:noProof/>
                <w:webHidden/>
              </w:rPr>
              <w:fldChar w:fldCharType="end"/>
            </w:r>
            <w:r w:rsidRPr="00910B6E">
              <w:rPr>
                <w:rStyle w:val="Hyperlink"/>
                <w:noProof/>
              </w:rPr>
              <w:fldChar w:fldCharType="end"/>
            </w:r>
          </w:ins>
        </w:p>
        <w:p w14:paraId="1CF05438" w14:textId="5E9AA9DD" w:rsidR="00A262DF" w:rsidRDefault="00A262DF">
          <w:pPr>
            <w:pStyle w:val="TOC2"/>
            <w:tabs>
              <w:tab w:val="left" w:pos="880"/>
              <w:tab w:val="right" w:leader="dot" w:pos="8494"/>
            </w:tabs>
            <w:rPr>
              <w:ins w:id="215" w:author="ilham.nur@office.ui.ac.id" w:date="2023-03-05T21:23:00Z"/>
              <w:rFonts w:asciiTheme="minorHAnsi" w:hAnsiTheme="minorHAnsi" w:cstheme="minorBidi"/>
              <w:noProof/>
              <w:sz w:val="22"/>
            </w:rPr>
          </w:pPr>
          <w:ins w:id="216"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"_Toc128943885"</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3.10</w:t>
            </w:r>
            <w:r>
              <w:rPr>
                <w:rFonts w:asciiTheme="minorHAnsi" w:hAnsiTheme="minorHAnsi" w:cstheme="minorBidi"/>
                <w:noProof/>
                <w:sz w:val="22"/>
              </w:rPr>
              <w:tab/>
            </w:r>
            <w:r w:rsidRPr="00910B6E">
              <w:rPr>
                <w:rStyle w:val="Hyperlink"/>
                <w:noProof/>
              </w:rPr>
              <w:t>Melakukan Pembangunan Basis Data</w:t>
            </w:r>
            <w:r>
              <w:rPr>
                <w:noProof/>
                <w:webHidden/>
              </w:rPr>
              <w:tab/>
            </w:r>
            <w:r>
              <w:rPr>
                <w:noProof/>
                <w:webHidden/>
              </w:rPr>
              <w:fldChar w:fldCharType="begin"/>
            </w:r>
            <w:r>
              <w:rPr>
                <w:noProof/>
                <w:webHidden/>
              </w:rPr>
              <w:instrText xml:space="preserve"> PAGEREF _Toc128943885 \h </w:instrText>
            </w:r>
          </w:ins>
          <w:r>
            <w:rPr>
              <w:noProof/>
              <w:webHidden/>
            </w:rPr>
          </w:r>
          <w:r>
            <w:rPr>
              <w:noProof/>
              <w:webHidden/>
            </w:rPr>
            <w:fldChar w:fldCharType="separate"/>
          </w:r>
          <w:ins w:id="217" w:author="ilham.nur@office.ui.ac.id" w:date="2023-03-05T21:23:00Z">
            <w:r>
              <w:rPr>
                <w:noProof/>
                <w:webHidden/>
              </w:rPr>
              <w:t>74</w:t>
            </w:r>
            <w:r>
              <w:rPr>
                <w:noProof/>
                <w:webHidden/>
              </w:rPr>
              <w:fldChar w:fldCharType="end"/>
            </w:r>
            <w:r w:rsidRPr="00910B6E">
              <w:rPr>
                <w:rStyle w:val="Hyperlink"/>
                <w:noProof/>
              </w:rPr>
              <w:fldChar w:fldCharType="end"/>
            </w:r>
          </w:ins>
        </w:p>
        <w:p w14:paraId="4ADBB7FE" w14:textId="39129201" w:rsidR="00A262DF" w:rsidRDefault="00A262DF">
          <w:pPr>
            <w:pStyle w:val="TOC3"/>
            <w:rPr>
              <w:ins w:id="218" w:author="ilham.nur@office.ui.ac.id" w:date="2023-03-05T21:23:00Z"/>
              <w:rFonts w:asciiTheme="minorHAnsi" w:hAnsiTheme="minorHAnsi" w:cstheme="minorBidi"/>
              <w:noProof/>
              <w:sz w:val="22"/>
            </w:rPr>
          </w:pPr>
          <w:ins w:id="219"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"_Toc128943886"</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3.10.1</w:t>
            </w:r>
            <w:r>
              <w:rPr>
                <w:rFonts w:asciiTheme="minorHAnsi" w:hAnsiTheme="minorHAnsi" w:cstheme="minorBidi"/>
                <w:noProof/>
                <w:sz w:val="22"/>
              </w:rPr>
              <w:tab/>
            </w:r>
            <w:r w:rsidRPr="00910B6E">
              <w:rPr>
                <w:rStyle w:val="Hyperlink"/>
                <w:noProof/>
              </w:rPr>
              <w:t>Struktur Basis Data</w:t>
            </w:r>
            <w:r>
              <w:rPr>
                <w:noProof/>
                <w:webHidden/>
              </w:rPr>
              <w:tab/>
            </w:r>
            <w:r>
              <w:rPr>
                <w:noProof/>
                <w:webHidden/>
              </w:rPr>
              <w:fldChar w:fldCharType="begin"/>
            </w:r>
            <w:r>
              <w:rPr>
                <w:noProof/>
                <w:webHidden/>
              </w:rPr>
              <w:instrText xml:space="preserve"> PAGEREF _Toc128943886 \h </w:instrText>
            </w:r>
          </w:ins>
          <w:r>
            <w:rPr>
              <w:noProof/>
              <w:webHidden/>
            </w:rPr>
          </w:r>
          <w:r>
            <w:rPr>
              <w:noProof/>
              <w:webHidden/>
            </w:rPr>
            <w:fldChar w:fldCharType="separate"/>
          </w:r>
          <w:ins w:id="220" w:author="ilham.nur@office.ui.ac.id" w:date="2023-03-05T21:23:00Z">
            <w:r>
              <w:rPr>
                <w:noProof/>
                <w:webHidden/>
              </w:rPr>
              <w:t>75</w:t>
            </w:r>
            <w:r>
              <w:rPr>
                <w:noProof/>
                <w:webHidden/>
              </w:rPr>
              <w:fldChar w:fldCharType="end"/>
            </w:r>
            <w:r w:rsidRPr="00910B6E">
              <w:rPr>
                <w:rStyle w:val="Hyperlink"/>
                <w:noProof/>
              </w:rPr>
              <w:fldChar w:fldCharType="end"/>
            </w:r>
          </w:ins>
        </w:p>
        <w:p w14:paraId="6A2E6855" w14:textId="71E22117" w:rsidR="00A262DF" w:rsidRDefault="00A262DF">
          <w:pPr>
            <w:pStyle w:val="TOC3"/>
            <w:rPr>
              <w:ins w:id="221" w:author="ilham.nur@office.ui.ac.id" w:date="2023-03-05T21:23:00Z"/>
              <w:rFonts w:asciiTheme="minorHAnsi" w:hAnsiTheme="minorHAnsi" w:cstheme="minorBidi"/>
              <w:noProof/>
              <w:sz w:val="22"/>
            </w:rPr>
          </w:pPr>
          <w:ins w:id="222"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"_Toc128943887"</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3.10.2</w:t>
            </w:r>
            <w:r>
              <w:rPr>
                <w:rFonts w:asciiTheme="minorHAnsi" w:hAnsiTheme="minorHAnsi" w:cstheme="minorBidi"/>
                <w:noProof/>
                <w:sz w:val="22"/>
              </w:rPr>
              <w:tab/>
            </w:r>
            <w:r w:rsidRPr="00910B6E">
              <w:rPr>
                <w:rStyle w:val="Hyperlink"/>
                <w:noProof/>
              </w:rPr>
              <w:t>Data Flow Diagram</w:t>
            </w:r>
            <w:r>
              <w:rPr>
                <w:noProof/>
                <w:webHidden/>
              </w:rPr>
              <w:tab/>
            </w:r>
            <w:r>
              <w:rPr>
                <w:noProof/>
                <w:webHidden/>
              </w:rPr>
              <w:fldChar w:fldCharType="begin"/>
            </w:r>
            <w:r>
              <w:rPr>
                <w:noProof/>
                <w:webHidden/>
              </w:rPr>
              <w:instrText xml:space="preserve"> PAGEREF _Toc128943887 \h </w:instrText>
            </w:r>
          </w:ins>
          <w:r>
            <w:rPr>
              <w:noProof/>
              <w:webHidden/>
            </w:rPr>
          </w:r>
          <w:r>
            <w:rPr>
              <w:noProof/>
              <w:webHidden/>
            </w:rPr>
            <w:fldChar w:fldCharType="separate"/>
          </w:r>
          <w:ins w:id="223" w:author="ilham.nur@office.ui.ac.id" w:date="2023-03-05T21:23:00Z">
            <w:r>
              <w:rPr>
                <w:noProof/>
                <w:webHidden/>
              </w:rPr>
              <w:t>81</w:t>
            </w:r>
            <w:r>
              <w:rPr>
                <w:noProof/>
                <w:webHidden/>
              </w:rPr>
              <w:fldChar w:fldCharType="end"/>
            </w:r>
            <w:r w:rsidRPr="00910B6E">
              <w:rPr>
                <w:rStyle w:val="Hyperlink"/>
                <w:noProof/>
              </w:rPr>
              <w:fldChar w:fldCharType="end"/>
            </w:r>
          </w:ins>
        </w:p>
        <w:p w14:paraId="116575A6" w14:textId="0AF45CEB" w:rsidR="00A262DF" w:rsidRDefault="00A262DF">
          <w:pPr>
            <w:pStyle w:val="TOC2"/>
            <w:tabs>
              <w:tab w:val="left" w:pos="880"/>
              <w:tab w:val="right" w:leader="dot" w:pos="8494"/>
            </w:tabs>
            <w:rPr>
              <w:ins w:id="224" w:author="ilham.nur@office.ui.ac.id" w:date="2023-03-05T21:23:00Z"/>
              <w:rFonts w:asciiTheme="minorHAnsi" w:hAnsiTheme="minorHAnsi" w:cstheme="minorBidi"/>
              <w:noProof/>
              <w:sz w:val="22"/>
            </w:rPr>
          </w:pPr>
          <w:ins w:id="225"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"_Toc128943888"</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3.11</w:t>
            </w:r>
            <w:r>
              <w:rPr>
                <w:rFonts w:asciiTheme="minorHAnsi" w:hAnsiTheme="minorHAnsi" w:cstheme="minorBidi"/>
                <w:noProof/>
                <w:sz w:val="22"/>
              </w:rPr>
              <w:tab/>
            </w:r>
            <w:r w:rsidRPr="00910B6E">
              <w:rPr>
                <w:rStyle w:val="Hyperlink"/>
                <w:noProof/>
              </w:rPr>
              <w:t xml:space="preserve">Pemodelan Proses Bisnis </w:t>
            </w:r>
            <w:r w:rsidRPr="00910B6E">
              <w:rPr>
                <w:rStyle w:val="Hyperlink"/>
                <w:i/>
                <w:iCs/>
                <w:noProof/>
              </w:rPr>
              <w:t xml:space="preserve">as is </w:t>
            </w:r>
            <w:r w:rsidRPr="00910B6E">
              <w:rPr>
                <w:rStyle w:val="Hyperlink"/>
                <w:noProof/>
              </w:rPr>
              <w:t>untuk Proses Alokasi Pekerjaan dan Sumber Daya</w:t>
            </w:r>
            <w:r>
              <w:rPr>
                <w:noProof/>
                <w:webHidden/>
              </w:rPr>
              <w:tab/>
            </w:r>
            <w:r>
              <w:rPr>
                <w:noProof/>
                <w:webHidden/>
              </w:rPr>
              <w:fldChar w:fldCharType="begin"/>
            </w:r>
            <w:r>
              <w:rPr>
                <w:noProof/>
                <w:webHidden/>
              </w:rPr>
              <w:instrText xml:space="preserve"> PAGEREF _Toc128943888 \h </w:instrText>
            </w:r>
          </w:ins>
          <w:r>
            <w:rPr>
              <w:noProof/>
              <w:webHidden/>
            </w:rPr>
          </w:r>
          <w:r>
            <w:rPr>
              <w:noProof/>
              <w:webHidden/>
            </w:rPr>
            <w:fldChar w:fldCharType="separate"/>
          </w:r>
          <w:ins w:id="226" w:author="ilham.nur@office.ui.ac.id" w:date="2023-03-05T21:23:00Z">
            <w:r>
              <w:rPr>
                <w:noProof/>
                <w:webHidden/>
              </w:rPr>
              <w:t>83</w:t>
            </w:r>
            <w:r>
              <w:rPr>
                <w:noProof/>
                <w:webHidden/>
              </w:rPr>
              <w:fldChar w:fldCharType="end"/>
            </w:r>
            <w:r w:rsidRPr="00910B6E">
              <w:rPr>
                <w:rStyle w:val="Hyperlink"/>
                <w:noProof/>
              </w:rPr>
              <w:fldChar w:fldCharType="end"/>
            </w:r>
          </w:ins>
        </w:p>
        <w:p w14:paraId="7C5F22F0" w14:textId="059A12C5" w:rsidR="00A262DF" w:rsidRDefault="00A262DF">
          <w:pPr>
            <w:pStyle w:val="TOC3"/>
            <w:rPr>
              <w:ins w:id="227" w:author="ilham.nur@office.ui.ac.id" w:date="2023-03-05T21:23:00Z"/>
              <w:rFonts w:asciiTheme="minorHAnsi" w:hAnsiTheme="minorHAnsi" w:cstheme="minorBidi"/>
              <w:noProof/>
              <w:sz w:val="22"/>
            </w:rPr>
          </w:pPr>
          <w:ins w:id="228"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"_Toc128943889"</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3.11.1</w:t>
            </w:r>
            <w:r>
              <w:rPr>
                <w:rFonts w:asciiTheme="minorHAnsi" w:hAnsiTheme="minorHAnsi" w:cstheme="minorBidi"/>
                <w:noProof/>
                <w:sz w:val="22"/>
              </w:rPr>
              <w:tab/>
            </w:r>
            <w:r w:rsidRPr="00910B6E">
              <w:rPr>
                <w:rStyle w:val="Hyperlink"/>
                <w:noProof/>
              </w:rPr>
              <w:t xml:space="preserve">Pemodelan Proses Bisnis kondisi </w:t>
            </w:r>
            <w:r w:rsidRPr="00910B6E">
              <w:rPr>
                <w:rStyle w:val="Hyperlink"/>
                <w:i/>
                <w:iCs/>
                <w:noProof/>
              </w:rPr>
              <w:t>As Is</w:t>
            </w:r>
            <w:r>
              <w:rPr>
                <w:noProof/>
                <w:webHidden/>
              </w:rPr>
              <w:tab/>
            </w:r>
            <w:r>
              <w:rPr>
                <w:noProof/>
                <w:webHidden/>
              </w:rPr>
              <w:fldChar w:fldCharType="begin"/>
            </w:r>
            <w:r>
              <w:rPr>
                <w:noProof/>
                <w:webHidden/>
              </w:rPr>
              <w:instrText xml:space="preserve"> PAGEREF _Toc128943889 \h </w:instrText>
            </w:r>
          </w:ins>
          <w:r>
            <w:rPr>
              <w:noProof/>
              <w:webHidden/>
            </w:rPr>
          </w:r>
          <w:r>
            <w:rPr>
              <w:noProof/>
              <w:webHidden/>
            </w:rPr>
            <w:fldChar w:fldCharType="separate"/>
          </w:r>
          <w:ins w:id="229" w:author="ilham.nur@office.ui.ac.id" w:date="2023-03-05T21:23:00Z">
            <w:r>
              <w:rPr>
                <w:noProof/>
                <w:webHidden/>
              </w:rPr>
              <w:t>87</w:t>
            </w:r>
            <w:r>
              <w:rPr>
                <w:noProof/>
                <w:webHidden/>
              </w:rPr>
              <w:fldChar w:fldCharType="end"/>
            </w:r>
            <w:r w:rsidRPr="00910B6E">
              <w:rPr>
                <w:rStyle w:val="Hyperlink"/>
                <w:noProof/>
              </w:rPr>
              <w:fldChar w:fldCharType="end"/>
            </w:r>
          </w:ins>
        </w:p>
        <w:p w14:paraId="68CC55E2" w14:textId="4D55FCF5" w:rsidR="00A262DF" w:rsidRDefault="00A262DF">
          <w:pPr>
            <w:pStyle w:val="TOC2"/>
            <w:tabs>
              <w:tab w:val="left" w:pos="880"/>
              <w:tab w:val="right" w:leader="dot" w:pos="8494"/>
            </w:tabs>
            <w:rPr>
              <w:ins w:id="230" w:author="ilham.nur@office.ui.ac.id" w:date="2023-03-05T21:23:00Z"/>
              <w:rFonts w:asciiTheme="minorHAnsi" w:hAnsiTheme="minorHAnsi" w:cstheme="minorBidi"/>
              <w:noProof/>
              <w:sz w:val="22"/>
            </w:rPr>
          </w:pPr>
          <w:ins w:id="231"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"_Toc128943890"</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3.12</w:t>
            </w:r>
            <w:r>
              <w:rPr>
                <w:rFonts w:asciiTheme="minorHAnsi" w:hAnsiTheme="minorHAnsi" w:cstheme="minorBidi"/>
                <w:noProof/>
                <w:sz w:val="22"/>
              </w:rPr>
              <w:tab/>
            </w:r>
            <w:r w:rsidRPr="00910B6E">
              <w:rPr>
                <w:rStyle w:val="Hyperlink"/>
                <w:noProof/>
              </w:rPr>
              <w:t>Pembangunan Sistem Optimasi Alokasi Pekerjaan dan Sumber Daya</w:t>
            </w:r>
            <w:r>
              <w:rPr>
                <w:noProof/>
                <w:webHidden/>
              </w:rPr>
              <w:tab/>
            </w:r>
            <w:r>
              <w:rPr>
                <w:noProof/>
                <w:webHidden/>
              </w:rPr>
              <w:fldChar w:fldCharType="begin"/>
            </w:r>
            <w:r>
              <w:rPr>
                <w:noProof/>
                <w:webHidden/>
              </w:rPr>
              <w:instrText xml:space="preserve"> PAGEREF _Toc128943890 \h </w:instrText>
            </w:r>
          </w:ins>
          <w:r>
            <w:rPr>
              <w:noProof/>
              <w:webHidden/>
            </w:rPr>
          </w:r>
          <w:r>
            <w:rPr>
              <w:noProof/>
              <w:webHidden/>
            </w:rPr>
            <w:fldChar w:fldCharType="separate"/>
          </w:r>
          <w:ins w:id="232" w:author="ilham.nur@office.ui.ac.id" w:date="2023-03-05T21:23:00Z">
            <w:r>
              <w:rPr>
                <w:noProof/>
                <w:webHidden/>
              </w:rPr>
              <w:t>91</w:t>
            </w:r>
            <w:r>
              <w:rPr>
                <w:noProof/>
                <w:webHidden/>
              </w:rPr>
              <w:fldChar w:fldCharType="end"/>
            </w:r>
            <w:r w:rsidRPr="00910B6E">
              <w:rPr>
                <w:rStyle w:val="Hyperlink"/>
                <w:noProof/>
              </w:rPr>
              <w:fldChar w:fldCharType="end"/>
            </w:r>
          </w:ins>
        </w:p>
        <w:p w14:paraId="0207B352" w14:textId="6CA9FD2D" w:rsidR="00A262DF" w:rsidRDefault="00A262DF">
          <w:pPr>
            <w:pStyle w:val="TOC2"/>
            <w:tabs>
              <w:tab w:val="left" w:pos="880"/>
              <w:tab w:val="right" w:leader="dot" w:pos="8494"/>
            </w:tabs>
            <w:rPr>
              <w:ins w:id="233" w:author="ilham.nur@office.ui.ac.id" w:date="2023-03-05T21:23:00Z"/>
              <w:rFonts w:asciiTheme="minorHAnsi" w:hAnsiTheme="minorHAnsi" w:cstheme="minorBidi"/>
              <w:noProof/>
              <w:sz w:val="22"/>
            </w:rPr>
          </w:pPr>
          <w:ins w:id="234"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"_Toc128943892"</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3.13</w:t>
            </w:r>
            <w:r>
              <w:rPr>
                <w:rFonts w:asciiTheme="minorHAnsi" w:hAnsiTheme="minorHAnsi" w:cstheme="minorBidi"/>
                <w:noProof/>
                <w:sz w:val="22"/>
              </w:rPr>
              <w:tab/>
            </w:r>
            <w:r w:rsidRPr="00910B6E">
              <w:rPr>
                <w:rStyle w:val="Hyperlink"/>
                <w:noProof/>
              </w:rPr>
              <w:t>Simulasi Sistem Optimasi Alokasi Pekerjaan dan Sumber Daya</w:t>
            </w:r>
            <w:r>
              <w:rPr>
                <w:noProof/>
                <w:webHidden/>
              </w:rPr>
              <w:tab/>
            </w:r>
            <w:r>
              <w:rPr>
                <w:noProof/>
                <w:webHidden/>
              </w:rPr>
              <w:fldChar w:fldCharType="begin"/>
            </w:r>
            <w:r>
              <w:rPr>
                <w:noProof/>
                <w:webHidden/>
              </w:rPr>
              <w:instrText xml:space="preserve"> PAGEREF _Toc128943892 \h </w:instrText>
            </w:r>
          </w:ins>
          <w:r>
            <w:rPr>
              <w:noProof/>
              <w:webHidden/>
            </w:rPr>
          </w:r>
          <w:r>
            <w:rPr>
              <w:noProof/>
              <w:webHidden/>
            </w:rPr>
            <w:fldChar w:fldCharType="separate"/>
          </w:r>
          <w:ins w:id="235" w:author="ilham.nur@office.ui.ac.id" w:date="2023-03-05T21:23:00Z">
            <w:r>
              <w:rPr>
                <w:noProof/>
                <w:webHidden/>
              </w:rPr>
              <w:t>92</w:t>
            </w:r>
            <w:r>
              <w:rPr>
                <w:noProof/>
                <w:webHidden/>
              </w:rPr>
              <w:fldChar w:fldCharType="end"/>
            </w:r>
            <w:r w:rsidRPr="00910B6E">
              <w:rPr>
                <w:rStyle w:val="Hyperlink"/>
                <w:noProof/>
              </w:rPr>
              <w:fldChar w:fldCharType="end"/>
            </w:r>
          </w:ins>
        </w:p>
        <w:p w14:paraId="7C76F9B2" w14:textId="3D56B34F" w:rsidR="00A262DF" w:rsidRDefault="00A262DF">
          <w:pPr>
            <w:pStyle w:val="TOC3"/>
            <w:rPr>
              <w:ins w:id="236" w:author="ilham.nur@office.ui.ac.id" w:date="2023-03-05T21:23:00Z"/>
              <w:rFonts w:asciiTheme="minorHAnsi" w:hAnsiTheme="minorHAnsi" w:cstheme="minorBidi"/>
              <w:noProof/>
              <w:sz w:val="22"/>
            </w:rPr>
          </w:pPr>
          <w:ins w:id="237"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"_Toc128943893"</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3.13.1</w:t>
            </w:r>
            <w:r>
              <w:rPr>
                <w:rFonts w:asciiTheme="minorHAnsi" w:hAnsiTheme="minorHAnsi" w:cstheme="minorBidi"/>
                <w:noProof/>
                <w:sz w:val="22"/>
              </w:rPr>
              <w:tab/>
            </w:r>
            <w:r w:rsidRPr="00910B6E">
              <w:rPr>
                <w:rStyle w:val="Hyperlink"/>
                <w:noProof/>
              </w:rPr>
              <w:t>Simulasi Sistem</w:t>
            </w:r>
            <w:r>
              <w:rPr>
                <w:noProof/>
                <w:webHidden/>
              </w:rPr>
              <w:tab/>
            </w:r>
            <w:r>
              <w:rPr>
                <w:noProof/>
                <w:webHidden/>
              </w:rPr>
              <w:fldChar w:fldCharType="begin"/>
            </w:r>
            <w:r>
              <w:rPr>
                <w:noProof/>
                <w:webHidden/>
              </w:rPr>
              <w:instrText xml:space="preserve"> PAGEREF _Toc128943893 \h </w:instrText>
            </w:r>
          </w:ins>
          <w:r>
            <w:rPr>
              <w:noProof/>
              <w:webHidden/>
            </w:rPr>
          </w:r>
          <w:r>
            <w:rPr>
              <w:noProof/>
              <w:webHidden/>
            </w:rPr>
            <w:fldChar w:fldCharType="separate"/>
          </w:r>
          <w:ins w:id="238" w:author="ilham.nur@office.ui.ac.id" w:date="2023-03-05T21:23:00Z">
            <w:r>
              <w:rPr>
                <w:noProof/>
                <w:webHidden/>
              </w:rPr>
              <w:t>92</w:t>
            </w:r>
            <w:r>
              <w:rPr>
                <w:noProof/>
                <w:webHidden/>
              </w:rPr>
              <w:fldChar w:fldCharType="end"/>
            </w:r>
            <w:r w:rsidRPr="00910B6E">
              <w:rPr>
                <w:rStyle w:val="Hyperlink"/>
                <w:noProof/>
              </w:rPr>
              <w:fldChar w:fldCharType="end"/>
            </w:r>
          </w:ins>
        </w:p>
        <w:p w14:paraId="7B56289C" w14:textId="625980E9" w:rsidR="00A262DF" w:rsidRDefault="00A262DF">
          <w:pPr>
            <w:pStyle w:val="TOC3"/>
            <w:rPr>
              <w:ins w:id="239" w:author="ilham.nur@office.ui.ac.id" w:date="2023-03-05T21:23:00Z"/>
              <w:rFonts w:asciiTheme="minorHAnsi" w:hAnsiTheme="minorHAnsi" w:cstheme="minorBidi"/>
              <w:noProof/>
              <w:sz w:val="22"/>
            </w:rPr>
          </w:pPr>
          <w:ins w:id="240"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"_Toc128943894"</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3.13.2</w:t>
            </w:r>
            <w:r>
              <w:rPr>
                <w:rFonts w:asciiTheme="minorHAnsi" w:hAnsiTheme="minorHAnsi" w:cstheme="minorBidi"/>
                <w:noProof/>
                <w:sz w:val="22"/>
              </w:rPr>
              <w:tab/>
            </w:r>
            <w:r w:rsidRPr="00910B6E">
              <w:rPr>
                <w:rStyle w:val="Hyperlink"/>
                <w:noProof/>
              </w:rPr>
              <w:t>Optimasi Sistem</w:t>
            </w:r>
            <w:r>
              <w:rPr>
                <w:noProof/>
                <w:webHidden/>
              </w:rPr>
              <w:tab/>
            </w:r>
            <w:r>
              <w:rPr>
                <w:noProof/>
                <w:webHidden/>
              </w:rPr>
              <w:fldChar w:fldCharType="begin"/>
            </w:r>
            <w:r>
              <w:rPr>
                <w:noProof/>
                <w:webHidden/>
              </w:rPr>
              <w:instrText xml:space="preserve"> PAGEREF _Toc128943894 \h </w:instrText>
            </w:r>
          </w:ins>
          <w:r>
            <w:rPr>
              <w:noProof/>
              <w:webHidden/>
            </w:rPr>
          </w:r>
          <w:r>
            <w:rPr>
              <w:noProof/>
              <w:webHidden/>
            </w:rPr>
            <w:fldChar w:fldCharType="separate"/>
          </w:r>
          <w:ins w:id="241" w:author="ilham.nur@office.ui.ac.id" w:date="2023-03-05T21:23:00Z">
            <w:r>
              <w:rPr>
                <w:noProof/>
                <w:webHidden/>
              </w:rPr>
              <w:t>92</w:t>
            </w:r>
            <w:r>
              <w:rPr>
                <w:noProof/>
                <w:webHidden/>
              </w:rPr>
              <w:fldChar w:fldCharType="end"/>
            </w:r>
            <w:r w:rsidRPr="00910B6E">
              <w:rPr>
                <w:rStyle w:val="Hyperlink"/>
                <w:noProof/>
              </w:rPr>
              <w:fldChar w:fldCharType="end"/>
            </w:r>
          </w:ins>
        </w:p>
        <w:p w14:paraId="3360DEAF" w14:textId="6F5B5AA3" w:rsidR="00A262DF" w:rsidRDefault="00A262DF">
          <w:pPr>
            <w:pStyle w:val="TOC2"/>
            <w:tabs>
              <w:tab w:val="left" w:pos="880"/>
              <w:tab w:val="right" w:leader="dot" w:pos="8494"/>
            </w:tabs>
            <w:rPr>
              <w:ins w:id="242" w:author="ilham.nur@office.ui.ac.id" w:date="2023-03-05T21:23:00Z"/>
              <w:rFonts w:asciiTheme="minorHAnsi" w:hAnsiTheme="minorHAnsi" w:cstheme="minorBidi"/>
              <w:noProof/>
              <w:sz w:val="22"/>
            </w:rPr>
          </w:pPr>
          <w:ins w:id="243" w:author="ilham.nur@office.ui.ac.id" w:date="2023-03-05T21:23:00Z">
            <w:r w:rsidRPr="00910B6E">
              <w:rPr>
                <w:rStyle w:val="Hyperlink"/>
                <w:noProof/>
              </w:rPr>
              <w:lastRenderedPageBreak/>
              <w:fldChar w:fldCharType="begin"/>
            </w:r>
            <w:r w:rsidRPr="00910B6E">
              <w:rPr>
                <w:rStyle w:val="Hyperlink"/>
                <w:noProof/>
              </w:rPr>
              <w:instrText xml:space="preserve"> </w:instrText>
            </w:r>
            <w:r>
              <w:rPr>
                <w:noProof/>
              </w:rPr>
              <w:instrText>HYPERLINK \l "_Toc128943896"</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3.14</w:t>
            </w:r>
            <w:r>
              <w:rPr>
                <w:rFonts w:asciiTheme="minorHAnsi" w:hAnsiTheme="minorHAnsi" w:cstheme="minorBidi"/>
                <w:noProof/>
                <w:sz w:val="22"/>
              </w:rPr>
              <w:tab/>
            </w:r>
            <w:r w:rsidRPr="00910B6E">
              <w:rPr>
                <w:rStyle w:val="Hyperlink"/>
                <w:noProof/>
              </w:rPr>
              <w:t xml:space="preserve">Pemodelan Proses Bisnis </w:t>
            </w:r>
            <w:r w:rsidRPr="00910B6E">
              <w:rPr>
                <w:rStyle w:val="Hyperlink"/>
                <w:i/>
                <w:iCs/>
                <w:noProof/>
              </w:rPr>
              <w:t>To Be</w:t>
            </w:r>
            <w:r w:rsidRPr="00910B6E">
              <w:rPr>
                <w:rStyle w:val="Hyperlink"/>
                <w:noProof/>
              </w:rPr>
              <w:t xml:space="preserve"> untuk Proses Alokasi Pekerjaan dan Sumber Daya</w:t>
            </w:r>
            <w:r>
              <w:rPr>
                <w:noProof/>
                <w:webHidden/>
              </w:rPr>
              <w:tab/>
            </w:r>
            <w:r>
              <w:rPr>
                <w:noProof/>
                <w:webHidden/>
              </w:rPr>
              <w:fldChar w:fldCharType="begin"/>
            </w:r>
            <w:r>
              <w:rPr>
                <w:noProof/>
                <w:webHidden/>
              </w:rPr>
              <w:instrText xml:space="preserve"> PAGEREF _Toc128943896 \h </w:instrText>
            </w:r>
          </w:ins>
          <w:r>
            <w:rPr>
              <w:noProof/>
              <w:webHidden/>
            </w:rPr>
          </w:r>
          <w:r>
            <w:rPr>
              <w:noProof/>
              <w:webHidden/>
            </w:rPr>
            <w:fldChar w:fldCharType="separate"/>
          </w:r>
          <w:ins w:id="244" w:author="ilham.nur@office.ui.ac.id" w:date="2023-03-05T21:23:00Z">
            <w:r>
              <w:rPr>
                <w:noProof/>
                <w:webHidden/>
              </w:rPr>
              <w:t>92</w:t>
            </w:r>
            <w:r>
              <w:rPr>
                <w:noProof/>
                <w:webHidden/>
              </w:rPr>
              <w:fldChar w:fldCharType="end"/>
            </w:r>
            <w:r w:rsidRPr="00910B6E">
              <w:rPr>
                <w:rStyle w:val="Hyperlink"/>
                <w:noProof/>
              </w:rPr>
              <w:fldChar w:fldCharType="end"/>
            </w:r>
          </w:ins>
        </w:p>
        <w:p w14:paraId="264BBCB6" w14:textId="667B47A8" w:rsidR="00A262DF" w:rsidRDefault="00A262DF">
          <w:pPr>
            <w:pStyle w:val="TOC3"/>
            <w:rPr>
              <w:ins w:id="245" w:author="ilham.nur@office.ui.ac.id" w:date="2023-03-05T21:23:00Z"/>
              <w:rFonts w:asciiTheme="minorHAnsi" w:hAnsiTheme="minorHAnsi" w:cstheme="minorBidi"/>
              <w:noProof/>
              <w:sz w:val="22"/>
            </w:rPr>
          </w:pPr>
          <w:ins w:id="246"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"_Toc128943897"</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3.14.1</w:t>
            </w:r>
            <w:r>
              <w:rPr>
                <w:rFonts w:asciiTheme="minorHAnsi" w:hAnsiTheme="minorHAnsi" w:cstheme="minorBidi"/>
                <w:noProof/>
                <w:sz w:val="22"/>
              </w:rPr>
              <w:tab/>
            </w:r>
            <w:r w:rsidRPr="00910B6E">
              <w:rPr>
                <w:rStyle w:val="Hyperlink"/>
                <w:noProof/>
              </w:rPr>
              <w:t xml:space="preserve">Pemodelan Bisnis </w:t>
            </w:r>
            <w:r w:rsidRPr="00910B6E">
              <w:rPr>
                <w:rStyle w:val="Hyperlink"/>
                <w:i/>
                <w:iCs/>
                <w:noProof/>
              </w:rPr>
              <w:t>To Be</w:t>
            </w:r>
            <w:r>
              <w:rPr>
                <w:noProof/>
                <w:webHidden/>
              </w:rPr>
              <w:tab/>
            </w:r>
            <w:r>
              <w:rPr>
                <w:noProof/>
                <w:webHidden/>
              </w:rPr>
              <w:fldChar w:fldCharType="begin"/>
            </w:r>
            <w:r>
              <w:rPr>
                <w:noProof/>
                <w:webHidden/>
              </w:rPr>
              <w:instrText xml:space="preserve"> PAGEREF _Toc128943897 \h </w:instrText>
            </w:r>
          </w:ins>
          <w:r>
            <w:rPr>
              <w:noProof/>
              <w:webHidden/>
            </w:rPr>
          </w:r>
          <w:r>
            <w:rPr>
              <w:noProof/>
              <w:webHidden/>
            </w:rPr>
            <w:fldChar w:fldCharType="separate"/>
          </w:r>
          <w:ins w:id="247" w:author="ilham.nur@office.ui.ac.id" w:date="2023-03-05T21:23:00Z">
            <w:r>
              <w:rPr>
                <w:noProof/>
                <w:webHidden/>
              </w:rPr>
              <w:t>92</w:t>
            </w:r>
            <w:r>
              <w:rPr>
                <w:noProof/>
                <w:webHidden/>
              </w:rPr>
              <w:fldChar w:fldCharType="end"/>
            </w:r>
            <w:r w:rsidRPr="00910B6E">
              <w:rPr>
                <w:rStyle w:val="Hyperlink"/>
                <w:noProof/>
              </w:rPr>
              <w:fldChar w:fldCharType="end"/>
            </w:r>
          </w:ins>
        </w:p>
        <w:p w14:paraId="4293637D" w14:textId="07A09F7A" w:rsidR="00A262DF" w:rsidRDefault="00A262DF">
          <w:pPr>
            <w:pStyle w:val="TOC2"/>
            <w:tabs>
              <w:tab w:val="left" w:pos="880"/>
              <w:tab w:val="right" w:leader="dot" w:pos="8494"/>
            </w:tabs>
            <w:rPr>
              <w:ins w:id="248" w:author="ilham.nur@office.ui.ac.id" w:date="2023-03-05T21:23:00Z"/>
              <w:rFonts w:asciiTheme="minorHAnsi" w:hAnsiTheme="minorHAnsi" w:cstheme="minorBidi"/>
              <w:noProof/>
              <w:sz w:val="22"/>
            </w:rPr>
          </w:pPr>
          <w:ins w:id="249"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"_Toc128943900"</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3.15</w:t>
            </w:r>
            <w:r>
              <w:rPr>
                <w:rFonts w:asciiTheme="minorHAnsi" w:hAnsiTheme="minorHAnsi" w:cstheme="minorBidi"/>
                <w:noProof/>
                <w:sz w:val="22"/>
              </w:rPr>
              <w:tab/>
            </w:r>
            <w:r w:rsidRPr="00910B6E">
              <w:rPr>
                <w:rStyle w:val="Hyperlink"/>
                <w:noProof/>
              </w:rPr>
              <w:t>Analisis dan Kesimpulan</w:t>
            </w:r>
            <w:r>
              <w:rPr>
                <w:noProof/>
                <w:webHidden/>
              </w:rPr>
              <w:tab/>
            </w:r>
            <w:r>
              <w:rPr>
                <w:noProof/>
                <w:webHidden/>
              </w:rPr>
              <w:fldChar w:fldCharType="begin"/>
            </w:r>
            <w:r>
              <w:rPr>
                <w:noProof/>
                <w:webHidden/>
              </w:rPr>
              <w:instrText xml:space="preserve"> PAGEREF _Toc128943900 \h </w:instrText>
            </w:r>
          </w:ins>
          <w:r>
            <w:rPr>
              <w:noProof/>
              <w:webHidden/>
            </w:rPr>
          </w:r>
          <w:r>
            <w:rPr>
              <w:noProof/>
              <w:webHidden/>
            </w:rPr>
            <w:fldChar w:fldCharType="separate"/>
          </w:r>
          <w:ins w:id="250" w:author="ilham.nur@office.ui.ac.id" w:date="2023-03-05T21:23:00Z">
            <w:r>
              <w:rPr>
                <w:noProof/>
                <w:webHidden/>
              </w:rPr>
              <w:t>93</w:t>
            </w:r>
            <w:r>
              <w:rPr>
                <w:noProof/>
                <w:webHidden/>
              </w:rPr>
              <w:fldChar w:fldCharType="end"/>
            </w:r>
            <w:r w:rsidRPr="00910B6E">
              <w:rPr>
                <w:rStyle w:val="Hyperlink"/>
                <w:noProof/>
              </w:rPr>
              <w:fldChar w:fldCharType="end"/>
            </w:r>
          </w:ins>
        </w:p>
        <w:p w14:paraId="2B5C964B" w14:textId="1F628F80" w:rsidR="00A262DF" w:rsidRDefault="00A262DF">
          <w:pPr>
            <w:pStyle w:val="TOC1"/>
            <w:tabs>
              <w:tab w:val="left" w:pos="1100"/>
            </w:tabs>
            <w:rPr>
              <w:ins w:id="251" w:author="ilham.nur@office.ui.ac.id" w:date="2023-03-05T21:23:00Z"/>
              <w:rFonts w:asciiTheme="minorHAnsi" w:hAnsiTheme="minorHAnsi" w:cstheme="minorBidi"/>
              <w:b w:val="0"/>
              <w:noProof/>
              <w:sz w:val="22"/>
            </w:rPr>
          </w:pPr>
          <w:ins w:id="252"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"_Toc128943901"</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BAB 4</w:t>
            </w:r>
            <w:r>
              <w:rPr>
                <w:rFonts w:asciiTheme="minorHAnsi" w:hAnsiTheme="minorHAnsi" w:cstheme="minorBidi"/>
                <w:b w:val="0"/>
                <w:noProof/>
                <w:sz w:val="22"/>
              </w:rPr>
              <w:tab/>
            </w:r>
            <w:r w:rsidRPr="00910B6E">
              <w:rPr>
                <w:rStyle w:val="Hyperlink"/>
                <w:noProof/>
              </w:rPr>
              <w:t>ANALISIS DAN PEMBAHASAN HASIL RISET</w:t>
            </w:r>
            <w:r>
              <w:rPr>
                <w:noProof/>
                <w:webHidden/>
              </w:rPr>
              <w:tab/>
            </w:r>
            <w:r>
              <w:rPr>
                <w:noProof/>
                <w:webHidden/>
              </w:rPr>
              <w:fldChar w:fldCharType="begin"/>
            </w:r>
            <w:r>
              <w:rPr>
                <w:noProof/>
                <w:webHidden/>
              </w:rPr>
              <w:instrText xml:space="preserve"> PAGEREF _Toc128943901 \h </w:instrText>
            </w:r>
          </w:ins>
          <w:r>
            <w:rPr>
              <w:noProof/>
              <w:webHidden/>
            </w:rPr>
          </w:r>
          <w:r>
            <w:rPr>
              <w:noProof/>
              <w:webHidden/>
            </w:rPr>
            <w:fldChar w:fldCharType="separate"/>
          </w:r>
          <w:ins w:id="253" w:author="ilham.nur@office.ui.ac.id" w:date="2023-03-05T21:23:00Z">
            <w:r>
              <w:rPr>
                <w:noProof/>
                <w:webHidden/>
              </w:rPr>
              <w:t>94</w:t>
            </w:r>
            <w:r>
              <w:rPr>
                <w:noProof/>
                <w:webHidden/>
              </w:rPr>
              <w:fldChar w:fldCharType="end"/>
            </w:r>
            <w:r w:rsidRPr="00910B6E">
              <w:rPr>
                <w:rStyle w:val="Hyperlink"/>
                <w:noProof/>
              </w:rPr>
              <w:fldChar w:fldCharType="end"/>
            </w:r>
          </w:ins>
        </w:p>
        <w:p w14:paraId="19FE7398" w14:textId="55EAFC62" w:rsidR="00A262DF" w:rsidRDefault="00A262DF">
          <w:pPr>
            <w:pStyle w:val="TOC2"/>
            <w:tabs>
              <w:tab w:val="left" w:pos="880"/>
              <w:tab w:val="right" w:leader="dot" w:pos="8494"/>
            </w:tabs>
            <w:rPr>
              <w:ins w:id="254" w:author="ilham.nur@office.ui.ac.id" w:date="2023-03-05T21:23:00Z"/>
              <w:rFonts w:asciiTheme="minorHAnsi" w:hAnsiTheme="minorHAnsi" w:cstheme="minorBidi"/>
              <w:noProof/>
              <w:sz w:val="22"/>
            </w:rPr>
          </w:pPr>
          <w:ins w:id="255"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"_Toc128944224"</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4.1</w:t>
            </w:r>
            <w:r>
              <w:rPr>
                <w:rFonts w:asciiTheme="minorHAnsi" w:hAnsiTheme="minorHAnsi" w:cstheme="minorBidi"/>
                <w:noProof/>
                <w:sz w:val="22"/>
              </w:rPr>
              <w:tab/>
            </w:r>
            <w:r w:rsidRPr="00910B6E">
              <w:rPr>
                <w:rStyle w:val="Hyperlink"/>
                <w:noProof/>
              </w:rPr>
              <w:t xml:space="preserve">Perbandingan Alur Proses </w:t>
            </w:r>
            <w:r w:rsidRPr="00910B6E">
              <w:rPr>
                <w:rStyle w:val="Hyperlink"/>
                <w:i/>
                <w:iCs/>
                <w:noProof/>
              </w:rPr>
              <w:t xml:space="preserve">As Is </w:t>
            </w:r>
            <w:r w:rsidRPr="00910B6E">
              <w:rPr>
                <w:rStyle w:val="Hyperlink"/>
                <w:noProof/>
              </w:rPr>
              <w:t xml:space="preserve">dengan </w:t>
            </w:r>
            <w:r w:rsidRPr="00910B6E">
              <w:rPr>
                <w:rStyle w:val="Hyperlink"/>
                <w:i/>
                <w:iCs/>
                <w:noProof/>
              </w:rPr>
              <w:t>To Be</w:t>
            </w:r>
            <w:r>
              <w:rPr>
                <w:noProof/>
                <w:webHidden/>
              </w:rPr>
              <w:tab/>
            </w:r>
            <w:r>
              <w:rPr>
                <w:noProof/>
                <w:webHidden/>
              </w:rPr>
              <w:fldChar w:fldCharType="begin"/>
            </w:r>
            <w:r>
              <w:rPr>
                <w:noProof/>
                <w:webHidden/>
              </w:rPr>
              <w:instrText xml:space="preserve"> PAGEREF _Toc128944224 \h </w:instrText>
            </w:r>
          </w:ins>
          <w:r>
            <w:rPr>
              <w:noProof/>
              <w:webHidden/>
            </w:rPr>
          </w:r>
          <w:r>
            <w:rPr>
              <w:noProof/>
              <w:webHidden/>
            </w:rPr>
            <w:fldChar w:fldCharType="separate"/>
          </w:r>
          <w:ins w:id="256" w:author="ilham.nur@office.ui.ac.id" w:date="2023-03-05T21:23:00Z">
            <w:r>
              <w:rPr>
                <w:noProof/>
                <w:webHidden/>
              </w:rPr>
              <w:t>94</w:t>
            </w:r>
            <w:r>
              <w:rPr>
                <w:noProof/>
                <w:webHidden/>
              </w:rPr>
              <w:fldChar w:fldCharType="end"/>
            </w:r>
            <w:r w:rsidRPr="00910B6E">
              <w:rPr>
                <w:rStyle w:val="Hyperlink"/>
                <w:noProof/>
              </w:rPr>
              <w:fldChar w:fldCharType="end"/>
            </w:r>
          </w:ins>
        </w:p>
        <w:p w14:paraId="51A55879" w14:textId="6E53ECA6" w:rsidR="00A262DF" w:rsidRDefault="00A262DF">
          <w:pPr>
            <w:pStyle w:val="TOC2"/>
            <w:tabs>
              <w:tab w:val="left" w:pos="880"/>
              <w:tab w:val="right" w:leader="dot" w:pos="8494"/>
            </w:tabs>
            <w:rPr>
              <w:ins w:id="257" w:author="ilham.nur@office.ui.ac.id" w:date="2023-03-05T21:23:00Z"/>
              <w:rFonts w:asciiTheme="minorHAnsi" w:hAnsiTheme="minorHAnsi" w:cstheme="minorBidi"/>
              <w:noProof/>
              <w:sz w:val="22"/>
            </w:rPr>
          </w:pPr>
          <w:ins w:id="258"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"_Toc128944225"</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4.2</w:t>
            </w:r>
            <w:r>
              <w:rPr>
                <w:rFonts w:asciiTheme="minorHAnsi" w:hAnsiTheme="minorHAnsi" w:cstheme="minorBidi"/>
                <w:noProof/>
                <w:sz w:val="22"/>
              </w:rPr>
              <w:tab/>
            </w:r>
            <w:r w:rsidRPr="00910B6E">
              <w:rPr>
                <w:rStyle w:val="Hyperlink"/>
                <w:noProof/>
              </w:rPr>
              <w:t>Pemodelan Penyelesaian Proyek</w:t>
            </w:r>
            <w:r>
              <w:rPr>
                <w:noProof/>
                <w:webHidden/>
              </w:rPr>
              <w:tab/>
            </w:r>
            <w:r>
              <w:rPr>
                <w:noProof/>
                <w:webHidden/>
              </w:rPr>
              <w:fldChar w:fldCharType="begin"/>
            </w:r>
            <w:r>
              <w:rPr>
                <w:noProof/>
                <w:webHidden/>
              </w:rPr>
              <w:instrText xml:space="preserve"> PAGEREF _Toc128944225 \h </w:instrText>
            </w:r>
          </w:ins>
          <w:r>
            <w:rPr>
              <w:noProof/>
              <w:webHidden/>
            </w:rPr>
          </w:r>
          <w:r>
            <w:rPr>
              <w:noProof/>
              <w:webHidden/>
            </w:rPr>
            <w:fldChar w:fldCharType="separate"/>
          </w:r>
          <w:ins w:id="259" w:author="ilham.nur@office.ui.ac.id" w:date="2023-03-05T21:23:00Z">
            <w:r>
              <w:rPr>
                <w:noProof/>
                <w:webHidden/>
              </w:rPr>
              <w:t>96</w:t>
            </w:r>
            <w:r>
              <w:rPr>
                <w:noProof/>
                <w:webHidden/>
              </w:rPr>
              <w:fldChar w:fldCharType="end"/>
            </w:r>
            <w:r w:rsidRPr="00910B6E">
              <w:rPr>
                <w:rStyle w:val="Hyperlink"/>
                <w:noProof/>
              </w:rPr>
              <w:fldChar w:fldCharType="end"/>
            </w:r>
          </w:ins>
        </w:p>
        <w:p w14:paraId="4F3FF405" w14:textId="60A6C569" w:rsidR="00A262DF" w:rsidRDefault="00A262DF">
          <w:pPr>
            <w:pStyle w:val="TOC2"/>
            <w:tabs>
              <w:tab w:val="left" w:pos="880"/>
              <w:tab w:val="right" w:leader="dot" w:pos="8494"/>
            </w:tabs>
            <w:rPr>
              <w:ins w:id="260" w:author="ilham.nur@office.ui.ac.id" w:date="2023-03-05T21:23:00Z"/>
              <w:rFonts w:asciiTheme="minorHAnsi" w:hAnsiTheme="minorHAnsi" w:cstheme="minorBidi"/>
              <w:noProof/>
              <w:sz w:val="22"/>
            </w:rPr>
          </w:pPr>
          <w:ins w:id="261"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"_Toc128944226"</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4.3</w:t>
            </w:r>
            <w:r>
              <w:rPr>
                <w:rFonts w:asciiTheme="minorHAnsi" w:hAnsiTheme="minorHAnsi" w:cstheme="minorBidi"/>
                <w:noProof/>
                <w:sz w:val="22"/>
              </w:rPr>
              <w:tab/>
            </w:r>
            <w:r w:rsidRPr="00910B6E">
              <w:rPr>
                <w:rStyle w:val="Hyperlink"/>
                <w:noProof/>
              </w:rPr>
              <w:t>Hasil Komparasi Waktu Penyelesaian Proyek Sebelum</w:t>
            </w:r>
            <w:r>
              <w:rPr>
                <w:noProof/>
                <w:webHidden/>
              </w:rPr>
              <w:tab/>
            </w:r>
            <w:r>
              <w:rPr>
                <w:noProof/>
                <w:webHidden/>
              </w:rPr>
              <w:fldChar w:fldCharType="begin"/>
            </w:r>
            <w:r>
              <w:rPr>
                <w:noProof/>
                <w:webHidden/>
              </w:rPr>
              <w:instrText xml:space="preserve"> PAGEREF _Toc128944226 \h </w:instrText>
            </w:r>
          </w:ins>
          <w:r>
            <w:rPr>
              <w:noProof/>
              <w:webHidden/>
            </w:rPr>
          </w:r>
          <w:r>
            <w:rPr>
              <w:noProof/>
              <w:webHidden/>
            </w:rPr>
            <w:fldChar w:fldCharType="separate"/>
          </w:r>
          <w:ins w:id="262" w:author="ilham.nur@office.ui.ac.id" w:date="2023-03-05T21:23:00Z">
            <w:r>
              <w:rPr>
                <w:noProof/>
                <w:webHidden/>
              </w:rPr>
              <w:t>96</w:t>
            </w:r>
            <w:r>
              <w:rPr>
                <w:noProof/>
                <w:webHidden/>
              </w:rPr>
              <w:fldChar w:fldCharType="end"/>
            </w:r>
            <w:r w:rsidRPr="00910B6E">
              <w:rPr>
                <w:rStyle w:val="Hyperlink"/>
                <w:noProof/>
              </w:rPr>
              <w:fldChar w:fldCharType="end"/>
            </w:r>
          </w:ins>
        </w:p>
        <w:p w14:paraId="63814A64" w14:textId="2E1B0196" w:rsidR="00A262DF" w:rsidRDefault="00A262DF">
          <w:pPr>
            <w:pStyle w:val="TOC1"/>
            <w:tabs>
              <w:tab w:val="left" w:pos="1100"/>
            </w:tabs>
            <w:rPr>
              <w:ins w:id="263" w:author="ilham.nur@office.ui.ac.id" w:date="2023-03-05T21:23:00Z"/>
              <w:rFonts w:asciiTheme="minorHAnsi" w:hAnsiTheme="minorHAnsi" w:cstheme="minorBidi"/>
              <w:b w:val="0"/>
              <w:noProof/>
              <w:sz w:val="22"/>
            </w:rPr>
          </w:pPr>
          <w:ins w:id="264"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"_Toc128944227"</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BAB 5</w:t>
            </w:r>
            <w:r>
              <w:rPr>
                <w:rFonts w:asciiTheme="minorHAnsi" w:hAnsiTheme="minorHAnsi" w:cstheme="minorBidi"/>
                <w:b w:val="0"/>
                <w:noProof/>
                <w:sz w:val="22"/>
              </w:rPr>
              <w:tab/>
            </w:r>
            <w:r w:rsidRPr="00910B6E">
              <w:rPr>
                <w:rStyle w:val="Hyperlink"/>
                <w:noProof/>
              </w:rPr>
              <w:t>KESIMPULAN</w:t>
            </w:r>
            <w:r>
              <w:rPr>
                <w:noProof/>
                <w:webHidden/>
              </w:rPr>
              <w:tab/>
            </w:r>
            <w:r>
              <w:rPr>
                <w:noProof/>
                <w:webHidden/>
              </w:rPr>
              <w:fldChar w:fldCharType="begin"/>
            </w:r>
            <w:r>
              <w:rPr>
                <w:noProof/>
                <w:webHidden/>
              </w:rPr>
              <w:instrText xml:space="preserve"> PAGEREF _Toc128944227 \h </w:instrText>
            </w:r>
          </w:ins>
          <w:r>
            <w:rPr>
              <w:noProof/>
              <w:webHidden/>
            </w:rPr>
          </w:r>
          <w:r>
            <w:rPr>
              <w:noProof/>
              <w:webHidden/>
            </w:rPr>
            <w:fldChar w:fldCharType="separate"/>
          </w:r>
          <w:ins w:id="265" w:author="ilham.nur@office.ui.ac.id" w:date="2023-03-05T21:23:00Z">
            <w:r>
              <w:rPr>
                <w:noProof/>
                <w:webHidden/>
              </w:rPr>
              <w:t>97</w:t>
            </w:r>
            <w:r>
              <w:rPr>
                <w:noProof/>
                <w:webHidden/>
              </w:rPr>
              <w:fldChar w:fldCharType="end"/>
            </w:r>
            <w:r w:rsidRPr="00910B6E">
              <w:rPr>
                <w:rStyle w:val="Hyperlink"/>
                <w:noProof/>
              </w:rPr>
              <w:fldChar w:fldCharType="end"/>
            </w:r>
          </w:ins>
        </w:p>
        <w:p w14:paraId="720FD1B7" w14:textId="30613BA9" w:rsidR="00A262DF" w:rsidRDefault="00A262DF">
          <w:pPr>
            <w:pStyle w:val="TOC1"/>
            <w:rPr>
              <w:ins w:id="266" w:author="ilham.nur@office.ui.ac.id" w:date="2023-03-05T21:23:00Z"/>
              <w:rFonts w:asciiTheme="minorHAnsi" w:hAnsiTheme="minorHAnsi" w:cstheme="minorBidi"/>
              <w:b w:val="0"/>
              <w:noProof/>
              <w:sz w:val="22"/>
            </w:rPr>
          </w:pPr>
          <w:ins w:id="267" w:author="ilham.nur@office.ui.ac.id" w:date="2023-03-05T21:23:00Z">
            <w:r w:rsidRPr="00910B6E">
              <w:rPr>
                <w:rStyle w:val="Hyperlink"/>
                <w:noProof/>
              </w:rPr>
              <w:fldChar w:fldCharType="begin"/>
            </w:r>
            <w:r w:rsidRPr="00910B6E">
              <w:rPr>
                <w:rStyle w:val="Hyperlink"/>
                <w:noProof/>
              </w:rPr>
              <w:instrText xml:space="preserve"> </w:instrText>
            </w:r>
            <w:r>
              <w:rPr>
                <w:noProof/>
              </w:rPr>
              <w:instrText>HYPERLINK \l "_Toc128944228"</w:instrText>
            </w:r>
            <w:r w:rsidRPr="00910B6E">
              <w:rPr>
                <w:rStyle w:val="Hyperlink"/>
                <w:noProof/>
              </w:rPr>
              <w:instrText xml:space="preserve"> </w:instrText>
            </w:r>
            <w:r w:rsidRPr="00910B6E">
              <w:rPr>
                <w:rStyle w:val="Hyperlink"/>
                <w:noProof/>
              </w:rPr>
            </w:r>
            <w:r w:rsidRPr="00910B6E">
              <w:rPr>
                <w:rStyle w:val="Hyperlink"/>
                <w:noProof/>
              </w:rPr>
              <w:fldChar w:fldCharType="separate"/>
            </w:r>
            <w:r w:rsidRPr="00910B6E">
              <w:rPr>
                <w:rStyle w:val="Hyperlink"/>
                <w:noProof/>
              </w:rPr>
              <w:t>DAFTAR REFERENSI</w:t>
            </w:r>
            <w:r>
              <w:rPr>
                <w:noProof/>
                <w:webHidden/>
              </w:rPr>
              <w:tab/>
            </w:r>
            <w:r>
              <w:rPr>
                <w:noProof/>
                <w:webHidden/>
              </w:rPr>
              <w:fldChar w:fldCharType="begin"/>
            </w:r>
            <w:r>
              <w:rPr>
                <w:noProof/>
                <w:webHidden/>
              </w:rPr>
              <w:instrText xml:space="preserve"> PAGEREF _Toc128944228 \h </w:instrText>
            </w:r>
          </w:ins>
          <w:r>
            <w:rPr>
              <w:noProof/>
              <w:webHidden/>
            </w:rPr>
          </w:r>
          <w:r>
            <w:rPr>
              <w:noProof/>
              <w:webHidden/>
            </w:rPr>
            <w:fldChar w:fldCharType="separate"/>
          </w:r>
          <w:ins w:id="268" w:author="ilham.nur@office.ui.ac.id" w:date="2023-03-05T21:23:00Z">
            <w:r>
              <w:rPr>
                <w:noProof/>
                <w:webHidden/>
              </w:rPr>
              <w:t>98</w:t>
            </w:r>
            <w:r>
              <w:rPr>
                <w:noProof/>
                <w:webHidden/>
              </w:rPr>
              <w:fldChar w:fldCharType="end"/>
            </w:r>
            <w:r w:rsidRPr="00910B6E">
              <w:rPr>
                <w:rStyle w:val="Hyperlink"/>
                <w:noProof/>
              </w:rPr>
              <w:fldChar w:fldCharType="end"/>
            </w:r>
          </w:ins>
        </w:p>
        <w:p w14:paraId="7B1C4430" w14:textId="63ED4F31" w:rsidR="00032BC4" w:rsidDel="00CA2078" w:rsidRDefault="00032BC4">
          <w:pPr>
            <w:pStyle w:val="TOC1"/>
            <w:rPr>
              <w:ins w:id="269" w:author="ilham.nur@office.ui.ac.id [2]" w:date="2023-01-29T12:12:00Z"/>
              <w:del w:id="270" w:author="ilham.nur@office.ui.ac.id" w:date="2023-01-31T22:33:00Z"/>
              <w:rFonts w:asciiTheme="minorHAnsi" w:hAnsiTheme="minorHAnsi" w:cstheme="minorBidi"/>
              <w:b w:val="0"/>
              <w:noProof/>
              <w:sz w:val="22"/>
            </w:rPr>
          </w:pPr>
          <w:ins w:id="271" w:author="ilham.nur@office.ui.ac.id [2]" w:date="2023-01-29T12:12:00Z">
            <w:del w:id="272" w:author="ilham.nur@office.ui.ac.id" w:date="2023-01-31T22:33:00Z">
              <w:r w:rsidRPr="00CA2078" w:rsidDel="00CA2078">
                <w:rPr>
                  <w:rStyle w:val="Hyperlink"/>
                  <w:noProof/>
                </w:rPr>
                <w:delText>HALAMAN JUDUL</w:delText>
              </w:r>
              <w:r w:rsidDel="00CA2078">
                <w:rPr>
                  <w:noProof/>
                  <w:webHidden/>
                </w:rPr>
                <w:tab/>
                <w:delText>i</w:delText>
              </w:r>
            </w:del>
          </w:ins>
        </w:p>
        <w:p w14:paraId="0670D2B0" w14:textId="606364B1" w:rsidR="00032BC4" w:rsidDel="00CA2078" w:rsidRDefault="00032BC4">
          <w:pPr>
            <w:pStyle w:val="TOC1"/>
            <w:rPr>
              <w:ins w:id="273" w:author="ilham.nur@office.ui.ac.id [2]" w:date="2023-01-29T12:12:00Z"/>
              <w:del w:id="274" w:author="ilham.nur@office.ui.ac.id" w:date="2023-01-31T22:33:00Z"/>
              <w:rFonts w:asciiTheme="minorHAnsi" w:hAnsiTheme="minorHAnsi" w:cstheme="minorBidi"/>
              <w:b w:val="0"/>
              <w:noProof/>
              <w:sz w:val="22"/>
            </w:rPr>
          </w:pPr>
          <w:ins w:id="275" w:author="ilham.nur@office.ui.ac.id [2]" w:date="2023-01-29T12:12:00Z">
            <w:del w:id="276" w:author="ilham.nur@office.ui.ac.id" w:date="2023-01-31T22:33:00Z">
              <w:r w:rsidRPr="00CA2078" w:rsidDel="00CA2078">
                <w:rPr>
                  <w:rStyle w:val="Hyperlink"/>
                  <w:noProof/>
                </w:rPr>
                <w:delText>HALAMAN PERNYATAAN ORISINALITAS</w:delText>
              </w:r>
              <w:r w:rsidDel="00CA2078">
                <w:rPr>
                  <w:noProof/>
                  <w:webHidden/>
                </w:rPr>
                <w:tab/>
                <w:delText>ii</w:delText>
              </w:r>
            </w:del>
          </w:ins>
        </w:p>
        <w:p w14:paraId="314F571F" w14:textId="7B2FF32D" w:rsidR="00032BC4" w:rsidDel="00CA2078" w:rsidRDefault="00032BC4">
          <w:pPr>
            <w:pStyle w:val="TOC1"/>
            <w:rPr>
              <w:ins w:id="277" w:author="ilham.nur@office.ui.ac.id [2]" w:date="2023-01-29T12:12:00Z"/>
              <w:del w:id="278" w:author="ilham.nur@office.ui.ac.id" w:date="2023-01-31T22:33:00Z"/>
              <w:rFonts w:asciiTheme="minorHAnsi" w:hAnsiTheme="minorHAnsi" w:cstheme="minorBidi"/>
              <w:b w:val="0"/>
              <w:noProof/>
              <w:sz w:val="22"/>
            </w:rPr>
          </w:pPr>
          <w:ins w:id="279" w:author="ilham.nur@office.ui.ac.id [2]" w:date="2023-01-29T12:12:00Z">
            <w:del w:id="280" w:author="ilham.nur@office.ui.ac.id" w:date="2023-01-31T22:33:00Z">
              <w:r w:rsidRPr="00CA2078" w:rsidDel="00CA2078">
                <w:rPr>
                  <w:rStyle w:val="Hyperlink"/>
                  <w:noProof/>
                </w:rPr>
                <w:delText>HALAMAN PENGESAHAN</w:delText>
              </w:r>
              <w:r w:rsidDel="00CA2078">
                <w:rPr>
                  <w:noProof/>
                  <w:webHidden/>
                </w:rPr>
                <w:tab/>
                <w:delText>iii</w:delText>
              </w:r>
            </w:del>
          </w:ins>
        </w:p>
        <w:p w14:paraId="4BCE080B" w14:textId="58A8FAF2" w:rsidR="00032BC4" w:rsidDel="00CA2078" w:rsidRDefault="00032BC4">
          <w:pPr>
            <w:pStyle w:val="TOC1"/>
            <w:rPr>
              <w:ins w:id="281" w:author="ilham.nur@office.ui.ac.id [2]" w:date="2023-01-29T12:12:00Z"/>
              <w:del w:id="282" w:author="ilham.nur@office.ui.ac.id" w:date="2023-01-31T22:33:00Z"/>
              <w:rFonts w:asciiTheme="minorHAnsi" w:hAnsiTheme="minorHAnsi" w:cstheme="minorBidi"/>
              <w:b w:val="0"/>
              <w:noProof/>
              <w:sz w:val="22"/>
            </w:rPr>
          </w:pPr>
          <w:ins w:id="283" w:author="ilham.nur@office.ui.ac.id [2]" w:date="2023-01-29T12:12:00Z">
            <w:del w:id="284" w:author="ilham.nur@office.ui.ac.id" w:date="2023-01-31T22:33:00Z">
              <w:r w:rsidRPr="00CA2078" w:rsidDel="00CA2078">
                <w:rPr>
                  <w:rStyle w:val="Hyperlink"/>
                  <w:noProof/>
                </w:rPr>
                <w:delText>UCAPAN TERIMA KASIH</w:delText>
              </w:r>
              <w:r w:rsidDel="00CA2078">
                <w:rPr>
                  <w:noProof/>
                  <w:webHidden/>
                </w:rPr>
                <w:tab/>
                <w:delText>iv</w:delText>
              </w:r>
            </w:del>
          </w:ins>
        </w:p>
        <w:p w14:paraId="3A176849" w14:textId="04D11EE0" w:rsidR="00032BC4" w:rsidDel="00CA2078" w:rsidRDefault="00032BC4">
          <w:pPr>
            <w:pStyle w:val="TOC1"/>
            <w:rPr>
              <w:ins w:id="285" w:author="ilham.nur@office.ui.ac.id [2]" w:date="2023-01-29T12:12:00Z"/>
              <w:del w:id="286" w:author="ilham.nur@office.ui.ac.id" w:date="2023-01-31T22:33:00Z"/>
              <w:rFonts w:asciiTheme="minorHAnsi" w:hAnsiTheme="minorHAnsi" w:cstheme="minorBidi"/>
              <w:b w:val="0"/>
              <w:noProof/>
              <w:sz w:val="22"/>
            </w:rPr>
          </w:pPr>
          <w:ins w:id="287" w:author="ilham.nur@office.ui.ac.id [2]" w:date="2023-01-29T12:12:00Z">
            <w:del w:id="288" w:author="ilham.nur@office.ui.ac.id" w:date="2023-01-31T22:33:00Z">
              <w:r w:rsidRPr="00CA2078" w:rsidDel="00CA2078">
                <w:rPr>
                  <w:rStyle w:val="Hyperlink"/>
                  <w:noProof/>
                </w:rPr>
                <w:delText>HALAMAN PERNYATAAN PERSETUJUAN PUBLIKASI  TUGAS AKHIR UNTUK KEPENTINGAN AKADEMIS</w:delText>
              </w:r>
              <w:r w:rsidDel="00CA2078">
                <w:rPr>
                  <w:noProof/>
                  <w:webHidden/>
                </w:rPr>
                <w:tab/>
                <w:delText>v</w:delText>
              </w:r>
            </w:del>
          </w:ins>
        </w:p>
        <w:p w14:paraId="2F088DA4" w14:textId="5C7C1AF4" w:rsidR="00032BC4" w:rsidDel="00CA2078" w:rsidRDefault="00032BC4">
          <w:pPr>
            <w:pStyle w:val="TOC1"/>
            <w:rPr>
              <w:ins w:id="289" w:author="ilham.nur@office.ui.ac.id [2]" w:date="2023-01-29T12:12:00Z"/>
              <w:del w:id="290" w:author="ilham.nur@office.ui.ac.id" w:date="2023-01-31T22:33:00Z"/>
              <w:rFonts w:asciiTheme="minorHAnsi" w:hAnsiTheme="minorHAnsi" w:cstheme="minorBidi"/>
              <w:b w:val="0"/>
              <w:noProof/>
              <w:sz w:val="22"/>
            </w:rPr>
          </w:pPr>
          <w:ins w:id="291" w:author="ilham.nur@office.ui.ac.id [2]" w:date="2023-01-29T12:12:00Z">
            <w:del w:id="292" w:author="ilham.nur@office.ui.ac.id" w:date="2023-01-31T22:33:00Z">
              <w:r w:rsidRPr="00CA2078" w:rsidDel="00CA2078">
                <w:rPr>
                  <w:rStyle w:val="Hyperlink"/>
                  <w:noProof/>
                </w:rPr>
                <w:delText>ABSTRAK</w:delText>
              </w:r>
              <w:r w:rsidDel="00CA2078">
                <w:rPr>
                  <w:noProof/>
                  <w:webHidden/>
                </w:rPr>
                <w:tab/>
                <w:delText>vi</w:delText>
              </w:r>
            </w:del>
          </w:ins>
        </w:p>
        <w:p w14:paraId="762E8D3D" w14:textId="592747CB" w:rsidR="00032BC4" w:rsidDel="00CA2078" w:rsidRDefault="00032BC4">
          <w:pPr>
            <w:pStyle w:val="TOC1"/>
            <w:rPr>
              <w:ins w:id="293" w:author="ilham.nur@office.ui.ac.id [2]" w:date="2023-01-29T12:12:00Z"/>
              <w:del w:id="294" w:author="ilham.nur@office.ui.ac.id" w:date="2023-01-31T22:33:00Z"/>
              <w:rFonts w:asciiTheme="minorHAnsi" w:hAnsiTheme="minorHAnsi" w:cstheme="minorBidi"/>
              <w:b w:val="0"/>
              <w:noProof/>
              <w:sz w:val="22"/>
            </w:rPr>
          </w:pPr>
          <w:ins w:id="295" w:author="ilham.nur@office.ui.ac.id [2]" w:date="2023-01-29T12:12:00Z">
            <w:del w:id="296" w:author="ilham.nur@office.ui.ac.id" w:date="2023-01-31T22:33:00Z">
              <w:r w:rsidRPr="00CA2078" w:rsidDel="00CA2078">
                <w:rPr>
                  <w:rStyle w:val="Hyperlink"/>
                  <w:noProof/>
                </w:rPr>
                <w:delText>ABSTRACT</w:delText>
              </w:r>
              <w:r w:rsidDel="00CA2078">
                <w:rPr>
                  <w:noProof/>
                  <w:webHidden/>
                </w:rPr>
                <w:tab/>
                <w:delText>vii</w:delText>
              </w:r>
            </w:del>
          </w:ins>
        </w:p>
        <w:p w14:paraId="72ED53FE" w14:textId="428B5939" w:rsidR="00032BC4" w:rsidDel="00CA2078" w:rsidRDefault="00032BC4">
          <w:pPr>
            <w:pStyle w:val="TOC1"/>
            <w:rPr>
              <w:ins w:id="297" w:author="ilham.nur@office.ui.ac.id [2]" w:date="2023-01-29T12:12:00Z"/>
              <w:del w:id="298" w:author="ilham.nur@office.ui.ac.id" w:date="2023-01-31T22:33:00Z"/>
              <w:rFonts w:asciiTheme="minorHAnsi" w:hAnsiTheme="minorHAnsi" w:cstheme="minorBidi"/>
              <w:b w:val="0"/>
              <w:noProof/>
              <w:sz w:val="22"/>
            </w:rPr>
          </w:pPr>
          <w:ins w:id="299" w:author="ilham.nur@office.ui.ac.id [2]" w:date="2023-01-29T12:12:00Z">
            <w:del w:id="300" w:author="ilham.nur@office.ui.ac.id" w:date="2023-01-31T22:33:00Z">
              <w:r w:rsidRPr="00CA2078" w:rsidDel="00CA2078">
                <w:rPr>
                  <w:rStyle w:val="Hyperlink"/>
                  <w:noProof/>
                </w:rPr>
                <w:delText>DAFTAR ISI</w:delText>
              </w:r>
              <w:r w:rsidDel="00CA2078">
                <w:rPr>
                  <w:noProof/>
                  <w:webHidden/>
                </w:rPr>
                <w:tab/>
                <w:delText>viii</w:delText>
              </w:r>
            </w:del>
          </w:ins>
        </w:p>
        <w:p w14:paraId="15BC3AC7" w14:textId="48148658" w:rsidR="00032BC4" w:rsidDel="00CA2078" w:rsidRDefault="00032BC4">
          <w:pPr>
            <w:pStyle w:val="TOC1"/>
            <w:rPr>
              <w:ins w:id="301" w:author="ilham.nur@office.ui.ac.id [2]" w:date="2023-01-29T12:12:00Z"/>
              <w:del w:id="302" w:author="ilham.nur@office.ui.ac.id" w:date="2023-01-31T22:33:00Z"/>
              <w:rFonts w:asciiTheme="minorHAnsi" w:hAnsiTheme="minorHAnsi" w:cstheme="minorBidi"/>
              <w:b w:val="0"/>
              <w:noProof/>
              <w:sz w:val="22"/>
            </w:rPr>
          </w:pPr>
          <w:ins w:id="303" w:author="ilham.nur@office.ui.ac.id [2]" w:date="2023-01-29T12:12:00Z">
            <w:del w:id="304" w:author="ilham.nur@office.ui.ac.id" w:date="2023-01-31T22:33:00Z">
              <w:r w:rsidRPr="00CA2078" w:rsidDel="00CA2078">
                <w:rPr>
                  <w:rStyle w:val="Hyperlink"/>
                  <w:noProof/>
                </w:rPr>
                <w:delText>DAFTAR GAMBAR</w:delText>
              </w:r>
              <w:r w:rsidDel="00CA2078">
                <w:rPr>
                  <w:noProof/>
                  <w:webHidden/>
                </w:rPr>
                <w:tab/>
                <w:delText>xi</w:delText>
              </w:r>
            </w:del>
          </w:ins>
        </w:p>
        <w:p w14:paraId="71278F60" w14:textId="2AAF02CF" w:rsidR="00032BC4" w:rsidDel="00CA2078" w:rsidRDefault="00032BC4">
          <w:pPr>
            <w:pStyle w:val="TOC1"/>
            <w:rPr>
              <w:ins w:id="305" w:author="ilham.nur@office.ui.ac.id [2]" w:date="2023-01-29T12:12:00Z"/>
              <w:del w:id="306" w:author="ilham.nur@office.ui.ac.id" w:date="2023-01-31T22:33:00Z"/>
              <w:rFonts w:asciiTheme="minorHAnsi" w:hAnsiTheme="minorHAnsi" w:cstheme="minorBidi"/>
              <w:b w:val="0"/>
              <w:noProof/>
              <w:sz w:val="22"/>
            </w:rPr>
          </w:pPr>
          <w:ins w:id="307" w:author="ilham.nur@office.ui.ac.id [2]" w:date="2023-01-29T12:12:00Z">
            <w:del w:id="308" w:author="ilham.nur@office.ui.ac.id" w:date="2023-01-31T22:33:00Z">
              <w:r w:rsidRPr="00CA2078" w:rsidDel="00CA2078">
                <w:rPr>
                  <w:rStyle w:val="Hyperlink"/>
                  <w:noProof/>
                </w:rPr>
                <w:delText>DAFTAR TABEL</w:delText>
              </w:r>
              <w:r w:rsidDel="00CA2078">
                <w:rPr>
                  <w:noProof/>
                  <w:webHidden/>
                </w:rPr>
                <w:tab/>
                <w:delText>xii</w:delText>
              </w:r>
            </w:del>
          </w:ins>
        </w:p>
        <w:p w14:paraId="15B440BA" w14:textId="3DDCF144" w:rsidR="00032BC4" w:rsidDel="00CA2078" w:rsidRDefault="00032BC4">
          <w:pPr>
            <w:pStyle w:val="TOC1"/>
            <w:tabs>
              <w:tab w:val="left" w:pos="1100"/>
            </w:tabs>
            <w:rPr>
              <w:ins w:id="309" w:author="ilham.nur@office.ui.ac.id [2]" w:date="2023-01-29T12:12:00Z"/>
              <w:del w:id="310" w:author="ilham.nur@office.ui.ac.id" w:date="2023-01-31T22:33:00Z"/>
              <w:rFonts w:asciiTheme="minorHAnsi" w:hAnsiTheme="minorHAnsi" w:cstheme="minorBidi"/>
              <w:b w:val="0"/>
              <w:noProof/>
              <w:sz w:val="22"/>
            </w:rPr>
          </w:pPr>
          <w:ins w:id="311" w:author="ilham.nur@office.ui.ac.id [2]" w:date="2023-01-29T12:12:00Z">
            <w:del w:id="312" w:author="ilham.nur@office.ui.ac.id" w:date="2023-01-31T22:33:00Z">
              <w:r w:rsidRPr="00CA2078" w:rsidDel="00CA2078">
                <w:rPr>
                  <w:rStyle w:val="Hyperlink"/>
                  <w:noProof/>
                </w:rPr>
                <w:delText>BAB 1</w:delText>
              </w:r>
              <w:r w:rsidDel="00CA2078">
                <w:rPr>
                  <w:rFonts w:asciiTheme="minorHAnsi" w:hAnsiTheme="minorHAnsi" w:cstheme="minorBidi"/>
                  <w:b w:val="0"/>
                  <w:noProof/>
                  <w:sz w:val="22"/>
                </w:rPr>
                <w:tab/>
              </w:r>
              <w:r w:rsidRPr="00CA2078" w:rsidDel="00CA2078">
                <w:rPr>
                  <w:rStyle w:val="Hyperlink"/>
                  <w:noProof/>
                </w:rPr>
                <w:delText>PENDAHULUAN</w:delText>
              </w:r>
              <w:r w:rsidDel="00CA2078">
                <w:rPr>
                  <w:noProof/>
                  <w:webHidden/>
                </w:rPr>
                <w:tab/>
                <w:delText>1</w:delText>
              </w:r>
            </w:del>
          </w:ins>
        </w:p>
        <w:p w14:paraId="3F23D3F2" w14:textId="386F797D" w:rsidR="00032BC4" w:rsidDel="00CA2078" w:rsidRDefault="00032BC4">
          <w:pPr>
            <w:pStyle w:val="TOC2"/>
            <w:tabs>
              <w:tab w:val="left" w:pos="880"/>
              <w:tab w:val="right" w:leader="dot" w:pos="8494"/>
            </w:tabs>
            <w:rPr>
              <w:ins w:id="313" w:author="ilham.nur@office.ui.ac.id [2]" w:date="2023-01-29T12:12:00Z"/>
              <w:del w:id="314" w:author="ilham.nur@office.ui.ac.id" w:date="2023-01-31T22:33:00Z"/>
              <w:rFonts w:asciiTheme="minorHAnsi" w:hAnsiTheme="minorHAnsi" w:cstheme="minorBidi"/>
              <w:noProof/>
              <w:sz w:val="22"/>
            </w:rPr>
          </w:pPr>
          <w:ins w:id="315" w:author="ilham.nur@office.ui.ac.id [2]" w:date="2023-01-29T12:12:00Z">
            <w:del w:id="316" w:author="ilham.nur@office.ui.ac.id" w:date="2023-01-31T22:33:00Z">
              <w:r w:rsidRPr="00CA2078" w:rsidDel="00CA2078">
                <w:rPr>
                  <w:rStyle w:val="Hyperlink"/>
                  <w:noProof/>
                </w:rPr>
                <w:delText>1.1</w:delText>
              </w:r>
              <w:r w:rsidDel="00CA2078">
                <w:rPr>
                  <w:rFonts w:asciiTheme="minorHAnsi" w:hAnsiTheme="minorHAnsi" w:cstheme="minorBidi"/>
                  <w:noProof/>
                  <w:sz w:val="22"/>
                </w:rPr>
                <w:tab/>
              </w:r>
              <w:r w:rsidRPr="00CA2078" w:rsidDel="00CA2078">
                <w:rPr>
                  <w:rStyle w:val="Hyperlink"/>
                  <w:noProof/>
                </w:rPr>
                <w:delText>Latar Belakang</w:delText>
              </w:r>
              <w:r w:rsidDel="00CA2078">
                <w:rPr>
                  <w:noProof/>
                  <w:webHidden/>
                </w:rPr>
                <w:tab/>
                <w:delText>1</w:delText>
              </w:r>
            </w:del>
          </w:ins>
        </w:p>
        <w:p w14:paraId="5C86C37A" w14:textId="0356DE61" w:rsidR="00032BC4" w:rsidDel="00CA2078" w:rsidRDefault="00032BC4">
          <w:pPr>
            <w:pStyle w:val="TOC2"/>
            <w:tabs>
              <w:tab w:val="left" w:pos="880"/>
              <w:tab w:val="right" w:leader="dot" w:pos="8494"/>
            </w:tabs>
            <w:rPr>
              <w:ins w:id="317" w:author="ilham.nur@office.ui.ac.id [2]" w:date="2023-01-29T12:12:00Z"/>
              <w:del w:id="318" w:author="ilham.nur@office.ui.ac.id" w:date="2023-01-31T22:33:00Z"/>
              <w:rFonts w:asciiTheme="minorHAnsi" w:hAnsiTheme="minorHAnsi" w:cstheme="minorBidi"/>
              <w:noProof/>
              <w:sz w:val="22"/>
            </w:rPr>
          </w:pPr>
          <w:ins w:id="319" w:author="ilham.nur@office.ui.ac.id [2]" w:date="2023-01-29T12:12:00Z">
            <w:del w:id="320" w:author="ilham.nur@office.ui.ac.id" w:date="2023-01-31T22:33:00Z">
              <w:r w:rsidRPr="00CA2078" w:rsidDel="00CA2078">
                <w:rPr>
                  <w:rStyle w:val="Hyperlink"/>
                  <w:noProof/>
                </w:rPr>
                <w:delText>1.2</w:delText>
              </w:r>
              <w:r w:rsidDel="00CA2078">
                <w:rPr>
                  <w:rFonts w:asciiTheme="minorHAnsi" w:hAnsiTheme="minorHAnsi" w:cstheme="minorBidi"/>
                  <w:noProof/>
                  <w:sz w:val="22"/>
                </w:rPr>
                <w:tab/>
              </w:r>
              <w:r w:rsidRPr="00CA2078" w:rsidDel="00CA2078">
                <w:rPr>
                  <w:rStyle w:val="Hyperlink"/>
                  <w:noProof/>
                </w:rPr>
                <w:delText>Perumusan Masalah</w:delText>
              </w:r>
              <w:r w:rsidDel="00CA2078">
                <w:rPr>
                  <w:noProof/>
                  <w:webHidden/>
                </w:rPr>
                <w:tab/>
                <w:delText>7</w:delText>
              </w:r>
            </w:del>
          </w:ins>
        </w:p>
        <w:p w14:paraId="390613FC" w14:textId="272CEBC2" w:rsidR="00032BC4" w:rsidDel="00CA2078" w:rsidRDefault="00032BC4">
          <w:pPr>
            <w:pStyle w:val="TOC2"/>
            <w:tabs>
              <w:tab w:val="left" w:pos="880"/>
              <w:tab w:val="right" w:leader="dot" w:pos="8494"/>
            </w:tabs>
            <w:rPr>
              <w:ins w:id="321" w:author="ilham.nur@office.ui.ac.id [2]" w:date="2023-01-29T12:12:00Z"/>
              <w:del w:id="322" w:author="ilham.nur@office.ui.ac.id" w:date="2023-01-31T22:33:00Z"/>
              <w:rFonts w:asciiTheme="minorHAnsi" w:hAnsiTheme="minorHAnsi" w:cstheme="minorBidi"/>
              <w:noProof/>
              <w:sz w:val="22"/>
            </w:rPr>
          </w:pPr>
          <w:ins w:id="323" w:author="ilham.nur@office.ui.ac.id [2]" w:date="2023-01-29T12:12:00Z">
            <w:del w:id="324" w:author="ilham.nur@office.ui.ac.id" w:date="2023-01-31T22:33:00Z">
              <w:r w:rsidRPr="00CA2078" w:rsidDel="00CA2078">
                <w:rPr>
                  <w:rStyle w:val="Hyperlink"/>
                  <w:noProof/>
                </w:rPr>
                <w:delText>1.3</w:delText>
              </w:r>
              <w:r w:rsidDel="00CA2078">
                <w:rPr>
                  <w:rFonts w:asciiTheme="minorHAnsi" w:hAnsiTheme="minorHAnsi" w:cstheme="minorBidi"/>
                  <w:noProof/>
                  <w:sz w:val="22"/>
                </w:rPr>
                <w:tab/>
              </w:r>
              <w:r w:rsidRPr="00CA2078" w:rsidDel="00CA2078">
                <w:rPr>
                  <w:rStyle w:val="Hyperlink"/>
                  <w:noProof/>
                </w:rPr>
                <w:delText>Penelitian Terdahulu</w:delText>
              </w:r>
              <w:r w:rsidDel="00CA2078">
                <w:rPr>
                  <w:noProof/>
                  <w:webHidden/>
                </w:rPr>
                <w:tab/>
                <w:delText>7</w:delText>
              </w:r>
            </w:del>
          </w:ins>
        </w:p>
        <w:p w14:paraId="39397D45" w14:textId="2D733263" w:rsidR="00032BC4" w:rsidDel="00CA2078" w:rsidRDefault="00032BC4">
          <w:pPr>
            <w:pStyle w:val="TOC2"/>
            <w:tabs>
              <w:tab w:val="left" w:pos="880"/>
              <w:tab w:val="right" w:leader="dot" w:pos="8494"/>
            </w:tabs>
            <w:rPr>
              <w:ins w:id="325" w:author="ilham.nur@office.ui.ac.id [2]" w:date="2023-01-29T12:12:00Z"/>
              <w:del w:id="326" w:author="ilham.nur@office.ui.ac.id" w:date="2023-01-31T22:33:00Z"/>
              <w:rFonts w:asciiTheme="minorHAnsi" w:hAnsiTheme="minorHAnsi" w:cstheme="minorBidi"/>
              <w:noProof/>
              <w:sz w:val="22"/>
            </w:rPr>
          </w:pPr>
          <w:ins w:id="327" w:author="ilham.nur@office.ui.ac.id [2]" w:date="2023-01-29T12:12:00Z">
            <w:del w:id="328" w:author="ilham.nur@office.ui.ac.id" w:date="2023-01-31T22:33:00Z">
              <w:r w:rsidRPr="00CA2078" w:rsidDel="00CA2078">
                <w:rPr>
                  <w:rStyle w:val="Hyperlink"/>
                  <w:noProof/>
                </w:rPr>
                <w:delText>1.4</w:delText>
              </w:r>
              <w:r w:rsidDel="00CA2078">
                <w:rPr>
                  <w:rFonts w:asciiTheme="minorHAnsi" w:hAnsiTheme="minorHAnsi" w:cstheme="minorBidi"/>
                  <w:noProof/>
                  <w:sz w:val="22"/>
                </w:rPr>
                <w:tab/>
              </w:r>
              <w:r w:rsidRPr="00CA2078" w:rsidDel="00CA2078">
                <w:rPr>
                  <w:rStyle w:val="Hyperlink"/>
                  <w:noProof/>
                </w:rPr>
                <w:delText>Celah Penelitian dan Kebaruan Penelitian</w:delText>
              </w:r>
              <w:r w:rsidDel="00CA2078">
                <w:rPr>
                  <w:noProof/>
                  <w:webHidden/>
                </w:rPr>
                <w:tab/>
                <w:delText>16</w:delText>
              </w:r>
            </w:del>
          </w:ins>
        </w:p>
        <w:p w14:paraId="6D8787EC" w14:textId="67E7E7CE" w:rsidR="00032BC4" w:rsidDel="00CA2078" w:rsidRDefault="00032BC4">
          <w:pPr>
            <w:pStyle w:val="TOC2"/>
            <w:tabs>
              <w:tab w:val="left" w:pos="880"/>
              <w:tab w:val="right" w:leader="dot" w:pos="8494"/>
            </w:tabs>
            <w:rPr>
              <w:ins w:id="329" w:author="ilham.nur@office.ui.ac.id [2]" w:date="2023-01-29T12:12:00Z"/>
              <w:del w:id="330" w:author="ilham.nur@office.ui.ac.id" w:date="2023-01-31T22:33:00Z"/>
              <w:rFonts w:asciiTheme="minorHAnsi" w:hAnsiTheme="minorHAnsi" w:cstheme="minorBidi"/>
              <w:noProof/>
              <w:sz w:val="22"/>
            </w:rPr>
          </w:pPr>
          <w:ins w:id="331" w:author="ilham.nur@office.ui.ac.id [2]" w:date="2023-01-29T12:12:00Z">
            <w:del w:id="332" w:author="ilham.nur@office.ui.ac.id" w:date="2023-01-31T22:33:00Z">
              <w:r w:rsidRPr="00CA2078" w:rsidDel="00CA2078">
                <w:rPr>
                  <w:rStyle w:val="Hyperlink"/>
                  <w:noProof/>
                </w:rPr>
                <w:delText>1.5</w:delText>
              </w:r>
              <w:r w:rsidDel="00CA2078">
                <w:rPr>
                  <w:rFonts w:asciiTheme="minorHAnsi" w:hAnsiTheme="minorHAnsi" w:cstheme="minorBidi"/>
                  <w:noProof/>
                  <w:sz w:val="22"/>
                </w:rPr>
                <w:tab/>
              </w:r>
              <w:r w:rsidRPr="00CA2078" w:rsidDel="00CA2078">
                <w:rPr>
                  <w:rStyle w:val="Hyperlink"/>
                  <w:noProof/>
                </w:rPr>
                <w:delText>Tujuan Penelitian</w:delText>
              </w:r>
              <w:r w:rsidDel="00CA2078">
                <w:rPr>
                  <w:noProof/>
                  <w:webHidden/>
                </w:rPr>
                <w:tab/>
                <w:delText>17</w:delText>
              </w:r>
            </w:del>
          </w:ins>
        </w:p>
        <w:p w14:paraId="037649FF" w14:textId="07CF773C" w:rsidR="00032BC4" w:rsidDel="00CA2078" w:rsidRDefault="00032BC4">
          <w:pPr>
            <w:pStyle w:val="TOC2"/>
            <w:tabs>
              <w:tab w:val="left" w:pos="880"/>
              <w:tab w:val="right" w:leader="dot" w:pos="8494"/>
            </w:tabs>
            <w:rPr>
              <w:ins w:id="333" w:author="ilham.nur@office.ui.ac.id [2]" w:date="2023-01-29T12:12:00Z"/>
              <w:del w:id="334" w:author="ilham.nur@office.ui.ac.id" w:date="2023-01-31T22:33:00Z"/>
              <w:rFonts w:asciiTheme="minorHAnsi" w:hAnsiTheme="minorHAnsi" w:cstheme="minorBidi"/>
              <w:noProof/>
              <w:sz w:val="22"/>
            </w:rPr>
          </w:pPr>
          <w:ins w:id="335" w:author="ilham.nur@office.ui.ac.id [2]" w:date="2023-01-29T12:12:00Z">
            <w:del w:id="336" w:author="ilham.nur@office.ui.ac.id" w:date="2023-01-31T22:33:00Z">
              <w:r w:rsidRPr="00CA2078" w:rsidDel="00CA2078">
                <w:rPr>
                  <w:rStyle w:val="Hyperlink"/>
                  <w:noProof/>
                </w:rPr>
                <w:delText>1.6</w:delText>
              </w:r>
              <w:r w:rsidDel="00CA2078">
                <w:rPr>
                  <w:rFonts w:asciiTheme="minorHAnsi" w:hAnsiTheme="minorHAnsi" w:cstheme="minorBidi"/>
                  <w:noProof/>
                  <w:sz w:val="22"/>
                </w:rPr>
                <w:tab/>
              </w:r>
              <w:r w:rsidRPr="00CA2078" w:rsidDel="00CA2078">
                <w:rPr>
                  <w:rStyle w:val="Hyperlink"/>
                  <w:noProof/>
                </w:rPr>
                <w:delText>Manfaat Penelitian</w:delText>
              </w:r>
              <w:r w:rsidDel="00CA2078">
                <w:rPr>
                  <w:noProof/>
                  <w:webHidden/>
                </w:rPr>
                <w:tab/>
                <w:delText>17</w:delText>
              </w:r>
            </w:del>
          </w:ins>
        </w:p>
        <w:p w14:paraId="6C01666B" w14:textId="1CF43A3B" w:rsidR="00032BC4" w:rsidDel="00CA2078" w:rsidRDefault="00032BC4">
          <w:pPr>
            <w:pStyle w:val="TOC2"/>
            <w:tabs>
              <w:tab w:val="left" w:pos="880"/>
              <w:tab w:val="right" w:leader="dot" w:pos="8494"/>
            </w:tabs>
            <w:rPr>
              <w:ins w:id="337" w:author="ilham.nur@office.ui.ac.id [2]" w:date="2023-01-29T12:12:00Z"/>
              <w:del w:id="338" w:author="ilham.nur@office.ui.ac.id" w:date="2023-01-31T22:33:00Z"/>
              <w:rFonts w:asciiTheme="minorHAnsi" w:hAnsiTheme="minorHAnsi" w:cstheme="minorBidi"/>
              <w:noProof/>
              <w:sz w:val="22"/>
            </w:rPr>
          </w:pPr>
          <w:ins w:id="339" w:author="ilham.nur@office.ui.ac.id [2]" w:date="2023-01-29T12:12:00Z">
            <w:del w:id="340" w:author="ilham.nur@office.ui.ac.id" w:date="2023-01-31T22:33:00Z">
              <w:r w:rsidRPr="00CA2078" w:rsidDel="00CA2078">
                <w:rPr>
                  <w:rStyle w:val="Hyperlink"/>
                  <w:noProof/>
                </w:rPr>
                <w:delText>1.7</w:delText>
              </w:r>
              <w:r w:rsidDel="00CA2078">
                <w:rPr>
                  <w:rFonts w:asciiTheme="minorHAnsi" w:hAnsiTheme="minorHAnsi" w:cstheme="minorBidi"/>
                  <w:noProof/>
                  <w:sz w:val="22"/>
                </w:rPr>
                <w:tab/>
              </w:r>
              <w:r w:rsidRPr="00CA2078" w:rsidDel="00CA2078">
                <w:rPr>
                  <w:rStyle w:val="Hyperlink"/>
                  <w:noProof/>
                </w:rPr>
                <w:delText>Batasan Penelitian</w:delText>
              </w:r>
              <w:r w:rsidDel="00CA2078">
                <w:rPr>
                  <w:noProof/>
                  <w:webHidden/>
                </w:rPr>
                <w:tab/>
                <w:delText>17</w:delText>
              </w:r>
            </w:del>
          </w:ins>
        </w:p>
        <w:p w14:paraId="0CC30C36" w14:textId="7FE3A508" w:rsidR="00032BC4" w:rsidDel="00CA2078" w:rsidRDefault="00032BC4">
          <w:pPr>
            <w:pStyle w:val="TOC2"/>
            <w:tabs>
              <w:tab w:val="left" w:pos="880"/>
              <w:tab w:val="right" w:leader="dot" w:pos="8494"/>
            </w:tabs>
            <w:rPr>
              <w:ins w:id="341" w:author="ilham.nur@office.ui.ac.id [2]" w:date="2023-01-29T12:12:00Z"/>
              <w:del w:id="342" w:author="ilham.nur@office.ui.ac.id" w:date="2023-01-31T22:33:00Z"/>
              <w:rFonts w:asciiTheme="minorHAnsi" w:hAnsiTheme="minorHAnsi" w:cstheme="minorBidi"/>
              <w:noProof/>
              <w:sz w:val="22"/>
            </w:rPr>
          </w:pPr>
          <w:ins w:id="343" w:author="ilham.nur@office.ui.ac.id [2]" w:date="2023-01-29T12:12:00Z">
            <w:del w:id="344" w:author="ilham.nur@office.ui.ac.id" w:date="2023-01-31T22:33:00Z">
              <w:r w:rsidRPr="00CA2078" w:rsidDel="00CA2078">
                <w:rPr>
                  <w:rStyle w:val="Hyperlink"/>
                  <w:noProof/>
                </w:rPr>
                <w:delText>1.8</w:delText>
              </w:r>
              <w:r w:rsidDel="00CA2078">
                <w:rPr>
                  <w:rFonts w:asciiTheme="minorHAnsi" w:hAnsiTheme="minorHAnsi" w:cstheme="minorBidi"/>
                  <w:noProof/>
                  <w:sz w:val="22"/>
                </w:rPr>
                <w:tab/>
              </w:r>
              <w:r w:rsidRPr="00CA2078" w:rsidDel="00CA2078">
                <w:rPr>
                  <w:rStyle w:val="Hyperlink"/>
                  <w:noProof/>
                </w:rPr>
                <w:delText>Ringkasan Metodologi Penelitian</w:delText>
              </w:r>
              <w:r w:rsidDel="00CA2078">
                <w:rPr>
                  <w:noProof/>
                  <w:webHidden/>
                </w:rPr>
                <w:tab/>
                <w:delText>18</w:delText>
              </w:r>
            </w:del>
          </w:ins>
        </w:p>
        <w:p w14:paraId="31B8387A" w14:textId="0E700ACD" w:rsidR="00032BC4" w:rsidDel="00CA2078" w:rsidRDefault="00032BC4">
          <w:pPr>
            <w:pStyle w:val="TOC1"/>
            <w:tabs>
              <w:tab w:val="left" w:pos="1100"/>
            </w:tabs>
            <w:rPr>
              <w:ins w:id="345" w:author="ilham.nur@office.ui.ac.id [2]" w:date="2023-01-29T12:12:00Z"/>
              <w:del w:id="346" w:author="ilham.nur@office.ui.ac.id" w:date="2023-01-31T22:33:00Z"/>
              <w:rFonts w:asciiTheme="minorHAnsi" w:hAnsiTheme="minorHAnsi" w:cstheme="minorBidi"/>
              <w:b w:val="0"/>
              <w:noProof/>
              <w:sz w:val="22"/>
            </w:rPr>
          </w:pPr>
          <w:ins w:id="347" w:author="ilham.nur@office.ui.ac.id [2]" w:date="2023-01-29T12:12:00Z">
            <w:del w:id="348" w:author="ilham.nur@office.ui.ac.id" w:date="2023-01-31T22:33:00Z">
              <w:r w:rsidRPr="00CA2078" w:rsidDel="00CA2078">
                <w:rPr>
                  <w:rStyle w:val="Hyperlink"/>
                  <w:noProof/>
                </w:rPr>
                <w:delText>BAB 2</w:delText>
              </w:r>
              <w:r w:rsidDel="00CA2078">
                <w:rPr>
                  <w:rFonts w:asciiTheme="minorHAnsi" w:hAnsiTheme="minorHAnsi" w:cstheme="minorBidi"/>
                  <w:b w:val="0"/>
                  <w:noProof/>
                  <w:sz w:val="22"/>
                </w:rPr>
                <w:tab/>
              </w:r>
              <w:r w:rsidRPr="00CA2078" w:rsidDel="00CA2078">
                <w:rPr>
                  <w:rStyle w:val="Hyperlink"/>
                  <w:noProof/>
                </w:rPr>
                <w:delText>TINJAUAN PUSTAKA</w:delText>
              </w:r>
              <w:r w:rsidDel="00CA2078">
                <w:rPr>
                  <w:noProof/>
                  <w:webHidden/>
                </w:rPr>
                <w:tab/>
                <w:delText>20</w:delText>
              </w:r>
            </w:del>
          </w:ins>
        </w:p>
        <w:p w14:paraId="035B7764" w14:textId="2B82D8E8" w:rsidR="00032BC4" w:rsidDel="00CA2078" w:rsidRDefault="00032BC4">
          <w:pPr>
            <w:pStyle w:val="TOC2"/>
            <w:tabs>
              <w:tab w:val="left" w:pos="880"/>
              <w:tab w:val="right" w:leader="dot" w:pos="8494"/>
            </w:tabs>
            <w:rPr>
              <w:ins w:id="349" w:author="ilham.nur@office.ui.ac.id [2]" w:date="2023-01-29T12:12:00Z"/>
              <w:del w:id="350" w:author="ilham.nur@office.ui.ac.id" w:date="2023-01-31T22:33:00Z"/>
              <w:rFonts w:asciiTheme="minorHAnsi" w:hAnsiTheme="minorHAnsi" w:cstheme="minorBidi"/>
              <w:noProof/>
              <w:sz w:val="22"/>
            </w:rPr>
          </w:pPr>
          <w:ins w:id="351" w:author="ilham.nur@office.ui.ac.id [2]" w:date="2023-01-29T12:12:00Z">
            <w:del w:id="352" w:author="ilham.nur@office.ui.ac.id" w:date="2023-01-31T22:33:00Z">
              <w:r w:rsidRPr="00CA2078" w:rsidDel="00CA2078">
                <w:rPr>
                  <w:rStyle w:val="Hyperlink"/>
                  <w:noProof/>
                </w:rPr>
                <w:delText>2.1</w:delText>
              </w:r>
              <w:r w:rsidDel="00CA2078">
                <w:rPr>
                  <w:rFonts w:asciiTheme="minorHAnsi" w:hAnsiTheme="minorHAnsi" w:cstheme="minorBidi"/>
                  <w:noProof/>
                  <w:sz w:val="22"/>
                </w:rPr>
                <w:tab/>
              </w:r>
              <w:r w:rsidRPr="00CA2078" w:rsidDel="00CA2078">
                <w:rPr>
                  <w:rStyle w:val="Hyperlink"/>
                  <w:noProof/>
                </w:rPr>
                <w:delText>Transformasi Digital pada Industri Teknologi Informasi</w:delText>
              </w:r>
              <w:r w:rsidDel="00CA2078">
                <w:rPr>
                  <w:noProof/>
                  <w:webHidden/>
                </w:rPr>
                <w:tab/>
                <w:delText>20</w:delText>
              </w:r>
            </w:del>
          </w:ins>
        </w:p>
        <w:p w14:paraId="66FFED59" w14:textId="673531A3" w:rsidR="00032BC4" w:rsidDel="00CA2078" w:rsidRDefault="00032BC4">
          <w:pPr>
            <w:pStyle w:val="TOC3"/>
            <w:rPr>
              <w:ins w:id="353" w:author="ilham.nur@office.ui.ac.id [2]" w:date="2023-01-29T12:12:00Z"/>
              <w:del w:id="354" w:author="ilham.nur@office.ui.ac.id" w:date="2023-01-31T22:33:00Z"/>
              <w:rFonts w:asciiTheme="minorHAnsi" w:hAnsiTheme="minorHAnsi" w:cstheme="minorBidi"/>
              <w:noProof/>
              <w:sz w:val="22"/>
            </w:rPr>
          </w:pPr>
          <w:ins w:id="355" w:author="ilham.nur@office.ui.ac.id [2]" w:date="2023-01-29T12:12:00Z">
            <w:del w:id="356" w:author="ilham.nur@office.ui.ac.id" w:date="2023-01-31T22:33:00Z">
              <w:r w:rsidRPr="00CA2078" w:rsidDel="00CA2078">
                <w:rPr>
                  <w:rStyle w:val="Hyperlink"/>
                  <w:noProof/>
                </w:rPr>
                <w:delText>2.1.1</w:delText>
              </w:r>
              <w:r w:rsidDel="00CA2078">
                <w:rPr>
                  <w:rFonts w:asciiTheme="minorHAnsi" w:hAnsiTheme="minorHAnsi" w:cstheme="minorBidi"/>
                  <w:noProof/>
                  <w:sz w:val="22"/>
                </w:rPr>
                <w:tab/>
              </w:r>
              <w:r w:rsidRPr="00CA2078" w:rsidDel="00CA2078">
                <w:rPr>
                  <w:rStyle w:val="Hyperlink"/>
                  <w:noProof/>
                </w:rPr>
                <w:delText>Manfaat Transformasi Digital</w:delText>
              </w:r>
              <w:r w:rsidDel="00CA2078">
                <w:rPr>
                  <w:noProof/>
                  <w:webHidden/>
                </w:rPr>
                <w:tab/>
                <w:delText>20</w:delText>
              </w:r>
            </w:del>
          </w:ins>
        </w:p>
        <w:p w14:paraId="03416E1D" w14:textId="468D6DEB" w:rsidR="00032BC4" w:rsidDel="00CA2078" w:rsidRDefault="00032BC4">
          <w:pPr>
            <w:pStyle w:val="TOC3"/>
            <w:rPr>
              <w:ins w:id="357" w:author="ilham.nur@office.ui.ac.id [2]" w:date="2023-01-29T12:12:00Z"/>
              <w:del w:id="358" w:author="ilham.nur@office.ui.ac.id" w:date="2023-01-31T22:33:00Z"/>
              <w:rFonts w:asciiTheme="minorHAnsi" w:hAnsiTheme="minorHAnsi" w:cstheme="minorBidi"/>
              <w:noProof/>
              <w:sz w:val="22"/>
            </w:rPr>
          </w:pPr>
          <w:ins w:id="359" w:author="ilham.nur@office.ui.ac.id [2]" w:date="2023-01-29T12:12:00Z">
            <w:del w:id="360" w:author="ilham.nur@office.ui.ac.id" w:date="2023-01-31T22:33:00Z">
              <w:r w:rsidRPr="00CA2078" w:rsidDel="00CA2078">
                <w:rPr>
                  <w:rStyle w:val="Hyperlink"/>
                  <w:noProof/>
                </w:rPr>
                <w:delText>2.1.2</w:delText>
              </w:r>
              <w:r w:rsidDel="00CA2078">
                <w:rPr>
                  <w:rFonts w:asciiTheme="minorHAnsi" w:hAnsiTheme="minorHAnsi" w:cstheme="minorBidi"/>
                  <w:noProof/>
                  <w:sz w:val="22"/>
                </w:rPr>
                <w:tab/>
              </w:r>
              <w:r w:rsidRPr="00CA2078" w:rsidDel="00CA2078">
                <w:rPr>
                  <w:rStyle w:val="Hyperlink"/>
                  <w:noProof/>
                </w:rPr>
                <w:delText>Kekurangan Transformasi Digital</w:delText>
              </w:r>
              <w:r w:rsidDel="00CA2078">
                <w:rPr>
                  <w:noProof/>
                  <w:webHidden/>
                </w:rPr>
                <w:tab/>
                <w:delText>20</w:delText>
              </w:r>
            </w:del>
          </w:ins>
        </w:p>
        <w:p w14:paraId="002A0EE7" w14:textId="4AE4F45A" w:rsidR="00032BC4" w:rsidDel="00CA2078" w:rsidRDefault="00032BC4">
          <w:pPr>
            <w:pStyle w:val="TOC2"/>
            <w:tabs>
              <w:tab w:val="left" w:pos="880"/>
              <w:tab w:val="right" w:leader="dot" w:pos="8494"/>
            </w:tabs>
            <w:rPr>
              <w:ins w:id="361" w:author="ilham.nur@office.ui.ac.id [2]" w:date="2023-01-29T12:12:00Z"/>
              <w:del w:id="362" w:author="ilham.nur@office.ui.ac.id" w:date="2023-01-31T22:33:00Z"/>
              <w:rFonts w:asciiTheme="minorHAnsi" w:hAnsiTheme="minorHAnsi" w:cstheme="minorBidi"/>
              <w:noProof/>
              <w:sz w:val="22"/>
            </w:rPr>
          </w:pPr>
          <w:ins w:id="363" w:author="ilham.nur@office.ui.ac.id [2]" w:date="2023-01-29T12:12:00Z">
            <w:del w:id="364" w:author="ilham.nur@office.ui.ac.id" w:date="2023-01-31T22:33:00Z">
              <w:r w:rsidRPr="00CA2078" w:rsidDel="00CA2078">
                <w:rPr>
                  <w:rStyle w:val="Hyperlink"/>
                  <w:noProof/>
                </w:rPr>
                <w:delText>2.2</w:delText>
              </w:r>
              <w:r w:rsidDel="00CA2078">
                <w:rPr>
                  <w:rFonts w:asciiTheme="minorHAnsi" w:hAnsiTheme="minorHAnsi" w:cstheme="minorBidi"/>
                  <w:noProof/>
                  <w:sz w:val="22"/>
                </w:rPr>
                <w:tab/>
              </w:r>
              <w:r w:rsidRPr="00CA2078" w:rsidDel="00CA2078">
                <w:rPr>
                  <w:rStyle w:val="Hyperlink"/>
                  <w:noProof/>
                </w:rPr>
                <w:delText>Manajemen Proyek</w:delText>
              </w:r>
              <w:r w:rsidDel="00CA2078">
                <w:rPr>
                  <w:noProof/>
                  <w:webHidden/>
                </w:rPr>
                <w:tab/>
                <w:delText>21</w:delText>
              </w:r>
            </w:del>
          </w:ins>
        </w:p>
        <w:p w14:paraId="688A6885" w14:textId="51AA672F" w:rsidR="00032BC4" w:rsidDel="00CA2078" w:rsidRDefault="00032BC4">
          <w:pPr>
            <w:pStyle w:val="TOC2"/>
            <w:tabs>
              <w:tab w:val="left" w:pos="880"/>
              <w:tab w:val="right" w:leader="dot" w:pos="8494"/>
            </w:tabs>
            <w:rPr>
              <w:ins w:id="365" w:author="ilham.nur@office.ui.ac.id [2]" w:date="2023-01-29T12:12:00Z"/>
              <w:del w:id="366" w:author="ilham.nur@office.ui.ac.id" w:date="2023-01-31T22:33:00Z"/>
              <w:rFonts w:asciiTheme="minorHAnsi" w:hAnsiTheme="minorHAnsi" w:cstheme="minorBidi"/>
              <w:noProof/>
              <w:sz w:val="22"/>
            </w:rPr>
          </w:pPr>
          <w:ins w:id="367" w:author="ilham.nur@office.ui.ac.id [2]" w:date="2023-01-29T12:12:00Z">
            <w:del w:id="368" w:author="ilham.nur@office.ui.ac.id" w:date="2023-01-31T22:33:00Z">
              <w:r w:rsidRPr="00CA2078" w:rsidDel="00CA2078">
                <w:rPr>
                  <w:rStyle w:val="Hyperlink"/>
                  <w:noProof/>
                </w:rPr>
                <w:delText>2.3</w:delText>
              </w:r>
              <w:r w:rsidDel="00CA2078">
                <w:rPr>
                  <w:rFonts w:asciiTheme="minorHAnsi" w:hAnsiTheme="minorHAnsi" w:cstheme="minorBidi"/>
                  <w:noProof/>
                  <w:sz w:val="22"/>
                </w:rPr>
                <w:tab/>
              </w:r>
              <w:r w:rsidRPr="00CA2078" w:rsidDel="00CA2078">
                <w:rPr>
                  <w:rStyle w:val="Hyperlink"/>
                  <w:noProof/>
                </w:rPr>
                <w:delText>Pendekatan Manajemen Proyek</w:delText>
              </w:r>
              <w:r w:rsidDel="00CA2078">
                <w:rPr>
                  <w:noProof/>
                  <w:webHidden/>
                </w:rPr>
                <w:tab/>
                <w:delText>22</w:delText>
              </w:r>
            </w:del>
          </w:ins>
        </w:p>
        <w:p w14:paraId="20D8946C" w14:textId="631A724A" w:rsidR="00032BC4" w:rsidDel="00CA2078" w:rsidRDefault="00032BC4">
          <w:pPr>
            <w:pStyle w:val="TOC2"/>
            <w:tabs>
              <w:tab w:val="left" w:pos="880"/>
              <w:tab w:val="right" w:leader="dot" w:pos="8494"/>
            </w:tabs>
            <w:rPr>
              <w:ins w:id="369" w:author="ilham.nur@office.ui.ac.id [2]" w:date="2023-01-29T12:12:00Z"/>
              <w:del w:id="370" w:author="ilham.nur@office.ui.ac.id" w:date="2023-01-31T22:33:00Z"/>
              <w:rFonts w:asciiTheme="minorHAnsi" w:hAnsiTheme="minorHAnsi" w:cstheme="minorBidi"/>
              <w:noProof/>
              <w:sz w:val="22"/>
            </w:rPr>
          </w:pPr>
          <w:ins w:id="371" w:author="ilham.nur@office.ui.ac.id [2]" w:date="2023-01-29T12:12:00Z">
            <w:del w:id="372" w:author="ilham.nur@office.ui.ac.id" w:date="2023-01-31T22:33:00Z">
              <w:r w:rsidRPr="00CA2078" w:rsidDel="00CA2078">
                <w:rPr>
                  <w:rStyle w:val="Hyperlink"/>
                  <w:noProof/>
                </w:rPr>
                <w:delText>2.4</w:delText>
              </w:r>
              <w:r w:rsidDel="00CA2078">
                <w:rPr>
                  <w:rFonts w:asciiTheme="minorHAnsi" w:hAnsiTheme="minorHAnsi" w:cstheme="minorBidi"/>
                  <w:noProof/>
                  <w:sz w:val="22"/>
                </w:rPr>
                <w:tab/>
              </w:r>
              <w:r w:rsidRPr="00CA2078" w:rsidDel="00CA2078">
                <w:rPr>
                  <w:rStyle w:val="Hyperlink"/>
                  <w:noProof/>
                </w:rPr>
                <w:delText>Kriteria Kesuksesan Proyek</w:delText>
              </w:r>
              <w:r w:rsidDel="00CA2078">
                <w:rPr>
                  <w:noProof/>
                  <w:webHidden/>
                </w:rPr>
                <w:tab/>
                <w:delText>24</w:delText>
              </w:r>
            </w:del>
          </w:ins>
        </w:p>
        <w:p w14:paraId="2FC2C236" w14:textId="3C5E969C" w:rsidR="00032BC4" w:rsidDel="00CA2078" w:rsidRDefault="00032BC4">
          <w:pPr>
            <w:pStyle w:val="TOC2"/>
            <w:tabs>
              <w:tab w:val="left" w:pos="880"/>
              <w:tab w:val="right" w:leader="dot" w:pos="8494"/>
            </w:tabs>
            <w:rPr>
              <w:ins w:id="373" w:author="ilham.nur@office.ui.ac.id [2]" w:date="2023-01-29T12:12:00Z"/>
              <w:del w:id="374" w:author="ilham.nur@office.ui.ac.id" w:date="2023-01-31T22:33:00Z"/>
              <w:rFonts w:asciiTheme="minorHAnsi" w:hAnsiTheme="minorHAnsi" w:cstheme="minorBidi"/>
              <w:noProof/>
              <w:sz w:val="22"/>
            </w:rPr>
          </w:pPr>
          <w:ins w:id="375" w:author="ilham.nur@office.ui.ac.id [2]" w:date="2023-01-29T12:12:00Z">
            <w:del w:id="376" w:author="ilham.nur@office.ui.ac.id" w:date="2023-01-31T22:33:00Z">
              <w:r w:rsidRPr="00CA2078" w:rsidDel="00CA2078">
                <w:rPr>
                  <w:rStyle w:val="Hyperlink"/>
                  <w:noProof/>
                </w:rPr>
                <w:delText>2.5</w:delText>
              </w:r>
              <w:r w:rsidDel="00CA2078">
                <w:rPr>
                  <w:rFonts w:asciiTheme="minorHAnsi" w:hAnsiTheme="minorHAnsi" w:cstheme="minorBidi"/>
                  <w:noProof/>
                  <w:sz w:val="22"/>
                </w:rPr>
                <w:tab/>
              </w:r>
              <w:r w:rsidRPr="00CA2078" w:rsidDel="00CA2078">
                <w:rPr>
                  <w:rStyle w:val="Hyperlink"/>
                  <w:noProof/>
                </w:rPr>
                <w:delText>Sistem Informasi Manajemen Proyek</w:delText>
              </w:r>
              <w:r w:rsidDel="00CA2078">
                <w:rPr>
                  <w:noProof/>
                  <w:webHidden/>
                </w:rPr>
                <w:tab/>
                <w:delText>24</w:delText>
              </w:r>
            </w:del>
          </w:ins>
        </w:p>
        <w:p w14:paraId="5DA15653" w14:textId="02F8ABD1" w:rsidR="00032BC4" w:rsidDel="00CA2078" w:rsidRDefault="00032BC4">
          <w:pPr>
            <w:pStyle w:val="TOC3"/>
            <w:rPr>
              <w:ins w:id="377" w:author="ilham.nur@office.ui.ac.id [2]" w:date="2023-01-29T12:12:00Z"/>
              <w:del w:id="378" w:author="ilham.nur@office.ui.ac.id" w:date="2023-01-31T22:33:00Z"/>
              <w:rFonts w:asciiTheme="minorHAnsi" w:hAnsiTheme="minorHAnsi" w:cstheme="minorBidi"/>
              <w:noProof/>
              <w:sz w:val="22"/>
            </w:rPr>
          </w:pPr>
          <w:ins w:id="379" w:author="ilham.nur@office.ui.ac.id [2]" w:date="2023-01-29T12:12:00Z">
            <w:del w:id="380" w:author="ilham.nur@office.ui.ac.id" w:date="2023-01-31T22:33:00Z">
              <w:r w:rsidRPr="00CA2078" w:rsidDel="00CA2078">
                <w:rPr>
                  <w:rStyle w:val="Hyperlink"/>
                  <w:noProof/>
                </w:rPr>
                <w:delText>2.5.1</w:delText>
              </w:r>
              <w:r w:rsidDel="00CA2078">
                <w:rPr>
                  <w:rFonts w:asciiTheme="minorHAnsi" w:hAnsiTheme="minorHAnsi" w:cstheme="minorBidi"/>
                  <w:noProof/>
                  <w:sz w:val="22"/>
                </w:rPr>
                <w:tab/>
              </w:r>
              <w:r w:rsidRPr="00CA2078" w:rsidDel="00CA2078">
                <w:rPr>
                  <w:rStyle w:val="Hyperlink"/>
                  <w:noProof/>
                </w:rPr>
                <w:delText>Pengolahan Jadwal</w:delText>
              </w:r>
              <w:r w:rsidDel="00CA2078">
                <w:rPr>
                  <w:noProof/>
                  <w:webHidden/>
                </w:rPr>
                <w:tab/>
                <w:delText>26</w:delText>
              </w:r>
            </w:del>
          </w:ins>
        </w:p>
        <w:p w14:paraId="11799DA6" w14:textId="70A87CB8" w:rsidR="00032BC4" w:rsidDel="00CA2078" w:rsidRDefault="00032BC4">
          <w:pPr>
            <w:pStyle w:val="TOC3"/>
            <w:rPr>
              <w:ins w:id="381" w:author="ilham.nur@office.ui.ac.id [2]" w:date="2023-01-29T12:12:00Z"/>
              <w:del w:id="382" w:author="ilham.nur@office.ui.ac.id" w:date="2023-01-31T22:33:00Z"/>
              <w:rFonts w:asciiTheme="minorHAnsi" w:hAnsiTheme="minorHAnsi" w:cstheme="minorBidi"/>
              <w:noProof/>
              <w:sz w:val="22"/>
            </w:rPr>
          </w:pPr>
          <w:ins w:id="383" w:author="ilham.nur@office.ui.ac.id [2]" w:date="2023-01-29T12:12:00Z">
            <w:del w:id="384" w:author="ilham.nur@office.ui.ac.id" w:date="2023-01-31T22:33:00Z">
              <w:r w:rsidRPr="00CA2078" w:rsidDel="00CA2078">
                <w:rPr>
                  <w:rStyle w:val="Hyperlink"/>
                  <w:noProof/>
                </w:rPr>
                <w:delText>2.5.2</w:delText>
              </w:r>
              <w:r w:rsidDel="00CA2078">
                <w:rPr>
                  <w:rFonts w:asciiTheme="minorHAnsi" w:hAnsiTheme="minorHAnsi" w:cstheme="minorBidi"/>
                  <w:noProof/>
                  <w:sz w:val="22"/>
                </w:rPr>
                <w:tab/>
              </w:r>
              <w:r w:rsidRPr="00CA2078" w:rsidDel="00CA2078">
                <w:rPr>
                  <w:rStyle w:val="Hyperlink"/>
                  <w:noProof/>
                </w:rPr>
                <w:delText>Pengendali Pengeluaran Proyek</w:delText>
              </w:r>
              <w:r w:rsidDel="00CA2078">
                <w:rPr>
                  <w:noProof/>
                  <w:webHidden/>
                </w:rPr>
                <w:tab/>
                <w:delText>27</w:delText>
              </w:r>
            </w:del>
          </w:ins>
        </w:p>
        <w:p w14:paraId="01A1A793" w14:textId="0AF76EE9" w:rsidR="00032BC4" w:rsidDel="00CA2078" w:rsidRDefault="00032BC4">
          <w:pPr>
            <w:pStyle w:val="TOC3"/>
            <w:rPr>
              <w:ins w:id="385" w:author="ilham.nur@office.ui.ac.id [2]" w:date="2023-01-29T12:12:00Z"/>
              <w:del w:id="386" w:author="ilham.nur@office.ui.ac.id" w:date="2023-01-31T22:33:00Z"/>
              <w:rFonts w:asciiTheme="minorHAnsi" w:hAnsiTheme="minorHAnsi" w:cstheme="minorBidi"/>
              <w:noProof/>
              <w:sz w:val="22"/>
            </w:rPr>
          </w:pPr>
          <w:ins w:id="387" w:author="ilham.nur@office.ui.ac.id [2]" w:date="2023-01-29T12:12:00Z">
            <w:del w:id="388" w:author="ilham.nur@office.ui.ac.id" w:date="2023-01-31T22:33:00Z">
              <w:r w:rsidRPr="00CA2078" w:rsidDel="00CA2078">
                <w:rPr>
                  <w:rStyle w:val="Hyperlink"/>
                  <w:noProof/>
                </w:rPr>
                <w:delText>2.5.3</w:delText>
              </w:r>
              <w:r w:rsidDel="00CA2078">
                <w:rPr>
                  <w:rFonts w:asciiTheme="minorHAnsi" w:hAnsiTheme="minorHAnsi" w:cstheme="minorBidi"/>
                  <w:noProof/>
                  <w:sz w:val="22"/>
                </w:rPr>
                <w:tab/>
              </w:r>
              <w:r w:rsidRPr="00CA2078" w:rsidDel="00CA2078">
                <w:rPr>
                  <w:rStyle w:val="Hyperlink"/>
                  <w:noProof/>
                </w:rPr>
                <w:delText>Sistem Pengendali Sumber Daya Proyek</w:delText>
              </w:r>
              <w:r w:rsidDel="00CA2078">
                <w:rPr>
                  <w:noProof/>
                  <w:webHidden/>
                </w:rPr>
                <w:tab/>
                <w:delText>27</w:delText>
              </w:r>
            </w:del>
          </w:ins>
        </w:p>
        <w:p w14:paraId="31A663B5" w14:textId="4AE9CF8D" w:rsidR="00032BC4" w:rsidDel="00CA2078" w:rsidRDefault="00032BC4">
          <w:pPr>
            <w:pStyle w:val="TOC3"/>
            <w:rPr>
              <w:ins w:id="389" w:author="ilham.nur@office.ui.ac.id [2]" w:date="2023-01-29T12:12:00Z"/>
              <w:del w:id="390" w:author="ilham.nur@office.ui.ac.id" w:date="2023-01-31T22:33:00Z"/>
              <w:rFonts w:asciiTheme="minorHAnsi" w:hAnsiTheme="minorHAnsi" w:cstheme="minorBidi"/>
              <w:noProof/>
              <w:sz w:val="22"/>
            </w:rPr>
          </w:pPr>
          <w:ins w:id="391" w:author="ilham.nur@office.ui.ac.id [2]" w:date="2023-01-29T12:12:00Z">
            <w:del w:id="392" w:author="ilham.nur@office.ui.ac.id" w:date="2023-01-31T22:33:00Z">
              <w:r w:rsidRPr="00CA2078" w:rsidDel="00CA2078">
                <w:rPr>
                  <w:rStyle w:val="Hyperlink"/>
                  <w:noProof/>
                </w:rPr>
                <w:delText>2.5.4</w:delText>
              </w:r>
              <w:r w:rsidDel="00CA2078">
                <w:rPr>
                  <w:rFonts w:asciiTheme="minorHAnsi" w:hAnsiTheme="minorHAnsi" w:cstheme="minorBidi"/>
                  <w:noProof/>
                  <w:sz w:val="22"/>
                </w:rPr>
                <w:tab/>
              </w:r>
              <w:r w:rsidRPr="00CA2078" w:rsidDel="00CA2078">
                <w:rPr>
                  <w:rStyle w:val="Hyperlink"/>
                  <w:noProof/>
                </w:rPr>
                <w:delText>Sistem Kontrol Dokumen Proyek</w:delText>
              </w:r>
              <w:r w:rsidDel="00CA2078">
                <w:rPr>
                  <w:noProof/>
                  <w:webHidden/>
                </w:rPr>
                <w:tab/>
                <w:delText>28</w:delText>
              </w:r>
            </w:del>
          </w:ins>
        </w:p>
        <w:p w14:paraId="574BDE29" w14:textId="5596C3BD" w:rsidR="00032BC4" w:rsidDel="00CA2078" w:rsidRDefault="00032BC4">
          <w:pPr>
            <w:pStyle w:val="TOC2"/>
            <w:tabs>
              <w:tab w:val="left" w:pos="880"/>
              <w:tab w:val="right" w:leader="dot" w:pos="8494"/>
            </w:tabs>
            <w:rPr>
              <w:ins w:id="393" w:author="ilham.nur@office.ui.ac.id [2]" w:date="2023-01-29T12:12:00Z"/>
              <w:del w:id="394" w:author="ilham.nur@office.ui.ac.id" w:date="2023-01-31T22:33:00Z"/>
              <w:rFonts w:asciiTheme="minorHAnsi" w:hAnsiTheme="minorHAnsi" w:cstheme="minorBidi"/>
              <w:noProof/>
              <w:sz w:val="22"/>
            </w:rPr>
          </w:pPr>
          <w:ins w:id="395" w:author="ilham.nur@office.ui.ac.id [2]" w:date="2023-01-29T12:12:00Z">
            <w:del w:id="396" w:author="ilham.nur@office.ui.ac.id" w:date="2023-01-31T22:33:00Z">
              <w:r w:rsidRPr="00CA2078" w:rsidDel="00CA2078">
                <w:rPr>
                  <w:rStyle w:val="Hyperlink"/>
                  <w:noProof/>
                </w:rPr>
                <w:delText>2.6</w:delText>
              </w:r>
              <w:r w:rsidDel="00CA2078">
                <w:rPr>
                  <w:rFonts w:asciiTheme="minorHAnsi" w:hAnsiTheme="minorHAnsi" w:cstheme="minorBidi"/>
                  <w:noProof/>
                  <w:sz w:val="22"/>
                </w:rPr>
                <w:tab/>
              </w:r>
              <w:r w:rsidRPr="00CA2078" w:rsidDel="00CA2078">
                <w:rPr>
                  <w:rStyle w:val="Hyperlink"/>
                  <w:i/>
                  <w:iCs/>
                  <w:noProof/>
                </w:rPr>
                <w:delText>Enterprise Architecture</w:delText>
              </w:r>
              <w:r w:rsidDel="00CA2078">
                <w:rPr>
                  <w:noProof/>
                  <w:webHidden/>
                </w:rPr>
                <w:tab/>
                <w:delText>29</w:delText>
              </w:r>
            </w:del>
          </w:ins>
        </w:p>
        <w:p w14:paraId="1496B436" w14:textId="7D6427FA" w:rsidR="00032BC4" w:rsidDel="00CA2078" w:rsidRDefault="00032BC4">
          <w:pPr>
            <w:pStyle w:val="TOC3"/>
            <w:rPr>
              <w:ins w:id="397" w:author="ilham.nur@office.ui.ac.id [2]" w:date="2023-01-29T12:12:00Z"/>
              <w:del w:id="398" w:author="ilham.nur@office.ui.ac.id" w:date="2023-01-31T22:33:00Z"/>
              <w:rFonts w:asciiTheme="minorHAnsi" w:hAnsiTheme="minorHAnsi" w:cstheme="minorBidi"/>
              <w:noProof/>
              <w:sz w:val="22"/>
            </w:rPr>
          </w:pPr>
          <w:ins w:id="399" w:author="ilham.nur@office.ui.ac.id [2]" w:date="2023-01-29T12:12:00Z">
            <w:del w:id="400" w:author="ilham.nur@office.ui.ac.id" w:date="2023-01-31T22:33:00Z">
              <w:r w:rsidRPr="00CA2078" w:rsidDel="00CA2078">
                <w:rPr>
                  <w:rStyle w:val="Hyperlink"/>
                  <w:i/>
                  <w:iCs/>
                  <w:noProof/>
                </w:rPr>
                <w:delText>2.6.1</w:delText>
              </w:r>
              <w:r w:rsidDel="00CA2078">
                <w:rPr>
                  <w:rFonts w:asciiTheme="minorHAnsi" w:hAnsiTheme="minorHAnsi" w:cstheme="minorBidi"/>
                  <w:noProof/>
                  <w:sz w:val="22"/>
                </w:rPr>
                <w:tab/>
              </w:r>
              <w:r w:rsidRPr="00CA2078" w:rsidDel="00CA2078">
                <w:rPr>
                  <w:rStyle w:val="Hyperlink"/>
                  <w:i/>
                  <w:iCs/>
                  <w:noProof/>
                </w:rPr>
                <w:delText>Zachman Framework</w:delText>
              </w:r>
              <w:r w:rsidDel="00CA2078">
                <w:rPr>
                  <w:noProof/>
                  <w:webHidden/>
                </w:rPr>
                <w:tab/>
                <w:delText>30</w:delText>
              </w:r>
            </w:del>
          </w:ins>
        </w:p>
        <w:p w14:paraId="748C2739" w14:textId="1BE826AE" w:rsidR="00032BC4" w:rsidDel="00CA2078" w:rsidRDefault="00032BC4">
          <w:pPr>
            <w:pStyle w:val="TOC3"/>
            <w:rPr>
              <w:ins w:id="401" w:author="ilham.nur@office.ui.ac.id [2]" w:date="2023-01-29T12:12:00Z"/>
              <w:del w:id="402" w:author="ilham.nur@office.ui.ac.id" w:date="2023-01-31T22:33:00Z"/>
              <w:rFonts w:asciiTheme="minorHAnsi" w:hAnsiTheme="minorHAnsi" w:cstheme="minorBidi"/>
              <w:noProof/>
              <w:sz w:val="22"/>
            </w:rPr>
          </w:pPr>
          <w:ins w:id="403" w:author="ilham.nur@office.ui.ac.id [2]" w:date="2023-01-29T12:12:00Z">
            <w:del w:id="404" w:author="ilham.nur@office.ui.ac.id" w:date="2023-01-31T22:33:00Z">
              <w:r w:rsidRPr="00CA2078" w:rsidDel="00CA2078">
                <w:rPr>
                  <w:rStyle w:val="Hyperlink"/>
                  <w:i/>
                  <w:iCs/>
                  <w:noProof/>
                </w:rPr>
                <w:delText>2.6.2</w:delText>
              </w:r>
              <w:r w:rsidDel="00CA2078">
                <w:rPr>
                  <w:rFonts w:asciiTheme="minorHAnsi" w:hAnsiTheme="minorHAnsi" w:cstheme="minorBidi"/>
                  <w:noProof/>
                  <w:sz w:val="22"/>
                </w:rPr>
                <w:tab/>
              </w:r>
              <w:r w:rsidRPr="00CA2078" w:rsidDel="00CA2078">
                <w:rPr>
                  <w:rStyle w:val="Hyperlink"/>
                  <w:i/>
                  <w:iCs/>
                  <w:noProof/>
                </w:rPr>
                <w:delText>Gartner Framework</w:delText>
              </w:r>
              <w:r w:rsidDel="00CA2078">
                <w:rPr>
                  <w:noProof/>
                  <w:webHidden/>
                </w:rPr>
                <w:tab/>
                <w:delText>30</w:delText>
              </w:r>
            </w:del>
          </w:ins>
        </w:p>
        <w:p w14:paraId="3FC9AAF8" w14:textId="1B19544A" w:rsidR="00032BC4" w:rsidDel="00CA2078" w:rsidRDefault="00032BC4">
          <w:pPr>
            <w:pStyle w:val="TOC3"/>
            <w:rPr>
              <w:ins w:id="405" w:author="ilham.nur@office.ui.ac.id [2]" w:date="2023-01-29T12:12:00Z"/>
              <w:del w:id="406" w:author="ilham.nur@office.ui.ac.id" w:date="2023-01-31T22:33:00Z"/>
              <w:rFonts w:asciiTheme="minorHAnsi" w:hAnsiTheme="minorHAnsi" w:cstheme="minorBidi"/>
              <w:noProof/>
              <w:sz w:val="22"/>
            </w:rPr>
          </w:pPr>
          <w:ins w:id="407" w:author="ilham.nur@office.ui.ac.id [2]" w:date="2023-01-29T12:12:00Z">
            <w:del w:id="408" w:author="ilham.nur@office.ui.ac.id" w:date="2023-01-31T22:33:00Z">
              <w:r w:rsidRPr="00CA2078" w:rsidDel="00CA2078">
                <w:rPr>
                  <w:rStyle w:val="Hyperlink"/>
                  <w:i/>
                  <w:iCs/>
                  <w:noProof/>
                </w:rPr>
                <w:delText>2.6.3</w:delText>
              </w:r>
              <w:r w:rsidDel="00CA2078">
                <w:rPr>
                  <w:rFonts w:asciiTheme="minorHAnsi" w:hAnsiTheme="minorHAnsi" w:cstheme="minorBidi"/>
                  <w:noProof/>
                  <w:sz w:val="22"/>
                </w:rPr>
                <w:tab/>
              </w:r>
              <w:r w:rsidRPr="00CA2078" w:rsidDel="00CA2078">
                <w:rPr>
                  <w:rStyle w:val="Hyperlink"/>
                  <w:i/>
                  <w:iCs/>
                  <w:noProof/>
                </w:rPr>
                <w:delText>Federal Enterprise Architecture Framework</w:delText>
              </w:r>
              <w:r w:rsidDel="00CA2078">
                <w:rPr>
                  <w:noProof/>
                  <w:webHidden/>
                </w:rPr>
                <w:tab/>
                <w:delText>31</w:delText>
              </w:r>
            </w:del>
          </w:ins>
        </w:p>
        <w:p w14:paraId="36B0D046" w14:textId="25725B24" w:rsidR="00032BC4" w:rsidDel="00CA2078" w:rsidRDefault="00032BC4">
          <w:pPr>
            <w:pStyle w:val="TOC3"/>
            <w:rPr>
              <w:ins w:id="409" w:author="ilham.nur@office.ui.ac.id [2]" w:date="2023-01-29T12:12:00Z"/>
              <w:del w:id="410" w:author="ilham.nur@office.ui.ac.id" w:date="2023-01-31T22:33:00Z"/>
              <w:rFonts w:asciiTheme="minorHAnsi" w:hAnsiTheme="minorHAnsi" w:cstheme="minorBidi"/>
              <w:noProof/>
              <w:sz w:val="22"/>
            </w:rPr>
          </w:pPr>
          <w:ins w:id="411" w:author="ilham.nur@office.ui.ac.id [2]" w:date="2023-01-29T12:12:00Z">
            <w:del w:id="412" w:author="ilham.nur@office.ui.ac.id" w:date="2023-01-31T22:33:00Z">
              <w:r w:rsidRPr="00CA2078" w:rsidDel="00CA2078">
                <w:rPr>
                  <w:rStyle w:val="Hyperlink"/>
                  <w:i/>
                  <w:iCs/>
                  <w:noProof/>
                </w:rPr>
                <w:delText>2.6.4</w:delText>
              </w:r>
              <w:r w:rsidDel="00CA2078">
                <w:rPr>
                  <w:rFonts w:asciiTheme="minorHAnsi" w:hAnsiTheme="minorHAnsi" w:cstheme="minorBidi"/>
                  <w:noProof/>
                  <w:sz w:val="22"/>
                </w:rPr>
                <w:tab/>
              </w:r>
              <w:r w:rsidRPr="00CA2078" w:rsidDel="00CA2078">
                <w:rPr>
                  <w:rStyle w:val="Hyperlink"/>
                  <w:i/>
                  <w:iCs/>
                  <w:noProof/>
                </w:rPr>
                <w:delText>The Open Group Architecture Framework</w:delText>
              </w:r>
              <w:r w:rsidDel="00CA2078">
                <w:rPr>
                  <w:noProof/>
                  <w:webHidden/>
                </w:rPr>
                <w:tab/>
                <w:delText>32</w:delText>
              </w:r>
            </w:del>
          </w:ins>
        </w:p>
        <w:p w14:paraId="3832E1A6" w14:textId="5884A79A" w:rsidR="00032BC4" w:rsidDel="00CA2078" w:rsidRDefault="00032BC4">
          <w:pPr>
            <w:pStyle w:val="TOC2"/>
            <w:tabs>
              <w:tab w:val="left" w:pos="880"/>
              <w:tab w:val="right" w:leader="dot" w:pos="8494"/>
            </w:tabs>
            <w:rPr>
              <w:ins w:id="413" w:author="ilham.nur@office.ui.ac.id [2]" w:date="2023-01-29T12:12:00Z"/>
              <w:del w:id="414" w:author="ilham.nur@office.ui.ac.id" w:date="2023-01-31T22:33:00Z"/>
              <w:rFonts w:asciiTheme="minorHAnsi" w:hAnsiTheme="minorHAnsi" w:cstheme="minorBidi"/>
              <w:noProof/>
              <w:sz w:val="22"/>
            </w:rPr>
          </w:pPr>
          <w:ins w:id="415" w:author="ilham.nur@office.ui.ac.id [2]" w:date="2023-01-29T12:12:00Z">
            <w:del w:id="416" w:author="ilham.nur@office.ui.ac.id" w:date="2023-01-31T22:33:00Z">
              <w:r w:rsidRPr="00CA2078" w:rsidDel="00CA2078">
                <w:rPr>
                  <w:rStyle w:val="Hyperlink"/>
                  <w:i/>
                  <w:iCs/>
                  <w:noProof/>
                </w:rPr>
                <w:delText>2.7</w:delText>
              </w:r>
              <w:r w:rsidDel="00CA2078">
                <w:rPr>
                  <w:rFonts w:asciiTheme="minorHAnsi" w:hAnsiTheme="minorHAnsi" w:cstheme="minorBidi"/>
                  <w:noProof/>
                  <w:sz w:val="22"/>
                </w:rPr>
                <w:tab/>
              </w:r>
              <w:r w:rsidRPr="00CA2078" w:rsidDel="00CA2078">
                <w:rPr>
                  <w:rStyle w:val="Hyperlink"/>
                  <w:i/>
                  <w:iCs/>
                  <w:noProof/>
                </w:rPr>
                <w:delText>Business Process</w:delText>
              </w:r>
              <w:r w:rsidDel="00CA2078">
                <w:rPr>
                  <w:noProof/>
                  <w:webHidden/>
                </w:rPr>
                <w:tab/>
                <w:delText>33</w:delText>
              </w:r>
            </w:del>
          </w:ins>
        </w:p>
        <w:p w14:paraId="13077D71" w14:textId="0389B5AD" w:rsidR="00032BC4" w:rsidDel="00CA2078" w:rsidRDefault="00032BC4">
          <w:pPr>
            <w:pStyle w:val="TOC3"/>
            <w:rPr>
              <w:ins w:id="417" w:author="ilham.nur@office.ui.ac.id [2]" w:date="2023-01-29T12:12:00Z"/>
              <w:del w:id="418" w:author="ilham.nur@office.ui.ac.id" w:date="2023-01-31T22:33:00Z"/>
              <w:rFonts w:asciiTheme="minorHAnsi" w:hAnsiTheme="minorHAnsi" w:cstheme="minorBidi"/>
              <w:noProof/>
              <w:sz w:val="22"/>
            </w:rPr>
          </w:pPr>
          <w:ins w:id="419" w:author="ilham.nur@office.ui.ac.id [2]" w:date="2023-01-29T12:12:00Z">
            <w:del w:id="420" w:author="ilham.nur@office.ui.ac.id" w:date="2023-01-31T22:33:00Z">
              <w:r w:rsidRPr="00CA2078" w:rsidDel="00CA2078">
                <w:rPr>
                  <w:rStyle w:val="Hyperlink"/>
                  <w:i/>
                  <w:iCs/>
                  <w:noProof/>
                </w:rPr>
                <w:delText>2.7.1</w:delText>
              </w:r>
              <w:r w:rsidDel="00CA2078">
                <w:rPr>
                  <w:rFonts w:asciiTheme="minorHAnsi" w:hAnsiTheme="minorHAnsi" w:cstheme="minorBidi"/>
                  <w:noProof/>
                  <w:sz w:val="22"/>
                </w:rPr>
                <w:tab/>
              </w:r>
              <w:r w:rsidRPr="00CA2078" w:rsidDel="00CA2078">
                <w:rPr>
                  <w:rStyle w:val="Hyperlink"/>
                  <w:i/>
                  <w:iCs/>
                  <w:noProof/>
                </w:rPr>
                <w:delText>Business Process Modelling Notation</w:delText>
              </w:r>
              <w:r w:rsidDel="00CA2078">
                <w:rPr>
                  <w:noProof/>
                  <w:webHidden/>
                </w:rPr>
                <w:tab/>
                <w:delText>34</w:delText>
              </w:r>
            </w:del>
          </w:ins>
        </w:p>
        <w:p w14:paraId="21640D41" w14:textId="06371D4F" w:rsidR="00032BC4" w:rsidDel="00CA2078" w:rsidRDefault="00032BC4">
          <w:pPr>
            <w:pStyle w:val="TOC2"/>
            <w:tabs>
              <w:tab w:val="left" w:pos="880"/>
              <w:tab w:val="right" w:leader="dot" w:pos="8494"/>
            </w:tabs>
            <w:rPr>
              <w:ins w:id="421" w:author="ilham.nur@office.ui.ac.id [2]" w:date="2023-01-29T12:12:00Z"/>
              <w:del w:id="422" w:author="ilham.nur@office.ui.ac.id" w:date="2023-01-31T22:33:00Z"/>
              <w:rFonts w:asciiTheme="minorHAnsi" w:hAnsiTheme="minorHAnsi" w:cstheme="minorBidi"/>
              <w:noProof/>
              <w:sz w:val="22"/>
            </w:rPr>
          </w:pPr>
          <w:ins w:id="423" w:author="ilham.nur@office.ui.ac.id [2]" w:date="2023-01-29T12:12:00Z">
            <w:del w:id="424" w:author="ilham.nur@office.ui.ac.id" w:date="2023-01-31T22:33:00Z">
              <w:r w:rsidRPr="00CA2078" w:rsidDel="00CA2078">
                <w:rPr>
                  <w:rStyle w:val="Hyperlink"/>
                  <w:noProof/>
                </w:rPr>
                <w:delText>2.8</w:delText>
              </w:r>
              <w:r w:rsidDel="00CA2078">
                <w:rPr>
                  <w:rFonts w:asciiTheme="minorHAnsi" w:hAnsiTheme="minorHAnsi" w:cstheme="minorBidi"/>
                  <w:noProof/>
                  <w:sz w:val="22"/>
                </w:rPr>
                <w:tab/>
              </w:r>
              <w:r w:rsidRPr="00CA2078" w:rsidDel="00CA2078">
                <w:rPr>
                  <w:rStyle w:val="Hyperlink"/>
                  <w:noProof/>
                </w:rPr>
                <w:delText>Teori Pengambilan Keputusan</w:delText>
              </w:r>
              <w:r w:rsidDel="00CA2078">
                <w:rPr>
                  <w:noProof/>
                  <w:webHidden/>
                </w:rPr>
                <w:tab/>
                <w:delText>34</w:delText>
              </w:r>
            </w:del>
          </w:ins>
        </w:p>
        <w:p w14:paraId="165D28BE" w14:textId="65ACD5B1" w:rsidR="00032BC4" w:rsidDel="00CA2078" w:rsidRDefault="00032BC4">
          <w:pPr>
            <w:pStyle w:val="TOC3"/>
            <w:rPr>
              <w:ins w:id="425" w:author="ilham.nur@office.ui.ac.id [2]" w:date="2023-01-29T12:12:00Z"/>
              <w:del w:id="426" w:author="ilham.nur@office.ui.ac.id" w:date="2023-01-31T22:33:00Z"/>
              <w:rFonts w:asciiTheme="minorHAnsi" w:hAnsiTheme="minorHAnsi" w:cstheme="minorBidi"/>
              <w:noProof/>
              <w:sz w:val="22"/>
            </w:rPr>
          </w:pPr>
          <w:ins w:id="427" w:author="ilham.nur@office.ui.ac.id [2]" w:date="2023-01-29T12:12:00Z">
            <w:del w:id="428" w:author="ilham.nur@office.ui.ac.id" w:date="2023-01-31T22:33:00Z">
              <w:r w:rsidRPr="00CA2078" w:rsidDel="00CA2078">
                <w:rPr>
                  <w:rStyle w:val="Hyperlink"/>
                  <w:noProof/>
                </w:rPr>
                <w:delText>2.8.1</w:delText>
              </w:r>
              <w:r w:rsidDel="00CA2078">
                <w:rPr>
                  <w:rFonts w:asciiTheme="minorHAnsi" w:hAnsiTheme="minorHAnsi" w:cstheme="minorBidi"/>
                  <w:noProof/>
                  <w:sz w:val="22"/>
                </w:rPr>
                <w:tab/>
              </w:r>
              <w:r w:rsidRPr="00CA2078" w:rsidDel="00CA2078">
                <w:rPr>
                  <w:rStyle w:val="Hyperlink"/>
                  <w:noProof/>
                </w:rPr>
                <w:delText>Multi Criteria Decision Making</w:delText>
              </w:r>
              <w:r w:rsidDel="00CA2078">
                <w:rPr>
                  <w:noProof/>
                  <w:webHidden/>
                </w:rPr>
                <w:tab/>
                <w:delText>35</w:delText>
              </w:r>
            </w:del>
          </w:ins>
        </w:p>
        <w:p w14:paraId="0EF0C85C" w14:textId="3D6DCF5D" w:rsidR="00032BC4" w:rsidDel="00CA2078" w:rsidRDefault="00032BC4">
          <w:pPr>
            <w:pStyle w:val="TOC3"/>
            <w:rPr>
              <w:ins w:id="429" w:author="ilham.nur@office.ui.ac.id [2]" w:date="2023-01-29T12:12:00Z"/>
              <w:del w:id="430" w:author="ilham.nur@office.ui.ac.id" w:date="2023-01-31T22:33:00Z"/>
              <w:rFonts w:asciiTheme="minorHAnsi" w:hAnsiTheme="minorHAnsi" w:cstheme="minorBidi"/>
              <w:noProof/>
              <w:sz w:val="22"/>
            </w:rPr>
          </w:pPr>
          <w:ins w:id="431" w:author="ilham.nur@office.ui.ac.id [2]" w:date="2023-01-29T12:12:00Z">
            <w:del w:id="432" w:author="ilham.nur@office.ui.ac.id" w:date="2023-01-31T22:33:00Z">
              <w:r w:rsidRPr="00CA2078" w:rsidDel="00CA2078">
                <w:rPr>
                  <w:rStyle w:val="Hyperlink"/>
                  <w:i/>
                  <w:iCs/>
                  <w:noProof/>
                </w:rPr>
                <w:delText>2.8.2</w:delText>
              </w:r>
              <w:r w:rsidDel="00CA2078">
                <w:rPr>
                  <w:rFonts w:asciiTheme="minorHAnsi" w:hAnsiTheme="minorHAnsi" w:cstheme="minorBidi"/>
                  <w:noProof/>
                  <w:sz w:val="22"/>
                </w:rPr>
                <w:tab/>
              </w:r>
              <w:r w:rsidRPr="00CA2078" w:rsidDel="00CA2078">
                <w:rPr>
                  <w:rStyle w:val="Hyperlink"/>
                  <w:noProof/>
                </w:rPr>
                <w:delText xml:space="preserve">Kecerdasan Buatan dan </w:delText>
              </w:r>
              <w:r w:rsidRPr="00CA2078" w:rsidDel="00CA2078">
                <w:rPr>
                  <w:rStyle w:val="Hyperlink"/>
                  <w:i/>
                  <w:iCs/>
                  <w:noProof/>
                </w:rPr>
                <w:delText>Machine Learning</w:delText>
              </w:r>
              <w:r w:rsidDel="00CA2078">
                <w:rPr>
                  <w:noProof/>
                  <w:webHidden/>
                </w:rPr>
                <w:tab/>
                <w:delText>41</w:delText>
              </w:r>
            </w:del>
          </w:ins>
        </w:p>
        <w:p w14:paraId="464321E7" w14:textId="19485916" w:rsidR="00032BC4" w:rsidDel="00CA2078" w:rsidRDefault="00032BC4">
          <w:pPr>
            <w:pStyle w:val="TOC2"/>
            <w:tabs>
              <w:tab w:val="left" w:pos="880"/>
              <w:tab w:val="right" w:leader="dot" w:pos="8494"/>
            </w:tabs>
            <w:rPr>
              <w:ins w:id="433" w:author="ilham.nur@office.ui.ac.id [2]" w:date="2023-01-29T12:12:00Z"/>
              <w:del w:id="434" w:author="ilham.nur@office.ui.ac.id" w:date="2023-01-31T22:33:00Z"/>
              <w:rFonts w:asciiTheme="minorHAnsi" w:hAnsiTheme="minorHAnsi" w:cstheme="minorBidi"/>
              <w:noProof/>
              <w:sz w:val="22"/>
            </w:rPr>
          </w:pPr>
          <w:ins w:id="435" w:author="ilham.nur@office.ui.ac.id [2]" w:date="2023-01-29T12:12:00Z">
            <w:del w:id="436" w:author="ilham.nur@office.ui.ac.id" w:date="2023-01-31T22:33:00Z">
              <w:r w:rsidRPr="00CA2078" w:rsidDel="00CA2078">
                <w:rPr>
                  <w:rStyle w:val="Hyperlink"/>
                  <w:noProof/>
                </w:rPr>
                <w:delText>2.9</w:delText>
              </w:r>
              <w:r w:rsidDel="00CA2078">
                <w:rPr>
                  <w:rFonts w:asciiTheme="minorHAnsi" w:hAnsiTheme="minorHAnsi" w:cstheme="minorBidi"/>
                  <w:noProof/>
                  <w:sz w:val="22"/>
                </w:rPr>
                <w:tab/>
              </w:r>
              <w:r w:rsidRPr="00CA2078" w:rsidDel="00CA2078">
                <w:rPr>
                  <w:rStyle w:val="Hyperlink"/>
                  <w:noProof/>
                </w:rPr>
                <w:delText>Pemilihan Proyek</w:delText>
              </w:r>
              <w:r w:rsidDel="00CA2078">
                <w:rPr>
                  <w:noProof/>
                  <w:webHidden/>
                </w:rPr>
                <w:tab/>
                <w:delText>46</w:delText>
              </w:r>
            </w:del>
          </w:ins>
        </w:p>
        <w:p w14:paraId="18786267" w14:textId="49D41901" w:rsidR="00032BC4" w:rsidDel="00CA2078" w:rsidRDefault="00032BC4">
          <w:pPr>
            <w:pStyle w:val="TOC2"/>
            <w:tabs>
              <w:tab w:val="left" w:pos="880"/>
              <w:tab w:val="right" w:leader="dot" w:pos="8494"/>
            </w:tabs>
            <w:rPr>
              <w:ins w:id="437" w:author="ilham.nur@office.ui.ac.id [2]" w:date="2023-01-29T12:12:00Z"/>
              <w:del w:id="438" w:author="ilham.nur@office.ui.ac.id" w:date="2023-01-31T22:33:00Z"/>
              <w:rFonts w:asciiTheme="minorHAnsi" w:hAnsiTheme="minorHAnsi" w:cstheme="minorBidi"/>
              <w:noProof/>
              <w:sz w:val="22"/>
            </w:rPr>
          </w:pPr>
          <w:ins w:id="439" w:author="ilham.nur@office.ui.ac.id [2]" w:date="2023-01-29T12:12:00Z">
            <w:del w:id="440" w:author="ilham.nur@office.ui.ac.id" w:date="2023-01-31T22:33:00Z">
              <w:r w:rsidRPr="00CA2078" w:rsidDel="00CA2078">
                <w:rPr>
                  <w:rStyle w:val="Hyperlink"/>
                  <w:noProof/>
                </w:rPr>
                <w:delText>2.10</w:delText>
              </w:r>
              <w:r w:rsidDel="00CA2078">
                <w:rPr>
                  <w:rFonts w:asciiTheme="minorHAnsi" w:hAnsiTheme="minorHAnsi" w:cstheme="minorBidi"/>
                  <w:noProof/>
                  <w:sz w:val="22"/>
                </w:rPr>
                <w:tab/>
              </w:r>
              <w:r w:rsidRPr="00CA2078" w:rsidDel="00CA2078">
                <w:rPr>
                  <w:rStyle w:val="Hyperlink"/>
                  <w:noProof/>
                </w:rPr>
                <w:delText>Analisis Statistik</w:delText>
              </w:r>
              <w:r w:rsidDel="00CA2078">
                <w:rPr>
                  <w:noProof/>
                  <w:webHidden/>
                </w:rPr>
                <w:tab/>
                <w:delText>47</w:delText>
              </w:r>
            </w:del>
          </w:ins>
        </w:p>
        <w:p w14:paraId="5D63C7D5" w14:textId="39F03755" w:rsidR="00032BC4" w:rsidDel="00CA2078" w:rsidRDefault="00032BC4">
          <w:pPr>
            <w:pStyle w:val="TOC1"/>
            <w:tabs>
              <w:tab w:val="left" w:pos="1100"/>
            </w:tabs>
            <w:rPr>
              <w:ins w:id="441" w:author="ilham.nur@office.ui.ac.id [2]" w:date="2023-01-29T12:12:00Z"/>
              <w:del w:id="442" w:author="ilham.nur@office.ui.ac.id" w:date="2023-01-31T22:33:00Z"/>
              <w:rFonts w:asciiTheme="minorHAnsi" w:hAnsiTheme="minorHAnsi" w:cstheme="minorBidi"/>
              <w:b w:val="0"/>
              <w:noProof/>
              <w:sz w:val="22"/>
            </w:rPr>
          </w:pPr>
          <w:ins w:id="443" w:author="ilham.nur@office.ui.ac.id [2]" w:date="2023-01-29T12:12:00Z">
            <w:del w:id="444" w:author="ilham.nur@office.ui.ac.id" w:date="2023-01-31T22:33:00Z">
              <w:r w:rsidRPr="00CA2078" w:rsidDel="00CA2078">
                <w:rPr>
                  <w:rStyle w:val="Hyperlink"/>
                  <w:noProof/>
                </w:rPr>
                <w:delText>BAB 3</w:delText>
              </w:r>
              <w:r w:rsidDel="00CA2078">
                <w:rPr>
                  <w:rFonts w:asciiTheme="minorHAnsi" w:hAnsiTheme="minorHAnsi" w:cstheme="minorBidi"/>
                  <w:b w:val="0"/>
                  <w:noProof/>
                  <w:sz w:val="22"/>
                </w:rPr>
                <w:tab/>
              </w:r>
              <w:r w:rsidRPr="00CA2078" w:rsidDel="00CA2078">
                <w:rPr>
                  <w:rStyle w:val="Hyperlink"/>
                  <w:noProof/>
                </w:rPr>
                <w:delText xml:space="preserve"> METODOLOGI DAN PELAKSANAAN RISET</w:delText>
              </w:r>
              <w:r w:rsidDel="00CA2078">
                <w:rPr>
                  <w:noProof/>
                  <w:webHidden/>
                </w:rPr>
                <w:tab/>
                <w:delText>48</w:delText>
              </w:r>
            </w:del>
          </w:ins>
        </w:p>
        <w:p w14:paraId="57F61BFB" w14:textId="3B5C79AF" w:rsidR="00032BC4" w:rsidDel="00CA2078" w:rsidRDefault="00032BC4">
          <w:pPr>
            <w:pStyle w:val="TOC2"/>
            <w:tabs>
              <w:tab w:val="left" w:pos="880"/>
              <w:tab w:val="right" w:leader="dot" w:pos="8494"/>
            </w:tabs>
            <w:rPr>
              <w:ins w:id="445" w:author="ilham.nur@office.ui.ac.id [2]" w:date="2023-01-29T12:12:00Z"/>
              <w:del w:id="446" w:author="ilham.nur@office.ui.ac.id" w:date="2023-01-31T22:33:00Z"/>
              <w:rFonts w:asciiTheme="minorHAnsi" w:hAnsiTheme="minorHAnsi" w:cstheme="minorBidi"/>
              <w:noProof/>
              <w:sz w:val="22"/>
            </w:rPr>
          </w:pPr>
          <w:ins w:id="447" w:author="ilham.nur@office.ui.ac.id [2]" w:date="2023-01-29T12:12:00Z">
            <w:del w:id="448" w:author="ilham.nur@office.ui.ac.id" w:date="2023-01-31T22:33:00Z">
              <w:r w:rsidRPr="00CA2078" w:rsidDel="00CA2078">
                <w:rPr>
                  <w:rStyle w:val="Hyperlink"/>
                  <w:noProof/>
                </w:rPr>
                <w:delText>3.1</w:delText>
              </w:r>
              <w:r w:rsidDel="00CA2078">
                <w:rPr>
                  <w:rFonts w:asciiTheme="minorHAnsi" w:hAnsiTheme="minorHAnsi" w:cstheme="minorBidi"/>
                  <w:noProof/>
                  <w:sz w:val="22"/>
                </w:rPr>
                <w:tab/>
              </w:r>
              <w:r w:rsidRPr="00CA2078" w:rsidDel="00CA2078">
                <w:rPr>
                  <w:rStyle w:val="Hyperlink"/>
                  <w:noProof/>
                </w:rPr>
                <w:delText>Profil Perusahaan</w:delText>
              </w:r>
              <w:r w:rsidDel="00CA2078">
                <w:rPr>
                  <w:noProof/>
                  <w:webHidden/>
                </w:rPr>
                <w:tab/>
                <w:delText>48</w:delText>
              </w:r>
            </w:del>
          </w:ins>
        </w:p>
        <w:p w14:paraId="179C51B7" w14:textId="63E8955C" w:rsidR="00032BC4" w:rsidDel="00CA2078" w:rsidRDefault="00032BC4">
          <w:pPr>
            <w:pStyle w:val="TOC2"/>
            <w:tabs>
              <w:tab w:val="left" w:pos="880"/>
              <w:tab w:val="right" w:leader="dot" w:pos="8494"/>
            </w:tabs>
            <w:rPr>
              <w:ins w:id="449" w:author="ilham.nur@office.ui.ac.id [2]" w:date="2023-01-29T12:12:00Z"/>
              <w:del w:id="450" w:author="ilham.nur@office.ui.ac.id" w:date="2023-01-31T22:33:00Z"/>
              <w:rFonts w:asciiTheme="minorHAnsi" w:hAnsiTheme="minorHAnsi" w:cstheme="minorBidi"/>
              <w:noProof/>
              <w:sz w:val="22"/>
            </w:rPr>
          </w:pPr>
          <w:ins w:id="451" w:author="ilham.nur@office.ui.ac.id [2]" w:date="2023-01-29T12:12:00Z">
            <w:del w:id="452" w:author="ilham.nur@office.ui.ac.id" w:date="2023-01-31T22:33:00Z">
              <w:r w:rsidRPr="00CA2078" w:rsidDel="00CA2078">
                <w:rPr>
                  <w:rStyle w:val="Hyperlink"/>
                  <w:noProof/>
                </w:rPr>
                <w:delText>3.2</w:delText>
              </w:r>
              <w:r w:rsidDel="00CA2078">
                <w:rPr>
                  <w:rFonts w:asciiTheme="minorHAnsi" w:hAnsiTheme="minorHAnsi" w:cstheme="minorBidi"/>
                  <w:noProof/>
                  <w:sz w:val="22"/>
                </w:rPr>
                <w:tab/>
              </w:r>
              <w:r w:rsidRPr="00CA2078" w:rsidDel="00CA2078">
                <w:rPr>
                  <w:rStyle w:val="Hyperlink"/>
                  <w:noProof/>
                </w:rPr>
                <w:delText>Metodologi Riset</w:delText>
              </w:r>
              <w:r w:rsidDel="00CA2078">
                <w:rPr>
                  <w:noProof/>
                  <w:webHidden/>
                </w:rPr>
                <w:tab/>
                <w:delText>50</w:delText>
              </w:r>
            </w:del>
          </w:ins>
        </w:p>
        <w:p w14:paraId="62F791AD" w14:textId="59C03D81" w:rsidR="00032BC4" w:rsidDel="00CA2078" w:rsidRDefault="00032BC4">
          <w:pPr>
            <w:pStyle w:val="TOC3"/>
            <w:rPr>
              <w:ins w:id="453" w:author="ilham.nur@office.ui.ac.id [2]" w:date="2023-01-29T12:12:00Z"/>
              <w:del w:id="454" w:author="ilham.nur@office.ui.ac.id" w:date="2023-01-31T22:33:00Z"/>
              <w:rFonts w:asciiTheme="minorHAnsi" w:hAnsiTheme="minorHAnsi" w:cstheme="minorBidi"/>
              <w:noProof/>
              <w:sz w:val="22"/>
            </w:rPr>
          </w:pPr>
          <w:ins w:id="455" w:author="ilham.nur@office.ui.ac.id [2]" w:date="2023-01-29T12:12:00Z">
            <w:del w:id="456" w:author="ilham.nur@office.ui.ac.id" w:date="2023-01-31T22:33:00Z">
              <w:r w:rsidRPr="00CA2078" w:rsidDel="00CA2078">
                <w:rPr>
                  <w:rStyle w:val="Hyperlink"/>
                  <w:noProof/>
                </w:rPr>
                <w:delText>3.2.1</w:delText>
              </w:r>
              <w:r w:rsidDel="00CA2078">
                <w:rPr>
                  <w:rFonts w:asciiTheme="minorHAnsi" w:hAnsiTheme="minorHAnsi" w:cstheme="minorBidi"/>
                  <w:noProof/>
                  <w:sz w:val="22"/>
                </w:rPr>
                <w:tab/>
              </w:r>
              <w:r w:rsidRPr="00CA2078" w:rsidDel="00CA2078">
                <w:rPr>
                  <w:rStyle w:val="Hyperlink"/>
                  <w:noProof/>
                </w:rPr>
                <w:delText>Studi Literatur</w:delText>
              </w:r>
              <w:r w:rsidDel="00CA2078">
                <w:rPr>
                  <w:noProof/>
                  <w:webHidden/>
                </w:rPr>
                <w:tab/>
                <w:delText>50</w:delText>
              </w:r>
            </w:del>
          </w:ins>
        </w:p>
        <w:p w14:paraId="4E9C7C87" w14:textId="1686AD7D" w:rsidR="00032BC4" w:rsidDel="00CA2078" w:rsidRDefault="00032BC4">
          <w:pPr>
            <w:pStyle w:val="TOC3"/>
            <w:rPr>
              <w:ins w:id="457" w:author="ilham.nur@office.ui.ac.id [2]" w:date="2023-01-29T12:12:00Z"/>
              <w:del w:id="458" w:author="ilham.nur@office.ui.ac.id" w:date="2023-01-31T22:33:00Z"/>
              <w:rFonts w:asciiTheme="minorHAnsi" w:hAnsiTheme="minorHAnsi" w:cstheme="minorBidi"/>
              <w:noProof/>
              <w:sz w:val="22"/>
            </w:rPr>
          </w:pPr>
          <w:ins w:id="459" w:author="ilham.nur@office.ui.ac.id [2]" w:date="2023-01-29T12:12:00Z">
            <w:del w:id="460" w:author="ilham.nur@office.ui.ac.id" w:date="2023-01-31T22:33:00Z">
              <w:r w:rsidRPr="00CA2078" w:rsidDel="00CA2078">
                <w:rPr>
                  <w:rStyle w:val="Hyperlink"/>
                  <w:noProof/>
                </w:rPr>
                <w:delText>3.2.2</w:delText>
              </w:r>
              <w:r w:rsidDel="00CA2078">
                <w:rPr>
                  <w:rFonts w:asciiTheme="minorHAnsi" w:hAnsiTheme="minorHAnsi" w:cstheme="minorBidi"/>
                  <w:noProof/>
                  <w:sz w:val="22"/>
                </w:rPr>
                <w:tab/>
              </w:r>
              <w:r w:rsidRPr="00CA2078" w:rsidDel="00CA2078">
                <w:rPr>
                  <w:rStyle w:val="Hyperlink"/>
                  <w:noProof/>
                </w:rPr>
                <w:delText>Keselarasan dengan Ilmu Teknik Industri</w:delText>
              </w:r>
              <w:r w:rsidDel="00CA2078">
                <w:rPr>
                  <w:noProof/>
                  <w:webHidden/>
                </w:rPr>
                <w:tab/>
                <w:delText>51</w:delText>
              </w:r>
            </w:del>
          </w:ins>
        </w:p>
        <w:p w14:paraId="64622959" w14:textId="3A696F58" w:rsidR="00032BC4" w:rsidDel="00CA2078" w:rsidRDefault="00032BC4">
          <w:pPr>
            <w:pStyle w:val="TOC3"/>
            <w:rPr>
              <w:ins w:id="461" w:author="ilham.nur@office.ui.ac.id [2]" w:date="2023-01-29T12:12:00Z"/>
              <w:del w:id="462" w:author="ilham.nur@office.ui.ac.id" w:date="2023-01-31T22:33:00Z"/>
              <w:rFonts w:asciiTheme="minorHAnsi" w:hAnsiTheme="minorHAnsi" w:cstheme="minorBidi"/>
              <w:noProof/>
              <w:sz w:val="22"/>
            </w:rPr>
          </w:pPr>
          <w:ins w:id="463" w:author="ilham.nur@office.ui.ac.id [2]" w:date="2023-01-29T12:12:00Z">
            <w:del w:id="464" w:author="ilham.nur@office.ui.ac.id" w:date="2023-01-31T22:33:00Z">
              <w:r w:rsidRPr="00CA2078" w:rsidDel="00CA2078">
                <w:rPr>
                  <w:rStyle w:val="Hyperlink"/>
                  <w:noProof/>
                </w:rPr>
                <w:delText>3.2.1</w:delText>
              </w:r>
              <w:r w:rsidDel="00CA2078">
                <w:rPr>
                  <w:rFonts w:asciiTheme="minorHAnsi" w:hAnsiTheme="minorHAnsi" w:cstheme="minorBidi"/>
                  <w:noProof/>
                  <w:sz w:val="22"/>
                </w:rPr>
                <w:tab/>
              </w:r>
              <w:r w:rsidRPr="00CA2078" w:rsidDel="00CA2078">
                <w:rPr>
                  <w:rStyle w:val="Hyperlink"/>
                  <w:noProof/>
                </w:rPr>
                <w:delText>Mencari dan Menentukan Celah Penelitian</w:delText>
              </w:r>
              <w:r w:rsidDel="00CA2078">
                <w:rPr>
                  <w:noProof/>
                  <w:webHidden/>
                </w:rPr>
                <w:tab/>
                <w:delText>53</w:delText>
              </w:r>
            </w:del>
          </w:ins>
        </w:p>
        <w:p w14:paraId="24D92129" w14:textId="3E91E6D5" w:rsidR="00032BC4" w:rsidDel="00CA2078" w:rsidRDefault="00032BC4">
          <w:pPr>
            <w:pStyle w:val="TOC3"/>
            <w:rPr>
              <w:ins w:id="465" w:author="ilham.nur@office.ui.ac.id [2]" w:date="2023-01-29T12:12:00Z"/>
              <w:del w:id="466" w:author="ilham.nur@office.ui.ac.id" w:date="2023-01-31T22:33:00Z"/>
              <w:rFonts w:asciiTheme="minorHAnsi" w:hAnsiTheme="minorHAnsi" w:cstheme="minorBidi"/>
              <w:noProof/>
              <w:sz w:val="22"/>
            </w:rPr>
          </w:pPr>
          <w:ins w:id="467" w:author="ilham.nur@office.ui.ac.id [2]" w:date="2023-01-29T12:12:00Z">
            <w:del w:id="468" w:author="ilham.nur@office.ui.ac.id" w:date="2023-01-31T22:33:00Z">
              <w:r w:rsidRPr="00CA2078" w:rsidDel="00CA2078">
                <w:rPr>
                  <w:rStyle w:val="Hyperlink"/>
                  <w:noProof/>
                </w:rPr>
                <w:delText>3.2.2</w:delText>
              </w:r>
              <w:r w:rsidDel="00CA2078">
                <w:rPr>
                  <w:rFonts w:asciiTheme="minorHAnsi" w:hAnsiTheme="minorHAnsi" w:cstheme="minorBidi"/>
                  <w:noProof/>
                  <w:sz w:val="22"/>
                </w:rPr>
                <w:tab/>
              </w:r>
              <w:r w:rsidRPr="00CA2078" w:rsidDel="00CA2078">
                <w:rPr>
                  <w:rStyle w:val="Hyperlink"/>
                  <w:noProof/>
                </w:rPr>
                <w:delText>Penentuan Sumber dan Pakar</w:delText>
              </w:r>
              <w:r w:rsidDel="00CA2078">
                <w:rPr>
                  <w:noProof/>
                  <w:webHidden/>
                </w:rPr>
                <w:tab/>
                <w:delText>54</w:delText>
              </w:r>
            </w:del>
          </w:ins>
        </w:p>
        <w:p w14:paraId="38D9F5F7" w14:textId="3B2C05DD" w:rsidR="00032BC4" w:rsidDel="00CA2078" w:rsidRDefault="00032BC4">
          <w:pPr>
            <w:pStyle w:val="TOC3"/>
            <w:rPr>
              <w:ins w:id="469" w:author="ilham.nur@office.ui.ac.id [2]" w:date="2023-01-29T12:12:00Z"/>
              <w:del w:id="470" w:author="ilham.nur@office.ui.ac.id" w:date="2023-01-31T22:33:00Z"/>
              <w:rFonts w:asciiTheme="minorHAnsi" w:hAnsiTheme="minorHAnsi" w:cstheme="minorBidi"/>
              <w:noProof/>
              <w:sz w:val="22"/>
            </w:rPr>
          </w:pPr>
          <w:ins w:id="471" w:author="ilham.nur@office.ui.ac.id [2]" w:date="2023-01-29T12:12:00Z">
            <w:del w:id="472" w:author="ilham.nur@office.ui.ac.id" w:date="2023-01-31T22:33:00Z">
              <w:r w:rsidRPr="00CA2078" w:rsidDel="00CA2078">
                <w:rPr>
                  <w:rStyle w:val="Hyperlink"/>
                  <w:noProof/>
                </w:rPr>
                <w:delText>3.2.3</w:delText>
              </w:r>
              <w:r w:rsidDel="00CA2078">
                <w:rPr>
                  <w:rFonts w:asciiTheme="minorHAnsi" w:hAnsiTheme="minorHAnsi" w:cstheme="minorBidi"/>
                  <w:noProof/>
                  <w:sz w:val="22"/>
                </w:rPr>
                <w:tab/>
              </w:r>
              <w:r w:rsidRPr="00CA2078" w:rsidDel="00CA2078">
                <w:rPr>
                  <w:rStyle w:val="Hyperlink"/>
                  <w:noProof/>
                </w:rPr>
                <w:delText>Melakukan Penyusunan Kuesioner</w:delText>
              </w:r>
              <w:r w:rsidDel="00CA2078">
                <w:rPr>
                  <w:noProof/>
                  <w:webHidden/>
                </w:rPr>
                <w:tab/>
                <w:delText>57</w:delText>
              </w:r>
            </w:del>
          </w:ins>
        </w:p>
        <w:p w14:paraId="1CBDD6EE" w14:textId="0F43F1EC" w:rsidR="00032BC4" w:rsidDel="00CA2078" w:rsidRDefault="00032BC4">
          <w:pPr>
            <w:pStyle w:val="TOC3"/>
            <w:rPr>
              <w:ins w:id="473" w:author="ilham.nur@office.ui.ac.id [2]" w:date="2023-01-29T12:12:00Z"/>
              <w:del w:id="474" w:author="ilham.nur@office.ui.ac.id" w:date="2023-01-31T22:33:00Z"/>
              <w:rFonts w:asciiTheme="minorHAnsi" w:hAnsiTheme="minorHAnsi" w:cstheme="minorBidi"/>
              <w:noProof/>
              <w:sz w:val="22"/>
            </w:rPr>
          </w:pPr>
          <w:ins w:id="475" w:author="ilham.nur@office.ui.ac.id [2]" w:date="2023-01-29T12:12:00Z">
            <w:del w:id="476" w:author="ilham.nur@office.ui.ac.id" w:date="2023-01-31T22:33:00Z">
              <w:r w:rsidRPr="00CA2078" w:rsidDel="00CA2078">
                <w:rPr>
                  <w:rStyle w:val="Hyperlink"/>
                  <w:noProof/>
                </w:rPr>
                <w:delText>1.</w:delText>
              </w:r>
              <w:r w:rsidDel="00CA2078">
                <w:rPr>
                  <w:rFonts w:asciiTheme="minorHAnsi" w:hAnsiTheme="minorHAnsi" w:cstheme="minorBidi"/>
                  <w:noProof/>
                  <w:sz w:val="22"/>
                </w:rPr>
                <w:tab/>
              </w:r>
              <w:r w:rsidRPr="00CA2078" w:rsidDel="00CA2078">
                <w:rPr>
                  <w:rStyle w:val="Hyperlink"/>
                  <w:noProof/>
                </w:rPr>
                <w:delText>Resource allocation in IT projects: using schedule optimization – Chilton, 2014</w:delText>
              </w:r>
              <w:r w:rsidDel="00CA2078">
                <w:rPr>
                  <w:noProof/>
                  <w:webHidden/>
                </w:rPr>
                <w:tab/>
                <w:delText>58</w:delText>
              </w:r>
            </w:del>
          </w:ins>
        </w:p>
        <w:p w14:paraId="39EB25E7" w14:textId="69C0BD09" w:rsidR="00032BC4" w:rsidDel="00CA2078" w:rsidRDefault="00032BC4">
          <w:pPr>
            <w:pStyle w:val="TOC3"/>
            <w:rPr>
              <w:ins w:id="477" w:author="ilham.nur@office.ui.ac.id [2]" w:date="2023-01-29T12:12:00Z"/>
              <w:del w:id="478" w:author="ilham.nur@office.ui.ac.id" w:date="2023-01-31T22:33:00Z"/>
              <w:rFonts w:asciiTheme="minorHAnsi" w:hAnsiTheme="minorHAnsi" w:cstheme="minorBidi"/>
              <w:noProof/>
              <w:sz w:val="22"/>
            </w:rPr>
          </w:pPr>
          <w:ins w:id="479" w:author="ilham.nur@office.ui.ac.id [2]" w:date="2023-01-29T12:12:00Z">
            <w:del w:id="480" w:author="ilham.nur@office.ui.ac.id" w:date="2023-01-31T22:33:00Z">
              <w:r w:rsidRPr="00CA2078" w:rsidDel="00CA2078">
                <w:rPr>
                  <w:rStyle w:val="Hyperlink"/>
                  <w:noProof/>
                </w:rPr>
                <w:delText>1.</w:delText>
              </w:r>
              <w:r w:rsidDel="00CA2078">
                <w:rPr>
                  <w:rFonts w:asciiTheme="minorHAnsi" w:hAnsiTheme="minorHAnsi" w:cstheme="minorBidi"/>
                  <w:noProof/>
                  <w:sz w:val="22"/>
                </w:rPr>
                <w:tab/>
              </w:r>
              <w:r w:rsidRPr="00CA2078" w:rsidDel="00CA2078">
                <w:rPr>
                  <w:rStyle w:val="Hyperlink"/>
                  <w:noProof/>
                </w:rPr>
                <w:delText>Using AI to develop a framework to prevent employees from missing project deadlines in software projects - case study of a global human capital management (HCM) software company, -Sheoraj, 2022.</w:delText>
              </w:r>
              <w:r w:rsidDel="00CA2078">
                <w:rPr>
                  <w:noProof/>
                  <w:webHidden/>
                </w:rPr>
                <w:tab/>
                <w:delText>58</w:delText>
              </w:r>
            </w:del>
          </w:ins>
        </w:p>
        <w:p w14:paraId="0D19E6AA" w14:textId="35F25CF7" w:rsidR="00032BC4" w:rsidDel="00CA2078" w:rsidRDefault="00032BC4">
          <w:pPr>
            <w:pStyle w:val="TOC3"/>
            <w:rPr>
              <w:ins w:id="481" w:author="ilham.nur@office.ui.ac.id [2]" w:date="2023-01-29T12:12:00Z"/>
              <w:del w:id="482" w:author="ilham.nur@office.ui.ac.id" w:date="2023-01-31T22:33:00Z"/>
              <w:rFonts w:asciiTheme="minorHAnsi" w:hAnsiTheme="minorHAnsi" w:cstheme="minorBidi"/>
              <w:noProof/>
              <w:sz w:val="22"/>
            </w:rPr>
          </w:pPr>
          <w:ins w:id="483" w:author="ilham.nur@office.ui.ac.id [2]" w:date="2023-01-29T12:12:00Z">
            <w:del w:id="484" w:author="ilham.nur@office.ui.ac.id" w:date="2023-01-31T22:33:00Z">
              <w:r w:rsidRPr="00CA2078" w:rsidDel="00CA2078">
                <w:rPr>
                  <w:rStyle w:val="Hyperlink"/>
                  <w:noProof/>
                </w:rPr>
                <w:delText>1.</w:delText>
              </w:r>
              <w:r w:rsidDel="00CA2078">
                <w:rPr>
                  <w:rFonts w:asciiTheme="minorHAnsi" w:hAnsiTheme="minorHAnsi" w:cstheme="minorBidi"/>
                  <w:noProof/>
                  <w:sz w:val="22"/>
                </w:rPr>
                <w:tab/>
              </w:r>
              <w:r w:rsidRPr="00CA2078" w:rsidDel="00CA2078">
                <w:rPr>
                  <w:rStyle w:val="Hyperlink"/>
                  <w:noProof/>
                </w:rPr>
                <w:delText>Resource allocation in IT projects: using schedule optimization – Chilton,2014</w:delText>
              </w:r>
              <w:r w:rsidDel="00CA2078">
                <w:rPr>
                  <w:noProof/>
                  <w:webHidden/>
                </w:rPr>
                <w:tab/>
                <w:delText>59</w:delText>
              </w:r>
            </w:del>
          </w:ins>
        </w:p>
        <w:p w14:paraId="35B2AFC5" w14:textId="395ADE24" w:rsidR="00032BC4" w:rsidDel="00CA2078" w:rsidRDefault="00032BC4">
          <w:pPr>
            <w:pStyle w:val="TOC3"/>
            <w:rPr>
              <w:ins w:id="485" w:author="ilham.nur@office.ui.ac.id [2]" w:date="2023-01-29T12:12:00Z"/>
              <w:del w:id="486" w:author="ilham.nur@office.ui.ac.id" w:date="2023-01-31T22:33:00Z"/>
              <w:rFonts w:asciiTheme="minorHAnsi" w:hAnsiTheme="minorHAnsi" w:cstheme="minorBidi"/>
              <w:noProof/>
              <w:sz w:val="22"/>
            </w:rPr>
          </w:pPr>
          <w:ins w:id="487" w:author="ilham.nur@office.ui.ac.id [2]" w:date="2023-01-29T12:12:00Z">
            <w:del w:id="488" w:author="ilham.nur@office.ui.ac.id" w:date="2023-01-31T22:33:00Z">
              <w:r w:rsidRPr="00CA2078" w:rsidDel="00CA2078">
                <w:rPr>
                  <w:rStyle w:val="Hyperlink"/>
                  <w:noProof/>
                </w:rPr>
                <w:delText>2.</w:delText>
              </w:r>
              <w:r w:rsidDel="00CA2078">
                <w:rPr>
                  <w:rFonts w:asciiTheme="minorHAnsi" w:hAnsiTheme="minorHAnsi" w:cstheme="minorBidi"/>
                  <w:noProof/>
                  <w:sz w:val="22"/>
                </w:rPr>
                <w:tab/>
              </w:r>
              <w:r w:rsidRPr="00CA2078" w:rsidDel="00CA2078">
                <w:rPr>
                  <w:rStyle w:val="Hyperlink"/>
                  <w:noProof/>
                </w:rPr>
                <w:delText>A review of machine learning applications in human resource management – Garg, 2022</w:delText>
              </w:r>
              <w:r w:rsidDel="00CA2078">
                <w:rPr>
                  <w:noProof/>
                  <w:webHidden/>
                </w:rPr>
                <w:tab/>
                <w:delText>59</w:delText>
              </w:r>
            </w:del>
          </w:ins>
        </w:p>
        <w:p w14:paraId="230DF242" w14:textId="137EF221" w:rsidR="00032BC4" w:rsidDel="00CA2078" w:rsidRDefault="00032BC4">
          <w:pPr>
            <w:pStyle w:val="TOC3"/>
            <w:rPr>
              <w:ins w:id="489" w:author="ilham.nur@office.ui.ac.id [2]" w:date="2023-01-29T12:12:00Z"/>
              <w:del w:id="490" w:author="ilham.nur@office.ui.ac.id" w:date="2023-01-31T22:33:00Z"/>
              <w:rFonts w:asciiTheme="minorHAnsi" w:hAnsiTheme="minorHAnsi" w:cstheme="minorBidi"/>
              <w:noProof/>
              <w:sz w:val="22"/>
            </w:rPr>
          </w:pPr>
          <w:ins w:id="491" w:author="ilham.nur@office.ui.ac.id [2]" w:date="2023-01-29T12:12:00Z">
            <w:del w:id="492" w:author="ilham.nur@office.ui.ac.id" w:date="2023-01-31T22:33:00Z">
              <w:r w:rsidRPr="00CA2078" w:rsidDel="00CA2078">
                <w:rPr>
                  <w:rStyle w:val="Hyperlink"/>
                  <w:noProof/>
                </w:rPr>
                <w:delText>3.2.4</w:delText>
              </w:r>
              <w:r w:rsidDel="00CA2078">
                <w:rPr>
                  <w:rFonts w:asciiTheme="minorHAnsi" w:hAnsiTheme="minorHAnsi" w:cstheme="minorBidi"/>
                  <w:noProof/>
                  <w:sz w:val="22"/>
                </w:rPr>
                <w:tab/>
              </w:r>
              <w:r w:rsidRPr="00CA2078" w:rsidDel="00CA2078">
                <w:rPr>
                  <w:rStyle w:val="Hyperlink"/>
                  <w:noProof/>
                </w:rPr>
                <w:delText>Perancangan Arsitektur Sistem</w:delText>
              </w:r>
              <w:r w:rsidDel="00CA2078">
                <w:rPr>
                  <w:noProof/>
                  <w:webHidden/>
                </w:rPr>
                <w:tab/>
                <w:delText>60</w:delText>
              </w:r>
            </w:del>
          </w:ins>
        </w:p>
        <w:p w14:paraId="691391B6" w14:textId="21A87AFA" w:rsidR="00032BC4" w:rsidDel="00CA2078" w:rsidRDefault="00032BC4">
          <w:pPr>
            <w:pStyle w:val="TOC3"/>
            <w:rPr>
              <w:ins w:id="493" w:author="ilham.nur@office.ui.ac.id [2]" w:date="2023-01-29T12:12:00Z"/>
              <w:del w:id="494" w:author="ilham.nur@office.ui.ac.id" w:date="2023-01-31T22:33:00Z"/>
              <w:rFonts w:asciiTheme="minorHAnsi" w:hAnsiTheme="minorHAnsi" w:cstheme="minorBidi"/>
              <w:noProof/>
              <w:sz w:val="22"/>
            </w:rPr>
          </w:pPr>
          <w:ins w:id="495" w:author="ilham.nur@office.ui.ac.id [2]" w:date="2023-01-29T12:12:00Z">
            <w:del w:id="496" w:author="ilham.nur@office.ui.ac.id" w:date="2023-01-31T22:33:00Z">
              <w:r w:rsidRPr="00CA2078" w:rsidDel="00CA2078">
                <w:rPr>
                  <w:rStyle w:val="Hyperlink"/>
                  <w:noProof/>
                </w:rPr>
                <w:delText>3.2.5</w:delText>
              </w:r>
              <w:r w:rsidDel="00CA2078">
                <w:rPr>
                  <w:rFonts w:asciiTheme="minorHAnsi" w:hAnsiTheme="minorHAnsi" w:cstheme="minorBidi"/>
                  <w:noProof/>
                  <w:sz w:val="22"/>
                </w:rPr>
                <w:tab/>
              </w:r>
              <w:r w:rsidRPr="00CA2078" w:rsidDel="00CA2078">
                <w:rPr>
                  <w:rStyle w:val="Hyperlink"/>
                  <w:noProof/>
                </w:rPr>
                <w:delText>Melakukan Pengumpulan Data</w:delText>
              </w:r>
              <w:r w:rsidDel="00CA2078">
                <w:rPr>
                  <w:noProof/>
                  <w:webHidden/>
                </w:rPr>
                <w:tab/>
                <w:delText>61</w:delText>
              </w:r>
            </w:del>
          </w:ins>
        </w:p>
        <w:p w14:paraId="2EC9D4C0" w14:textId="553DBF1F" w:rsidR="00032BC4" w:rsidDel="00CA2078" w:rsidRDefault="00032BC4">
          <w:pPr>
            <w:pStyle w:val="TOC3"/>
            <w:rPr>
              <w:ins w:id="497" w:author="ilham.nur@office.ui.ac.id [2]" w:date="2023-01-29T12:12:00Z"/>
              <w:del w:id="498" w:author="ilham.nur@office.ui.ac.id" w:date="2023-01-31T22:33:00Z"/>
              <w:rFonts w:asciiTheme="minorHAnsi" w:hAnsiTheme="minorHAnsi" w:cstheme="minorBidi"/>
              <w:noProof/>
              <w:sz w:val="22"/>
            </w:rPr>
          </w:pPr>
          <w:ins w:id="499" w:author="ilham.nur@office.ui.ac.id [2]" w:date="2023-01-29T12:12:00Z">
            <w:del w:id="500" w:author="ilham.nur@office.ui.ac.id" w:date="2023-01-31T22:33:00Z">
              <w:r w:rsidRPr="00CA2078" w:rsidDel="00CA2078">
                <w:rPr>
                  <w:rStyle w:val="Hyperlink"/>
                  <w:noProof/>
                </w:rPr>
                <w:delText>3.2.6</w:delText>
              </w:r>
              <w:r w:rsidDel="00CA2078">
                <w:rPr>
                  <w:rFonts w:asciiTheme="minorHAnsi" w:hAnsiTheme="minorHAnsi" w:cstheme="minorBidi"/>
                  <w:noProof/>
                  <w:sz w:val="22"/>
                </w:rPr>
                <w:tab/>
              </w:r>
              <w:r w:rsidRPr="00CA2078" w:rsidDel="00CA2078">
                <w:rPr>
                  <w:rStyle w:val="Hyperlink"/>
                  <w:noProof/>
                </w:rPr>
                <w:delText>Melakukan Pembangunan Basis Data</w:delText>
              </w:r>
              <w:r w:rsidDel="00CA2078">
                <w:rPr>
                  <w:noProof/>
                  <w:webHidden/>
                </w:rPr>
                <w:tab/>
                <w:delText>62</w:delText>
              </w:r>
            </w:del>
          </w:ins>
        </w:p>
        <w:p w14:paraId="0FF3973B" w14:textId="4F6E8B50" w:rsidR="00032BC4" w:rsidDel="00CA2078" w:rsidRDefault="00032BC4">
          <w:pPr>
            <w:pStyle w:val="TOC3"/>
            <w:rPr>
              <w:ins w:id="501" w:author="ilham.nur@office.ui.ac.id [2]" w:date="2023-01-29T12:12:00Z"/>
              <w:del w:id="502" w:author="ilham.nur@office.ui.ac.id" w:date="2023-01-31T22:33:00Z"/>
              <w:rFonts w:asciiTheme="minorHAnsi" w:hAnsiTheme="minorHAnsi" w:cstheme="minorBidi"/>
              <w:noProof/>
              <w:sz w:val="22"/>
            </w:rPr>
          </w:pPr>
          <w:ins w:id="503" w:author="ilham.nur@office.ui.ac.id [2]" w:date="2023-01-29T12:12:00Z">
            <w:del w:id="504" w:author="ilham.nur@office.ui.ac.id" w:date="2023-01-31T22:33:00Z">
              <w:r w:rsidRPr="00CA2078" w:rsidDel="00CA2078">
                <w:rPr>
                  <w:rStyle w:val="Hyperlink"/>
                  <w:noProof/>
                </w:rPr>
                <w:delText>3.2.7</w:delText>
              </w:r>
              <w:r w:rsidDel="00CA2078">
                <w:rPr>
                  <w:rFonts w:asciiTheme="minorHAnsi" w:hAnsiTheme="minorHAnsi" w:cstheme="minorBidi"/>
                  <w:noProof/>
                  <w:sz w:val="22"/>
                </w:rPr>
                <w:tab/>
              </w:r>
              <w:r w:rsidRPr="00CA2078" w:rsidDel="00CA2078">
                <w:rPr>
                  <w:rStyle w:val="Hyperlink"/>
                  <w:noProof/>
                </w:rPr>
                <w:delText>Perancangan Model Random Forest untuk Identifikasi Pekerjaan</w:delText>
              </w:r>
              <w:r w:rsidDel="00CA2078">
                <w:rPr>
                  <w:noProof/>
                  <w:webHidden/>
                </w:rPr>
                <w:tab/>
                <w:delText>63</w:delText>
              </w:r>
            </w:del>
          </w:ins>
        </w:p>
        <w:p w14:paraId="0EFD5EDF" w14:textId="4732EF5B" w:rsidR="00032BC4" w:rsidDel="00CA2078" w:rsidRDefault="00032BC4">
          <w:pPr>
            <w:pStyle w:val="TOC3"/>
            <w:rPr>
              <w:ins w:id="505" w:author="ilham.nur@office.ui.ac.id [2]" w:date="2023-01-29T12:12:00Z"/>
              <w:del w:id="506" w:author="ilham.nur@office.ui.ac.id" w:date="2023-01-31T22:33:00Z"/>
              <w:rFonts w:asciiTheme="minorHAnsi" w:hAnsiTheme="minorHAnsi" w:cstheme="minorBidi"/>
              <w:noProof/>
              <w:sz w:val="22"/>
            </w:rPr>
          </w:pPr>
          <w:ins w:id="507" w:author="ilham.nur@office.ui.ac.id [2]" w:date="2023-01-29T12:12:00Z">
            <w:del w:id="508" w:author="ilham.nur@office.ui.ac.id" w:date="2023-01-31T22:33:00Z">
              <w:r w:rsidRPr="00CA2078" w:rsidDel="00CA2078">
                <w:rPr>
                  <w:rStyle w:val="Hyperlink"/>
                  <w:noProof/>
                </w:rPr>
                <w:delText>3.2.8</w:delText>
              </w:r>
              <w:r w:rsidDel="00CA2078">
                <w:rPr>
                  <w:rFonts w:asciiTheme="minorHAnsi" w:hAnsiTheme="minorHAnsi" w:cstheme="minorBidi"/>
                  <w:noProof/>
                  <w:sz w:val="22"/>
                </w:rPr>
                <w:tab/>
              </w:r>
              <w:r w:rsidRPr="00CA2078" w:rsidDel="00CA2078">
                <w:rPr>
                  <w:rStyle w:val="Hyperlink"/>
                  <w:noProof/>
                </w:rPr>
                <w:delText xml:space="preserve">Pemodelan Proses Bisnis </w:delText>
              </w:r>
              <w:r w:rsidRPr="00CA2078" w:rsidDel="00CA2078">
                <w:rPr>
                  <w:rStyle w:val="Hyperlink"/>
                  <w:i/>
                  <w:iCs/>
                  <w:noProof/>
                </w:rPr>
                <w:delText xml:space="preserve">as is </w:delText>
              </w:r>
              <w:r w:rsidRPr="00CA2078" w:rsidDel="00CA2078">
                <w:rPr>
                  <w:rStyle w:val="Hyperlink"/>
                  <w:noProof/>
                </w:rPr>
                <w:delText>untuk Proses Alokasi Pekerjaan dan Sumber Daya</w:delText>
              </w:r>
              <w:r w:rsidDel="00CA2078">
                <w:rPr>
                  <w:noProof/>
                  <w:webHidden/>
                </w:rPr>
                <w:tab/>
                <w:delText>63</w:delText>
              </w:r>
            </w:del>
          </w:ins>
        </w:p>
        <w:p w14:paraId="292D397A" w14:textId="3C701FAE" w:rsidR="00032BC4" w:rsidDel="00CA2078" w:rsidRDefault="00032BC4">
          <w:pPr>
            <w:pStyle w:val="TOC3"/>
            <w:rPr>
              <w:ins w:id="509" w:author="ilham.nur@office.ui.ac.id [2]" w:date="2023-01-29T12:12:00Z"/>
              <w:del w:id="510" w:author="ilham.nur@office.ui.ac.id" w:date="2023-01-31T22:33:00Z"/>
              <w:rFonts w:asciiTheme="minorHAnsi" w:hAnsiTheme="minorHAnsi" w:cstheme="minorBidi"/>
              <w:noProof/>
              <w:sz w:val="22"/>
            </w:rPr>
          </w:pPr>
          <w:ins w:id="511" w:author="ilham.nur@office.ui.ac.id [2]" w:date="2023-01-29T12:12:00Z">
            <w:del w:id="512" w:author="ilham.nur@office.ui.ac.id" w:date="2023-01-31T22:33:00Z">
              <w:r w:rsidRPr="00CA2078" w:rsidDel="00CA2078">
                <w:rPr>
                  <w:rStyle w:val="Hyperlink"/>
                  <w:noProof/>
                </w:rPr>
                <w:delText>3.2.9</w:delText>
              </w:r>
              <w:r w:rsidDel="00CA2078">
                <w:rPr>
                  <w:rFonts w:asciiTheme="minorHAnsi" w:hAnsiTheme="minorHAnsi" w:cstheme="minorBidi"/>
                  <w:noProof/>
                  <w:sz w:val="22"/>
                </w:rPr>
                <w:tab/>
              </w:r>
              <w:r w:rsidRPr="00CA2078" w:rsidDel="00CA2078">
                <w:rPr>
                  <w:rStyle w:val="Hyperlink"/>
                  <w:noProof/>
                </w:rPr>
                <w:delText>Simulasi Sistem Optimasi Alokasi Pekerjaan dan Sumber Daya</w:delText>
              </w:r>
              <w:r w:rsidDel="00CA2078">
                <w:rPr>
                  <w:noProof/>
                  <w:webHidden/>
                </w:rPr>
                <w:tab/>
                <w:delText>66</w:delText>
              </w:r>
            </w:del>
          </w:ins>
        </w:p>
        <w:p w14:paraId="4702B418" w14:textId="7F5874F0" w:rsidR="00032BC4" w:rsidDel="00CA2078" w:rsidRDefault="00032BC4">
          <w:pPr>
            <w:pStyle w:val="TOC3"/>
            <w:rPr>
              <w:ins w:id="513" w:author="ilham.nur@office.ui.ac.id [2]" w:date="2023-01-29T12:12:00Z"/>
              <w:del w:id="514" w:author="ilham.nur@office.ui.ac.id" w:date="2023-01-31T22:33:00Z"/>
              <w:rFonts w:asciiTheme="minorHAnsi" w:hAnsiTheme="minorHAnsi" w:cstheme="minorBidi"/>
              <w:noProof/>
              <w:sz w:val="22"/>
            </w:rPr>
          </w:pPr>
          <w:ins w:id="515" w:author="ilham.nur@office.ui.ac.id [2]" w:date="2023-01-29T12:12:00Z">
            <w:del w:id="516" w:author="ilham.nur@office.ui.ac.id" w:date="2023-01-31T22:33:00Z">
              <w:r w:rsidRPr="00CA2078" w:rsidDel="00CA2078">
                <w:rPr>
                  <w:rStyle w:val="Hyperlink"/>
                  <w:noProof/>
                </w:rPr>
                <w:delText>3.2.10</w:delText>
              </w:r>
              <w:r w:rsidDel="00CA2078">
                <w:rPr>
                  <w:rFonts w:asciiTheme="minorHAnsi" w:hAnsiTheme="minorHAnsi" w:cstheme="minorBidi"/>
                  <w:noProof/>
                  <w:sz w:val="22"/>
                </w:rPr>
                <w:tab/>
              </w:r>
              <w:r w:rsidRPr="00CA2078" w:rsidDel="00CA2078">
                <w:rPr>
                  <w:rStyle w:val="Hyperlink"/>
                  <w:noProof/>
                </w:rPr>
                <w:delText xml:space="preserve">Pemodelan Proses Bisnis </w:delText>
              </w:r>
              <w:r w:rsidRPr="00CA2078" w:rsidDel="00CA2078">
                <w:rPr>
                  <w:rStyle w:val="Hyperlink"/>
                  <w:i/>
                  <w:iCs/>
                  <w:noProof/>
                </w:rPr>
                <w:delText>To Be</w:delText>
              </w:r>
              <w:r w:rsidRPr="00CA2078" w:rsidDel="00CA2078">
                <w:rPr>
                  <w:rStyle w:val="Hyperlink"/>
                  <w:noProof/>
                </w:rPr>
                <w:delText xml:space="preserve"> untuk Proses Alokasi Pekerjaan dan Sumber Daya</w:delText>
              </w:r>
              <w:r w:rsidDel="00CA2078">
                <w:rPr>
                  <w:noProof/>
                  <w:webHidden/>
                </w:rPr>
                <w:tab/>
                <w:delText>66</w:delText>
              </w:r>
            </w:del>
          </w:ins>
        </w:p>
        <w:p w14:paraId="4DC3CE17" w14:textId="1E08253C" w:rsidR="00032BC4" w:rsidDel="00CA2078" w:rsidRDefault="00032BC4">
          <w:pPr>
            <w:pStyle w:val="TOC3"/>
            <w:rPr>
              <w:ins w:id="517" w:author="ilham.nur@office.ui.ac.id [2]" w:date="2023-01-29T12:12:00Z"/>
              <w:del w:id="518" w:author="ilham.nur@office.ui.ac.id" w:date="2023-01-31T22:33:00Z"/>
              <w:rFonts w:asciiTheme="minorHAnsi" w:hAnsiTheme="minorHAnsi" w:cstheme="minorBidi"/>
              <w:noProof/>
              <w:sz w:val="22"/>
            </w:rPr>
          </w:pPr>
          <w:ins w:id="519" w:author="ilham.nur@office.ui.ac.id [2]" w:date="2023-01-29T12:12:00Z">
            <w:del w:id="520" w:author="ilham.nur@office.ui.ac.id" w:date="2023-01-31T22:33:00Z">
              <w:r w:rsidRPr="00CA2078" w:rsidDel="00CA2078">
                <w:rPr>
                  <w:rStyle w:val="Hyperlink"/>
                  <w:noProof/>
                </w:rPr>
                <w:delText>3.2.11</w:delText>
              </w:r>
              <w:r w:rsidDel="00CA2078">
                <w:rPr>
                  <w:rFonts w:asciiTheme="minorHAnsi" w:hAnsiTheme="minorHAnsi" w:cstheme="minorBidi"/>
                  <w:noProof/>
                  <w:sz w:val="22"/>
                </w:rPr>
                <w:tab/>
              </w:r>
              <w:r w:rsidRPr="00CA2078" w:rsidDel="00CA2078">
                <w:rPr>
                  <w:rStyle w:val="Hyperlink"/>
                  <w:noProof/>
                </w:rPr>
                <w:delText>Optimasi Sistem</w:delText>
              </w:r>
              <w:r w:rsidDel="00CA2078">
                <w:rPr>
                  <w:noProof/>
                  <w:webHidden/>
                </w:rPr>
                <w:tab/>
                <w:delText>66</w:delText>
              </w:r>
            </w:del>
          </w:ins>
        </w:p>
        <w:p w14:paraId="6BC62C3C" w14:textId="01DA93D6" w:rsidR="00032BC4" w:rsidDel="00CA2078" w:rsidRDefault="00032BC4">
          <w:pPr>
            <w:pStyle w:val="TOC3"/>
            <w:rPr>
              <w:ins w:id="521" w:author="ilham.nur@office.ui.ac.id [2]" w:date="2023-01-29T12:12:00Z"/>
              <w:del w:id="522" w:author="ilham.nur@office.ui.ac.id" w:date="2023-01-31T22:33:00Z"/>
              <w:rFonts w:asciiTheme="minorHAnsi" w:hAnsiTheme="minorHAnsi" w:cstheme="minorBidi"/>
              <w:noProof/>
              <w:sz w:val="22"/>
            </w:rPr>
          </w:pPr>
          <w:ins w:id="523" w:author="ilham.nur@office.ui.ac.id [2]" w:date="2023-01-29T12:12:00Z">
            <w:del w:id="524" w:author="ilham.nur@office.ui.ac.id" w:date="2023-01-31T22:33:00Z">
              <w:r w:rsidRPr="00CA2078" w:rsidDel="00CA2078">
                <w:rPr>
                  <w:rStyle w:val="Hyperlink"/>
                  <w:noProof/>
                </w:rPr>
                <w:delText>3.2.12</w:delText>
              </w:r>
              <w:r w:rsidDel="00CA2078">
                <w:rPr>
                  <w:rFonts w:asciiTheme="minorHAnsi" w:hAnsiTheme="minorHAnsi" w:cstheme="minorBidi"/>
                  <w:noProof/>
                  <w:sz w:val="22"/>
                </w:rPr>
                <w:tab/>
              </w:r>
              <w:r w:rsidRPr="00CA2078" w:rsidDel="00CA2078">
                <w:rPr>
                  <w:rStyle w:val="Hyperlink"/>
                  <w:noProof/>
                </w:rPr>
                <w:delText>Analisis dan Kesimpulan</w:delText>
              </w:r>
              <w:r w:rsidDel="00CA2078">
                <w:rPr>
                  <w:noProof/>
                  <w:webHidden/>
                </w:rPr>
                <w:tab/>
                <w:delText>67</w:delText>
              </w:r>
            </w:del>
          </w:ins>
        </w:p>
        <w:p w14:paraId="2C9BD882" w14:textId="3AF23539" w:rsidR="00032BC4" w:rsidDel="00CA2078" w:rsidRDefault="00032BC4">
          <w:pPr>
            <w:pStyle w:val="TOC1"/>
            <w:tabs>
              <w:tab w:val="left" w:pos="1100"/>
            </w:tabs>
            <w:rPr>
              <w:ins w:id="525" w:author="ilham.nur@office.ui.ac.id [2]" w:date="2023-01-29T12:12:00Z"/>
              <w:del w:id="526" w:author="ilham.nur@office.ui.ac.id" w:date="2023-01-31T22:33:00Z"/>
              <w:rFonts w:asciiTheme="minorHAnsi" w:hAnsiTheme="minorHAnsi" w:cstheme="minorBidi"/>
              <w:b w:val="0"/>
              <w:noProof/>
              <w:sz w:val="22"/>
            </w:rPr>
          </w:pPr>
          <w:ins w:id="527" w:author="ilham.nur@office.ui.ac.id [2]" w:date="2023-01-29T12:12:00Z">
            <w:del w:id="528" w:author="ilham.nur@office.ui.ac.id" w:date="2023-01-31T22:33:00Z">
              <w:r w:rsidRPr="00CA2078" w:rsidDel="00CA2078">
                <w:rPr>
                  <w:rStyle w:val="Hyperlink"/>
                  <w:noProof/>
                </w:rPr>
                <w:delText>BAB 4</w:delText>
              </w:r>
              <w:r w:rsidDel="00CA2078">
                <w:rPr>
                  <w:rFonts w:asciiTheme="minorHAnsi" w:hAnsiTheme="minorHAnsi" w:cstheme="minorBidi"/>
                  <w:b w:val="0"/>
                  <w:noProof/>
                  <w:sz w:val="22"/>
                </w:rPr>
                <w:tab/>
              </w:r>
              <w:r w:rsidRPr="00CA2078" w:rsidDel="00CA2078">
                <w:rPr>
                  <w:rStyle w:val="Hyperlink"/>
                  <w:noProof/>
                </w:rPr>
                <w:delText>ANALISIS DAN PEMBAHASAN HASIL RISET</w:delText>
              </w:r>
              <w:r w:rsidDel="00CA2078">
                <w:rPr>
                  <w:noProof/>
                  <w:webHidden/>
                </w:rPr>
                <w:tab/>
                <w:delText>68</w:delText>
              </w:r>
            </w:del>
          </w:ins>
        </w:p>
        <w:p w14:paraId="71CDBD7A" w14:textId="0DD35A4C" w:rsidR="00032BC4" w:rsidDel="00CA2078" w:rsidRDefault="00032BC4">
          <w:pPr>
            <w:pStyle w:val="TOC2"/>
            <w:tabs>
              <w:tab w:val="left" w:pos="880"/>
              <w:tab w:val="right" w:leader="dot" w:pos="8494"/>
            </w:tabs>
            <w:rPr>
              <w:ins w:id="529" w:author="ilham.nur@office.ui.ac.id [2]" w:date="2023-01-29T12:12:00Z"/>
              <w:del w:id="530" w:author="ilham.nur@office.ui.ac.id" w:date="2023-01-31T22:33:00Z"/>
              <w:rFonts w:asciiTheme="minorHAnsi" w:hAnsiTheme="minorHAnsi" w:cstheme="minorBidi"/>
              <w:noProof/>
              <w:sz w:val="22"/>
            </w:rPr>
          </w:pPr>
          <w:ins w:id="531" w:author="ilham.nur@office.ui.ac.id [2]" w:date="2023-01-29T12:12:00Z">
            <w:del w:id="532" w:author="ilham.nur@office.ui.ac.id" w:date="2023-01-31T22:33:00Z">
              <w:r w:rsidRPr="00CA2078" w:rsidDel="00CA2078">
                <w:rPr>
                  <w:rStyle w:val="Hyperlink"/>
                  <w:noProof/>
                </w:rPr>
                <w:delText>4.1</w:delText>
              </w:r>
              <w:r w:rsidDel="00CA2078">
                <w:rPr>
                  <w:rFonts w:asciiTheme="minorHAnsi" w:hAnsiTheme="minorHAnsi" w:cstheme="minorBidi"/>
                  <w:noProof/>
                  <w:sz w:val="22"/>
                </w:rPr>
                <w:tab/>
              </w:r>
              <w:r w:rsidRPr="00CA2078" w:rsidDel="00CA2078">
                <w:rPr>
                  <w:rStyle w:val="Hyperlink"/>
                  <w:noProof/>
                </w:rPr>
                <w:delText>Arsitektur Sistem</w:delText>
              </w:r>
              <w:r w:rsidDel="00CA2078">
                <w:rPr>
                  <w:noProof/>
                  <w:webHidden/>
                </w:rPr>
                <w:tab/>
                <w:delText>68</w:delText>
              </w:r>
            </w:del>
          </w:ins>
        </w:p>
        <w:p w14:paraId="7CEAF1BE" w14:textId="0194EE1C" w:rsidR="00032BC4" w:rsidDel="00CA2078" w:rsidRDefault="00032BC4">
          <w:pPr>
            <w:pStyle w:val="TOC2"/>
            <w:tabs>
              <w:tab w:val="left" w:pos="880"/>
              <w:tab w:val="right" w:leader="dot" w:pos="8494"/>
            </w:tabs>
            <w:rPr>
              <w:ins w:id="533" w:author="ilham.nur@office.ui.ac.id [2]" w:date="2023-01-29T12:12:00Z"/>
              <w:del w:id="534" w:author="ilham.nur@office.ui.ac.id" w:date="2023-01-31T22:33:00Z"/>
              <w:rFonts w:asciiTheme="minorHAnsi" w:hAnsiTheme="minorHAnsi" w:cstheme="minorBidi"/>
              <w:noProof/>
              <w:sz w:val="22"/>
            </w:rPr>
          </w:pPr>
          <w:ins w:id="535" w:author="ilham.nur@office.ui.ac.id [2]" w:date="2023-01-29T12:12:00Z">
            <w:del w:id="536" w:author="ilham.nur@office.ui.ac.id" w:date="2023-01-31T22:33:00Z">
              <w:r w:rsidRPr="00CA2078" w:rsidDel="00CA2078">
                <w:rPr>
                  <w:rStyle w:val="Hyperlink"/>
                  <w:noProof/>
                </w:rPr>
                <w:delText>4.2</w:delText>
              </w:r>
              <w:r w:rsidDel="00CA2078">
                <w:rPr>
                  <w:rFonts w:asciiTheme="minorHAnsi" w:hAnsiTheme="minorHAnsi" w:cstheme="minorBidi"/>
                  <w:noProof/>
                  <w:sz w:val="22"/>
                </w:rPr>
                <w:tab/>
              </w:r>
              <w:r w:rsidRPr="00CA2078" w:rsidDel="00CA2078">
                <w:rPr>
                  <w:rStyle w:val="Hyperlink"/>
                  <w:noProof/>
                </w:rPr>
                <w:delText>Struktur Basis Data</w:delText>
              </w:r>
              <w:r w:rsidDel="00CA2078">
                <w:rPr>
                  <w:noProof/>
                  <w:webHidden/>
                </w:rPr>
                <w:tab/>
                <w:delText>73</w:delText>
              </w:r>
            </w:del>
          </w:ins>
        </w:p>
        <w:p w14:paraId="5C49131D" w14:textId="30D8D5A2" w:rsidR="00032BC4" w:rsidDel="00CA2078" w:rsidRDefault="00032BC4">
          <w:pPr>
            <w:pStyle w:val="TOC2"/>
            <w:tabs>
              <w:tab w:val="left" w:pos="880"/>
              <w:tab w:val="right" w:leader="dot" w:pos="8494"/>
            </w:tabs>
            <w:rPr>
              <w:ins w:id="537" w:author="ilham.nur@office.ui.ac.id [2]" w:date="2023-01-29T12:12:00Z"/>
              <w:del w:id="538" w:author="ilham.nur@office.ui.ac.id" w:date="2023-01-31T22:33:00Z"/>
              <w:rFonts w:asciiTheme="minorHAnsi" w:hAnsiTheme="minorHAnsi" w:cstheme="minorBidi"/>
              <w:noProof/>
              <w:sz w:val="22"/>
            </w:rPr>
          </w:pPr>
          <w:ins w:id="539" w:author="ilham.nur@office.ui.ac.id [2]" w:date="2023-01-29T12:12:00Z">
            <w:del w:id="540" w:author="ilham.nur@office.ui.ac.id" w:date="2023-01-31T22:33:00Z">
              <w:r w:rsidRPr="00CA2078" w:rsidDel="00CA2078">
                <w:rPr>
                  <w:rStyle w:val="Hyperlink"/>
                  <w:noProof/>
                </w:rPr>
                <w:delText>4.3</w:delText>
              </w:r>
              <w:r w:rsidDel="00CA2078">
                <w:rPr>
                  <w:rFonts w:asciiTheme="minorHAnsi" w:hAnsiTheme="minorHAnsi" w:cstheme="minorBidi"/>
                  <w:noProof/>
                  <w:sz w:val="22"/>
                </w:rPr>
                <w:tab/>
              </w:r>
              <w:r w:rsidRPr="00CA2078" w:rsidDel="00CA2078">
                <w:rPr>
                  <w:rStyle w:val="Hyperlink"/>
                  <w:noProof/>
                </w:rPr>
                <w:delText>Pembangunan Sistem Optimasi Alokasi Pekerjaan dan Sumber Daya</w:delText>
              </w:r>
              <w:r w:rsidDel="00CA2078">
                <w:rPr>
                  <w:noProof/>
                  <w:webHidden/>
                </w:rPr>
                <w:tab/>
                <w:delText>77</w:delText>
              </w:r>
            </w:del>
          </w:ins>
        </w:p>
        <w:p w14:paraId="7A6F1A92" w14:textId="77135753" w:rsidR="00032BC4" w:rsidDel="00CA2078" w:rsidRDefault="00032BC4">
          <w:pPr>
            <w:pStyle w:val="TOC2"/>
            <w:tabs>
              <w:tab w:val="left" w:pos="880"/>
              <w:tab w:val="right" w:leader="dot" w:pos="8494"/>
            </w:tabs>
            <w:rPr>
              <w:ins w:id="541" w:author="ilham.nur@office.ui.ac.id [2]" w:date="2023-01-29T12:12:00Z"/>
              <w:del w:id="542" w:author="ilham.nur@office.ui.ac.id" w:date="2023-01-31T22:33:00Z"/>
              <w:rFonts w:asciiTheme="minorHAnsi" w:hAnsiTheme="minorHAnsi" w:cstheme="minorBidi"/>
              <w:noProof/>
              <w:sz w:val="22"/>
            </w:rPr>
          </w:pPr>
          <w:ins w:id="543" w:author="ilham.nur@office.ui.ac.id [2]" w:date="2023-01-29T12:12:00Z">
            <w:del w:id="544" w:author="ilham.nur@office.ui.ac.id" w:date="2023-01-31T22:33:00Z">
              <w:r w:rsidRPr="00CA2078" w:rsidDel="00CA2078">
                <w:rPr>
                  <w:rStyle w:val="Hyperlink"/>
                  <w:noProof/>
                </w:rPr>
                <w:delText>4.4</w:delText>
              </w:r>
              <w:r w:rsidDel="00CA2078">
                <w:rPr>
                  <w:rFonts w:asciiTheme="minorHAnsi" w:hAnsiTheme="minorHAnsi" w:cstheme="minorBidi"/>
                  <w:noProof/>
                  <w:sz w:val="22"/>
                </w:rPr>
                <w:tab/>
              </w:r>
              <w:r w:rsidRPr="00CA2078" w:rsidDel="00CA2078">
                <w:rPr>
                  <w:rStyle w:val="Hyperlink"/>
                  <w:noProof/>
                </w:rPr>
                <w:delText xml:space="preserve">Pemodelan Proses Bisnis kondisi </w:delText>
              </w:r>
              <w:r w:rsidRPr="00CA2078" w:rsidDel="00CA2078">
                <w:rPr>
                  <w:rStyle w:val="Hyperlink"/>
                  <w:i/>
                  <w:iCs/>
                  <w:noProof/>
                </w:rPr>
                <w:delText>As Is</w:delText>
              </w:r>
              <w:r w:rsidDel="00CA2078">
                <w:rPr>
                  <w:noProof/>
                  <w:webHidden/>
                </w:rPr>
                <w:tab/>
                <w:delText>77</w:delText>
              </w:r>
            </w:del>
          </w:ins>
        </w:p>
        <w:p w14:paraId="135B477B" w14:textId="7E70067F" w:rsidR="00032BC4" w:rsidDel="00CA2078" w:rsidRDefault="00032BC4">
          <w:pPr>
            <w:pStyle w:val="TOC2"/>
            <w:tabs>
              <w:tab w:val="left" w:pos="880"/>
              <w:tab w:val="right" w:leader="dot" w:pos="8494"/>
            </w:tabs>
            <w:rPr>
              <w:ins w:id="545" w:author="ilham.nur@office.ui.ac.id [2]" w:date="2023-01-29T12:12:00Z"/>
              <w:del w:id="546" w:author="ilham.nur@office.ui.ac.id" w:date="2023-01-31T22:33:00Z"/>
              <w:rFonts w:asciiTheme="minorHAnsi" w:hAnsiTheme="minorHAnsi" w:cstheme="minorBidi"/>
              <w:noProof/>
              <w:sz w:val="22"/>
            </w:rPr>
          </w:pPr>
          <w:ins w:id="547" w:author="ilham.nur@office.ui.ac.id [2]" w:date="2023-01-29T12:12:00Z">
            <w:del w:id="548" w:author="ilham.nur@office.ui.ac.id" w:date="2023-01-31T22:33:00Z">
              <w:r w:rsidRPr="00CA2078" w:rsidDel="00CA2078">
                <w:rPr>
                  <w:rStyle w:val="Hyperlink"/>
                  <w:noProof/>
                </w:rPr>
                <w:delText>4.5</w:delText>
              </w:r>
              <w:r w:rsidDel="00CA2078">
                <w:rPr>
                  <w:rFonts w:asciiTheme="minorHAnsi" w:hAnsiTheme="minorHAnsi" w:cstheme="minorBidi"/>
                  <w:noProof/>
                  <w:sz w:val="22"/>
                </w:rPr>
                <w:tab/>
              </w:r>
              <w:r w:rsidRPr="00CA2078" w:rsidDel="00CA2078">
                <w:rPr>
                  <w:rStyle w:val="Hyperlink"/>
                  <w:noProof/>
                </w:rPr>
                <w:delText>Simulasi Sistem Optimasi Alokasi Pekerjaan dan Sumber Daya</w:delText>
              </w:r>
              <w:r w:rsidDel="00CA2078">
                <w:rPr>
                  <w:noProof/>
                  <w:webHidden/>
                </w:rPr>
                <w:tab/>
                <w:delText>77</w:delText>
              </w:r>
            </w:del>
          </w:ins>
        </w:p>
        <w:p w14:paraId="2FD1F7A7" w14:textId="56D41101" w:rsidR="00032BC4" w:rsidDel="00CA2078" w:rsidRDefault="00032BC4">
          <w:pPr>
            <w:pStyle w:val="TOC3"/>
            <w:rPr>
              <w:ins w:id="549" w:author="ilham.nur@office.ui.ac.id [2]" w:date="2023-01-29T12:12:00Z"/>
              <w:del w:id="550" w:author="ilham.nur@office.ui.ac.id" w:date="2023-01-31T22:33:00Z"/>
              <w:rFonts w:asciiTheme="minorHAnsi" w:hAnsiTheme="minorHAnsi" w:cstheme="minorBidi"/>
              <w:noProof/>
              <w:sz w:val="22"/>
            </w:rPr>
          </w:pPr>
          <w:ins w:id="551" w:author="ilham.nur@office.ui.ac.id [2]" w:date="2023-01-29T12:12:00Z">
            <w:del w:id="552" w:author="ilham.nur@office.ui.ac.id" w:date="2023-01-31T22:33:00Z">
              <w:r w:rsidRPr="00CA2078" w:rsidDel="00CA2078">
                <w:rPr>
                  <w:rStyle w:val="Hyperlink"/>
                  <w:noProof/>
                </w:rPr>
                <w:delText>4.5.1</w:delText>
              </w:r>
              <w:r w:rsidDel="00CA2078">
                <w:rPr>
                  <w:rFonts w:asciiTheme="minorHAnsi" w:hAnsiTheme="minorHAnsi" w:cstheme="minorBidi"/>
                  <w:noProof/>
                  <w:sz w:val="22"/>
                </w:rPr>
                <w:tab/>
              </w:r>
              <w:r w:rsidRPr="00CA2078" w:rsidDel="00CA2078">
                <w:rPr>
                  <w:rStyle w:val="Hyperlink"/>
                  <w:noProof/>
                </w:rPr>
                <w:delText>Simulasi Sistem</w:delText>
              </w:r>
              <w:r w:rsidDel="00CA2078">
                <w:rPr>
                  <w:noProof/>
                  <w:webHidden/>
                </w:rPr>
                <w:tab/>
                <w:delText>77</w:delText>
              </w:r>
            </w:del>
          </w:ins>
        </w:p>
        <w:p w14:paraId="25167D76" w14:textId="77D26218" w:rsidR="00032BC4" w:rsidDel="00CA2078" w:rsidRDefault="00032BC4">
          <w:pPr>
            <w:pStyle w:val="TOC3"/>
            <w:rPr>
              <w:ins w:id="553" w:author="ilham.nur@office.ui.ac.id [2]" w:date="2023-01-29T12:12:00Z"/>
              <w:del w:id="554" w:author="ilham.nur@office.ui.ac.id" w:date="2023-01-31T22:33:00Z"/>
              <w:rFonts w:asciiTheme="minorHAnsi" w:hAnsiTheme="minorHAnsi" w:cstheme="minorBidi"/>
              <w:noProof/>
              <w:sz w:val="22"/>
            </w:rPr>
          </w:pPr>
          <w:ins w:id="555" w:author="ilham.nur@office.ui.ac.id [2]" w:date="2023-01-29T12:12:00Z">
            <w:del w:id="556" w:author="ilham.nur@office.ui.ac.id" w:date="2023-01-31T22:33:00Z">
              <w:r w:rsidRPr="00CA2078" w:rsidDel="00CA2078">
                <w:rPr>
                  <w:rStyle w:val="Hyperlink"/>
                  <w:noProof/>
                </w:rPr>
                <w:delText>4.5.2</w:delText>
              </w:r>
              <w:r w:rsidDel="00CA2078">
                <w:rPr>
                  <w:rFonts w:asciiTheme="minorHAnsi" w:hAnsiTheme="minorHAnsi" w:cstheme="minorBidi"/>
                  <w:noProof/>
                  <w:sz w:val="22"/>
                </w:rPr>
                <w:tab/>
              </w:r>
              <w:r w:rsidRPr="00CA2078" w:rsidDel="00CA2078">
                <w:rPr>
                  <w:rStyle w:val="Hyperlink"/>
                  <w:noProof/>
                </w:rPr>
                <w:delText>Optimasi Sistem</w:delText>
              </w:r>
              <w:r w:rsidDel="00CA2078">
                <w:rPr>
                  <w:noProof/>
                  <w:webHidden/>
                </w:rPr>
                <w:tab/>
                <w:delText>78</w:delText>
              </w:r>
            </w:del>
          </w:ins>
        </w:p>
        <w:p w14:paraId="6AD7EFC1" w14:textId="5DD50D65" w:rsidR="00032BC4" w:rsidDel="00CA2078" w:rsidRDefault="00032BC4">
          <w:pPr>
            <w:pStyle w:val="TOC2"/>
            <w:tabs>
              <w:tab w:val="left" w:pos="880"/>
              <w:tab w:val="right" w:leader="dot" w:pos="8494"/>
            </w:tabs>
            <w:rPr>
              <w:ins w:id="557" w:author="ilham.nur@office.ui.ac.id [2]" w:date="2023-01-29T12:12:00Z"/>
              <w:del w:id="558" w:author="ilham.nur@office.ui.ac.id" w:date="2023-01-31T22:33:00Z"/>
              <w:rFonts w:asciiTheme="minorHAnsi" w:hAnsiTheme="minorHAnsi" w:cstheme="minorBidi"/>
              <w:noProof/>
              <w:sz w:val="22"/>
            </w:rPr>
          </w:pPr>
          <w:ins w:id="559" w:author="ilham.nur@office.ui.ac.id [2]" w:date="2023-01-29T12:12:00Z">
            <w:del w:id="560" w:author="ilham.nur@office.ui.ac.id" w:date="2023-01-31T22:33:00Z">
              <w:r w:rsidRPr="00CA2078" w:rsidDel="00CA2078">
                <w:rPr>
                  <w:rStyle w:val="Hyperlink"/>
                  <w:noProof/>
                </w:rPr>
                <w:delText>4.6</w:delText>
              </w:r>
              <w:r w:rsidDel="00CA2078">
                <w:rPr>
                  <w:rFonts w:asciiTheme="minorHAnsi" w:hAnsiTheme="minorHAnsi" w:cstheme="minorBidi"/>
                  <w:noProof/>
                  <w:sz w:val="22"/>
                </w:rPr>
                <w:tab/>
              </w:r>
              <w:r w:rsidRPr="00CA2078" w:rsidDel="00CA2078">
                <w:rPr>
                  <w:rStyle w:val="Hyperlink"/>
                  <w:noProof/>
                </w:rPr>
                <w:delText xml:space="preserve">Pemodelan Bisnis </w:delText>
              </w:r>
              <w:r w:rsidRPr="00CA2078" w:rsidDel="00CA2078">
                <w:rPr>
                  <w:rStyle w:val="Hyperlink"/>
                  <w:i/>
                  <w:iCs/>
                  <w:noProof/>
                </w:rPr>
                <w:delText>To Be</w:delText>
              </w:r>
              <w:r w:rsidDel="00CA2078">
                <w:rPr>
                  <w:noProof/>
                  <w:webHidden/>
                </w:rPr>
                <w:tab/>
                <w:delText>78</w:delText>
              </w:r>
            </w:del>
          </w:ins>
        </w:p>
        <w:p w14:paraId="7915C1C9" w14:textId="39D16BF3" w:rsidR="00032BC4" w:rsidDel="00CA2078" w:rsidRDefault="00032BC4">
          <w:pPr>
            <w:pStyle w:val="TOC2"/>
            <w:tabs>
              <w:tab w:val="left" w:pos="880"/>
              <w:tab w:val="right" w:leader="dot" w:pos="8494"/>
            </w:tabs>
            <w:rPr>
              <w:ins w:id="561" w:author="ilham.nur@office.ui.ac.id [2]" w:date="2023-01-29T12:12:00Z"/>
              <w:del w:id="562" w:author="ilham.nur@office.ui.ac.id" w:date="2023-01-31T22:33:00Z"/>
              <w:rFonts w:asciiTheme="minorHAnsi" w:hAnsiTheme="minorHAnsi" w:cstheme="minorBidi"/>
              <w:noProof/>
              <w:sz w:val="22"/>
            </w:rPr>
          </w:pPr>
          <w:ins w:id="563" w:author="ilham.nur@office.ui.ac.id [2]" w:date="2023-01-29T12:12:00Z">
            <w:del w:id="564" w:author="ilham.nur@office.ui.ac.id" w:date="2023-01-31T22:33:00Z">
              <w:r w:rsidRPr="00CA2078" w:rsidDel="00CA2078">
                <w:rPr>
                  <w:rStyle w:val="Hyperlink"/>
                  <w:noProof/>
                </w:rPr>
                <w:delText>4.7</w:delText>
              </w:r>
              <w:r w:rsidDel="00CA2078">
                <w:rPr>
                  <w:rFonts w:asciiTheme="minorHAnsi" w:hAnsiTheme="minorHAnsi" w:cstheme="minorBidi"/>
                  <w:noProof/>
                  <w:sz w:val="22"/>
                </w:rPr>
                <w:tab/>
              </w:r>
              <w:r w:rsidRPr="00CA2078" w:rsidDel="00CA2078">
                <w:rPr>
                  <w:rStyle w:val="Hyperlink"/>
                  <w:noProof/>
                </w:rPr>
                <w:delText>Uji dan Analisis Hasil</w:delText>
              </w:r>
              <w:r w:rsidDel="00CA2078">
                <w:rPr>
                  <w:noProof/>
                  <w:webHidden/>
                </w:rPr>
                <w:tab/>
                <w:delText>78</w:delText>
              </w:r>
            </w:del>
          </w:ins>
        </w:p>
        <w:p w14:paraId="52B833D4" w14:textId="25AF1B4E" w:rsidR="00032BC4" w:rsidDel="00CA2078" w:rsidRDefault="00032BC4">
          <w:pPr>
            <w:pStyle w:val="TOC1"/>
            <w:tabs>
              <w:tab w:val="left" w:pos="1100"/>
            </w:tabs>
            <w:rPr>
              <w:ins w:id="565" w:author="ilham.nur@office.ui.ac.id [2]" w:date="2023-01-29T12:12:00Z"/>
              <w:del w:id="566" w:author="ilham.nur@office.ui.ac.id" w:date="2023-01-31T22:33:00Z"/>
              <w:rFonts w:asciiTheme="minorHAnsi" w:hAnsiTheme="minorHAnsi" w:cstheme="minorBidi"/>
              <w:b w:val="0"/>
              <w:noProof/>
              <w:sz w:val="22"/>
            </w:rPr>
          </w:pPr>
          <w:ins w:id="567" w:author="ilham.nur@office.ui.ac.id [2]" w:date="2023-01-29T12:12:00Z">
            <w:del w:id="568" w:author="ilham.nur@office.ui.ac.id" w:date="2023-01-31T22:33:00Z">
              <w:r w:rsidRPr="00CA2078" w:rsidDel="00CA2078">
                <w:rPr>
                  <w:rStyle w:val="Hyperlink"/>
                  <w:noProof/>
                </w:rPr>
                <w:delText>BAB 5</w:delText>
              </w:r>
              <w:r w:rsidDel="00CA2078">
                <w:rPr>
                  <w:rFonts w:asciiTheme="minorHAnsi" w:hAnsiTheme="minorHAnsi" w:cstheme="minorBidi"/>
                  <w:b w:val="0"/>
                  <w:noProof/>
                  <w:sz w:val="22"/>
                </w:rPr>
                <w:tab/>
              </w:r>
              <w:r w:rsidRPr="00CA2078" w:rsidDel="00CA2078">
                <w:rPr>
                  <w:rStyle w:val="Hyperlink"/>
                  <w:noProof/>
                </w:rPr>
                <w:delText>KESIMPULAN</w:delText>
              </w:r>
              <w:r w:rsidDel="00CA2078">
                <w:rPr>
                  <w:noProof/>
                  <w:webHidden/>
                </w:rPr>
                <w:tab/>
                <w:delText>79</w:delText>
              </w:r>
            </w:del>
          </w:ins>
        </w:p>
        <w:p w14:paraId="7FA936EF" w14:textId="5DEA6E36" w:rsidR="00032BC4" w:rsidDel="00CA2078" w:rsidRDefault="00032BC4">
          <w:pPr>
            <w:pStyle w:val="TOC1"/>
            <w:rPr>
              <w:ins w:id="569" w:author="ilham.nur@office.ui.ac.id [2]" w:date="2023-01-29T12:12:00Z"/>
              <w:del w:id="570" w:author="ilham.nur@office.ui.ac.id" w:date="2023-01-31T22:33:00Z"/>
              <w:rFonts w:asciiTheme="minorHAnsi" w:hAnsiTheme="minorHAnsi" w:cstheme="minorBidi"/>
              <w:b w:val="0"/>
              <w:noProof/>
              <w:sz w:val="22"/>
            </w:rPr>
          </w:pPr>
          <w:ins w:id="571" w:author="ilham.nur@office.ui.ac.id [2]" w:date="2023-01-29T12:12:00Z">
            <w:del w:id="572" w:author="ilham.nur@office.ui.ac.id" w:date="2023-01-31T22:33:00Z">
              <w:r w:rsidRPr="00CA2078" w:rsidDel="00CA2078">
                <w:rPr>
                  <w:rStyle w:val="Hyperlink"/>
                  <w:noProof/>
                </w:rPr>
                <w:delText>DAFTAR REFERENSI</w:delText>
              </w:r>
              <w:r w:rsidDel="00CA2078">
                <w:rPr>
                  <w:noProof/>
                  <w:webHidden/>
                </w:rPr>
                <w:tab/>
                <w:delText>80</w:delText>
              </w:r>
            </w:del>
          </w:ins>
        </w:p>
        <w:p w14:paraId="6AB50156" w14:textId="19AD76BF" w:rsidR="00987C24" w:rsidDel="00CA2078" w:rsidRDefault="00987C24">
          <w:pPr>
            <w:pStyle w:val="TOC1"/>
            <w:rPr>
              <w:del w:id="573" w:author="ilham.nur@office.ui.ac.id" w:date="2023-01-31T22:33:00Z"/>
              <w:rFonts w:asciiTheme="minorHAnsi" w:hAnsiTheme="minorHAnsi" w:cstheme="minorBidi"/>
              <w:b w:val="0"/>
              <w:noProof/>
              <w:sz w:val="22"/>
            </w:rPr>
          </w:pPr>
          <w:del w:id="574" w:author="ilham.nur@office.ui.ac.id" w:date="2023-01-31T22:33:00Z">
            <w:r w:rsidRPr="00AF75ED" w:rsidDel="00CA2078">
              <w:rPr>
                <w:rPrChange w:id="575" w:author="ilham.nur@office.ui.ac.id [2]" w:date="2023-01-17T21:41:00Z">
                  <w:rPr>
                    <w:rStyle w:val="Hyperlink"/>
                    <w:b w:val="0"/>
                    <w:noProof/>
                  </w:rPr>
                </w:rPrChange>
              </w:rPr>
              <w:delText>HALAMAN JUDUL</w:delText>
            </w:r>
            <w:r w:rsidDel="00CA2078">
              <w:rPr>
                <w:noProof/>
                <w:webHidden/>
              </w:rPr>
              <w:tab/>
              <w:delText>i</w:delText>
            </w:r>
          </w:del>
        </w:p>
        <w:p w14:paraId="3D012C84" w14:textId="69A03AD8" w:rsidR="00987C24" w:rsidDel="00CA2078" w:rsidRDefault="00987C24">
          <w:pPr>
            <w:pStyle w:val="TOC1"/>
            <w:rPr>
              <w:del w:id="576" w:author="ilham.nur@office.ui.ac.id" w:date="2023-01-31T22:33:00Z"/>
              <w:rFonts w:asciiTheme="minorHAnsi" w:hAnsiTheme="minorHAnsi" w:cstheme="minorBidi"/>
              <w:b w:val="0"/>
              <w:noProof/>
              <w:sz w:val="22"/>
            </w:rPr>
          </w:pPr>
          <w:del w:id="577" w:author="ilham.nur@office.ui.ac.id" w:date="2023-01-31T22:33:00Z">
            <w:r w:rsidRPr="00AF75ED" w:rsidDel="00CA2078">
              <w:rPr>
                <w:rPrChange w:id="578" w:author="ilham.nur@office.ui.ac.id [2]" w:date="2023-01-17T21:41:00Z">
                  <w:rPr>
                    <w:rStyle w:val="Hyperlink"/>
                    <w:b w:val="0"/>
                    <w:noProof/>
                  </w:rPr>
                </w:rPrChange>
              </w:rPr>
              <w:delText>HALAMAN PERNYATAAN ORISINALITAS</w:delText>
            </w:r>
            <w:r w:rsidDel="00CA2078">
              <w:rPr>
                <w:noProof/>
                <w:webHidden/>
              </w:rPr>
              <w:tab/>
              <w:delText>ii</w:delText>
            </w:r>
          </w:del>
        </w:p>
        <w:p w14:paraId="7115897C" w14:textId="1070AE92" w:rsidR="00987C24" w:rsidDel="00CA2078" w:rsidRDefault="00987C24">
          <w:pPr>
            <w:pStyle w:val="TOC1"/>
            <w:rPr>
              <w:del w:id="579" w:author="ilham.nur@office.ui.ac.id" w:date="2023-01-31T22:33:00Z"/>
              <w:rFonts w:asciiTheme="minorHAnsi" w:hAnsiTheme="minorHAnsi" w:cstheme="minorBidi"/>
              <w:b w:val="0"/>
              <w:noProof/>
              <w:sz w:val="22"/>
            </w:rPr>
          </w:pPr>
          <w:del w:id="580" w:author="ilham.nur@office.ui.ac.id" w:date="2023-01-31T22:33:00Z">
            <w:r w:rsidRPr="00AF75ED" w:rsidDel="00CA2078">
              <w:rPr>
                <w:rPrChange w:id="581" w:author="ilham.nur@office.ui.ac.id [2]" w:date="2023-01-17T21:41:00Z">
                  <w:rPr>
                    <w:rStyle w:val="Hyperlink"/>
                    <w:b w:val="0"/>
                    <w:noProof/>
                  </w:rPr>
                </w:rPrChange>
              </w:rPr>
              <w:delText>HALAMAN PENGESAHAN</w:delText>
            </w:r>
            <w:r w:rsidDel="00CA2078">
              <w:rPr>
                <w:noProof/>
                <w:webHidden/>
              </w:rPr>
              <w:tab/>
              <w:delText>iii</w:delText>
            </w:r>
          </w:del>
        </w:p>
        <w:p w14:paraId="62484977" w14:textId="70F4B421" w:rsidR="00987C24" w:rsidDel="00CA2078" w:rsidRDefault="00987C24">
          <w:pPr>
            <w:pStyle w:val="TOC1"/>
            <w:rPr>
              <w:del w:id="582" w:author="ilham.nur@office.ui.ac.id" w:date="2023-01-31T22:33:00Z"/>
              <w:rFonts w:asciiTheme="minorHAnsi" w:hAnsiTheme="minorHAnsi" w:cstheme="minorBidi"/>
              <w:b w:val="0"/>
              <w:noProof/>
              <w:sz w:val="22"/>
            </w:rPr>
          </w:pPr>
          <w:del w:id="583" w:author="ilham.nur@office.ui.ac.id" w:date="2023-01-31T22:33:00Z">
            <w:r w:rsidRPr="00AF75ED" w:rsidDel="00CA2078">
              <w:rPr>
                <w:rPrChange w:id="584" w:author="ilham.nur@office.ui.ac.id [2]" w:date="2023-01-17T21:41:00Z">
                  <w:rPr>
                    <w:rStyle w:val="Hyperlink"/>
                    <w:b w:val="0"/>
                    <w:noProof/>
                  </w:rPr>
                </w:rPrChange>
              </w:rPr>
              <w:delText>UCAPAN TERIMA KASIH</w:delText>
            </w:r>
            <w:r w:rsidDel="00CA2078">
              <w:rPr>
                <w:noProof/>
                <w:webHidden/>
              </w:rPr>
              <w:tab/>
              <w:delText>iv</w:delText>
            </w:r>
          </w:del>
        </w:p>
        <w:p w14:paraId="0A3737F8" w14:textId="5C23D15A" w:rsidR="00987C24" w:rsidDel="00CA2078" w:rsidRDefault="00987C24">
          <w:pPr>
            <w:pStyle w:val="TOC1"/>
            <w:rPr>
              <w:del w:id="585" w:author="ilham.nur@office.ui.ac.id" w:date="2023-01-31T22:33:00Z"/>
              <w:rFonts w:asciiTheme="minorHAnsi" w:hAnsiTheme="minorHAnsi" w:cstheme="minorBidi"/>
              <w:b w:val="0"/>
              <w:noProof/>
              <w:sz w:val="22"/>
            </w:rPr>
          </w:pPr>
          <w:del w:id="586" w:author="ilham.nur@office.ui.ac.id" w:date="2023-01-31T22:33:00Z">
            <w:r w:rsidRPr="00AF75ED" w:rsidDel="00CA2078">
              <w:rPr>
                <w:rPrChange w:id="587" w:author="ilham.nur@office.ui.ac.id [2]" w:date="2023-01-17T21:41:00Z">
                  <w:rPr>
                    <w:rStyle w:val="Hyperlink"/>
                    <w:b w:val="0"/>
                    <w:noProof/>
                  </w:rPr>
                </w:rPrChange>
              </w:rPr>
              <w:delText>HALAMAN PERNYATAAN PERSETUJUAN PUBLIKASI  TUGAS AKHIR UNTUK KEPENTINGAN AKADEMIS</w:delText>
            </w:r>
            <w:r w:rsidDel="00CA2078">
              <w:rPr>
                <w:noProof/>
                <w:webHidden/>
              </w:rPr>
              <w:tab/>
              <w:delText>v</w:delText>
            </w:r>
          </w:del>
        </w:p>
        <w:p w14:paraId="036AE17D" w14:textId="167E8DF6" w:rsidR="00987C24" w:rsidDel="00CA2078" w:rsidRDefault="00987C24">
          <w:pPr>
            <w:pStyle w:val="TOC1"/>
            <w:rPr>
              <w:del w:id="588" w:author="ilham.nur@office.ui.ac.id" w:date="2023-01-31T22:33:00Z"/>
              <w:rFonts w:asciiTheme="minorHAnsi" w:hAnsiTheme="minorHAnsi" w:cstheme="minorBidi"/>
              <w:b w:val="0"/>
              <w:noProof/>
              <w:sz w:val="22"/>
            </w:rPr>
          </w:pPr>
          <w:del w:id="589" w:author="ilham.nur@office.ui.ac.id" w:date="2023-01-31T22:33:00Z">
            <w:r w:rsidRPr="00AF75ED" w:rsidDel="00CA2078">
              <w:rPr>
                <w:rPrChange w:id="590" w:author="ilham.nur@office.ui.ac.id [2]" w:date="2023-01-17T21:41:00Z">
                  <w:rPr>
                    <w:rStyle w:val="Hyperlink"/>
                    <w:b w:val="0"/>
                    <w:noProof/>
                  </w:rPr>
                </w:rPrChange>
              </w:rPr>
              <w:delText>ABSTRAK</w:delText>
            </w:r>
            <w:r w:rsidDel="00CA2078">
              <w:rPr>
                <w:noProof/>
                <w:webHidden/>
              </w:rPr>
              <w:tab/>
              <w:delText>vi</w:delText>
            </w:r>
          </w:del>
        </w:p>
        <w:p w14:paraId="36593B52" w14:textId="6ADB62AC" w:rsidR="00987C24" w:rsidDel="00CA2078" w:rsidRDefault="00987C24">
          <w:pPr>
            <w:pStyle w:val="TOC1"/>
            <w:rPr>
              <w:del w:id="591" w:author="ilham.nur@office.ui.ac.id" w:date="2023-01-31T22:33:00Z"/>
              <w:rFonts w:asciiTheme="minorHAnsi" w:hAnsiTheme="minorHAnsi" w:cstheme="minorBidi"/>
              <w:b w:val="0"/>
              <w:noProof/>
              <w:sz w:val="22"/>
            </w:rPr>
          </w:pPr>
          <w:del w:id="592" w:author="ilham.nur@office.ui.ac.id" w:date="2023-01-31T22:33:00Z">
            <w:r w:rsidRPr="00AF75ED" w:rsidDel="00CA2078">
              <w:rPr>
                <w:rPrChange w:id="593" w:author="ilham.nur@office.ui.ac.id [2]" w:date="2023-01-17T21:41:00Z">
                  <w:rPr>
                    <w:rStyle w:val="Hyperlink"/>
                    <w:b w:val="0"/>
                    <w:noProof/>
                  </w:rPr>
                </w:rPrChange>
              </w:rPr>
              <w:delText>ABSTRACT</w:delText>
            </w:r>
            <w:r w:rsidDel="00CA2078">
              <w:rPr>
                <w:noProof/>
                <w:webHidden/>
              </w:rPr>
              <w:tab/>
              <w:delText>vii</w:delText>
            </w:r>
          </w:del>
        </w:p>
        <w:p w14:paraId="18459A80" w14:textId="354D9A68" w:rsidR="00987C24" w:rsidDel="00CA2078" w:rsidRDefault="00987C24">
          <w:pPr>
            <w:pStyle w:val="TOC1"/>
            <w:rPr>
              <w:del w:id="594" w:author="ilham.nur@office.ui.ac.id" w:date="2023-01-31T22:33:00Z"/>
              <w:rFonts w:asciiTheme="minorHAnsi" w:hAnsiTheme="minorHAnsi" w:cstheme="minorBidi"/>
              <w:b w:val="0"/>
              <w:noProof/>
              <w:sz w:val="22"/>
            </w:rPr>
          </w:pPr>
          <w:del w:id="595" w:author="ilham.nur@office.ui.ac.id" w:date="2023-01-31T22:33:00Z">
            <w:r w:rsidRPr="00AF75ED" w:rsidDel="00CA2078">
              <w:rPr>
                <w:rPrChange w:id="596" w:author="ilham.nur@office.ui.ac.id [2]" w:date="2023-01-17T21:41:00Z">
                  <w:rPr>
                    <w:rStyle w:val="Hyperlink"/>
                    <w:b w:val="0"/>
                    <w:noProof/>
                  </w:rPr>
                </w:rPrChange>
              </w:rPr>
              <w:delText>DAFTAR ISI</w:delText>
            </w:r>
            <w:r w:rsidDel="00CA2078">
              <w:rPr>
                <w:noProof/>
                <w:webHidden/>
              </w:rPr>
              <w:tab/>
              <w:delText>viii</w:delText>
            </w:r>
          </w:del>
        </w:p>
        <w:p w14:paraId="4144CE95" w14:textId="391AA514" w:rsidR="00987C24" w:rsidDel="00CA2078" w:rsidRDefault="00987C24">
          <w:pPr>
            <w:pStyle w:val="TOC1"/>
            <w:rPr>
              <w:del w:id="597" w:author="ilham.nur@office.ui.ac.id" w:date="2023-01-31T22:33:00Z"/>
              <w:rFonts w:asciiTheme="minorHAnsi" w:hAnsiTheme="minorHAnsi" w:cstheme="minorBidi"/>
              <w:b w:val="0"/>
              <w:noProof/>
              <w:sz w:val="22"/>
            </w:rPr>
          </w:pPr>
          <w:del w:id="598" w:author="ilham.nur@office.ui.ac.id" w:date="2023-01-31T22:33:00Z">
            <w:r w:rsidRPr="00AF75ED" w:rsidDel="00CA2078">
              <w:rPr>
                <w:rPrChange w:id="599" w:author="ilham.nur@office.ui.ac.id [2]" w:date="2023-01-17T21:41:00Z">
                  <w:rPr>
                    <w:rStyle w:val="Hyperlink"/>
                    <w:b w:val="0"/>
                    <w:noProof/>
                  </w:rPr>
                </w:rPrChange>
              </w:rPr>
              <w:delText>DAFTAR GAMBAR</w:delText>
            </w:r>
            <w:r w:rsidDel="00CA2078">
              <w:rPr>
                <w:noProof/>
                <w:webHidden/>
              </w:rPr>
              <w:tab/>
              <w:delText>x</w:delText>
            </w:r>
          </w:del>
        </w:p>
        <w:p w14:paraId="07B5F8CF" w14:textId="2E7E9243" w:rsidR="00987C24" w:rsidDel="00CA2078" w:rsidRDefault="00987C24">
          <w:pPr>
            <w:pStyle w:val="TOC1"/>
            <w:rPr>
              <w:del w:id="600" w:author="ilham.nur@office.ui.ac.id" w:date="2023-01-31T22:33:00Z"/>
              <w:rFonts w:asciiTheme="minorHAnsi" w:hAnsiTheme="minorHAnsi" w:cstheme="minorBidi"/>
              <w:b w:val="0"/>
              <w:noProof/>
              <w:sz w:val="22"/>
            </w:rPr>
          </w:pPr>
          <w:del w:id="601" w:author="ilham.nur@office.ui.ac.id" w:date="2023-01-31T22:33:00Z">
            <w:r w:rsidRPr="00AF75ED" w:rsidDel="00CA2078">
              <w:rPr>
                <w:rPrChange w:id="602" w:author="ilham.nur@office.ui.ac.id [2]" w:date="2023-01-17T21:41:00Z">
                  <w:rPr>
                    <w:rStyle w:val="Hyperlink"/>
                    <w:b w:val="0"/>
                    <w:noProof/>
                  </w:rPr>
                </w:rPrChange>
              </w:rPr>
              <w:delText>DAFTAR TABEL</w:delText>
            </w:r>
            <w:r w:rsidDel="00CA2078">
              <w:rPr>
                <w:noProof/>
                <w:webHidden/>
              </w:rPr>
              <w:tab/>
              <w:delText>xi</w:delText>
            </w:r>
          </w:del>
        </w:p>
        <w:p w14:paraId="6B16C608" w14:textId="6893BDE0" w:rsidR="00987C24" w:rsidDel="00CA2078" w:rsidRDefault="00987C24">
          <w:pPr>
            <w:pStyle w:val="TOC1"/>
            <w:tabs>
              <w:tab w:val="left" w:pos="1100"/>
            </w:tabs>
            <w:rPr>
              <w:del w:id="603" w:author="ilham.nur@office.ui.ac.id" w:date="2023-01-31T22:33:00Z"/>
              <w:rFonts w:asciiTheme="minorHAnsi" w:hAnsiTheme="minorHAnsi" w:cstheme="minorBidi"/>
              <w:b w:val="0"/>
              <w:noProof/>
              <w:sz w:val="22"/>
            </w:rPr>
          </w:pPr>
          <w:del w:id="604" w:author="ilham.nur@office.ui.ac.id" w:date="2023-01-31T22:33:00Z">
            <w:r w:rsidRPr="00AF75ED" w:rsidDel="00CA2078">
              <w:rPr>
                <w:rPrChange w:id="605" w:author="ilham.nur@office.ui.ac.id [2]" w:date="2023-01-17T21:41:00Z">
                  <w:rPr>
                    <w:rStyle w:val="Hyperlink"/>
                    <w:b w:val="0"/>
                    <w:noProof/>
                  </w:rPr>
                </w:rPrChange>
              </w:rPr>
              <w:delText>BAB 1</w:delText>
            </w:r>
            <w:r w:rsidDel="00CA2078">
              <w:rPr>
                <w:rFonts w:asciiTheme="minorHAnsi" w:hAnsiTheme="minorHAnsi" w:cstheme="minorBidi"/>
                <w:b w:val="0"/>
                <w:noProof/>
                <w:sz w:val="22"/>
              </w:rPr>
              <w:tab/>
            </w:r>
            <w:r w:rsidRPr="00AF75ED" w:rsidDel="00CA2078">
              <w:rPr>
                <w:rPrChange w:id="606" w:author="ilham.nur@office.ui.ac.id [2]" w:date="2023-01-17T21:41:00Z">
                  <w:rPr>
                    <w:rStyle w:val="Hyperlink"/>
                    <w:b w:val="0"/>
                    <w:noProof/>
                  </w:rPr>
                </w:rPrChange>
              </w:rPr>
              <w:delText>PENDAHULUAN</w:delText>
            </w:r>
            <w:r w:rsidDel="00CA2078">
              <w:rPr>
                <w:noProof/>
                <w:webHidden/>
              </w:rPr>
              <w:tab/>
              <w:delText>1</w:delText>
            </w:r>
          </w:del>
        </w:p>
        <w:p w14:paraId="63B820E2" w14:textId="6CB89016" w:rsidR="00987C24" w:rsidDel="00CA2078" w:rsidRDefault="00987C24">
          <w:pPr>
            <w:pStyle w:val="TOC2"/>
            <w:tabs>
              <w:tab w:val="left" w:pos="880"/>
              <w:tab w:val="right" w:leader="dot" w:pos="8494"/>
            </w:tabs>
            <w:rPr>
              <w:del w:id="607" w:author="ilham.nur@office.ui.ac.id" w:date="2023-01-31T22:33:00Z"/>
              <w:rFonts w:asciiTheme="minorHAnsi" w:hAnsiTheme="minorHAnsi" w:cstheme="minorBidi"/>
              <w:noProof/>
              <w:sz w:val="22"/>
            </w:rPr>
          </w:pPr>
          <w:del w:id="608" w:author="ilham.nur@office.ui.ac.id" w:date="2023-01-31T22:33:00Z">
            <w:r w:rsidRPr="00AF75ED" w:rsidDel="00CA2078">
              <w:rPr>
                <w:rPrChange w:id="609" w:author="ilham.nur@office.ui.ac.id [2]" w:date="2023-01-17T21:41:00Z">
                  <w:rPr>
                    <w:rStyle w:val="Hyperlink"/>
                    <w:noProof/>
                  </w:rPr>
                </w:rPrChange>
              </w:rPr>
              <w:delText>1.1</w:delText>
            </w:r>
            <w:r w:rsidDel="00CA2078">
              <w:rPr>
                <w:rFonts w:asciiTheme="minorHAnsi" w:hAnsiTheme="minorHAnsi" w:cstheme="minorBidi"/>
                <w:noProof/>
                <w:sz w:val="22"/>
              </w:rPr>
              <w:tab/>
            </w:r>
            <w:r w:rsidRPr="00AF75ED" w:rsidDel="00CA2078">
              <w:rPr>
                <w:rPrChange w:id="610" w:author="ilham.nur@office.ui.ac.id [2]" w:date="2023-01-17T21:41:00Z">
                  <w:rPr>
                    <w:rStyle w:val="Hyperlink"/>
                    <w:noProof/>
                  </w:rPr>
                </w:rPrChange>
              </w:rPr>
              <w:delText>Latar Belakang</w:delText>
            </w:r>
            <w:r w:rsidDel="00CA2078">
              <w:rPr>
                <w:noProof/>
                <w:webHidden/>
              </w:rPr>
              <w:tab/>
              <w:delText>1</w:delText>
            </w:r>
          </w:del>
        </w:p>
        <w:p w14:paraId="29D2613C" w14:textId="114E46FD" w:rsidR="00987C24" w:rsidDel="00CA2078" w:rsidRDefault="00987C24">
          <w:pPr>
            <w:pStyle w:val="TOC2"/>
            <w:tabs>
              <w:tab w:val="left" w:pos="880"/>
              <w:tab w:val="right" w:leader="dot" w:pos="8494"/>
            </w:tabs>
            <w:rPr>
              <w:del w:id="611" w:author="ilham.nur@office.ui.ac.id" w:date="2023-01-31T22:33:00Z"/>
              <w:rFonts w:asciiTheme="minorHAnsi" w:hAnsiTheme="minorHAnsi" w:cstheme="minorBidi"/>
              <w:noProof/>
              <w:sz w:val="22"/>
            </w:rPr>
          </w:pPr>
          <w:del w:id="612" w:author="ilham.nur@office.ui.ac.id" w:date="2023-01-31T22:33:00Z">
            <w:r w:rsidRPr="00AF75ED" w:rsidDel="00CA2078">
              <w:rPr>
                <w:rPrChange w:id="613" w:author="ilham.nur@office.ui.ac.id [2]" w:date="2023-01-17T21:41:00Z">
                  <w:rPr>
                    <w:rStyle w:val="Hyperlink"/>
                    <w:noProof/>
                  </w:rPr>
                </w:rPrChange>
              </w:rPr>
              <w:delText>1.2</w:delText>
            </w:r>
            <w:r w:rsidDel="00CA2078">
              <w:rPr>
                <w:rFonts w:asciiTheme="minorHAnsi" w:hAnsiTheme="minorHAnsi" w:cstheme="minorBidi"/>
                <w:noProof/>
                <w:sz w:val="22"/>
              </w:rPr>
              <w:tab/>
            </w:r>
            <w:r w:rsidRPr="00AF75ED" w:rsidDel="00CA2078">
              <w:rPr>
                <w:rPrChange w:id="614" w:author="ilham.nur@office.ui.ac.id [2]" w:date="2023-01-17T21:41:00Z">
                  <w:rPr>
                    <w:rStyle w:val="Hyperlink"/>
                    <w:noProof/>
                  </w:rPr>
                </w:rPrChange>
              </w:rPr>
              <w:delText>Perumusan Masalah</w:delText>
            </w:r>
            <w:r w:rsidDel="00CA2078">
              <w:rPr>
                <w:noProof/>
                <w:webHidden/>
              </w:rPr>
              <w:tab/>
              <w:delText>6</w:delText>
            </w:r>
          </w:del>
        </w:p>
        <w:p w14:paraId="06E8FA31" w14:textId="1D97B59D" w:rsidR="00987C24" w:rsidDel="00CA2078" w:rsidRDefault="00987C24">
          <w:pPr>
            <w:pStyle w:val="TOC2"/>
            <w:tabs>
              <w:tab w:val="left" w:pos="880"/>
              <w:tab w:val="right" w:leader="dot" w:pos="8494"/>
            </w:tabs>
            <w:rPr>
              <w:del w:id="615" w:author="ilham.nur@office.ui.ac.id" w:date="2023-01-31T22:33:00Z"/>
              <w:rFonts w:asciiTheme="minorHAnsi" w:hAnsiTheme="minorHAnsi" w:cstheme="minorBidi"/>
              <w:noProof/>
              <w:sz w:val="22"/>
            </w:rPr>
          </w:pPr>
          <w:del w:id="616" w:author="ilham.nur@office.ui.ac.id" w:date="2023-01-31T22:33:00Z">
            <w:r w:rsidRPr="00AF75ED" w:rsidDel="00CA2078">
              <w:rPr>
                <w:rPrChange w:id="617" w:author="ilham.nur@office.ui.ac.id [2]" w:date="2023-01-17T21:41:00Z">
                  <w:rPr>
                    <w:rStyle w:val="Hyperlink"/>
                    <w:noProof/>
                  </w:rPr>
                </w:rPrChange>
              </w:rPr>
              <w:delText>1.3</w:delText>
            </w:r>
            <w:r w:rsidDel="00CA2078">
              <w:rPr>
                <w:rFonts w:asciiTheme="minorHAnsi" w:hAnsiTheme="minorHAnsi" w:cstheme="minorBidi"/>
                <w:noProof/>
                <w:sz w:val="22"/>
              </w:rPr>
              <w:tab/>
            </w:r>
            <w:r w:rsidRPr="00AF75ED" w:rsidDel="00CA2078">
              <w:rPr>
                <w:rPrChange w:id="618" w:author="ilham.nur@office.ui.ac.id [2]" w:date="2023-01-17T21:41:00Z">
                  <w:rPr>
                    <w:rStyle w:val="Hyperlink"/>
                    <w:noProof/>
                  </w:rPr>
                </w:rPrChange>
              </w:rPr>
              <w:delText>Penelitian Terdahulu</w:delText>
            </w:r>
            <w:r w:rsidDel="00CA2078">
              <w:rPr>
                <w:noProof/>
                <w:webHidden/>
              </w:rPr>
              <w:tab/>
              <w:delText>6</w:delText>
            </w:r>
          </w:del>
        </w:p>
        <w:p w14:paraId="32D2D08A" w14:textId="67BA415F" w:rsidR="00987C24" w:rsidDel="00CA2078" w:rsidRDefault="00987C24">
          <w:pPr>
            <w:pStyle w:val="TOC2"/>
            <w:tabs>
              <w:tab w:val="left" w:pos="880"/>
              <w:tab w:val="right" w:leader="dot" w:pos="8494"/>
            </w:tabs>
            <w:rPr>
              <w:del w:id="619" w:author="ilham.nur@office.ui.ac.id" w:date="2023-01-31T22:33:00Z"/>
              <w:rFonts w:asciiTheme="minorHAnsi" w:hAnsiTheme="minorHAnsi" w:cstheme="minorBidi"/>
              <w:noProof/>
              <w:sz w:val="22"/>
            </w:rPr>
          </w:pPr>
          <w:del w:id="620" w:author="ilham.nur@office.ui.ac.id" w:date="2023-01-31T22:33:00Z">
            <w:r w:rsidRPr="00AF75ED" w:rsidDel="00CA2078">
              <w:rPr>
                <w:rPrChange w:id="621" w:author="ilham.nur@office.ui.ac.id [2]" w:date="2023-01-17T21:41:00Z">
                  <w:rPr>
                    <w:rStyle w:val="Hyperlink"/>
                    <w:noProof/>
                  </w:rPr>
                </w:rPrChange>
              </w:rPr>
              <w:delText>1.4</w:delText>
            </w:r>
            <w:r w:rsidDel="00CA2078">
              <w:rPr>
                <w:rFonts w:asciiTheme="minorHAnsi" w:hAnsiTheme="minorHAnsi" w:cstheme="minorBidi"/>
                <w:noProof/>
                <w:sz w:val="22"/>
              </w:rPr>
              <w:tab/>
            </w:r>
            <w:r w:rsidRPr="00AF75ED" w:rsidDel="00CA2078">
              <w:rPr>
                <w:rPrChange w:id="622" w:author="ilham.nur@office.ui.ac.id [2]" w:date="2023-01-17T21:41:00Z">
                  <w:rPr>
                    <w:rStyle w:val="Hyperlink"/>
                    <w:noProof/>
                  </w:rPr>
                </w:rPrChange>
              </w:rPr>
              <w:delText>Celah Penelitian dan Kebaruan Penelitian</w:delText>
            </w:r>
            <w:r w:rsidDel="00CA2078">
              <w:rPr>
                <w:noProof/>
                <w:webHidden/>
              </w:rPr>
              <w:tab/>
              <w:delText>15</w:delText>
            </w:r>
          </w:del>
        </w:p>
        <w:p w14:paraId="5C971473" w14:textId="3E34F038" w:rsidR="00987C24" w:rsidDel="00CA2078" w:rsidRDefault="00987C24">
          <w:pPr>
            <w:pStyle w:val="TOC2"/>
            <w:tabs>
              <w:tab w:val="left" w:pos="880"/>
              <w:tab w:val="right" w:leader="dot" w:pos="8494"/>
            </w:tabs>
            <w:rPr>
              <w:del w:id="623" w:author="ilham.nur@office.ui.ac.id" w:date="2023-01-31T22:33:00Z"/>
              <w:rFonts w:asciiTheme="minorHAnsi" w:hAnsiTheme="minorHAnsi" w:cstheme="minorBidi"/>
              <w:noProof/>
              <w:sz w:val="22"/>
            </w:rPr>
          </w:pPr>
          <w:del w:id="624" w:author="ilham.nur@office.ui.ac.id" w:date="2023-01-31T22:33:00Z">
            <w:r w:rsidRPr="00AF75ED" w:rsidDel="00CA2078">
              <w:rPr>
                <w:rPrChange w:id="625" w:author="ilham.nur@office.ui.ac.id [2]" w:date="2023-01-17T21:41:00Z">
                  <w:rPr>
                    <w:rStyle w:val="Hyperlink"/>
                    <w:noProof/>
                  </w:rPr>
                </w:rPrChange>
              </w:rPr>
              <w:delText>1.5</w:delText>
            </w:r>
            <w:r w:rsidDel="00CA2078">
              <w:rPr>
                <w:rFonts w:asciiTheme="minorHAnsi" w:hAnsiTheme="minorHAnsi" w:cstheme="minorBidi"/>
                <w:noProof/>
                <w:sz w:val="22"/>
              </w:rPr>
              <w:tab/>
            </w:r>
            <w:r w:rsidRPr="00AF75ED" w:rsidDel="00CA2078">
              <w:rPr>
                <w:rPrChange w:id="626" w:author="ilham.nur@office.ui.ac.id [2]" w:date="2023-01-17T21:41:00Z">
                  <w:rPr>
                    <w:rStyle w:val="Hyperlink"/>
                    <w:noProof/>
                  </w:rPr>
                </w:rPrChange>
              </w:rPr>
              <w:delText>Tujuan Penelitian</w:delText>
            </w:r>
            <w:r w:rsidDel="00CA2078">
              <w:rPr>
                <w:noProof/>
                <w:webHidden/>
              </w:rPr>
              <w:tab/>
              <w:delText>16</w:delText>
            </w:r>
          </w:del>
        </w:p>
        <w:p w14:paraId="2AF86335" w14:textId="0F47E4A2" w:rsidR="00987C24" w:rsidDel="00CA2078" w:rsidRDefault="00987C24">
          <w:pPr>
            <w:pStyle w:val="TOC2"/>
            <w:tabs>
              <w:tab w:val="left" w:pos="880"/>
              <w:tab w:val="right" w:leader="dot" w:pos="8494"/>
            </w:tabs>
            <w:rPr>
              <w:del w:id="627" w:author="ilham.nur@office.ui.ac.id" w:date="2023-01-31T22:33:00Z"/>
              <w:rFonts w:asciiTheme="minorHAnsi" w:hAnsiTheme="minorHAnsi" w:cstheme="minorBidi"/>
              <w:noProof/>
              <w:sz w:val="22"/>
            </w:rPr>
          </w:pPr>
          <w:del w:id="628" w:author="ilham.nur@office.ui.ac.id" w:date="2023-01-31T22:33:00Z">
            <w:r w:rsidRPr="00AF75ED" w:rsidDel="00CA2078">
              <w:rPr>
                <w:rPrChange w:id="629" w:author="ilham.nur@office.ui.ac.id [2]" w:date="2023-01-17T21:41:00Z">
                  <w:rPr>
                    <w:rStyle w:val="Hyperlink"/>
                    <w:noProof/>
                  </w:rPr>
                </w:rPrChange>
              </w:rPr>
              <w:delText>1.6</w:delText>
            </w:r>
            <w:r w:rsidDel="00CA2078">
              <w:rPr>
                <w:rFonts w:asciiTheme="minorHAnsi" w:hAnsiTheme="minorHAnsi" w:cstheme="minorBidi"/>
                <w:noProof/>
                <w:sz w:val="22"/>
              </w:rPr>
              <w:tab/>
            </w:r>
            <w:r w:rsidRPr="00AF75ED" w:rsidDel="00CA2078">
              <w:rPr>
                <w:rPrChange w:id="630" w:author="ilham.nur@office.ui.ac.id [2]" w:date="2023-01-17T21:41:00Z">
                  <w:rPr>
                    <w:rStyle w:val="Hyperlink"/>
                    <w:noProof/>
                  </w:rPr>
                </w:rPrChange>
              </w:rPr>
              <w:delText>Manfaat Penelitian</w:delText>
            </w:r>
            <w:r w:rsidDel="00CA2078">
              <w:rPr>
                <w:noProof/>
                <w:webHidden/>
              </w:rPr>
              <w:tab/>
              <w:delText>16</w:delText>
            </w:r>
          </w:del>
        </w:p>
        <w:p w14:paraId="1602C385" w14:textId="07D81D8B" w:rsidR="00987C24" w:rsidDel="00CA2078" w:rsidRDefault="00987C24">
          <w:pPr>
            <w:pStyle w:val="TOC2"/>
            <w:tabs>
              <w:tab w:val="left" w:pos="880"/>
              <w:tab w:val="right" w:leader="dot" w:pos="8494"/>
            </w:tabs>
            <w:rPr>
              <w:del w:id="631" w:author="ilham.nur@office.ui.ac.id" w:date="2023-01-31T22:33:00Z"/>
              <w:rFonts w:asciiTheme="minorHAnsi" w:hAnsiTheme="minorHAnsi" w:cstheme="minorBidi"/>
              <w:noProof/>
              <w:sz w:val="22"/>
            </w:rPr>
          </w:pPr>
          <w:del w:id="632" w:author="ilham.nur@office.ui.ac.id" w:date="2023-01-31T22:33:00Z">
            <w:r w:rsidRPr="00AF75ED" w:rsidDel="00CA2078">
              <w:rPr>
                <w:rPrChange w:id="633" w:author="ilham.nur@office.ui.ac.id [2]" w:date="2023-01-17T21:41:00Z">
                  <w:rPr>
                    <w:rStyle w:val="Hyperlink"/>
                    <w:noProof/>
                  </w:rPr>
                </w:rPrChange>
              </w:rPr>
              <w:delText>1.7</w:delText>
            </w:r>
            <w:r w:rsidDel="00CA2078">
              <w:rPr>
                <w:rFonts w:asciiTheme="minorHAnsi" w:hAnsiTheme="minorHAnsi" w:cstheme="minorBidi"/>
                <w:noProof/>
                <w:sz w:val="22"/>
              </w:rPr>
              <w:tab/>
            </w:r>
            <w:r w:rsidRPr="00AF75ED" w:rsidDel="00CA2078">
              <w:rPr>
                <w:rPrChange w:id="634" w:author="ilham.nur@office.ui.ac.id [2]" w:date="2023-01-17T21:41:00Z">
                  <w:rPr>
                    <w:rStyle w:val="Hyperlink"/>
                    <w:noProof/>
                  </w:rPr>
                </w:rPrChange>
              </w:rPr>
              <w:delText>Batasan Penelitian</w:delText>
            </w:r>
            <w:r w:rsidDel="00CA2078">
              <w:rPr>
                <w:noProof/>
                <w:webHidden/>
              </w:rPr>
              <w:tab/>
              <w:delText>16</w:delText>
            </w:r>
          </w:del>
        </w:p>
        <w:p w14:paraId="031381F0" w14:textId="1F2DB481" w:rsidR="00987C24" w:rsidDel="00CA2078" w:rsidRDefault="00987C24">
          <w:pPr>
            <w:pStyle w:val="TOC2"/>
            <w:tabs>
              <w:tab w:val="left" w:pos="880"/>
              <w:tab w:val="right" w:leader="dot" w:pos="8494"/>
            </w:tabs>
            <w:rPr>
              <w:del w:id="635" w:author="ilham.nur@office.ui.ac.id" w:date="2023-01-31T22:33:00Z"/>
              <w:rFonts w:asciiTheme="minorHAnsi" w:hAnsiTheme="minorHAnsi" w:cstheme="minorBidi"/>
              <w:noProof/>
              <w:sz w:val="22"/>
            </w:rPr>
          </w:pPr>
          <w:del w:id="636" w:author="ilham.nur@office.ui.ac.id" w:date="2023-01-31T22:33:00Z">
            <w:r w:rsidRPr="00AF75ED" w:rsidDel="00CA2078">
              <w:rPr>
                <w:rPrChange w:id="637" w:author="ilham.nur@office.ui.ac.id [2]" w:date="2023-01-17T21:41:00Z">
                  <w:rPr>
                    <w:rStyle w:val="Hyperlink"/>
                    <w:noProof/>
                  </w:rPr>
                </w:rPrChange>
              </w:rPr>
              <w:delText>1.8</w:delText>
            </w:r>
            <w:r w:rsidDel="00CA2078">
              <w:rPr>
                <w:rFonts w:asciiTheme="minorHAnsi" w:hAnsiTheme="minorHAnsi" w:cstheme="minorBidi"/>
                <w:noProof/>
                <w:sz w:val="22"/>
              </w:rPr>
              <w:tab/>
            </w:r>
            <w:r w:rsidRPr="00AF75ED" w:rsidDel="00CA2078">
              <w:rPr>
                <w:rPrChange w:id="638" w:author="ilham.nur@office.ui.ac.id [2]" w:date="2023-01-17T21:41:00Z">
                  <w:rPr>
                    <w:rStyle w:val="Hyperlink"/>
                    <w:noProof/>
                  </w:rPr>
                </w:rPrChange>
              </w:rPr>
              <w:delText>Ringkasan Metodologi Penelitian</w:delText>
            </w:r>
            <w:r w:rsidDel="00CA2078">
              <w:rPr>
                <w:noProof/>
                <w:webHidden/>
              </w:rPr>
              <w:tab/>
              <w:delText>17</w:delText>
            </w:r>
          </w:del>
        </w:p>
        <w:p w14:paraId="1E6C85A4" w14:textId="54D57BB3" w:rsidR="00987C24" w:rsidDel="00CA2078" w:rsidRDefault="00987C24">
          <w:pPr>
            <w:pStyle w:val="TOC1"/>
            <w:tabs>
              <w:tab w:val="left" w:pos="1100"/>
            </w:tabs>
            <w:rPr>
              <w:del w:id="639" w:author="ilham.nur@office.ui.ac.id" w:date="2023-01-31T22:33:00Z"/>
              <w:rFonts w:asciiTheme="minorHAnsi" w:hAnsiTheme="minorHAnsi" w:cstheme="minorBidi"/>
              <w:b w:val="0"/>
              <w:noProof/>
              <w:sz w:val="22"/>
            </w:rPr>
          </w:pPr>
          <w:del w:id="640" w:author="ilham.nur@office.ui.ac.id" w:date="2023-01-31T22:33:00Z">
            <w:r w:rsidRPr="00AF75ED" w:rsidDel="00CA2078">
              <w:rPr>
                <w:rPrChange w:id="641" w:author="ilham.nur@office.ui.ac.id [2]" w:date="2023-01-17T21:41:00Z">
                  <w:rPr>
                    <w:rStyle w:val="Hyperlink"/>
                    <w:b w:val="0"/>
                    <w:noProof/>
                  </w:rPr>
                </w:rPrChange>
              </w:rPr>
              <w:delText>BAB 2</w:delText>
            </w:r>
            <w:r w:rsidDel="00CA2078">
              <w:rPr>
                <w:rFonts w:asciiTheme="minorHAnsi" w:hAnsiTheme="minorHAnsi" w:cstheme="minorBidi"/>
                <w:b w:val="0"/>
                <w:noProof/>
                <w:sz w:val="22"/>
              </w:rPr>
              <w:tab/>
            </w:r>
            <w:r w:rsidRPr="00AF75ED" w:rsidDel="00CA2078">
              <w:rPr>
                <w:rPrChange w:id="642" w:author="ilham.nur@office.ui.ac.id [2]" w:date="2023-01-17T21:41:00Z">
                  <w:rPr>
                    <w:rStyle w:val="Hyperlink"/>
                    <w:b w:val="0"/>
                    <w:noProof/>
                  </w:rPr>
                </w:rPrChange>
              </w:rPr>
              <w:delText>TINJAUAN PUSTAKA</w:delText>
            </w:r>
            <w:r w:rsidDel="00CA2078">
              <w:rPr>
                <w:noProof/>
                <w:webHidden/>
              </w:rPr>
              <w:tab/>
              <w:delText>19</w:delText>
            </w:r>
          </w:del>
        </w:p>
        <w:p w14:paraId="444FB9ED" w14:textId="57633466" w:rsidR="00987C24" w:rsidDel="00CA2078" w:rsidRDefault="00987C24">
          <w:pPr>
            <w:pStyle w:val="TOC2"/>
            <w:tabs>
              <w:tab w:val="left" w:pos="880"/>
              <w:tab w:val="right" w:leader="dot" w:pos="8494"/>
            </w:tabs>
            <w:rPr>
              <w:del w:id="643" w:author="ilham.nur@office.ui.ac.id" w:date="2023-01-31T22:33:00Z"/>
              <w:rFonts w:asciiTheme="minorHAnsi" w:hAnsiTheme="minorHAnsi" w:cstheme="minorBidi"/>
              <w:noProof/>
              <w:sz w:val="22"/>
            </w:rPr>
          </w:pPr>
          <w:del w:id="644" w:author="ilham.nur@office.ui.ac.id" w:date="2023-01-31T22:33:00Z">
            <w:r w:rsidRPr="00AF75ED" w:rsidDel="00CA2078">
              <w:rPr>
                <w:rPrChange w:id="645" w:author="ilham.nur@office.ui.ac.id [2]" w:date="2023-01-17T21:41:00Z">
                  <w:rPr>
                    <w:rStyle w:val="Hyperlink"/>
                    <w:noProof/>
                  </w:rPr>
                </w:rPrChange>
              </w:rPr>
              <w:delText>2.1</w:delText>
            </w:r>
            <w:r w:rsidDel="00CA2078">
              <w:rPr>
                <w:rFonts w:asciiTheme="minorHAnsi" w:hAnsiTheme="minorHAnsi" w:cstheme="minorBidi"/>
                <w:noProof/>
                <w:sz w:val="22"/>
              </w:rPr>
              <w:tab/>
            </w:r>
            <w:r w:rsidRPr="00AF75ED" w:rsidDel="00CA2078">
              <w:rPr>
                <w:rPrChange w:id="646" w:author="ilham.nur@office.ui.ac.id [2]" w:date="2023-01-17T21:41:00Z">
                  <w:rPr>
                    <w:rStyle w:val="Hyperlink"/>
                    <w:noProof/>
                  </w:rPr>
                </w:rPrChange>
              </w:rPr>
              <w:delText>Transformasi Digital pada Industri Teknologi Informasi</w:delText>
            </w:r>
            <w:r w:rsidDel="00CA2078">
              <w:rPr>
                <w:noProof/>
                <w:webHidden/>
              </w:rPr>
              <w:tab/>
              <w:delText>19</w:delText>
            </w:r>
          </w:del>
        </w:p>
        <w:p w14:paraId="419C7F4E" w14:textId="4ECBF022" w:rsidR="00987C24" w:rsidDel="00CA2078" w:rsidRDefault="00987C24">
          <w:pPr>
            <w:pStyle w:val="TOC3"/>
            <w:rPr>
              <w:del w:id="647" w:author="ilham.nur@office.ui.ac.id" w:date="2023-01-31T22:33:00Z"/>
              <w:rFonts w:asciiTheme="minorHAnsi" w:hAnsiTheme="minorHAnsi" w:cstheme="minorBidi"/>
              <w:noProof/>
              <w:sz w:val="22"/>
            </w:rPr>
          </w:pPr>
          <w:del w:id="648" w:author="ilham.nur@office.ui.ac.id" w:date="2023-01-31T22:33:00Z">
            <w:r w:rsidRPr="00AF75ED" w:rsidDel="00CA2078">
              <w:rPr>
                <w:rPrChange w:id="649" w:author="ilham.nur@office.ui.ac.id [2]" w:date="2023-01-17T21:41:00Z">
                  <w:rPr>
                    <w:rStyle w:val="Hyperlink"/>
                    <w:noProof/>
                  </w:rPr>
                </w:rPrChange>
              </w:rPr>
              <w:delText>2.1.1</w:delText>
            </w:r>
            <w:r w:rsidDel="00CA2078">
              <w:rPr>
                <w:rFonts w:asciiTheme="minorHAnsi" w:hAnsiTheme="minorHAnsi" w:cstheme="minorBidi"/>
                <w:noProof/>
                <w:sz w:val="22"/>
              </w:rPr>
              <w:tab/>
            </w:r>
            <w:r w:rsidRPr="00AF75ED" w:rsidDel="00CA2078">
              <w:rPr>
                <w:rPrChange w:id="650" w:author="ilham.nur@office.ui.ac.id [2]" w:date="2023-01-17T21:41:00Z">
                  <w:rPr>
                    <w:rStyle w:val="Hyperlink"/>
                    <w:noProof/>
                  </w:rPr>
                </w:rPrChange>
              </w:rPr>
              <w:delText>Manfaat Transformasi Digital</w:delText>
            </w:r>
            <w:r w:rsidDel="00CA2078">
              <w:rPr>
                <w:noProof/>
                <w:webHidden/>
              </w:rPr>
              <w:tab/>
              <w:delText>19</w:delText>
            </w:r>
          </w:del>
        </w:p>
        <w:p w14:paraId="2BCCB4BF" w14:textId="18BE8CAC" w:rsidR="00987C24" w:rsidDel="00CA2078" w:rsidRDefault="00987C24">
          <w:pPr>
            <w:pStyle w:val="TOC3"/>
            <w:rPr>
              <w:del w:id="651" w:author="ilham.nur@office.ui.ac.id" w:date="2023-01-31T22:33:00Z"/>
              <w:rFonts w:asciiTheme="minorHAnsi" w:hAnsiTheme="minorHAnsi" w:cstheme="minorBidi"/>
              <w:noProof/>
              <w:sz w:val="22"/>
            </w:rPr>
          </w:pPr>
          <w:del w:id="652" w:author="ilham.nur@office.ui.ac.id" w:date="2023-01-31T22:33:00Z">
            <w:r w:rsidRPr="00AF75ED" w:rsidDel="00CA2078">
              <w:rPr>
                <w:rPrChange w:id="653" w:author="ilham.nur@office.ui.ac.id [2]" w:date="2023-01-17T21:41:00Z">
                  <w:rPr>
                    <w:rStyle w:val="Hyperlink"/>
                    <w:noProof/>
                  </w:rPr>
                </w:rPrChange>
              </w:rPr>
              <w:delText>2.1.2</w:delText>
            </w:r>
            <w:r w:rsidDel="00CA2078">
              <w:rPr>
                <w:rFonts w:asciiTheme="minorHAnsi" w:hAnsiTheme="minorHAnsi" w:cstheme="minorBidi"/>
                <w:noProof/>
                <w:sz w:val="22"/>
              </w:rPr>
              <w:tab/>
            </w:r>
            <w:r w:rsidRPr="00AF75ED" w:rsidDel="00CA2078">
              <w:rPr>
                <w:rPrChange w:id="654" w:author="ilham.nur@office.ui.ac.id [2]" w:date="2023-01-17T21:41:00Z">
                  <w:rPr>
                    <w:rStyle w:val="Hyperlink"/>
                    <w:noProof/>
                  </w:rPr>
                </w:rPrChange>
              </w:rPr>
              <w:delText>Kekurangan Transformasi Digital</w:delText>
            </w:r>
            <w:r w:rsidDel="00CA2078">
              <w:rPr>
                <w:noProof/>
                <w:webHidden/>
              </w:rPr>
              <w:tab/>
              <w:delText>19</w:delText>
            </w:r>
          </w:del>
        </w:p>
        <w:p w14:paraId="673EBBF5" w14:textId="3897C418" w:rsidR="00987C24" w:rsidDel="00CA2078" w:rsidRDefault="00987C24">
          <w:pPr>
            <w:pStyle w:val="TOC2"/>
            <w:tabs>
              <w:tab w:val="left" w:pos="880"/>
              <w:tab w:val="right" w:leader="dot" w:pos="8494"/>
            </w:tabs>
            <w:rPr>
              <w:del w:id="655" w:author="ilham.nur@office.ui.ac.id" w:date="2023-01-31T22:33:00Z"/>
              <w:rFonts w:asciiTheme="minorHAnsi" w:hAnsiTheme="minorHAnsi" w:cstheme="minorBidi"/>
              <w:noProof/>
              <w:sz w:val="22"/>
            </w:rPr>
          </w:pPr>
          <w:del w:id="656" w:author="ilham.nur@office.ui.ac.id" w:date="2023-01-31T22:33:00Z">
            <w:r w:rsidRPr="00AF75ED" w:rsidDel="00CA2078">
              <w:rPr>
                <w:rPrChange w:id="657" w:author="ilham.nur@office.ui.ac.id [2]" w:date="2023-01-17T21:41:00Z">
                  <w:rPr>
                    <w:rStyle w:val="Hyperlink"/>
                    <w:noProof/>
                  </w:rPr>
                </w:rPrChange>
              </w:rPr>
              <w:delText>2.2</w:delText>
            </w:r>
            <w:r w:rsidDel="00CA2078">
              <w:rPr>
                <w:rFonts w:asciiTheme="minorHAnsi" w:hAnsiTheme="minorHAnsi" w:cstheme="minorBidi"/>
                <w:noProof/>
                <w:sz w:val="22"/>
              </w:rPr>
              <w:tab/>
            </w:r>
            <w:r w:rsidRPr="00AF75ED" w:rsidDel="00CA2078">
              <w:rPr>
                <w:rPrChange w:id="658" w:author="ilham.nur@office.ui.ac.id [2]" w:date="2023-01-17T21:41:00Z">
                  <w:rPr>
                    <w:rStyle w:val="Hyperlink"/>
                    <w:noProof/>
                  </w:rPr>
                </w:rPrChange>
              </w:rPr>
              <w:delText>Manajemen Proyek</w:delText>
            </w:r>
            <w:r w:rsidDel="00CA2078">
              <w:rPr>
                <w:noProof/>
                <w:webHidden/>
              </w:rPr>
              <w:tab/>
              <w:delText>20</w:delText>
            </w:r>
          </w:del>
        </w:p>
        <w:p w14:paraId="6CBD8529" w14:textId="7135ED2E" w:rsidR="00987C24" w:rsidDel="00CA2078" w:rsidRDefault="00987C24">
          <w:pPr>
            <w:pStyle w:val="TOC2"/>
            <w:tabs>
              <w:tab w:val="left" w:pos="880"/>
              <w:tab w:val="right" w:leader="dot" w:pos="8494"/>
            </w:tabs>
            <w:rPr>
              <w:del w:id="659" w:author="ilham.nur@office.ui.ac.id" w:date="2023-01-31T22:33:00Z"/>
              <w:rFonts w:asciiTheme="minorHAnsi" w:hAnsiTheme="minorHAnsi" w:cstheme="minorBidi"/>
              <w:noProof/>
              <w:sz w:val="22"/>
            </w:rPr>
          </w:pPr>
          <w:del w:id="660" w:author="ilham.nur@office.ui.ac.id" w:date="2023-01-31T22:33:00Z">
            <w:r w:rsidRPr="00AF75ED" w:rsidDel="00CA2078">
              <w:rPr>
                <w:rPrChange w:id="661" w:author="ilham.nur@office.ui.ac.id [2]" w:date="2023-01-17T21:41:00Z">
                  <w:rPr>
                    <w:rStyle w:val="Hyperlink"/>
                    <w:noProof/>
                  </w:rPr>
                </w:rPrChange>
              </w:rPr>
              <w:delText>2.3</w:delText>
            </w:r>
            <w:r w:rsidDel="00CA2078">
              <w:rPr>
                <w:rFonts w:asciiTheme="minorHAnsi" w:hAnsiTheme="minorHAnsi" w:cstheme="minorBidi"/>
                <w:noProof/>
                <w:sz w:val="22"/>
              </w:rPr>
              <w:tab/>
            </w:r>
            <w:r w:rsidRPr="00AF75ED" w:rsidDel="00CA2078">
              <w:rPr>
                <w:rPrChange w:id="662" w:author="ilham.nur@office.ui.ac.id [2]" w:date="2023-01-17T21:41:00Z">
                  <w:rPr>
                    <w:rStyle w:val="Hyperlink"/>
                    <w:noProof/>
                  </w:rPr>
                </w:rPrChange>
              </w:rPr>
              <w:delText>Pendekatan Manajemen Proyek</w:delText>
            </w:r>
            <w:r w:rsidDel="00CA2078">
              <w:rPr>
                <w:noProof/>
                <w:webHidden/>
              </w:rPr>
              <w:tab/>
              <w:delText>21</w:delText>
            </w:r>
          </w:del>
        </w:p>
        <w:p w14:paraId="3DAA69F5" w14:textId="162DE526" w:rsidR="00987C24" w:rsidDel="00CA2078" w:rsidRDefault="00987C24">
          <w:pPr>
            <w:pStyle w:val="TOC2"/>
            <w:tabs>
              <w:tab w:val="left" w:pos="880"/>
              <w:tab w:val="right" w:leader="dot" w:pos="8494"/>
            </w:tabs>
            <w:rPr>
              <w:del w:id="663" w:author="ilham.nur@office.ui.ac.id" w:date="2023-01-31T22:33:00Z"/>
              <w:rFonts w:asciiTheme="minorHAnsi" w:hAnsiTheme="minorHAnsi" w:cstheme="minorBidi"/>
              <w:noProof/>
              <w:sz w:val="22"/>
            </w:rPr>
          </w:pPr>
          <w:del w:id="664" w:author="ilham.nur@office.ui.ac.id" w:date="2023-01-31T22:33:00Z">
            <w:r w:rsidRPr="00AF75ED" w:rsidDel="00CA2078">
              <w:rPr>
                <w:rPrChange w:id="665" w:author="ilham.nur@office.ui.ac.id [2]" w:date="2023-01-17T21:41:00Z">
                  <w:rPr>
                    <w:rStyle w:val="Hyperlink"/>
                    <w:noProof/>
                  </w:rPr>
                </w:rPrChange>
              </w:rPr>
              <w:delText>2.4</w:delText>
            </w:r>
            <w:r w:rsidDel="00CA2078">
              <w:rPr>
                <w:rFonts w:asciiTheme="minorHAnsi" w:hAnsiTheme="minorHAnsi" w:cstheme="minorBidi"/>
                <w:noProof/>
                <w:sz w:val="22"/>
              </w:rPr>
              <w:tab/>
            </w:r>
            <w:r w:rsidRPr="00AF75ED" w:rsidDel="00CA2078">
              <w:rPr>
                <w:rPrChange w:id="666" w:author="ilham.nur@office.ui.ac.id [2]" w:date="2023-01-17T21:41:00Z">
                  <w:rPr>
                    <w:rStyle w:val="Hyperlink"/>
                    <w:noProof/>
                  </w:rPr>
                </w:rPrChange>
              </w:rPr>
              <w:delText>Kriteria Kesuksesan Proyek</w:delText>
            </w:r>
            <w:r w:rsidDel="00CA2078">
              <w:rPr>
                <w:noProof/>
                <w:webHidden/>
              </w:rPr>
              <w:tab/>
              <w:delText>23</w:delText>
            </w:r>
          </w:del>
        </w:p>
        <w:p w14:paraId="4DAFC3C7" w14:textId="1B79A490" w:rsidR="00987C24" w:rsidDel="00CA2078" w:rsidRDefault="00987C24">
          <w:pPr>
            <w:pStyle w:val="TOC2"/>
            <w:tabs>
              <w:tab w:val="left" w:pos="880"/>
              <w:tab w:val="right" w:leader="dot" w:pos="8494"/>
            </w:tabs>
            <w:rPr>
              <w:del w:id="667" w:author="ilham.nur@office.ui.ac.id" w:date="2023-01-31T22:33:00Z"/>
              <w:rFonts w:asciiTheme="minorHAnsi" w:hAnsiTheme="minorHAnsi" w:cstheme="minorBidi"/>
              <w:noProof/>
              <w:sz w:val="22"/>
            </w:rPr>
          </w:pPr>
          <w:del w:id="668" w:author="ilham.nur@office.ui.ac.id" w:date="2023-01-31T22:33:00Z">
            <w:r w:rsidRPr="00AF75ED" w:rsidDel="00CA2078">
              <w:rPr>
                <w:rPrChange w:id="669" w:author="ilham.nur@office.ui.ac.id [2]" w:date="2023-01-17T21:41:00Z">
                  <w:rPr>
                    <w:rStyle w:val="Hyperlink"/>
                    <w:noProof/>
                  </w:rPr>
                </w:rPrChange>
              </w:rPr>
              <w:delText>2.5</w:delText>
            </w:r>
            <w:r w:rsidDel="00CA2078">
              <w:rPr>
                <w:rFonts w:asciiTheme="minorHAnsi" w:hAnsiTheme="minorHAnsi" w:cstheme="minorBidi"/>
                <w:noProof/>
                <w:sz w:val="22"/>
              </w:rPr>
              <w:tab/>
            </w:r>
            <w:r w:rsidRPr="00AF75ED" w:rsidDel="00CA2078">
              <w:rPr>
                <w:rPrChange w:id="670" w:author="ilham.nur@office.ui.ac.id [2]" w:date="2023-01-17T21:41:00Z">
                  <w:rPr>
                    <w:rStyle w:val="Hyperlink"/>
                    <w:noProof/>
                  </w:rPr>
                </w:rPrChange>
              </w:rPr>
              <w:delText>Sistem Informasi Manajemen Proyek</w:delText>
            </w:r>
            <w:r w:rsidDel="00CA2078">
              <w:rPr>
                <w:noProof/>
                <w:webHidden/>
              </w:rPr>
              <w:tab/>
              <w:delText>23</w:delText>
            </w:r>
          </w:del>
        </w:p>
        <w:p w14:paraId="6AF69915" w14:textId="01031C3E" w:rsidR="00987C24" w:rsidDel="00CA2078" w:rsidRDefault="00987C24">
          <w:pPr>
            <w:pStyle w:val="TOC3"/>
            <w:rPr>
              <w:del w:id="671" w:author="ilham.nur@office.ui.ac.id" w:date="2023-01-31T22:33:00Z"/>
              <w:rFonts w:asciiTheme="minorHAnsi" w:hAnsiTheme="minorHAnsi" w:cstheme="minorBidi"/>
              <w:noProof/>
              <w:sz w:val="22"/>
            </w:rPr>
          </w:pPr>
          <w:del w:id="672" w:author="ilham.nur@office.ui.ac.id" w:date="2023-01-31T22:33:00Z">
            <w:r w:rsidRPr="00AF75ED" w:rsidDel="00CA2078">
              <w:rPr>
                <w:rPrChange w:id="673" w:author="ilham.nur@office.ui.ac.id [2]" w:date="2023-01-17T21:41:00Z">
                  <w:rPr>
                    <w:rStyle w:val="Hyperlink"/>
                    <w:noProof/>
                  </w:rPr>
                </w:rPrChange>
              </w:rPr>
              <w:delText>2.5.1</w:delText>
            </w:r>
            <w:r w:rsidDel="00CA2078">
              <w:rPr>
                <w:rFonts w:asciiTheme="minorHAnsi" w:hAnsiTheme="minorHAnsi" w:cstheme="minorBidi"/>
                <w:noProof/>
                <w:sz w:val="22"/>
              </w:rPr>
              <w:tab/>
            </w:r>
            <w:r w:rsidRPr="00AF75ED" w:rsidDel="00CA2078">
              <w:rPr>
                <w:rPrChange w:id="674" w:author="ilham.nur@office.ui.ac.id [2]" w:date="2023-01-17T21:41:00Z">
                  <w:rPr>
                    <w:rStyle w:val="Hyperlink"/>
                    <w:noProof/>
                  </w:rPr>
                </w:rPrChange>
              </w:rPr>
              <w:delText>Pengolahan Jadwal</w:delText>
            </w:r>
            <w:r w:rsidDel="00CA2078">
              <w:rPr>
                <w:noProof/>
                <w:webHidden/>
              </w:rPr>
              <w:tab/>
              <w:delText>25</w:delText>
            </w:r>
          </w:del>
        </w:p>
        <w:p w14:paraId="115BBB22" w14:textId="33F4800C" w:rsidR="00987C24" w:rsidDel="00CA2078" w:rsidRDefault="00987C24">
          <w:pPr>
            <w:pStyle w:val="TOC3"/>
            <w:rPr>
              <w:del w:id="675" w:author="ilham.nur@office.ui.ac.id" w:date="2023-01-31T22:33:00Z"/>
              <w:rFonts w:asciiTheme="minorHAnsi" w:hAnsiTheme="minorHAnsi" w:cstheme="minorBidi"/>
              <w:noProof/>
              <w:sz w:val="22"/>
            </w:rPr>
          </w:pPr>
          <w:del w:id="676" w:author="ilham.nur@office.ui.ac.id" w:date="2023-01-31T22:33:00Z">
            <w:r w:rsidRPr="00AF75ED" w:rsidDel="00CA2078">
              <w:rPr>
                <w:rPrChange w:id="677" w:author="ilham.nur@office.ui.ac.id [2]" w:date="2023-01-17T21:41:00Z">
                  <w:rPr>
                    <w:rStyle w:val="Hyperlink"/>
                    <w:noProof/>
                  </w:rPr>
                </w:rPrChange>
              </w:rPr>
              <w:delText>2.5.2</w:delText>
            </w:r>
            <w:r w:rsidDel="00CA2078">
              <w:rPr>
                <w:rFonts w:asciiTheme="minorHAnsi" w:hAnsiTheme="minorHAnsi" w:cstheme="minorBidi"/>
                <w:noProof/>
                <w:sz w:val="22"/>
              </w:rPr>
              <w:tab/>
            </w:r>
            <w:r w:rsidRPr="00AF75ED" w:rsidDel="00CA2078">
              <w:rPr>
                <w:rPrChange w:id="678" w:author="ilham.nur@office.ui.ac.id [2]" w:date="2023-01-17T21:41:00Z">
                  <w:rPr>
                    <w:rStyle w:val="Hyperlink"/>
                    <w:noProof/>
                  </w:rPr>
                </w:rPrChange>
              </w:rPr>
              <w:delText>Pengendali Pengeluaran Proyek</w:delText>
            </w:r>
            <w:r w:rsidDel="00CA2078">
              <w:rPr>
                <w:noProof/>
                <w:webHidden/>
              </w:rPr>
              <w:tab/>
              <w:delText>26</w:delText>
            </w:r>
          </w:del>
        </w:p>
        <w:p w14:paraId="0726CE9D" w14:textId="4266E48B" w:rsidR="00987C24" w:rsidDel="00CA2078" w:rsidRDefault="00987C24">
          <w:pPr>
            <w:pStyle w:val="TOC3"/>
            <w:rPr>
              <w:del w:id="679" w:author="ilham.nur@office.ui.ac.id" w:date="2023-01-31T22:33:00Z"/>
              <w:rFonts w:asciiTheme="minorHAnsi" w:hAnsiTheme="minorHAnsi" w:cstheme="minorBidi"/>
              <w:noProof/>
              <w:sz w:val="22"/>
            </w:rPr>
          </w:pPr>
          <w:del w:id="680" w:author="ilham.nur@office.ui.ac.id" w:date="2023-01-31T22:33:00Z">
            <w:r w:rsidRPr="00AF75ED" w:rsidDel="00CA2078">
              <w:rPr>
                <w:rPrChange w:id="681" w:author="ilham.nur@office.ui.ac.id [2]" w:date="2023-01-17T21:41:00Z">
                  <w:rPr>
                    <w:rStyle w:val="Hyperlink"/>
                    <w:noProof/>
                  </w:rPr>
                </w:rPrChange>
              </w:rPr>
              <w:delText>2.5.3</w:delText>
            </w:r>
            <w:r w:rsidDel="00CA2078">
              <w:rPr>
                <w:rFonts w:asciiTheme="minorHAnsi" w:hAnsiTheme="minorHAnsi" w:cstheme="minorBidi"/>
                <w:noProof/>
                <w:sz w:val="22"/>
              </w:rPr>
              <w:tab/>
            </w:r>
            <w:r w:rsidRPr="00AF75ED" w:rsidDel="00CA2078">
              <w:rPr>
                <w:rPrChange w:id="682" w:author="ilham.nur@office.ui.ac.id [2]" w:date="2023-01-17T21:41:00Z">
                  <w:rPr>
                    <w:rStyle w:val="Hyperlink"/>
                    <w:noProof/>
                  </w:rPr>
                </w:rPrChange>
              </w:rPr>
              <w:delText>Sistem Pengendali Sumber Daya Proyek</w:delText>
            </w:r>
            <w:r w:rsidDel="00CA2078">
              <w:rPr>
                <w:noProof/>
                <w:webHidden/>
              </w:rPr>
              <w:tab/>
              <w:delText>26</w:delText>
            </w:r>
          </w:del>
        </w:p>
        <w:p w14:paraId="76D1068B" w14:textId="7E4793D2" w:rsidR="00987C24" w:rsidDel="00CA2078" w:rsidRDefault="00987C24">
          <w:pPr>
            <w:pStyle w:val="TOC3"/>
            <w:rPr>
              <w:del w:id="683" w:author="ilham.nur@office.ui.ac.id" w:date="2023-01-31T22:33:00Z"/>
              <w:rFonts w:asciiTheme="minorHAnsi" w:hAnsiTheme="minorHAnsi" w:cstheme="minorBidi"/>
              <w:noProof/>
              <w:sz w:val="22"/>
            </w:rPr>
          </w:pPr>
          <w:del w:id="684" w:author="ilham.nur@office.ui.ac.id" w:date="2023-01-31T22:33:00Z">
            <w:r w:rsidRPr="00AF75ED" w:rsidDel="00CA2078">
              <w:rPr>
                <w:rPrChange w:id="685" w:author="ilham.nur@office.ui.ac.id [2]" w:date="2023-01-17T21:41:00Z">
                  <w:rPr>
                    <w:rStyle w:val="Hyperlink"/>
                    <w:noProof/>
                  </w:rPr>
                </w:rPrChange>
              </w:rPr>
              <w:delText>2.5.4</w:delText>
            </w:r>
            <w:r w:rsidDel="00CA2078">
              <w:rPr>
                <w:rFonts w:asciiTheme="minorHAnsi" w:hAnsiTheme="minorHAnsi" w:cstheme="minorBidi"/>
                <w:noProof/>
                <w:sz w:val="22"/>
              </w:rPr>
              <w:tab/>
            </w:r>
            <w:r w:rsidRPr="00AF75ED" w:rsidDel="00CA2078">
              <w:rPr>
                <w:rPrChange w:id="686" w:author="ilham.nur@office.ui.ac.id [2]" w:date="2023-01-17T21:41:00Z">
                  <w:rPr>
                    <w:rStyle w:val="Hyperlink"/>
                    <w:noProof/>
                  </w:rPr>
                </w:rPrChange>
              </w:rPr>
              <w:delText>Sistem Kontrol Dokumen Proyek</w:delText>
            </w:r>
            <w:r w:rsidDel="00CA2078">
              <w:rPr>
                <w:noProof/>
                <w:webHidden/>
              </w:rPr>
              <w:tab/>
              <w:delText>27</w:delText>
            </w:r>
          </w:del>
        </w:p>
        <w:p w14:paraId="4BF4F476" w14:textId="06A9E065" w:rsidR="00987C24" w:rsidDel="00CA2078" w:rsidRDefault="00987C24">
          <w:pPr>
            <w:pStyle w:val="TOC2"/>
            <w:tabs>
              <w:tab w:val="left" w:pos="880"/>
              <w:tab w:val="right" w:leader="dot" w:pos="8494"/>
            </w:tabs>
            <w:rPr>
              <w:del w:id="687" w:author="ilham.nur@office.ui.ac.id" w:date="2023-01-31T22:33:00Z"/>
              <w:rFonts w:asciiTheme="minorHAnsi" w:hAnsiTheme="minorHAnsi" w:cstheme="minorBidi"/>
              <w:noProof/>
              <w:sz w:val="22"/>
            </w:rPr>
          </w:pPr>
          <w:del w:id="688" w:author="ilham.nur@office.ui.ac.id" w:date="2023-01-31T22:33:00Z">
            <w:r w:rsidRPr="00AF75ED" w:rsidDel="00CA2078">
              <w:rPr>
                <w:rPrChange w:id="689" w:author="ilham.nur@office.ui.ac.id [2]" w:date="2023-01-17T21:41:00Z">
                  <w:rPr>
                    <w:rStyle w:val="Hyperlink"/>
                    <w:noProof/>
                  </w:rPr>
                </w:rPrChange>
              </w:rPr>
              <w:delText>2.6</w:delText>
            </w:r>
            <w:r w:rsidDel="00CA2078">
              <w:rPr>
                <w:rFonts w:asciiTheme="minorHAnsi" w:hAnsiTheme="minorHAnsi" w:cstheme="minorBidi"/>
                <w:noProof/>
                <w:sz w:val="22"/>
              </w:rPr>
              <w:tab/>
            </w:r>
            <w:r w:rsidRPr="00AF75ED" w:rsidDel="00CA2078">
              <w:rPr>
                <w:rPrChange w:id="690" w:author="ilham.nur@office.ui.ac.id [2]" w:date="2023-01-17T21:41:00Z">
                  <w:rPr>
                    <w:rStyle w:val="Hyperlink"/>
                    <w:i/>
                    <w:iCs/>
                    <w:noProof/>
                  </w:rPr>
                </w:rPrChange>
              </w:rPr>
              <w:delText>Enterprise Architecture</w:delText>
            </w:r>
            <w:r w:rsidDel="00CA2078">
              <w:rPr>
                <w:noProof/>
                <w:webHidden/>
              </w:rPr>
              <w:tab/>
              <w:delText>28</w:delText>
            </w:r>
          </w:del>
        </w:p>
        <w:p w14:paraId="0F533759" w14:textId="789E1C44" w:rsidR="00987C24" w:rsidDel="00CA2078" w:rsidRDefault="00987C24">
          <w:pPr>
            <w:pStyle w:val="TOC3"/>
            <w:rPr>
              <w:del w:id="691" w:author="ilham.nur@office.ui.ac.id" w:date="2023-01-31T22:33:00Z"/>
              <w:rFonts w:asciiTheme="minorHAnsi" w:hAnsiTheme="minorHAnsi" w:cstheme="minorBidi"/>
              <w:noProof/>
              <w:sz w:val="22"/>
            </w:rPr>
          </w:pPr>
          <w:del w:id="692" w:author="ilham.nur@office.ui.ac.id" w:date="2023-01-31T22:33:00Z">
            <w:r w:rsidRPr="00AF75ED" w:rsidDel="00CA2078">
              <w:rPr>
                <w:rPrChange w:id="693" w:author="ilham.nur@office.ui.ac.id [2]" w:date="2023-01-17T21:41:00Z">
                  <w:rPr>
                    <w:rStyle w:val="Hyperlink"/>
                    <w:i/>
                    <w:iCs/>
                    <w:noProof/>
                  </w:rPr>
                </w:rPrChange>
              </w:rPr>
              <w:delText>2.6.1</w:delText>
            </w:r>
            <w:r w:rsidDel="00CA2078">
              <w:rPr>
                <w:rFonts w:asciiTheme="minorHAnsi" w:hAnsiTheme="minorHAnsi" w:cstheme="minorBidi"/>
                <w:noProof/>
                <w:sz w:val="22"/>
              </w:rPr>
              <w:tab/>
            </w:r>
            <w:r w:rsidRPr="00AF75ED" w:rsidDel="00CA2078">
              <w:rPr>
                <w:rPrChange w:id="694" w:author="ilham.nur@office.ui.ac.id [2]" w:date="2023-01-17T21:41:00Z">
                  <w:rPr>
                    <w:rStyle w:val="Hyperlink"/>
                    <w:i/>
                    <w:iCs/>
                    <w:noProof/>
                  </w:rPr>
                </w:rPrChange>
              </w:rPr>
              <w:delText>Zachman Framework</w:delText>
            </w:r>
            <w:r w:rsidDel="00CA2078">
              <w:rPr>
                <w:noProof/>
                <w:webHidden/>
              </w:rPr>
              <w:tab/>
              <w:delText>29</w:delText>
            </w:r>
          </w:del>
        </w:p>
        <w:p w14:paraId="067F1B11" w14:textId="0C5BBFBB" w:rsidR="00987C24" w:rsidDel="00CA2078" w:rsidRDefault="00987C24">
          <w:pPr>
            <w:pStyle w:val="TOC3"/>
            <w:rPr>
              <w:del w:id="695" w:author="ilham.nur@office.ui.ac.id" w:date="2023-01-31T22:33:00Z"/>
              <w:rFonts w:asciiTheme="minorHAnsi" w:hAnsiTheme="minorHAnsi" w:cstheme="minorBidi"/>
              <w:noProof/>
              <w:sz w:val="22"/>
            </w:rPr>
          </w:pPr>
          <w:del w:id="696" w:author="ilham.nur@office.ui.ac.id" w:date="2023-01-31T22:33:00Z">
            <w:r w:rsidRPr="00AF75ED" w:rsidDel="00CA2078">
              <w:rPr>
                <w:rPrChange w:id="697" w:author="ilham.nur@office.ui.ac.id [2]" w:date="2023-01-17T21:41:00Z">
                  <w:rPr>
                    <w:rStyle w:val="Hyperlink"/>
                    <w:i/>
                    <w:iCs/>
                    <w:noProof/>
                  </w:rPr>
                </w:rPrChange>
              </w:rPr>
              <w:delText>2.6.2</w:delText>
            </w:r>
            <w:r w:rsidDel="00CA2078">
              <w:rPr>
                <w:rFonts w:asciiTheme="minorHAnsi" w:hAnsiTheme="minorHAnsi" w:cstheme="minorBidi"/>
                <w:noProof/>
                <w:sz w:val="22"/>
              </w:rPr>
              <w:tab/>
            </w:r>
            <w:r w:rsidRPr="00AF75ED" w:rsidDel="00CA2078">
              <w:rPr>
                <w:rPrChange w:id="698" w:author="ilham.nur@office.ui.ac.id [2]" w:date="2023-01-17T21:41:00Z">
                  <w:rPr>
                    <w:rStyle w:val="Hyperlink"/>
                    <w:i/>
                    <w:iCs/>
                    <w:noProof/>
                  </w:rPr>
                </w:rPrChange>
              </w:rPr>
              <w:delText>Gartner Framework</w:delText>
            </w:r>
            <w:r w:rsidDel="00CA2078">
              <w:rPr>
                <w:noProof/>
                <w:webHidden/>
              </w:rPr>
              <w:tab/>
              <w:delText>29</w:delText>
            </w:r>
          </w:del>
        </w:p>
        <w:p w14:paraId="553E0476" w14:textId="3CD954F6" w:rsidR="00987C24" w:rsidDel="00CA2078" w:rsidRDefault="00987C24">
          <w:pPr>
            <w:pStyle w:val="TOC3"/>
            <w:rPr>
              <w:del w:id="699" w:author="ilham.nur@office.ui.ac.id" w:date="2023-01-31T22:33:00Z"/>
              <w:rFonts w:asciiTheme="minorHAnsi" w:hAnsiTheme="minorHAnsi" w:cstheme="minorBidi"/>
              <w:noProof/>
              <w:sz w:val="22"/>
            </w:rPr>
          </w:pPr>
          <w:del w:id="700" w:author="ilham.nur@office.ui.ac.id" w:date="2023-01-31T22:33:00Z">
            <w:r w:rsidRPr="00AF75ED" w:rsidDel="00CA2078">
              <w:rPr>
                <w:rPrChange w:id="701" w:author="ilham.nur@office.ui.ac.id [2]" w:date="2023-01-17T21:41:00Z">
                  <w:rPr>
                    <w:rStyle w:val="Hyperlink"/>
                    <w:i/>
                    <w:iCs/>
                    <w:noProof/>
                  </w:rPr>
                </w:rPrChange>
              </w:rPr>
              <w:delText>2.6.3</w:delText>
            </w:r>
            <w:r w:rsidDel="00CA2078">
              <w:rPr>
                <w:rFonts w:asciiTheme="minorHAnsi" w:hAnsiTheme="minorHAnsi" w:cstheme="minorBidi"/>
                <w:noProof/>
                <w:sz w:val="22"/>
              </w:rPr>
              <w:tab/>
            </w:r>
            <w:r w:rsidRPr="00AF75ED" w:rsidDel="00CA2078">
              <w:rPr>
                <w:rPrChange w:id="702" w:author="ilham.nur@office.ui.ac.id [2]" w:date="2023-01-17T21:41:00Z">
                  <w:rPr>
                    <w:rStyle w:val="Hyperlink"/>
                    <w:i/>
                    <w:iCs/>
                    <w:noProof/>
                  </w:rPr>
                </w:rPrChange>
              </w:rPr>
              <w:delText>Federal Enterprise Architecture Framework</w:delText>
            </w:r>
            <w:r w:rsidDel="00CA2078">
              <w:rPr>
                <w:noProof/>
                <w:webHidden/>
              </w:rPr>
              <w:tab/>
              <w:delText>30</w:delText>
            </w:r>
          </w:del>
        </w:p>
        <w:p w14:paraId="473DFFEE" w14:textId="782291CC" w:rsidR="00987C24" w:rsidDel="00CA2078" w:rsidRDefault="00987C24">
          <w:pPr>
            <w:pStyle w:val="TOC3"/>
            <w:rPr>
              <w:del w:id="703" w:author="ilham.nur@office.ui.ac.id" w:date="2023-01-31T22:33:00Z"/>
              <w:rFonts w:asciiTheme="minorHAnsi" w:hAnsiTheme="minorHAnsi" w:cstheme="minorBidi"/>
              <w:noProof/>
              <w:sz w:val="22"/>
            </w:rPr>
          </w:pPr>
          <w:del w:id="704" w:author="ilham.nur@office.ui.ac.id" w:date="2023-01-31T22:33:00Z">
            <w:r w:rsidRPr="00AF75ED" w:rsidDel="00CA2078">
              <w:rPr>
                <w:rPrChange w:id="705" w:author="ilham.nur@office.ui.ac.id [2]" w:date="2023-01-17T21:41:00Z">
                  <w:rPr>
                    <w:rStyle w:val="Hyperlink"/>
                    <w:i/>
                    <w:iCs/>
                    <w:noProof/>
                  </w:rPr>
                </w:rPrChange>
              </w:rPr>
              <w:delText>2.6.4</w:delText>
            </w:r>
            <w:r w:rsidDel="00CA2078">
              <w:rPr>
                <w:rFonts w:asciiTheme="minorHAnsi" w:hAnsiTheme="minorHAnsi" w:cstheme="minorBidi"/>
                <w:noProof/>
                <w:sz w:val="22"/>
              </w:rPr>
              <w:tab/>
            </w:r>
            <w:r w:rsidRPr="00AF75ED" w:rsidDel="00CA2078">
              <w:rPr>
                <w:rPrChange w:id="706" w:author="ilham.nur@office.ui.ac.id [2]" w:date="2023-01-17T21:41:00Z">
                  <w:rPr>
                    <w:rStyle w:val="Hyperlink"/>
                    <w:i/>
                    <w:iCs/>
                    <w:noProof/>
                  </w:rPr>
                </w:rPrChange>
              </w:rPr>
              <w:delText>The Open Group Architecture Framework</w:delText>
            </w:r>
            <w:r w:rsidDel="00CA2078">
              <w:rPr>
                <w:noProof/>
                <w:webHidden/>
              </w:rPr>
              <w:tab/>
              <w:delText>30</w:delText>
            </w:r>
          </w:del>
        </w:p>
        <w:p w14:paraId="309017DE" w14:textId="71F9D201" w:rsidR="00987C24" w:rsidDel="00CA2078" w:rsidRDefault="00987C24">
          <w:pPr>
            <w:pStyle w:val="TOC2"/>
            <w:tabs>
              <w:tab w:val="left" w:pos="880"/>
              <w:tab w:val="right" w:leader="dot" w:pos="8494"/>
            </w:tabs>
            <w:rPr>
              <w:del w:id="707" w:author="ilham.nur@office.ui.ac.id" w:date="2023-01-31T22:33:00Z"/>
              <w:rFonts w:asciiTheme="minorHAnsi" w:hAnsiTheme="minorHAnsi" w:cstheme="minorBidi"/>
              <w:noProof/>
              <w:sz w:val="22"/>
            </w:rPr>
          </w:pPr>
          <w:del w:id="708" w:author="ilham.nur@office.ui.ac.id" w:date="2023-01-31T22:33:00Z">
            <w:r w:rsidRPr="00AF75ED" w:rsidDel="00CA2078">
              <w:rPr>
                <w:rPrChange w:id="709" w:author="ilham.nur@office.ui.ac.id [2]" w:date="2023-01-17T21:41:00Z">
                  <w:rPr>
                    <w:rStyle w:val="Hyperlink"/>
                    <w:i/>
                    <w:iCs/>
                    <w:noProof/>
                  </w:rPr>
                </w:rPrChange>
              </w:rPr>
              <w:delText>2.7</w:delText>
            </w:r>
            <w:r w:rsidDel="00CA2078">
              <w:rPr>
                <w:rFonts w:asciiTheme="minorHAnsi" w:hAnsiTheme="minorHAnsi" w:cstheme="minorBidi"/>
                <w:noProof/>
                <w:sz w:val="22"/>
              </w:rPr>
              <w:tab/>
            </w:r>
            <w:r w:rsidRPr="00AF75ED" w:rsidDel="00CA2078">
              <w:rPr>
                <w:rPrChange w:id="710" w:author="ilham.nur@office.ui.ac.id [2]" w:date="2023-01-17T21:41:00Z">
                  <w:rPr>
                    <w:rStyle w:val="Hyperlink"/>
                    <w:i/>
                    <w:iCs/>
                    <w:noProof/>
                  </w:rPr>
                </w:rPrChange>
              </w:rPr>
              <w:delText>Business Process</w:delText>
            </w:r>
            <w:r w:rsidDel="00CA2078">
              <w:rPr>
                <w:noProof/>
                <w:webHidden/>
              </w:rPr>
              <w:tab/>
              <w:delText>32</w:delText>
            </w:r>
          </w:del>
        </w:p>
        <w:p w14:paraId="22F0614A" w14:textId="4E40506E" w:rsidR="00987C24" w:rsidDel="00CA2078" w:rsidRDefault="00987C24">
          <w:pPr>
            <w:pStyle w:val="TOC3"/>
            <w:rPr>
              <w:del w:id="711" w:author="ilham.nur@office.ui.ac.id" w:date="2023-01-31T22:33:00Z"/>
              <w:rFonts w:asciiTheme="minorHAnsi" w:hAnsiTheme="minorHAnsi" w:cstheme="minorBidi"/>
              <w:noProof/>
              <w:sz w:val="22"/>
            </w:rPr>
          </w:pPr>
          <w:del w:id="712" w:author="ilham.nur@office.ui.ac.id" w:date="2023-01-31T22:33:00Z">
            <w:r w:rsidRPr="00AF75ED" w:rsidDel="00CA2078">
              <w:rPr>
                <w:rPrChange w:id="713" w:author="ilham.nur@office.ui.ac.id [2]" w:date="2023-01-17T21:41:00Z">
                  <w:rPr>
                    <w:rStyle w:val="Hyperlink"/>
                    <w:i/>
                    <w:iCs/>
                    <w:noProof/>
                  </w:rPr>
                </w:rPrChange>
              </w:rPr>
              <w:delText>2.7.1</w:delText>
            </w:r>
            <w:r w:rsidDel="00CA2078">
              <w:rPr>
                <w:rFonts w:asciiTheme="minorHAnsi" w:hAnsiTheme="minorHAnsi" w:cstheme="minorBidi"/>
                <w:noProof/>
                <w:sz w:val="22"/>
              </w:rPr>
              <w:tab/>
            </w:r>
            <w:r w:rsidRPr="00AF75ED" w:rsidDel="00CA2078">
              <w:rPr>
                <w:rPrChange w:id="714" w:author="ilham.nur@office.ui.ac.id [2]" w:date="2023-01-17T21:41:00Z">
                  <w:rPr>
                    <w:rStyle w:val="Hyperlink"/>
                    <w:i/>
                    <w:iCs/>
                    <w:noProof/>
                  </w:rPr>
                </w:rPrChange>
              </w:rPr>
              <w:delText>Business Process Modelling Notation</w:delText>
            </w:r>
            <w:r w:rsidDel="00CA2078">
              <w:rPr>
                <w:noProof/>
                <w:webHidden/>
              </w:rPr>
              <w:tab/>
              <w:delText>33</w:delText>
            </w:r>
          </w:del>
        </w:p>
        <w:p w14:paraId="7AD10BDA" w14:textId="42A1B7E5" w:rsidR="00987C24" w:rsidDel="00CA2078" w:rsidRDefault="00987C24">
          <w:pPr>
            <w:pStyle w:val="TOC2"/>
            <w:tabs>
              <w:tab w:val="left" w:pos="880"/>
              <w:tab w:val="right" w:leader="dot" w:pos="8494"/>
            </w:tabs>
            <w:rPr>
              <w:del w:id="715" w:author="ilham.nur@office.ui.ac.id" w:date="2023-01-31T22:33:00Z"/>
              <w:rFonts w:asciiTheme="minorHAnsi" w:hAnsiTheme="minorHAnsi" w:cstheme="minorBidi"/>
              <w:noProof/>
              <w:sz w:val="22"/>
            </w:rPr>
          </w:pPr>
          <w:del w:id="716" w:author="ilham.nur@office.ui.ac.id" w:date="2023-01-31T22:33:00Z">
            <w:r w:rsidRPr="00AF75ED" w:rsidDel="00CA2078">
              <w:rPr>
                <w:rPrChange w:id="717" w:author="ilham.nur@office.ui.ac.id [2]" w:date="2023-01-17T21:41:00Z">
                  <w:rPr>
                    <w:rStyle w:val="Hyperlink"/>
                    <w:noProof/>
                  </w:rPr>
                </w:rPrChange>
              </w:rPr>
              <w:delText>2.8</w:delText>
            </w:r>
            <w:r w:rsidDel="00CA2078">
              <w:rPr>
                <w:rFonts w:asciiTheme="minorHAnsi" w:hAnsiTheme="minorHAnsi" w:cstheme="minorBidi"/>
                <w:noProof/>
                <w:sz w:val="22"/>
              </w:rPr>
              <w:tab/>
            </w:r>
            <w:r w:rsidRPr="00AF75ED" w:rsidDel="00CA2078">
              <w:rPr>
                <w:rPrChange w:id="718" w:author="ilham.nur@office.ui.ac.id [2]" w:date="2023-01-17T21:41:00Z">
                  <w:rPr>
                    <w:rStyle w:val="Hyperlink"/>
                    <w:noProof/>
                  </w:rPr>
                </w:rPrChange>
              </w:rPr>
              <w:delText>Teori Pengambilan Keputusan</w:delText>
            </w:r>
            <w:r w:rsidDel="00CA2078">
              <w:rPr>
                <w:noProof/>
                <w:webHidden/>
              </w:rPr>
              <w:tab/>
              <w:delText>33</w:delText>
            </w:r>
          </w:del>
        </w:p>
        <w:p w14:paraId="40C09E56" w14:textId="66765B1C" w:rsidR="00987C24" w:rsidDel="00CA2078" w:rsidRDefault="00987C24">
          <w:pPr>
            <w:pStyle w:val="TOC3"/>
            <w:rPr>
              <w:del w:id="719" w:author="ilham.nur@office.ui.ac.id" w:date="2023-01-31T22:33:00Z"/>
              <w:rFonts w:asciiTheme="minorHAnsi" w:hAnsiTheme="minorHAnsi" w:cstheme="minorBidi"/>
              <w:noProof/>
              <w:sz w:val="22"/>
            </w:rPr>
          </w:pPr>
          <w:del w:id="720" w:author="ilham.nur@office.ui.ac.id" w:date="2023-01-31T22:33:00Z">
            <w:r w:rsidRPr="00AF75ED" w:rsidDel="00CA2078">
              <w:rPr>
                <w:rPrChange w:id="721" w:author="ilham.nur@office.ui.ac.id [2]" w:date="2023-01-17T21:41:00Z">
                  <w:rPr>
                    <w:rStyle w:val="Hyperlink"/>
                    <w:noProof/>
                  </w:rPr>
                </w:rPrChange>
              </w:rPr>
              <w:delText>2.8.1</w:delText>
            </w:r>
            <w:r w:rsidDel="00CA2078">
              <w:rPr>
                <w:rFonts w:asciiTheme="minorHAnsi" w:hAnsiTheme="minorHAnsi" w:cstheme="minorBidi"/>
                <w:noProof/>
                <w:sz w:val="22"/>
              </w:rPr>
              <w:tab/>
            </w:r>
            <w:r w:rsidRPr="00AF75ED" w:rsidDel="00CA2078">
              <w:rPr>
                <w:rPrChange w:id="722" w:author="ilham.nur@office.ui.ac.id [2]" w:date="2023-01-17T21:41:00Z">
                  <w:rPr>
                    <w:rStyle w:val="Hyperlink"/>
                    <w:noProof/>
                  </w:rPr>
                </w:rPrChange>
              </w:rPr>
              <w:delText>Multi Criteria Decision Making</w:delText>
            </w:r>
            <w:r w:rsidDel="00CA2078">
              <w:rPr>
                <w:noProof/>
                <w:webHidden/>
              </w:rPr>
              <w:tab/>
              <w:delText>33</w:delText>
            </w:r>
          </w:del>
        </w:p>
        <w:p w14:paraId="388711B3" w14:textId="292340D3" w:rsidR="00987C24" w:rsidDel="00CA2078" w:rsidRDefault="00987C24">
          <w:pPr>
            <w:pStyle w:val="TOC3"/>
            <w:rPr>
              <w:del w:id="723" w:author="ilham.nur@office.ui.ac.id" w:date="2023-01-31T22:33:00Z"/>
              <w:rFonts w:asciiTheme="minorHAnsi" w:hAnsiTheme="minorHAnsi" w:cstheme="minorBidi"/>
              <w:noProof/>
              <w:sz w:val="22"/>
            </w:rPr>
          </w:pPr>
          <w:del w:id="724" w:author="ilham.nur@office.ui.ac.id" w:date="2023-01-31T22:33:00Z">
            <w:r w:rsidRPr="00AF75ED" w:rsidDel="00CA2078">
              <w:rPr>
                <w:rPrChange w:id="725" w:author="ilham.nur@office.ui.ac.id [2]" w:date="2023-01-17T21:41:00Z">
                  <w:rPr>
                    <w:rStyle w:val="Hyperlink"/>
                    <w:i/>
                    <w:iCs/>
                    <w:noProof/>
                  </w:rPr>
                </w:rPrChange>
              </w:rPr>
              <w:delText>2.8.2</w:delText>
            </w:r>
            <w:r w:rsidDel="00CA2078">
              <w:rPr>
                <w:rFonts w:asciiTheme="minorHAnsi" w:hAnsiTheme="minorHAnsi" w:cstheme="minorBidi"/>
                <w:noProof/>
                <w:sz w:val="22"/>
              </w:rPr>
              <w:tab/>
            </w:r>
            <w:r w:rsidRPr="00AF75ED" w:rsidDel="00CA2078">
              <w:rPr>
                <w:rPrChange w:id="726" w:author="ilham.nur@office.ui.ac.id [2]" w:date="2023-01-17T21:41:00Z">
                  <w:rPr>
                    <w:rStyle w:val="Hyperlink"/>
                    <w:noProof/>
                  </w:rPr>
                </w:rPrChange>
              </w:rPr>
              <w:delText xml:space="preserve">Kecerdasan Buatan dan </w:delText>
            </w:r>
            <w:r w:rsidRPr="00AF75ED" w:rsidDel="00CA2078">
              <w:rPr>
                <w:rPrChange w:id="727" w:author="ilham.nur@office.ui.ac.id [2]" w:date="2023-01-17T21:41:00Z">
                  <w:rPr>
                    <w:rStyle w:val="Hyperlink"/>
                    <w:i/>
                    <w:iCs/>
                    <w:noProof/>
                  </w:rPr>
                </w:rPrChange>
              </w:rPr>
              <w:delText>Machine Learning</w:delText>
            </w:r>
            <w:r w:rsidDel="00CA2078">
              <w:rPr>
                <w:noProof/>
                <w:webHidden/>
              </w:rPr>
              <w:tab/>
              <w:delText>40</w:delText>
            </w:r>
          </w:del>
        </w:p>
        <w:p w14:paraId="30BECC4E" w14:textId="73866DDF" w:rsidR="00987C24" w:rsidDel="00CA2078" w:rsidRDefault="00987C24">
          <w:pPr>
            <w:pStyle w:val="TOC2"/>
            <w:tabs>
              <w:tab w:val="left" w:pos="880"/>
              <w:tab w:val="right" w:leader="dot" w:pos="8494"/>
            </w:tabs>
            <w:rPr>
              <w:del w:id="728" w:author="ilham.nur@office.ui.ac.id" w:date="2023-01-31T22:33:00Z"/>
              <w:rFonts w:asciiTheme="minorHAnsi" w:hAnsiTheme="minorHAnsi" w:cstheme="minorBidi"/>
              <w:noProof/>
              <w:sz w:val="22"/>
            </w:rPr>
          </w:pPr>
          <w:del w:id="729" w:author="ilham.nur@office.ui.ac.id" w:date="2023-01-31T22:33:00Z">
            <w:r w:rsidRPr="00AF75ED" w:rsidDel="00CA2078">
              <w:rPr>
                <w:rPrChange w:id="730" w:author="ilham.nur@office.ui.ac.id [2]" w:date="2023-01-17T21:41:00Z">
                  <w:rPr>
                    <w:rStyle w:val="Hyperlink"/>
                    <w:noProof/>
                  </w:rPr>
                </w:rPrChange>
              </w:rPr>
              <w:delText>2.9</w:delText>
            </w:r>
            <w:r w:rsidDel="00CA2078">
              <w:rPr>
                <w:rFonts w:asciiTheme="minorHAnsi" w:hAnsiTheme="minorHAnsi" w:cstheme="minorBidi"/>
                <w:noProof/>
                <w:sz w:val="22"/>
              </w:rPr>
              <w:tab/>
            </w:r>
            <w:r w:rsidRPr="00AF75ED" w:rsidDel="00CA2078">
              <w:rPr>
                <w:rPrChange w:id="731" w:author="ilham.nur@office.ui.ac.id [2]" w:date="2023-01-17T21:41:00Z">
                  <w:rPr>
                    <w:rStyle w:val="Hyperlink"/>
                    <w:noProof/>
                  </w:rPr>
                </w:rPrChange>
              </w:rPr>
              <w:delText>Pemilihan Proyek</w:delText>
            </w:r>
            <w:r w:rsidDel="00CA2078">
              <w:rPr>
                <w:noProof/>
                <w:webHidden/>
              </w:rPr>
              <w:tab/>
              <w:delText>45</w:delText>
            </w:r>
          </w:del>
        </w:p>
        <w:p w14:paraId="22B0A2BB" w14:textId="6B215D85" w:rsidR="00987C24" w:rsidDel="00CA2078" w:rsidRDefault="00987C24">
          <w:pPr>
            <w:pStyle w:val="TOC2"/>
            <w:tabs>
              <w:tab w:val="left" w:pos="880"/>
              <w:tab w:val="right" w:leader="dot" w:pos="8494"/>
            </w:tabs>
            <w:rPr>
              <w:del w:id="732" w:author="ilham.nur@office.ui.ac.id" w:date="2023-01-31T22:33:00Z"/>
              <w:rFonts w:asciiTheme="minorHAnsi" w:hAnsiTheme="minorHAnsi" w:cstheme="minorBidi"/>
              <w:noProof/>
              <w:sz w:val="22"/>
            </w:rPr>
          </w:pPr>
          <w:del w:id="733" w:author="ilham.nur@office.ui.ac.id" w:date="2023-01-31T22:33:00Z">
            <w:r w:rsidRPr="00AF75ED" w:rsidDel="00CA2078">
              <w:rPr>
                <w:rPrChange w:id="734" w:author="ilham.nur@office.ui.ac.id [2]" w:date="2023-01-17T21:41:00Z">
                  <w:rPr>
                    <w:rStyle w:val="Hyperlink"/>
                    <w:noProof/>
                  </w:rPr>
                </w:rPrChange>
              </w:rPr>
              <w:delText>2.10</w:delText>
            </w:r>
            <w:r w:rsidDel="00CA2078">
              <w:rPr>
                <w:rFonts w:asciiTheme="minorHAnsi" w:hAnsiTheme="minorHAnsi" w:cstheme="minorBidi"/>
                <w:noProof/>
                <w:sz w:val="22"/>
              </w:rPr>
              <w:tab/>
            </w:r>
            <w:r w:rsidRPr="00AF75ED" w:rsidDel="00CA2078">
              <w:rPr>
                <w:rPrChange w:id="735" w:author="ilham.nur@office.ui.ac.id [2]" w:date="2023-01-17T21:41:00Z">
                  <w:rPr>
                    <w:rStyle w:val="Hyperlink"/>
                    <w:noProof/>
                  </w:rPr>
                </w:rPrChange>
              </w:rPr>
              <w:delText>Analisis Statistik</w:delText>
            </w:r>
            <w:r w:rsidDel="00CA2078">
              <w:rPr>
                <w:noProof/>
                <w:webHidden/>
              </w:rPr>
              <w:tab/>
              <w:delText>46</w:delText>
            </w:r>
          </w:del>
        </w:p>
        <w:p w14:paraId="6D5FA3F7" w14:textId="3015D032" w:rsidR="00987C24" w:rsidDel="00CA2078" w:rsidRDefault="00987C24">
          <w:pPr>
            <w:pStyle w:val="TOC1"/>
            <w:tabs>
              <w:tab w:val="left" w:pos="1100"/>
            </w:tabs>
            <w:rPr>
              <w:del w:id="736" w:author="ilham.nur@office.ui.ac.id" w:date="2023-01-31T22:33:00Z"/>
              <w:rFonts w:asciiTheme="minorHAnsi" w:hAnsiTheme="minorHAnsi" w:cstheme="minorBidi"/>
              <w:b w:val="0"/>
              <w:noProof/>
              <w:sz w:val="22"/>
            </w:rPr>
          </w:pPr>
          <w:del w:id="737" w:author="ilham.nur@office.ui.ac.id" w:date="2023-01-31T22:33:00Z">
            <w:r w:rsidRPr="00AF75ED" w:rsidDel="00CA2078">
              <w:rPr>
                <w:rPrChange w:id="738" w:author="ilham.nur@office.ui.ac.id [2]" w:date="2023-01-17T21:41:00Z">
                  <w:rPr>
                    <w:rStyle w:val="Hyperlink"/>
                    <w:b w:val="0"/>
                    <w:noProof/>
                  </w:rPr>
                </w:rPrChange>
              </w:rPr>
              <w:delText>BAB 3</w:delText>
            </w:r>
            <w:r w:rsidDel="00CA2078">
              <w:rPr>
                <w:rFonts w:asciiTheme="minorHAnsi" w:hAnsiTheme="minorHAnsi" w:cstheme="minorBidi"/>
                <w:b w:val="0"/>
                <w:noProof/>
                <w:sz w:val="22"/>
              </w:rPr>
              <w:tab/>
            </w:r>
            <w:r w:rsidRPr="00AF75ED" w:rsidDel="00CA2078">
              <w:rPr>
                <w:rPrChange w:id="739" w:author="ilham.nur@office.ui.ac.id [2]" w:date="2023-01-17T21:41:00Z">
                  <w:rPr>
                    <w:rStyle w:val="Hyperlink"/>
                    <w:b w:val="0"/>
                    <w:noProof/>
                  </w:rPr>
                </w:rPrChange>
              </w:rPr>
              <w:delText>METODOLOGI DAN PELAKSANAAN RISET</w:delText>
            </w:r>
            <w:r w:rsidDel="00CA2078">
              <w:rPr>
                <w:noProof/>
                <w:webHidden/>
              </w:rPr>
              <w:tab/>
              <w:delText>47</w:delText>
            </w:r>
          </w:del>
        </w:p>
        <w:p w14:paraId="0922383D" w14:textId="4039B70A" w:rsidR="00987C24" w:rsidDel="00CA2078" w:rsidRDefault="00987C24">
          <w:pPr>
            <w:pStyle w:val="TOC2"/>
            <w:tabs>
              <w:tab w:val="left" w:pos="880"/>
              <w:tab w:val="right" w:leader="dot" w:pos="8494"/>
            </w:tabs>
            <w:rPr>
              <w:del w:id="740" w:author="ilham.nur@office.ui.ac.id" w:date="2023-01-31T22:33:00Z"/>
              <w:rFonts w:asciiTheme="minorHAnsi" w:hAnsiTheme="minorHAnsi" w:cstheme="minorBidi"/>
              <w:noProof/>
              <w:sz w:val="22"/>
            </w:rPr>
          </w:pPr>
          <w:del w:id="741" w:author="ilham.nur@office.ui.ac.id" w:date="2023-01-31T22:33:00Z">
            <w:r w:rsidRPr="00AF75ED" w:rsidDel="00CA2078">
              <w:rPr>
                <w:rPrChange w:id="742" w:author="ilham.nur@office.ui.ac.id [2]" w:date="2023-01-17T21:41:00Z">
                  <w:rPr>
                    <w:rStyle w:val="Hyperlink"/>
                    <w:noProof/>
                  </w:rPr>
                </w:rPrChange>
              </w:rPr>
              <w:delText>3.1</w:delText>
            </w:r>
            <w:r w:rsidDel="00CA2078">
              <w:rPr>
                <w:rFonts w:asciiTheme="minorHAnsi" w:hAnsiTheme="minorHAnsi" w:cstheme="minorBidi"/>
                <w:noProof/>
                <w:sz w:val="22"/>
              </w:rPr>
              <w:tab/>
            </w:r>
            <w:r w:rsidRPr="00AF75ED" w:rsidDel="00CA2078">
              <w:rPr>
                <w:rPrChange w:id="743" w:author="ilham.nur@office.ui.ac.id [2]" w:date="2023-01-17T21:41:00Z">
                  <w:rPr>
                    <w:rStyle w:val="Hyperlink"/>
                    <w:noProof/>
                  </w:rPr>
                </w:rPrChange>
              </w:rPr>
              <w:delText>Metodologi Riset</w:delText>
            </w:r>
            <w:r w:rsidDel="00CA2078">
              <w:rPr>
                <w:noProof/>
                <w:webHidden/>
              </w:rPr>
              <w:tab/>
              <w:delText>47</w:delText>
            </w:r>
          </w:del>
        </w:p>
        <w:p w14:paraId="00D4393B" w14:textId="24C2075E" w:rsidR="00987C24" w:rsidDel="00CA2078" w:rsidRDefault="00987C24">
          <w:pPr>
            <w:pStyle w:val="TOC3"/>
            <w:rPr>
              <w:del w:id="744" w:author="ilham.nur@office.ui.ac.id" w:date="2023-01-31T22:33:00Z"/>
              <w:rFonts w:asciiTheme="minorHAnsi" w:hAnsiTheme="minorHAnsi" w:cstheme="minorBidi"/>
              <w:noProof/>
              <w:sz w:val="22"/>
            </w:rPr>
          </w:pPr>
          <w:del w:id="745" w:author="ilham.nur@office.ui.ac.id" w:date="2023-01-31T22:33:00Z">
            <w:r w:rsidRPr="00AF75ED" w:rsidDel="00CA2078">
              <w:rPr>
                <w:rPrChange w:id="746" w:author="ilham.nur@office.ui.ac.id [2]" w:date="2023-01-17T21:41:00Z">
                  <w:rPr>
                    <w:rStyle w:val="Hyperlink"/>
                    <w:noProof/>
                  </w:rPr>
                </w:rPrChange>
              </w:rPr>
              <w:delText>3.1.1</w:delText>
            </w:r>
            <w:r w:rsidDel="00CA2078">
              <w:rPr>
                <w:rFonts w:asciiTheme="minorHAnsi" w:hAnsiTheme="minorHAnsi" w:cstheme="minorBidi"/>
                <w:noProof/>
                <w:sz w:val="22"/>
              </w:rPr>
              <w:tab/>
            </w:r>
            <w:r w:rsidRPr="00AF75ED" w:rsidDel="00CA2078">
              <w:rPr>
                <w:rPrChange w:id="747" w:author="ilham.nur@office.ui.ac.id [2]" w:date="2023-01-17T21:41:00Z">
                  <w:rPr>
                    <w:rStyle w:val="Hyperlink"/>
                    <w:noProof/>
                  </w:rPr>
                </w:rPrChange>
              </w:rPr>
              <w:delText>Studi Literatur</w:delText>
            </w:r>
            <w:r w:rsidDel="00CA2078">
              <w:rPr>
                <w:noProof/>
                <w:webHidden/>
              </w:rPr>
              <w:tab/>
              <w:delText>48</w:delText>
            </w:r>
          </w:del>
        </w:p>
        <w:p w14:paraId="68A44155" w14:textId="73F81DC2" w:rsidR="00987C24" w:rsidDel="00CA2078" w:rsidRDefault="00987C24">
          <w:pPr>
            <w:pStyle w:val="TOC3"/>
            <w:rPr>
              <w:del w:id="748" w:author="ilham.nur@office.ui.ac.id" w:date="2023-01-31T22:33:00Z"/>
              <w:rFonts w:asciiTheme="minorHAnsi" w:hAnsiTheme="minorHAnsi" w:cstheme="minorBidi"/>
              <w:noProof/>
              <w:sz w:val="22"/>
            </w:rPr>
          </w:pPr>
          <w:del w:id="749" w:author="ilham.nur@office.ui.ac.id" w:date="2023-01-31T22:33:00Z">
            <w:r w:rsidRPr="00AF75ED" w:rsidDel="00CA2078">
              <w:rPr>
                <w:rPrChange w:id="750" w:author="ilham.nur@office.ui.ac.id [2]" w:date="2023-01-17T21:41:00Z">
                  <w:rPr>
                    <w:rStyle w:val="Hyperlink"/>
                    <w:noProof/>
                  </w:rPr>
                </w:rPrChange>
              </w:rPr>
              <w:delText>3.1.2</w:delText>
            </w:r>
            <w:r w:rsidDel="00CA2078">
              <w:rPr>
                <w:rFonts w:asciiTheme="minorHAnsi" w:hAnsiTheme="minorHAnsi" w:cstheme="minorBidi"/>
                <w:noProof/>
                <w:sz w:val="22"/>
              </w:rPr>
              <w:tab/>
            </w:r>
            <w:r w:rsidRPr="00AF75ED" w:rsidDel="00CA2078">
              <w:rPr>
                <w:rPrChange w:id="751" w:author="ilham.nur@office.ui.ac.id [2]" w:date="2023-01-17T21:41:00Z">
                  <w:rPr>
                    <w:rStyle w:val="Hyperlink"/>
                    <w:noProof/>
                  </w:rPr>
                </w:rPrChange>
              </w:rPr>
              <w:delText>Keselarasan dengan Ilmu Teknik Industri</w:delText>
            </w:r>
            <w:r w:rsidDel="00CA2078">
              <w:rPr>
                <w:noProof/>
                <w:webHidden/>
              </w:rPr>
              <w:tab/>
              <w:delText>48</w:delText>
            </w:r>
          </w:del>
        </w:p>
        <w:p w14:paraId="006B3CDD" w14:textId="7F646316" w:rsidR="00987C24" w:rsidDel="00CA2078" w:rsidRDefault="00987C24">
          <w:pPr>
            <w:pStyle w:val="TOC3"/>
            <w:rPr>
              <w:del w:id="752" w:author="ilham.nur@office.ui.ac.id" w:date="2023-01-31T22:33:00Z"/>
              <w:rFonts w:asciiTheme="minorHAnsi" w:hAnsiTheme="minorHAnsi" w:cstheme="minorBidi"/>
              <w:noProof/>
              <w:sz w:val="22"/>
            </w:rPr>
          </w:pPr>
          <w:del w:id="753" w:author="ilham.nur@office.ui.ac.id" w:date="2023-01-31T22:33:00Z">
            <w:r w:rsidRPr="00AF75ED" w:rsidDel="00CA2078">
              <w:rPr>
                <w:rPrChange w:id="754" w:author="ilham.nur@office.ui.ac.id [2]" w:date="2023-01-17T21:41:00Z">
                  <w:rPr>
                    <w:rStyle w:val="Hyperlink"/>
                    <w:noProof/>
                  </w:rPr>
                </w:rPrChange>
              </w:rPr>
              <w:delText>3.1.1</w:delText>
            </w:r>
            <w:r w:rsidDel="00CA2078">
              <w:rPr>
                <w:rFonts w:asciiTheme="minorHAnsi" w:hAnsiTheme="minorHAnsi" w:cstheme="minorBidi"/>
                <w:noProof/>
                <w:sz w:val="22"/>
              </w:rPr>
              <w:tab/>
            </w:r>
            <w:r w:rsidRPr="00AF75ED" w:rsidDel="00CA2078">
              <w:rPr>
                <w:rPrChange w:id="755" w:author="ilham.nur@office.ui.ac.id [2]" w:date="2023-01-17T21:41:00Z">
                  <w:rPr>
                    <w:rStyle w:val="Hyperlink"/>
                    <w:noProof/>
                  </w:rPr>
                </w:rPrChange>
              </w:rPr>
              <w:delText>Mencari dan Menentukan Celah Penelitian</w:delText>
            </w:r>
            <w:r w:rsidDel="00CA2078">
              <w:rPr>
                <w:noProof/>
                <w:webHidden/>
              </w:rPr>
              <w:tab/>
              <w:delText>50</w:delText>
            </w:r>
          </w:del>
        </w:p>
        <w:p w14:paraId="2D0AA734" w14:textId="377DFEF4" w:rsidR="00987C24" w:rsidDel="00CA2078" w:rsidRDefault="00987C24">
          <w:pPr>
            <w:pStyle w:val="TOC3"/>
            <w:rPr>
              <w:del w:id="756" w:author="ilham.nur@office.ui.ac.id" w:date="2023-01-31T22:33:00Z"/>
              <w:rFonts w:asciiTheme="minorHAnsi" w:hAnsiTheme="minorHAnsi" w:cstheme="minorBidi"/>
              <w:noProof/>
              <w:sz w:val="22"/>
            </w:rPr>
          </w:pPr>
          <w:del w:id="757" w:author="ilham.nur@office.ui.ac.id" w:date="2023-01-31T22:33:00Z">
            <w:r w:rsidRPr="00AF75ED" w:rsidDel="00CA2078">
              <w:rPr>
                <w:rPrChange w:id="758" w:author="ilham.nur@office.ui.ac.id [2]" w:date="2023-01-17T21:41:00Z">
                  <w:rPr>
                    <w:rStyle w:val="Hyperlink"/>
                    <w:noProof/>
                  </w:rPr>
                </w:rPrChange>
              </w:rPr>
              <w:delText>3.1.2</w:delText>
            </w:r>
            <w:r w:rsidDel="00CA2078">
              <w:rPr>
                <w:rFonts w:asciiTheme="minorHAnsi" w:hAnsiTheme="minorHAnsi" w:cstheme="minorBidi"/>
                <w:noProof/>
                <w:sz w:val="22"/>
              </w:rPr>
              <w:tab/>
            </w:r>
            <w:r w:rsidRPr="00AF75ED" w:rsidDel="00CA2078">
              <w:rPr>
                <w:rPrChange w:id="759" w:author="ilham.nur@office.ui.ac.id [2]" w:date="2023-01-17T21:41:00Z">
                  <w:rPr>
                    <w:rStyle w:val="Hyperlink"/>
                    <w:noProof/>
                  </w:rPr>
                </w:rPrChange>
              </w:rPr>
              <w:delText>Penentuan Sumber dan Pakar</w:delText>
            </w:r>
            <w:r w:rsidDel="00CA2078">
              <w:rPr>
                <w:noProof/>
                <w:webHidden/>
              </w:rPr>
              <w:tab/>
              <w:delText>50</w:delText>
            </w:r>
          </w:del>
        </w:p>
        <w:p w14:paraId="0CBD4339" w14:textId="10385B4B" w:rsidR="00987C24" w:rsidDel="00CA2078" w:rsidRDefault="00987C24">
          <w:pPr>
            <w:pStyle w:val="TOC3"/>
            <w:rPr>
              <w:del w:id="760" w:author="ilham.nur@office.ui.ac.id" w:date="2023-01-31T22:33:00Z"/>
              <w:rFonts w:asciiTheme="minorHAnsi" w:hAnsiTheme="minorHAnsi" w:cstheme="minorBidi"/>
              <w:noProof/>
              <w:sz w:val="22"/>
            </w:rPr>
          </w:pPr>
          <w:del w:id="761" w:author="ilham.nur@office.ui.ac.id" w:date="2023-01-31T22:33:00Z">
            <w:r w:rsidRPr="00AF75ED" w:rsidDel="00CA2078">
              <w:rPr>
                <w:rPrChange w:id="762" w:author="ilham.nur@office.ui.ac.id [2]" w:date="2023-01-17T21:41:00Z">
                  <w:rPr>
                    <w:rStyle w:val="Hyperlink"/>
                    <w:noProof/>
                  </w:rPr>
                </w:rPrChange>
              </w:rPr>
              <w:delText>3.1.3</w:delText>
            </w:r>
            <w:r w:rsidDel="00CA2078">
              <w:rPr>
                <w:rFonts w:asciiTheme="minorHAnsi" w:hAnsiTheme="minorHAnsi" w:cstheme="minorBidi"/>
                <w:noProof/>
                <w:sz w:val="22"/>
              </w:rPr>
              <w:tab/>
            </w:r>
            <w:r w:rsidRPr="00AF75ED" w:rsidDel="00CA2078">
              <w:rPr>
                <w:rPrChange w:id="763" w:author="ilham.nur@office.ui.ac.id [2]" w:date="2023-01-17T21:41:00Z">
                  <w:rPr>
                    <w:rStyle w:val="Hyperlink"/>
                    <w:noProof/>
                  </w:rPr>
                </w:rPrChange>
              </w:rPr>
              <w:delText>Melakukan Penyusunan Kuesioner</w:delText>
            </w:r>
            <w:r w:rsidDel="00CA2078">
              <w:rPr>
                <w:noProof/>
                <w:webHidden/>
              </w:rPr>
              <w:tab/>
              <w:delText>51</w:delText>
            </w:r>
          </w:del>
        </w:p>
        <w:p w14:paraId="53C88BB4" w14:textId="7494C52C" w:rsidR="00987C24" w:rsidDel="00CA2078" w:rsidRDefault="00987C24">
          <w:pPr>
            <w:pStyle w:val="TOC3"/>
            <w:rPr>
              <w:del w:id="764" w:author="ilham.nur@office.ui.ac.id" w:date="2023-01-31T22:33:00Z"/>
              <w:rFonts w:asciiTheme="minorHAnsi" w:hAnsiTheme="minorHAnsi" w:cstheme="minorBidi"/>
              <w:noProof/>
              <w:sz w:val="22"/>
            </w:rPr>
          </w:pPr>
          <w:del w:id="765" w:author="ilham.nur@office.ui.ac.id" w:date="2023-01-31T22:33:00Z">
            <w:r w:rsidRPr="00AF75ED" w:rsidDel="00CA2078">
              <w:rPr>
                <w:rPrChange w:id="766" w:author="ilham.nur@office.ui.ac.id [2]" w:date="2023-01-17T21:41:00Z">
                  <w:rPr>
                    <w:rStyle w:val="Hyperlink"/>
                    <w:noProof/>
                  </w:rPr>
                </w:rPrChange>
              </w:rPr>
              <w:delText>3.1.4</w:delText>
            </w:r>
            <w:r w:rsidDel="00CA2078">
              <w:rPr>
                <w:rFonts w:asciiTheme="minorHAnsi" w:hAnsiTheme="minorHAnsi" w:cstheme="minorBidi"/>
                <w:noProof/>
                <w:sz w:val="22"/>
              </w:rPr>
              <w:tab/>
            </w:r>
            <w:r w:rsidRPr="00AF75ED" w:rsidDel="00CA2078">
              <w:rPr>
                <w:rPrChange w:id="767" w:author="ilham.nur@office.ui.ac.id [2]" w:date="2023-01-17T21:41:00Z">
                  <w:rPr>
                    <w:rStyle w:val="Hyperlink"/>
                    <w:noProof/>
                  </w:rPr>
                </w:rPrChange>
              </w:rPr>
              <w:delText>Melakukan Pengumpulan Data</w:delText>
            </w:r>
            <w:r w:rsidDel="00CA2078">
              <w:rPr>
                <w:noProof/>
                <w:webHidden/>
              </w:rPr>
              <w:tab/>
              <w:delText>51</w:delText>
            </w:r>
          </w:del>
        </w:p>
        <w:p w14:paraId="4FA45E1B" w14:textId="26B81C0D" w:rsidR="00987C24" w:rsidDel="00CA2078" w:rsidRDefault="00987C24">
          <w:pPr>
            <w:pStyle w:val="TOC1"/>
            <w:tabs>
              <w:tab w:val="left" w:pos="1100"/>
            </w:tabs>
            <w:rPr>
              <w:del w:id="768" w:author="ilham.nur@office.ui.ac.id" w:date="2023-01-31T22:33:00Z"/>
              <w:rFonts w:asciiTheme="minorHAnsi" w:hAnsiTheme="minorHAnsi" w:cstheme="minorBidi"/>
              <w:b w:val="0"/>
              <w:noProof/>
              <w:sz w:val="22"/>
            </w:rPr>
          </w:pPr>
          <w:del w:id="769" w:author="ilham.nur@office.ui.ac.id" w:date="2023-01-31T22:33:00Z">
            <w:r w:rsidRPr="00AF75ED" w:rsidDel="00CA2078">
              <w:rPr>
                <w:rPrChange w:id="770" w:author="ilham.nur@office.ui.ac.id [2]" w:date="2023-01-17T21:41:00Z">
                  <w:rPr>
                    <w:rStyle w:val="Hyperlink"/>
                    <w:b w:val="0"/>
                    <w:noProof/>
                  </w:rPr>
                </w:rPrChange>
              </w:rPr>
              <w:delText>BAB 4</w:delText>
            </w:r>
            <w:r w:rsidDel="00CA2078">
              <w:rPr>
                <w:rFonts w:asciiTheme="minorHAnsi" w:hAnsiTheme="minorHAnsi" w:cstheme="minorBidi"/>
                <w:b w:val="0"/>
                <w:noProof/>
                <w:sz w:val="22"/>
              </w:rPr>
              <w:tab/>
            </w:r>
            <w:r w:rsidRPr="00AF75ED" w:rsidDel="00CA2078">
              <w:rPr>
                <w:rPrChange w:id="771" w:author="ilham.nur@office.ui.ac.id [2]" w:date="2023-01-17T21:41:00Z">
                  <w:rPr>
                    <w:rStyle w:val="Hyperlink"/>
                    <w:b w:val="0"/>
                    <w:noProof/>
                  </w:rPr>
                </w:rPrChange>
              </w:rPr>
              <w:delText>ANALISIS DAN PEMBAHASAN HASIL RISET</w:delText>
            </w:r>
            <w:r w:rsidDel="00CA2078">
              <w:rPr>
                <w:noProof/>
                <w:webHidden/>
              </w:rPr>
              <w:tab/>
              <w:delText>52</w:delText>
            </w:r>
          </w:del>
        </w:p>
        <w:p w14:paraId="6FBB0E91" w14:textId="18BA75E1" w:rsidR="00987C24" w:rsidDel="00CA2078" w:rsidRDefault="00987C24">
          <w:pPr>
            <w:pStyle w:val="TOC1"/>
            <w:tabs>
              <w:tab w:val="left" w:pos="1100"/>
            </w:tabs>
            <w:rPr>
              <w:del w:id="772" w:author="ilham.nur@office.ui.ac.id" w:date="2023-01-31T22:33:00Z"/>
              <w:rFonts w:asciiTheme="minorHAnsi" w:hAnsiTheme="minorHAnsi" w:cstheme="minorBidi"/>
              <w:b w:val="0"/>
              <w:noProof/>
              <w:sz w:val="22"/>
            </w:rPr>
          </w:pPr>
          <w:del w:id="773" w:author="ilham.nur@office.ui.ac.id" w:date="2023-01-31T22:33:00Z">
            <w:r w:rsidRPr="00AF75ED" w:rsidDel="00CA2078">
              <w:rPr>
                <w:rPrChange w:id="774" w:author="ilham.nur@office.ui.ac.id [2]" w:date="2023-01-17T21:41:00Z">
                  <w:rPr>
                    <w:rStyle w:val="Hyperlink"/>
                    <w:b w:val="0"/>
                    <w:noProof/>
                  </w:rPr>
                </w:rPrChange>
              </w:rPr>
              <w:delText>BAB 5</w:delText>
            </w:r>
            <w:r w:rsidDel="00CA2078">
              <w:rPr>
                <w:rFonts w:asciiTheme="minorHAnsi" w:hAnsiTheme="minorHAnsi" w:cstheme="minorBidi"/>
                <w:b w:val="0"/>
                <w:noProof/>
                <w:sz w:val="22"/>
              </w:rPr>
              <w:tab/>
            </w:r>
            <w:r w:rsidRPr="00AF75ED" w:rsidDel="00CA2078">
              <w:rPr>
                <w:rPrChange w:id="775" w:author="ilham.nur@office.ui.ac.id [2]" w:date="2023-01-17T21:41:00Z">
                  <w:rPr>
                    <w:rStyle w:val="Hyperlink"/>
                    <w:b w:val="0"/>
                    <w:noProof/>
                  </w:rPr>
                </w:rPrChange>
              </w:rPr>
              <w:delText>KESIMPULAN</w:delText>
            </w:r>
            <w:r w:rsidDel="00CA2078">
              <w:rPr>
                <w:noProof/>
                <w:webHidden/>
              </w:rPr>
              <w:tab/>
              <w:delText>53</w:delText>
            </w:r>
          </w:del>
        </w:p>
        <w:p w14:paraId="762ACBEE" w14:textId="7DF1DE6C" w:rsidR="00987C24" w:rsidDel="00CA2078" w:rsidRDefault="00987C24">
          <w:pPr>
            <w:pStyle w:val="TOC1"/>
            <w:rPr>
              <w:del w:id="776" w:author="ilham.nur@office.ui.ac.id" w:date="2023-01-31T22:33:00Z"/>
              <w:rFonts w:asciiTheme="minorHAnsi" w:hAnsiTheme="minorHAnsi" w:cstheme="minorBidi"/>
              <w:b w:val="0"/>
              <w:noProof/>
              <w:sz w:val="22"/>
            </w:rPr>
          </w:pPr>
          <w:del w:id="777" w:author="ilham.nur@office.ui.ac.id" w:date="2023-01-31T22:33:00Z">
            <w:r w:rsidRPr="00AF75ED" w:rsidDel="00CA2078">
              <w:rPr>
                <w:rPrChange w:id="778" w:author="ilham.nur@office.ui.ac.id [2]" w:date="2023-01-17T21:41:00Z">
                  <w:rPr>
                    <w:rStyle w:val="Hyperlink"/>
                    <w:b w:val="0"/>
                    <w:noProof/>
                  </w:rPr>
                </w:rPrChange>
              </w:rPr>
              <w:delText>DAFTAR REFERENSI</w:delText>
            </w:r>
            <w:r w:rsidDel="00CA2078">
              <w:rPr>
                <w:noProof/>
                <w:webHidden/>
              </w:rPr>
              <w:tab/>
              <w:delText>54</w:delText>
            </w:r>
          </w:del>
        </w:p>
        <w:p w14:paraId="14E05A2A" w14:textId="58AE120C" w:rsidR="006F5ED2" w:rsidRDefault="006F5ED2">
          <w:r>
            <w:rPr>
              <w:b/>
              <w:bCs/>
              <w:noProof/>
            </w:rPr>
            <w:fldChar w:fldCharType="end"/>
          </w:r>
        </w:p>
      </w:sdtContent>
    </w:sdt>
    <w:p w14:paraId="24FB3B75" w14:textId="77777777" w:rsidR="00E923D8" w:rsidRPr="00E01F98" w:rsidRDefault="00E923D8" w:rsidP="00E01F98"/>
    <w:p w14:paraId="3B2FD654" w14:textId="77777777" w:rsidR="00C2410D" w:rsidRDefault="00C2410D">
      <w:pPr>
        <w:rPr>
          <w:rFonts w:cs="Times New Roman"/>
          <w:szCs w:val="24"/>
        </w:rPr>
      </w:pPr>
    </w:p>
    <w:p w14:paraId="1F79F1C2" w14:textId="77777777" w:rsidR="00C2410D" w:rsidRDefault="00C2410D">
      <w:pPr>
        <w:rPr>
          <w:rFonts w:cs="Times New Roman"/>
          <w:szCs w:val="24"/>
        </w:rPr>
        <w:sectPr w:rsidR="00C2410D" w:rsidSect="009C4241">
          <w:pgSz w:w="11906" w:h="16838" w:code="9"/>
          <w:pgMar w:top="1701" w:right="1701" w:bottom="1701" w:left="1701" w:header="720" w:footer="720" w:gutter="0"/>
          <w:pgNumType w:fmt="lowerRoman"/>
          <w:cols w:space="720"/>
          <w:docGrid w:linePitch="360"/>
        </w:sectPr>
      </w:pPr>
    </w:p>
    <w:p w14:paraId="4EDE94F4" w14:textId="1F33C4BB" w:rsidR="00C2410D" w:rsidRDefault="00EF7563" w:rsidP="00C325E9">
      <w:pPr>
        <w:pStyle w:val="Heading1"/>
        <w:numPr>
          <w:ilvl w:val="0"/>
          <w:numId w:val="0"/>
        </w:numPr>
      </w:pPr>
      <w:bookmarkStart w:id="779" w:name="_Toc120139618"/>
      <w:bookmarkStart w:id="780" w:name="_Toc128943836"/>
      <w:r>
        <w:lastRenderedPageBreak/>
        <w:t>DAFTAR GAMBAR</w:t>
      </w:r>
      <w:bookmarkEnd w:id="779"/>
      <w:bookmarkEnd w:id="780"/>
    </w:p>
    <w:p w14:paraId="2B09DF9B" w14:textId="77777777" w:rsidR="00863A40" w:rsidRPr="00863A40" w:rsidRDefault="00863A40" w:rsidP="00863A40"/>
    <w:p w14:paraId="4E4BB21D" w14:textId="2A8E550A" w:rsidR="00A262DF" w:rsidRDefault="00F5566B">
      <w:pPr>
        <w:pStyle w:val="TableofFigures"/>
        <w:tabs>
          <w:tab w:val="right" w:leader="dot" w:pos="8494"/>
        </w:tabs>
        <w:rPr>
          <w:ins w:id="781" w:author="ilham.nur@office.ui.ac.id" w:date="2023-03-05T21:23:00Z"/>
          <w:rFonts w:asciiTheme="minorHAnsi" w:eastAsiaTheme="minorEastAsia" w:hAnsiTheme="minorHAnsi"/>
          <w:noProof/>
          <w:sz w:val="22"/>
        </w:rPr>
      </w:pPr>
      <w:r>
        <w:fldChar w:fldCharType="begin"/>
      </w:r>
      <w:r>
        <w:instrText xml:space="preserve"> TOC \h \z \c "Gambar" </w:instrText>
      </w:r>
      <w:r>
        <w:fldChar w:fldCharType="separate"/>
      </w:r>
      <w:ins w:id="782" w:author="ilham.nur@office.ui.ac.id" w:date="2023-03-05T21:23:00Z">
        <w:r w:rsidR="00A262DF" w:rsidRPr="00706679">
          <w:rPr>
            <w:rStyle w:val="Hyperlink"/>
            <w:noProof/>
          </w:rPr>
          <w:fldChar w:fldCharType="begin"/>
        </w:r>
        <w:r w:rsidR="00A262DF" w:rsidRPr="00706679">
          <w:rPr>
            <w:rStyle w:val="Hyperlink"/>
            <w:noProof/>
          </w:rPr>
          <w:instrText xml:space="preserve"> </w:instrText>
        </w:r>
        <w:r w:rsidR="00A262DF">
          <w:rPr>
            <w:noProof/>
          </w:rPr>
          <w:instrText>HYPERLINK \l "_Toc128944229"</w:instrText>
        </w:r>
        <w:r w:rsidR="00A262DF" w:rsidRPr="00706679">
          <w:rPr>
            <w:rStyle w:val="Hyperlink"/>
            <w:noProof/>
          </w:rPr>
          <w:instrText xml:space="preserve"> </w:instrText>
        </w:r>
        <w:r w:rsidR="00A262DF" w:rsidRPr="00706679">
          <w:rPr>
            <w:rStyle w:val="Hyperlink"/>
            <w:noProof/>
          </w:rPr>
        </w:r>
        <w:r w:rsidR="00A262DF" w:rsidRPr="00706679">
          <w:rPr>
            <w:rStyle w:val="Hyperlink"/>
            <w:noProof/>
          </w:rPr>
          <w:fldChar w:fldCharType="separate"/>
        </w:r>
        <w:r w:rsidR="00A262DF" w:rsidRPr="00706679">
          <w:rPr>
            <w:rStyle w:val="Hyperlink"/>
            <w:noProof/>
          </w:rPr>
          <w:t>Gambar 1.1 Data performa proyek berdasarkan daerah</w:t>
        </w:r>
        <w:r w:rsidR="00A262DF">
          <w:rPr>
            <w:noProof/>
            <w:webHidden/>
          </w:rPr>
          <w:tab/>
        </w:r>
        <w:r w:rsidR="00A262DF">
          <w:rPr>
            <w:noProof/>
            <w:webHidden/>
          </w:rPr>
          <w:fldChar w:fldCharType="begin"/>
        </w:r>
        <w:r w:rsidR="00A262DF">
          <w:rPr>
            <w:noProof/>
            <w:webHidden/>
          </w:rPr>
          <w:instrText xml:space="preserve"> PAGEREF _Toc128944229 \h </w:instrText>
        </w:r>
      </w:ins>
      <w:r w:rsidR="00A262DF">
        <w:rPr>
          <w:noProof/>
          <w:webHidden/>
        </w:rPr>
      </w:r>
      <w:r w:rsidR="00A262DF">
        <w:rPr>
          <w:noProof/>
          <w:webHidden/>
        </w:rPr>
        <w:fldChar w:fldCharType="separate"/>
      </w:r>
      <w:ins w:id="783" w:author="ilham.nur@office.ui.ac.id" w:date="2023-03-05T21:23:00Z">
        <w:r w:rsidR="00A262DF">
          <w:rPr>
            <w:noProof/>
            <w:webHidden/>
          </w:rPr>
          <w:t>2</w:t>
        </w:r>
        <w:r w:rsidR="00A262DF">
          <w:rPr>
            <w:noProof/>
            <w:webHidden/>
          </w:rPr>
          <w:fldChar w:fldCharType="end"/>
        </w:r>
        <w:r w:rsidR="00A262DF" w:rsidRPr="00706679">
          <w:rPr>
            <w:rStyle w:val="Hyperlink"/>
            <w:noProof/>
          </w:rPr>
          <w:fldChar w:fldCharType="end"/>
        </w:r>
      </w:ins>
    </w:p>
    <w:p w14:paraId="48FCE4FE" w14:textId="04301435" w:rsidR="00A262DF" w:rsidRDefault="00A262DF">
      <w:pPr>
        <w:pStyle w:val="TableofFigures"/>
        <w:tabs>
          <w:tab w:val="right" w:leader="dot" w:pos="8494"/>
        </w:tabs>
        <w:rPr>
          <w:ins w:id="784" w:author="ilham.nur@office.ui.ac.id" w:date="2023-03-05T21:23:00Z"/>
          <w:rFonts w:asciiTheme="minorHAnsi" w:eastAsiaTheme="minorEastAsia" w:hAnsiTheme="minorHAnsi"/>
          <w:noProof/>
          <w:sz w:val="22"/>
        </w:rPr>
      </w:pPr>
      <w:ins w:id="785" w:author="ilham.nur@office.ui.ac.id" w:date="2023-03-05T21:23:00Z">
        <w:r w:rsidRPr="00706679">
          <w:rPr>
            <w:rStyle w:val="Hyperlink"/>
            <w:noProof/>
          </w:rPr>
          <w:fldChar w:fldCharType="begin"/>
        </w:r>
        <w:r w:rsidRPr="00706679">
          <w:rPr>
            <w:rStyle w:val="Hyperlink"/>
            <w:noProof/>
          </w:rPr>
          <w:instrText xml:space="preserve"> </w:instrText>
        </w:r>
        <w:r>
          <w:rPr>
            <w:noProof/>
          </w:rPr>
          <w:instrText>HYPERLINK \l "_Toc128944230"</w:instrText>
        </w:r>
        <w:r w:rsidRPr="00706679">
          <w:rPr>
            <w:rStyle w:val="Hyperlink"/>
            <w:noProof/>
          </w:rPr>
          <w:instrText xml:space="preserve"> </w:instrText>
        </w:r>
        <w:r w:rsidRPr="00706679">
          <w:rPr>
            <w:rStyle w:val="Hyperlink"/>
            <w:noProof/>
          </w:rPr>
        </w:r>
        <w:r w:rsidRPr="00706679">
          <w:rPr>
            <w:rStyle w:val="Hyperlink"/>
            <w:noProof/>
          </w:rPr>
          <w:fldChar w:fldCharType="separate"/>
        </w:r>
        <w:r w:rsidRPr="00706679">
          <w:rPr>
            <w:rStyle w:val="Hyperlink"/>
            <w:noProof/>
          </w:rPr>
          <w:t>Gambar 1.2 Kendala yang mengakibatkan keterlambatan proyek menurut Association Project Management</w:t>
        </w:r>
        <w:r>
          <w:rPr>
            <w:noProof/>
            <w:webHidden/>
          </w:rPr>
          <w:tab/>
        </w:r>
        <w:r>
          <w:rPr>
            <w:noProof/>
            <w:webHidden/>
          </w:rPr>
          <w:fldChar w:fldCharType="begin"/>
        </w:r>
        <w:r>
          <w:rPr>
            <w:noProof/>
            <w:webHidden/>
          </w:rPr>
          <w:instrText xml:space="preserve"> PAGEREF _Toc128944230 \h </w:instrText>
        </w:r>
      </w:ins>
      <w:r>
        <w:rPr>
          <w:noProof/>
          <w:webHidden/>
        </w:rPr>
      </w:r>
      <w:r>
        <w:rPr>
          <w:noProof/>
          <w:webHidden/>
        </w:rPr>
        <w:fldChar w:fldCharType="separate"/>
      </w:r>
      <w:ins w:id="786" w:author="ilham.nur@office.ui.ac.id" w:date="2023-03-05T21:23:00Z">
        <w:r>
          <w:rPr>
            <w:noProof/>
            <w:webHidden/>
          </w:rPr>
          <w:t>3</w:t>
        </w:r>
        <w:r>
          <w:rPr>
            <w:noProof/>
            <w:webHidden/>
          </w:rPr>
          <w:fldChar w:fldCharType="end"/>
        </w:r>
        <w:r w:rsidRPr="00706679">
          <w:rPr>
            <w:rStyle w:val="Hyperlink"/>
            <w:noProof/>
          </w:rPr>
          <w:fldChar w:fldCharType="end"/>
        </w:r>
      </w:ins>
    </w:p>
    <w:p w14:paraId="28E9B1AD" w14:textId="5C574413" w:rsidR="00A262DF" w:rsidRDefault="00A262DF">
      <w:pPr>
        <w:pStyle w:val="TableofFigures"/>
        <w:tabs>
          <w:tab w:val="right" w:leader="dot" w:pos="8494"/>
        </w:tabs>
        <w:rPr>
          <w:ins w:id="787" w:author="ilham.nur@office.ui.ac.id" w:date="2023-03-05T21:23:00Z"/>
          <w:rFonts w:asciiTheme="minorHAnsi" w:eastAsiaTheme="minorEastAsia" w:hAnsiTheme="minorHAnsi"/>
          <w:noProof/>
          <w:sz w:val="22"/>
        </w:rPr>
      </w:pPr>
      <w:ins w:id="788" w:author="ilham.nur@office.ui.ac.id" w:date="2023-03-05T21:23:00Z">
        <w:r w:rsidRPr="00706679">
          <w:rPr>
            <w:rStyle w:val="Hyperlink"/>
            <w:noProof/>
          </w:rPr>
          <w:fldChar w:fldCharType="begin"/>
        </w:r>
        <w:r w:rsidRPr="00706679">
          <w:rPr>
            <w:rStyle w:val="Hyperlink"/>
            <w:noProof/>
          </w:rPr>
          <w:instrText xml:space="preserve"> </w:instrText>
        </w:r>
        <w:r>
          <w:rPr>
            <w:noProof/>
          </w:rPr>
          <w:instrText>HYPERLINK \l "_Toc128944231"</w:instrText>
        </w:r>
        <w:r w:rsidRPr="00706679">
          <w:rPr>
            <w:rStyle w:val="Hyperlink"/>
            <w:noProof/>
          </w:rPr>
          <w:instrText xml:space="preserve"> </w:instrText>
        </w:r>
        <w:r w:rsidRPr="00706679">
          <w:rPr>
            <w:rStyle w:val="Hyperlink"/>
            <w:noProof/>
          </w:rPr>
        </w:r>
        <w:r w:rsidRPr="00706679">
          <w:rPr>
            <w:rStyle w:val="Hyperlink"/>
            <w:noProof/>
          </w:rPr>
          <w:fldChar w:fldCharType="separate"/>
        </w:r>
        <w:r w:rsidRPr="00706679">
          <w:rPr>
            <w:rStyle w:val="Hyperlink"/>
            <w:noProof/>
          </w:rPr>
          <w:t>Gambar 1.3 Diagram Pareto yang menggambarkan kendala keterlambatan proyek PT Pembayaran Digital Indonesia</w:t>
        </w:r>
        <w:r>
          <w:rPr>
            <w:noProof/>
            <w:webHidden/>
          </w:rPr>
          <w:tab/>
        </w:r>
        <w:r>
          <w:rPr>
            <w:noProof/>
            <w:webHidden/>
          </w:rPr>
          <w:fldChar w:fldCharType="begin"/>
        </w:r>
        <w:r>
          <w:rPr>
            <w:noProof/>
            <w:webHidden/>
          </w:rPr>
          <w:instrText xml:space="preserve"> PAGEREF _Toc128944231 \h </w:instrText>
        </w:r>
      </w:ins>
      <w:r>
        <w:rPr>
          <w:noProof/>
          <w:webHidden/>
        </w:rPr>
      </w:r>
      <w:r>
        <w:rPr>
          <w:noProof/>
          <w:webHidden/>
        </w:rPr>
        <w:fldChar w:fldCharType="separate"/>
      </w:r>
      <w:ins w:id="789" w:author="ilham.nur@office.ui.ac.id" w:date="2023-03-05T21:23:00Z">
        <w:r>
          <w:rPr>
            <w:noProof/>
            <w:webHidden/>
          </w:rPr>
          <w:t>5</w:t>
        </w:r>
        <w:r>
          <w:rPr>
            <w:noProof/>
            <w:webHidden/>
          </w:rPr>
          <w:fldChar w:fldCharType="end"/>
        </w:r>
        <w:r w:rsidRPr="00706679">
          <w:rPr>
            <w:rStyle w:val="Hyperlink"/>
            <w:noProof/>
          </w:rPr>
          <w:fldChar w:fldCharType="end"/>
        </w:r>
      </w:ins>
    </w:p>
    <w:p w14:paraId="285205AD" w14:textId="311403E2" w:rsidR="00A262DF" w:rsidRDefault="00A262DF">
      <w:pPr>
        <w:pStyle w:val="TableofFigures"/>
        <w:tabs>
          <w:tab w:val="right" w:leader="dot" w:pos="8494"/>
        </w:tabs>
        <w:rPr>
          <w:ins w:id="790" w:author="ilham.nur@office.ui.ac.id" w:date="2023-03-05T21:23:00Z"/>
          <w:rFonts w:asciiTheme="minorHAnsi" w:eastAsiaTheme="minorEastAsia" w:hAnsiTheme="minorHAnsi"/>
          <w:noProof/>
          <w:sz w:val="22"/>
        </w:rPr>
      </w:pPr>
      <w:ins w:id="791" w:author="ilham.nur@office.ui.ac.id" w:date="2023-03-05T21:23:00Z">
        <w:r w:rsidRPr="00706679">
          <w:rPr>
            <w:rStyle w:val="Hyperlink"/>
            <w:noProof/>
          </w:rPr>
          <w:fldChar w:fldCharType="begin"/>
        </w:r>
        <w:r w:rsidRPr="00706679">
          <w:rPr>
            <w:rStyle w:val="Hyperlink"/>
            <w:noProof/>
          </w:rPr>
          <w:instrText xml:space="preserve"> </w:instrText>
        </w:r>
        <w:r>
          <w:rPr>
            <w:noProof/>
          </w:rPr>
          <w:instrText>HYPERLINK \l "_Toc128944232"</w:instrText>
        </w:r>
        <w:r w:rsidRPr="00706679">
          <w:rPr>
            <w:rStyle w:val="Hyperlink"/>
            <w:noProof/>
          </w:rPr>
          <w:instrText xml:space="preserve"> </w:instrText>
        </w:r>
        <w:r w:rsidRPr="00706679">
          <w:rPr>
            <w:rStyle w:val="Hyperlink"/>
            <w:noProof/>
          </w:rPr>
        </w:r>
        <w:r w:rsidRPr="00706679">
          <w:rPr>
            <w:rStyle w:val="Hyperlink"/>
            <w:noProof/>
          </w:rPr>
          <w:fldChar w:fldCharType="separate"/>
        </w:r>
        <w:r w:rsidRPr="00706679">
          <w:rPr>
            <w:rStyle w:val="Hyperlink"/>
            <w:noProof/>
          </w:rPr>
          <w:t>Gambar 1.4 Performa waktu penyelesaian proyek pada PT.X yang mengalami keterlambatan di tahun 2021</w:t>
        </w:r>
        <w:r>
          <w:rPr>
            <w:noProof/>
            <w:webHidden/>
          </w:rPr>
          <w:tab/>
        </w:r>
        <w:r>
          <w:rPr>
            <w:noProof/>
            <w:webHidden/>
          </w:rPr>
          <w:fldChar w:fldCharType="begin"/>
        </w:r>
        <w:r>
          <w:rPr>
            <w:noProof/>
            <w:webHidden/>
          </w:rPr>
          <w:instrText xml:space="preserve"> PAGEREF _Toc128944232 \h </w:instrText>
        </w:r>
      </w:ins>
      <w:r>
        <w:rPr>
          <w:noProof/>
          <w:webHidden/>
        </w:rPr>
      </w:r>
      <w:r>
        <w:rPr>
          <w:noProof/>
          <w:webHidden/>
        </w:rPr>
        <w:fldChar w:fldCharType="separate"/>
      </w:r>
      <w:ins w:id="792" w:author="ilham.nur@office.ui.ac.id" w:date="2023-03-05T21:23:00Z">
        <w:r>
          <w:rPr>
            <w:noProof/>
            <w:webHidden/>
          </w:rPr>
          <w:t>6</w:t>
        </w:r>
        <w:r>
          <w:rPr>
            <w:noProof/>
            <w:webHidden/>
          </w:rPr>
          <w:fldChar w:fldCharType="end"/>
        </w:r>
        <w:r w:rsidRPr="00706679">
          <w:rPr>
            <w:rStyle w:val="Hyperlink"/>
            <w:noProof/>
          </w:rPr>
          <w:fldChar w:fldCharType="end"/>
        </w:r>
      </w:ins>
    </w:p>
    <w:p w14:paraId="6DB090CA" w14:textId="63A348F5" w:rsidR="00A262DF" w:rsidRDefault="00A262DF">
      <w:pPr>
        <w:pStyle w:val="TableofFigures"/>
        <w:tabs>
          <w:tab w:val="right" w:leader="dot" w:pos="8494"/>
        </w:tabs>
        <w:rPr>
          <w:ins w:id="793" w:author="ilham.nur@office.ui.ac.id" w:date="2023-03-05T21:23:00Z"/>
          <w:rFonts w:asciiTheme="minorHAnsi" w:eastAsiaTheme="minorEastAsia" w:hAnsiTheme="minorHAnsi"/>
          <w:noProof/>
          <w:sz w:val="22"/>
        </w:rPr>
      </w:pPr>
      <w:ins w:id="794" w:author="ilham.nur@office.ui.ac.id" w:date="2023-03-05T21:23:00Z">
        <w:r w:rsidRPr="00706679">
          <w:rPr>
            <w:rStyle w:val="Hyperlink"/>
            <w:noProof/>
          </w:rPr>
          <w:fldChar w:fldCharType="begin"/>
        </w:r>
        <w:r w:rsidRPr="00706679">
          <w:rPr>
            <w:rStyle w:val="Hyperlink"/>
            <w:noProof/>
          </w:rPr>
          <w:instrText xml:space="preserve"> </w:instrText>
        </w:r>
        <w:r>
          <w:rPr>
            <w:noProof/>
          </w:rPr>
          <w:instrText>HYPERLINK \l "_Toc128944233"</w:instrText>
        </w:r>
        <w:r w:rsidRPr="00706679">
          <w:rPr>
            <w:rStyle w:val="Hyperlink"/>
            <w:noProof/>
          </w:rPr>
          <w:instrText xml:space="preserve"> </w:instrText>
        </w:r>
        <w:r w:rsidRPr="00706679">
          <w:rPr>
            <w:rStyle w:val="Hyperlink"/>
            <w:noProof/>
          </w:rPr>
        </w:r>
        <w:r w:rsidRPr="00706679">
          <w:rPr>
            <w:rStyle w:val="Hyperlink"/>
            <w:noProof/>
          </w:rPr>
          <w:fldChar w:fldCharType="separate"/>
        </w:r>
        <w:r w:rsidRPr="00706679">
          <w:rPr>
            <w:rStyle w:val="Hyperlink"/>
            <w:noProof/>
          </w:rPr>
          <w:t>Gambar 1.5 Ringkasan Metodologi Penelitian</w:t>
        </w:r>
        <w:r>
          <w:rPr>
            <w:noProof/>
            <w:webHidden/>
          </w:rPr>
          <w:tab/>
        </w:r>
        <w:r>
          <w:rPr>
            <w:noProof/>
            <w:webHidden/>
          </w:rPr>
          <w:fldChar w:fldCharType="begin"/>
        </w:r>
        <w:r>
          <w:rPr>
            <w:noProof/>
            <w:webHidden/>
          </w:rPr>
          <w:instrText xml:space="preserve"> PAGEREF _Toc128944233 \h </w:instrText>
        </w:r>
      </w:ins>
      <w:r>
        <w:rPr>
          <w:noProof/>
          <w:webHidden/>
        </w:rPr>
      </w:r>
      <w:r>
        <w:rPr>
          <w:noProof/>
          <w:webHidden/>
        </w:rPr>
        <w:fldChar w:fldCharType="separate"/>
      </w:r>
      <w:ins w:id="795" w:author="ilham.nur@office.ui.ac.id" w:date="2023-03-05T21:23:00Z">
        <w:r>
          <w:rPr>
            <w:noProof/>
            <w:webHidden/>
          </w:rPr>
          <w:t>18</w:t>
        </w:r>
        <w:r>
          <w:rPr>
            <w:noProof/>
            <w:webHidden/>
          </w:rPr>
          <w:fldChar w:fldCharType="end"/>
        </w:r>
        <w:r w:rsidRPr="00706679">
          <w:rPr>
            <w:rStyle w:val="Hyperlink"/>
            <w:noProof/>
          </w:rPr>
          <w:fldChar w:fldCharType="end"/>
        </w:r>
      </w:ins>
    </w:p>
    <w:p w14:paraId="29AF9882" w14:textId="552436B2" w:rsidR="00A262DF" w:rsidRDefault="00A262DF">
      <w:pPr>
        <w:pStyle w:val="TableofFigures"/>
        <w:tabs>
          <w:tab w:val="right" w:leader="dot" w:pos="8494"/>
        </w:tabs>
        <w:rPr>
          <w:ins w:id="796" w:author="ilham.nur@office.ui.ac.id" w:date="2023-03-05T21:23:00Z"/>
          <w:rFonts w:asciiTheme="minorHAnsi" w:eastAsiaTheme="minorEastAsia" w:hAnsiTheme="minorHAnsi"/>
          <w:noProof/>
          <w:sz w:val="22"/>
        </w:rPr>
      </w:pPr>
      <w:ins w:id="797" w:author="ilham.nur@office.ui.ac.id" w:date="2023-03-05T21:23:00Z">
        <w:r w:rsidRPr="00706679">
          <w:rPr>
            <w:rStyle w:val="Hyperlink"/>
            <w:noProof/>
          </w:rPr>
          <w:fldChar w:fldCharType="begin"/>
        </w:r>
        <w:r w:rsidRPr="00706679">
          <w:rPr>
            <w:rStyle w:val="Hyperlink"/>
            <w:noProof/>
          </w:rPr>
          <w:instrText xml:space="preserve"> </w:instrText>
        </w:r>
        <w:r>
          <w:rPr>
            <w:noProof/>
          </w:rPr>
          <w:instrText>HYPERLINK \l "_Toc128944234"</w:instrText>
        </w:r>
        <w:r w:rsidRPr="00706679">
          <w:rPr>
            <w:rStyle w:val="Hyperlink"/>
            <w:noProof/>
          </w:rPr>
          <w:instrText xml:space="preserve"> </w:instrText>
        </w:r>
        <w:r w:rsidRPr="00706679">
          <w:rPr>
            <w:rStyle w:val="Hyperlink"/>
            <w:noProof/>
          </w:rPr>
        </w:r>
        <w:r w:rsidRPr="00706679">
          <w:rPr>
            <w:rStyle w:val="Hyperlink"/>
            <w:noProof/>
          </w:rPr>
          <w:fldChar w:fldCharType="separate"/>
        </w:r>
        <w:r w:rsidRPr="00706679">
          <w:rPr>
            <w:rStyle w:val="Hyperlink"/>
            <w:noProof/>
          </w:rPr>
          <w:t>Gambar 2.1 Hubungan kompleksitas proyek dengan bantuan fleksibilitas manajemen proyek dengan hasil akhir proyek</w:t>
        </w:r>
        <w:r>
          <w:rPr>
            <w:noProof/>
            <w:webHidden/>
          </w:rPr>
          <w:tab/>
        </w:r>
        <w:r>
          <w:rPr>
            <w:noProof/>
            <w:webHidden/>
          </w:rPr>
          <w:fldChar w:fldCharType="begin"/>
        </w:r>
        <w:r>
          <w:rPr>
            <w:noProof/>
            <w:webHidden/>
          </w:rPr>
          <w:instrText xml:space="preserve"> PAGEREF _Toc128944234 \h </w:instrText>
        </w:r>
      </w:ins>
      <w:r>
        <w:rPr>
          <w:noProof/>
          <w:webHidden/>
        </w:rPr>
      </w:r>
      <w:r>
        <w:rPr>
          <w:noProof/>
          <w:webHidden/>
        </w:rPr>
        <w:fldChar w:fldCharType="separate"/>
      </w:r>
      <w:ins w:id="798" w:author="ilham.nur@office.ui.ac.id" w:date="2023-03-05T21:23:00Z">
        <w:r>
          <w:rPr>
            <w:noProof/>
            <w:webHidden/>
          </w:rPr>
          <w:t>23</w:t>
        </w:r>
        <w:r>
          <w:rPr>
            <w:noProof/>
            <w:webHidden/>
          </w:rPr>
          <w:fldChar w:fldCharType="end"/>
        </w:r>
        <w:r w:rsidRPr="00706679">
          <w:rPr>
            <w:rStyle w:val="Hyperlink"/>
            <w:noProof/>
          </w:rPr>
          <w:fldChar w:fldCharType="end"/>
        </w:r>
      </w:ins>
    </w:p>
    <w:p w14:paraId="507A8845" w14:textId="5E561735" w:rsidR="00A262DF" w:rsidRDefault="00A262DF">
      <w:pPr>
        <w:pStyle w:val="TableofFigures"/>
        <w:tabs>
          <w:tab w:val="right" w:leader="dot" w:pos="8494"/>
        </w:tabs>
        <w:rPr>
          <w:ins w:id="799" w:author="ilham.nur@office.ui.ac.id" w:date="2023-03-05T21:23:00Z"/>
          <w:rFonts w:asciiTheme="minorHAnsi" w:eastAsiaTheme="minorEastAsia" w:hAnsiTheme="minorHAnsi"/>
          <w:noProof/>
          <w:sz w:val="22"/>
        </w:rPr>
      </w:pPr>
      <w:ins w:id="800" w:author="ilham.nur@office.ui.ac.id" w:date="2023-03-05T21:23:00Z">
        <w:r w:rsidRPr="00706679">
          <w:rPr>
            <w:rStyle w:val="Hyperlink"/>
            <w:noProof/>
          </w:rPr>
          <w:fldChar w:fldCharType="begin"/>
        </w:r>
        <w:r w:rsidRPr="00706679">
          <w:rPr>
            <w:rStyle w:val="Hyperlink"/>
            <w:noProof/>
          </w:rPr>
          <w:instrText xml:space="preserve"> </w:instrText>
        </w:r>
        <w:r>
          <w:rPr>
            <w:noProof/>
          </w:rPr>
          <w:instrText>HYPERLINK \l "_Toc128944235"</w:instrText>
        </w:r>
        <w:r w:rsidRPr="00706679">
          <w:rPr>
            <w:rStyle w:val="Hyperlink"/>
            <w:noProof/>
          </w:rPr>
          <w:instrText xml:space="preserve"> </w:instrText>
        </w:r>
        <w:r w:rsidRPr="00706679">
          <w:rPr>
            <w:rStyle w:val="Hyperlink"/>
            <w:noProof/>
          </w:rPr>
        </w:r>
        <w:r w:rsidRPr="00706679">
          <w:rPr>
            <w:rStyle w:val="Hyperlink"/>
            <w:noProof/>
          </w:rPr>
          <w:fldChar w:fldCharType="separate"/>
        </w:r>
        <w:r w:rsidRPr="00706679">
          <w:rPr>
            <w:rStyle w:val="Hyperlink"/>
            <w:noProof/>
          </w:rPr>
          <w:t xml:space="preserve">Gambar 2.2 Aspek dan komponen penyusun </w:t>
        </w:r>
        <w:r w:rsidRPr="00706679">
          <w:rPr>
            <w:rStyle w:val="Hyperlink"/>
            <w:i/>
            <w:noProof/>
          </w:rPr>
          <w:t>Gartner Framework</w:t>
        </w:r>
        <w:r>
          <w:rPr>
            <w:noProof/>
            <w:webHidden/>
          </w:rPr>
          <w:tab/>
        </w:r>
        <w:r>
          <w:rPr>
            <w:noProof/>
            <w:webHidden/>
          </w:rPr>
          <w:fldChar w:fldCharType="begin"/>
        </w:r>
        <w:r>
          <w:rPr>
            <w:noProof/>
            <w:webHidden/>
          </w:rPr>
          <w:instrText xml:space="preserve"> PAGEREF _Toc128944235 \h </w:instrText>
        </w:r>
      </w:ins>
      <w:r>
        <w:rPr>
          <w:noProof/>
          <w:webHidden/>
        </w:rPr>
      </w:r>
      <w:r>
        <w:rPr>
          <w:noProof/>
          <w:webHidden/>
        </w:rPr>
        <w:fldChar w:fldCharType="separate"/>
      </w:r>
      <w:ins w:id="801" w:author="ilham.nur@office.ui.ac.id" w:date="2023-03-05T21:23:00Z">
        <w:r>
          <w:rPr>
            <w:noProof/>
            <w:webHidden/>
          </w:rPr>
          <w:t>31</w:t>
        </w:r>
        <w:r>
          <w:rPr>
            <w:noProof/>
            <w:webHidden/>
          </w:rPr>
          <w:fldChar w:fldCharType="end"/>
        </w:r>
        <w:r w:rsidRPr="00706679">
          <w:rPr>
            <w:rStyle w:val="Hyperlink"/>
            <w:noProof/>
          </w:rPr>
          <w:fldChar w:fldCharType="end"/>
        </w:r>
      </w:ins>
    </w:p>
    <w:p w14:paraId="07CA9F21" w14:textId="3B2B44EB" w:rsidR="00A262DF" w:rsidRDefault="00A262DF">
      <w:pPr>
        <w:pStyle w:val="TableofFigures"/>
        <w:tabs>
          <w:tab w:val="right" w:leader="dot" w:pos="8494"/>
        </w:tabs>
        <w:rPr>
          <w:ins w:id="802" w:author="ilham.nur@office.ui.ac.id" w:date="2023-03-05T21:23:00Z"/>
          <w:rFonts w:asciiTheme="minorHAnsi" w:eastAsiaTheme="minorEastAsia" w:hAnsiTheme="minorHAnsi"/>
          <w:noProof/>
          <w:sz w:val="22"/>
        </w:rPr>
      </w:pPr>
      <w:ins w:id="803" w:author="ilham.nur@office.ui.ac.id" w:date="2023-03-05T21:23:00Z">
        <w:r w:rsidRPr="00706679">
          <w:rPr>
            <w:rStyle w:val="Hyperlink"/>
            <w:noProof/>
          </w:rPr>
          <w:fldChar w:fldCharType="begin"/>
        </w:r>
        <w:r w:rsidRPr="00706679">
          <w:rPr>
            <w:rStyle w:val="Hyperlink"/>
            <w:noProof/>
          </w:rPr>
          <w:instrText xml:space="preserve"> </w:instrText>
        </w:r>
        <w:r>
          <w:rPr>
            <w:noProof/>
          </w:rPr>
          <w:instrText>HYPERLINK \l "_Toc128944236"</w:instrText>
        </w:r>
        <w:r w:rsidRPr="00706679">
          <w:rPr>
            <w:rStyle w:val="Hyperlink"/>
            <w:noProof/>
          </w:rPr>
          <w:instrText xml:space="preserve"> </w:instrText>
        </w:r>
        <w:r w:rsidRPr="00706679">
          <w:rPr>
            <w:rStyle w:val="Hyperlink"/>
            <w:noProof/>
          </w:rPr>
        </w:r>
        <w:r w:rsidRPr="00706679">
          <w:rPr>
            <w:rStyle w:val="Hyperlink"/>
            <w:noProof/>
          </w:rPr>
          <w:fldChar w:fldCharType="separate"/>
        </w:r>
        <w:r w:rsidRPr="00706679">
          <w:rPr>
            <w:rStyle w:val="Hyperlink"/>
            <w:noProof/>
          </w:rPr>
          <w:t>Gambar 2.3 Pembagian MCDM berdasarkan data, kriteria yang digunakan, dan jumlah hasil yang dikeluarkan</w:t>
        </w:r>
        <w:r>
          <w:rPr>
            <w:noProof/>
            <w:webHidden/>
          </w:rPr>
          <w:tab/>
        </w:r>
        <w:r>
          <w:rPr>
            <w:noProof/>
            <w:webHidden/>
          </w:rPr>
          <w:fldChar w:fldCharType="begin"/>
        </w:r>
        <w:r>
          <w:rPr>
            <w:noProof/>
            <w:webHidden/>
          </w:rPr>
          <w:instrText xml:space="preserve"> PAGEREF _Toc128944236 \h </w:instrText>
        </w:r>
      </w:ins>
      <w:r>
        <w:rPr>
          <w:noProof/>
          <w:webHidden/>
        </w:rPr>
      </w:r>
      <w:r>
        <w:rPr>
          <w:noProof/>
          <w:webHidden/>
        </w:rPr>
        <w:fldChar w:fldCharType="separate"/>
      </w:r>
      <w:ins w:id="804" w:author="ilham.nur@office.ui.ac.id" w:date="2023-03-05T21:23:00Z">
        <w:r>
          <w:rPr>
            <w:noProof/>
            <w:webHidden/>
          </w:rPr>
          <w:t>36</w:t>
        </w:r>
        <w:r>
          <w:rPr>
            <w:noProof/>
            <w:webHidden/>
          </w:rPr>
          <w:fldChar w:fldCharType="end"/>
        </w:r>
        <w:r w:rsidRPr="00706679">
          <w:rPr>
            <w:rStyle w:val="Hyperlink"/>
            <w:noProof/>
          </w:rPr>
          <w:fldChar w:fldCharType="end"/>
        </w:r>
      </w:ins>
    </w:p>
    <w:p w14:paraId="03476339" w14:textId="4B004128" w:rsidR="00A262DF" w:rsidRDefault="00A262DF">
      <w:pPr>
        <w:pStyle w:val="TableofFigures"/>
        <w:tabs>
          <w:tab w:val="right" w:leader="dot" w:pos="8494"/>
        </w:tabs>
        <w:rPr>
          <w:ins w:id="805" w:author="ilham.nur@office.ui.ac.id" w:date="2023-03-05T21:23:00Z"/>
          <w:rFonts w:asciiTheme="minorHAnsi" w:eastAsiaTheme="minorEastAsia" w:hAnsiTheme="minorHAnsi"/>
          <w:noProof/>
          <w:sz w:val="22"/>
        </w:rPr>
      </w:pPr>
      <w:ins w:id="806" w:author="ilham.nur@office.ui.ac.id" w:date="2023-03-05T21:23:00Z">
        <w:r w:rsidRPr="00706679">
          <w:rPr>
            <w:rStyle w:val="Hyperlink"/>
            <w:noProof/>
          </w:rPr>
          <w:fldChar w:fldCharType="begin"/>
        </w:r>
        <w:r w:rsidRPr="00706679">
          <w:rPr>
            <w:rStyle w:val="Hyperlink"/>
            <w:noProof/>
          </w:rPr>
          <w:instrText xml:space="preserve"> </w:instrText>
        </w:r>
        <w:r>
          <w:rPr>
            <w:noProof/>
          </w:rPr>
          <w:instrText>HYPERLINK \l "_Toc128944237"</w:instrText>
        </w:r>
        <w:r w:rsidRPr="00706679">
          <w:rPr>
            <w:rStyle w:val="Hyperlink"/>
            <w:noProof/>
          </w:rPr>
          <w:instrText xml:space="preserve"> </w:instrText>
        </w:r>
        <w:r w:rsidRPr="00706679">
          <w:rPr>
            <w:rStyle w:val="Hyperlink"/>
            <w:noProof/>
          </w:rPr>
        </w:r>
        <w:r w:rsidRPr="00706679">
          <w:rPr>
            <w:rStyle w:val="Hyperlink"/>
            <w:noProof/>
          </w:rPr>
          <w:fldChar w:fldCharType="separate"/>
        </w:r>
        <w:r w:rsidRPr="00706679">
          <w:rPr>
            <w:rStyle w:val="Hyperlink"/>
            <w:noProof/>
          </w:rPr>
          <w:t>Gambar 2.4 Kombinasi MCDM untuk membentuk sebuah MCDM yang bersifat hybrid</w:t>
        </w:r>
        <w:r>
          <w:rPr>
            <w:noProof/>
            <w:webHidden/>
          </w:rPr>
          <w:tab/>
        </w:r>
        <w:r>
          <w:rPr>
            <w:noProof/>
            <w:webHidden/>
          </w:rPr>
          <w:fldChar w:fldCharType="begin"/>
        </w:r>
        <w:r>
          <w:rPr>
            <w:noProof/>
            <w:webHidden/>
          </w:rPr>
          <w:instrText xml:space="preserve"> PAGEREF _Toc128944237 \h </w:instrText>
        </w:r>
      </w:ins>
      <w:r>
        <w:rPr>
          <w:noProof/>
          <w:webHidden/>
        </w:rPr>
      </w:r>
      <w:r>
        <w:rPr>
          <w:noProof/>
          <w:webHidden/>
        </w:rPr>
        <w:fldChar w:fldCharType="separate"/>
      </w:r>
      <w:ins w:id="807" w:author="ilham.nur@office.ui.ac.id" w:date="2023-03-05T21:23:00Z">
        <w:r>
          <w:rPr>
            <w:noProof/>
            <w:webHidden/>
          </w:rPr>
          <w:t>38</w:t>
        </w:r>
        <w:r>
          <w:rPr>
            <w:noProof/>
            <w:webHidden/>
          </w:rPr>
          <w:fldChar w:fldCharType="end"/>
        </w:r>
        <w:r w:rsidRPr="00706679">
          <w:rPr>
            <w:rStyle w:val="Hyperlink"/>
            <w:noProof/>
          </w:rPr>
          <w:fldChar w:fldCharType="end"/>
        </w:r>
      </w:ins>
    </w:p>
    <w:p w14:paraId="64B637F4" w14:textId="7C6144DD" w:rsidR="00A262DF" w:rsidRDefault="00A262DF">
      <w:pPr>
        <w:pStyle w:val="TableofFigures"/>
        <w:tabs>
          <w:tab w:val="right" w:leader="dot" w:pos="8494"/>
        </w:tabs>
        <w:rPr>
          <w:ins w:id="808" w:author="ilham.nur@office.ui.ac.id" w:date="2023-03-05T21:23:00Z"/>
          <w:rFonts w:asciiTheme="minorHAnsi" w:eastAsiaTheme="minorEastAsia" w:hAnsiTheme="minorHAnsi"/>
          <w:noProof/>
          <w:sz w:val="22"/>
        </w:rPr>
      </w:pPr>
      <w:ins w:id="809" w:author="ilham.nur@office.ui.ac.id" w:date="2023-03-05T21:23:00Z">
        <w:r w:rsidRPr="00706679">
          <w:rPr>
            <w:rStyle w:val="Hyperlink"/>
            <w:noProof/>
          </w:rPr>
          <w:fldChar w:fldCharType="begin"/>
        </w:r>
        <w:r w:rsidRPr="00706679">
          <w:rPr>
            <w:rStyle w:val="Hyperlink"/>
            <w:noProof/>
          </w:rPr>
          <w:instrText xml:space="preserve"> </w:instrText>
        </w:r>
        <w:r>
          <w:rPr>
            <w:noProof/>
          </w:rPr>
          <w:instrText>HYPERLINK \l "_Toc128944238"</w:instrText>
        </w:r>
        <w:r w:rsidRPr="00706679">
          <w:rPr>
            <w:rStyle w:val="Hyperlink"/>
            <w:noProof/>
          </w:rPr>
          <w:instrText xml:space="preserve"> </w:instrText>
        </w:r>
        <w:r w:rsidRPr="00706679">
          <w:rPr>
            <w:rStyle w:val="Hyperlink"/>
            <w:noProof/>
          </w:rPr>
        </w:r>
        <w:r w:rsidRPr="00706679">
          <w:rPr>
            <w:rStyle w:val="Hyperlink"/>
            <w:noProof/>
          </w:rPr>
          <w:fldChar w:fldCharType="separate"/>
        </w:r>
        <w:r w:rsidRPr="00706679">
          <w:rPr>
            <w:rStyle w:val="Hyperlink"/>
            <w:noProof/>
          </w:rPr>
          <w:t>Gambar 2.5 Koneksi hirarki pada teknik penentuan keputusan menggunakan ANP</w:t>
        </w:r>
        <w:r>
          <w:rPr>
            <w:noProof/>
            <w:webHidden/>
          </w:rPr>
          <w:tab/>
        </w:r>
        <w:r>
          <w:rPr>
            <w:noProof/>
            <w:webHidden/>
          </w:rPr>
          <w:fldChar w:fldCharType="begin"/>
        </w:r>
        <w:r>
          <w:rPr>
            <w:noProof/>
            <w:webHidden/>
          </w:rPr>
          <w:instrText xml:space="preserve"> PAGEREF _Toc128944238 \h </w:instrText>
        </w:r>
      </w:ins>
      <w:r>
        <w:rPr>
          <w:noProof/>
          <w:webHidden/>
        </w:rPr>
      </w:r>
      <w:r>
        <w:rPr>
          <w:noProof/>
          <w:webHidden/>
        </w:rPr>
        <w:fldChar w:fldCharType="separate"/>
      </w:r>
      <w:ins w:id="810" w:author="ilham.nur@office.ui.ac.id" w:date="2023-03-05T21:23:00Z">
        <w:r>
          <w:rPr>
            <w:noProof/>
            <w:webHidden/>
          </w:rPr>
          <w:t>40</w:t>
        </w:r>
        <w:r>
          <w:rPr>
            <w:noProof/>
            <w:webHidden/>
          </w:rPr>
          <w:fldChar w:fldCharType="end"/>
        </w:r>
        <w:r w:rsidRPr="00706679">
          <w:rPr>
            <w:rStyle w:val="Hyperlink"/>
            <w:noProof/>
          </w:rPr>
          <w:fldChar w:fldCharType="end"/>
        </w:r>
      </w:ins>
    </w:p>
    <w:p w14:paraId="3D8D78F7" w14:textId="6EC7A7BD" w:rsidR="00A262DF" w:rsidRDefault="00A262DF">
      <w:pPr>
        <w:pStyle w:val="TableofFigures"/>
        <w:tabs>
          <w:tab w:val="right" w:leader="dot" w:pos="8494"/>
        </w:tabs>
        <w:rPr>
          <w:ins w:id="811" w:author="ilham.nur@office.ui.ac.id" w:date="2023-03-05T21:23:00Z"/>
          <w:rFonts w:asciiTheme="minorHAnsi" w:eastAsiaTheme="minorEastAsia" w:hAnsiTheme="minorHAnsi"/>
          <w:noProof/>
          <w:sz w:val="22"/>
        </w:rPr>
      </w:pPr>
      <w:ins w:id="812" w:author="ilham.nur@office.ui.ac.id" w:date="2023-03-05T21:23:00Z">
        <w:r w:rsidRPr="00706679">
          <w:rPr>
            <w:rStyle w:val="Hyperlink"/>
            <w:noProof/>
          </w:rPr>
          <w:fldChar w:fldCharType="begin"/>
        </w:r>
        <w:r w:rsidRPr="00706679">
          <w:rPr>
            <w:rStyle w:val="Hyperlink"/>
            <w:noProof/>
          </w:rPr>
          <w:instrText xml:space="preserve"> </w:instrText>
        </w:r>
        <w:r>
          <w:rPr>
            <w:noProof/>
          </w:rPr>
          <w:instrText>HYPERLINK \l "_Toc128944239"</w:instrText>
        </w:r>
        <w:r w:rsidRPr="00706679">
          <w:rPr>
            <w:rStyle w:val="Hyperlink"/>
            <w:noProof/>
          </w:rPr>
          <w:instrText xml:space="preserve"> </w:instrText>
        </w:r>
        <w:r w:rsidRPr="00706679">
          <w:rPr>
            <w:rStyle w:val="Hyperlink"/>
            <w:noProof/>
          </w:rPr>
        </w:r>
        <w:r w:rsidRPr="00706679">
          <w:rPr>
            <w:rStyle w:val="Hyperlink"/>
            <w:noProof/>
          </w:rPr>
          <w:fldChar w:fldCharType="separate"/>
        </w:r>
        <w:r w:rsidRPr="00706679">
          <w:rPr>
            <w:rStyle w:val="Hyperlink"/>
            <w:noProof/>
          </w:rPr>
          <w:t>Gambar 2.6 Tata cara MCDM menggunakan metode COPRAS</w:t>
        </w:r>
        <w:r>
          <w:rPr>
            <w:noProof/>
            <w:webHidden/>
          </w:rPr>
          <w:tab/>
        </w:r>
        <w:r>
          <w:rPr>
            <w:noProof/>
            <w:webHidden/>
          </w:rPr>
          <w:fldChar w:fldCharType="begin"/>
        </w:r>
        <w:r>
          <w:rPr>
            <w:noProof/>
            <w:webHidden/>
          </w:rPr>
          <w:instrText xml:space="preserve"> PAGEREF _Toc128944239 \h </w:instrText>
        </w:r>
      </w:ins>
      <w:r>
        <w:rPr>
          <w:noProof/>
          <w:webHidden/>
        </w:rPr>
      </w:r>
      <w:r>
        <w:rPr>
          <w:noProof/>
          <w:webHidden/>
        </w:rPr>
        <w:fldChar w:fldCharType="separate"/>
      </w:r>
      <w:ins w:id="813" w:author="ilham.nur@office.ui.ac.id" w:date="2023-03-05T21:23:00Z">
        <w:r>
          <w:rPr>
            <w:noProof/>
            <w:webHidden/>
          </w:rPr>
          <w:t>42</w:t>
        </w:r>
        <w:r>
          <w:rPr>
            <w:noProof/>
            <w:webHidden/>
          </w:rPr>
          <w:fldChar w:fldCharType="end"/>
        </w:r>
        <w:r w:rsidRPr="00706679">
          <w:rPr>
            <w:rStyle w:val="Hyperlink"/>
            <w:noProof/>
          </w:rPr>
          <w:fldChar w:fldCharType="end"/>
        </w:r>
      </w:ins>
    </w:p>
    <w:p w14:paraId="776666BB" w14:textId="4443193E" w:rsidR="00A262DF" w:rsidRDefault="00A262DF">
      <w:pPr>
        <w:pStyle w:val="TableofFigures"/>
        <w:tabs>
          <w:tab w:val="right" w:leader="dot" w:pos="8494"/>
        </w:tabs>
        <w:rPr>
          <w:ins w:id="814" w:author="ilham.nur@office.ui.ac.id" w:date="2023-03-05T21:23:00Z"/>
          <w:rFonts w:asciiTheme="minorHAnsi" w:eastAsiaTheme="minorEastAsia" w:hAnsiTheme="minorHAnsi"/>
          <w:noProof/>
          <w:sz w:val="22"/>
        </w:rPr>
      </w:pPr>
      <w:ins w:id="815" w:author="ilham.nur@office.ui.ac.id" w:date="2023-03-05T21:23:00Z">
        <w:r w:rsidRPr="00706679">
          <w:rPr>
            <w:rStyle w:val="Hyperlink"/>
            <w:noProof/>
          </w:rPr>
          <w:fldChar w:fldCharType="begin"/>
        </w:r>
        <w:r w:rsidRPr="00706679">
          <w:rPr>
            <w:rStyle w:val="Hyperlink"/>
            <w:noProof/>
          </w:rPr>
          <w:instrText xml:space="preserve"> </w:instrText>
        </w:r>
        <w:r>
          <w:rPr>
            <w:noProof/>
          </w:rPr>
          <w:instrText>HYPERLINK \l "_Toc128944240"</w:instrText>
        </w:r>
        <w:r w:rsidRPr="00706679">
          <w:rPr>
            <w:rStyle w:val="Hyperlink"/>
            <w:noProof/>
          </w:rPr>
          <w:instrText xml:space="preserve"> </w:instrText>
        </w:r>
        <w:r w:rsidRPr="00706679">
          <w:rPr>
            <w:rStyle w:val="Hyperlink"/>
            <w:noProof/>
          </w:rPr>
        </w:r>
        <w:r w:rsidRPr="00706679">
          <w:rPr>
            <w:rStyle w:val="Hyperlink"/>
            <w:noProof/>
          </w:rPr>
          <w:fldChar w:fldCharType="separate"/>
        </w:r>
        <w:r w:rsidRPr="00706679">
          <w:rPr>
            <w:rStyle w:val="Hyperlink"/>
            <w:noProof/>
          </w:rPr>
          <w:t>Gambar 2.7 Jenis kecerdasan buatan dan ML secara lingkup garis besar</w:t>
        </w:r>
        <w:r>
          <w:rPr>
            <w:noProof/>
            <w:webHidden/>
          </w:rPr>
          <w:tab/>
        </w:r>
        <w:r>
          <w:rPr>
            <w:noProof/>
            <w:webHidden/>
          </w:rPr>
          <w:fldChar w:fldCharType="begin"/>
        </w:r>
        <w:r>
          <w:rPr>
            <w:noProof/>
            <w:webHidden/>
          </w:rPr>
          <w:instrText xml:space="preserve"> PAGEREF _Toc128944240 \h </w:instrText>
        </w:r>
      </w:ins>
      <w:r>
        <w:rPr>
          <w:noProof/>
          <w:webHidden/>
        </w:rPr>
      </w:r>
      <w:r>
        <w:rPr>
          <w:noProof/>
          <w:webHidden/>
        </w:rPr>
        <w:fldChar w:fldCharType="separate"/>
      </w:r>
      <w:ins w:id="816" w:author="ilham.nur@office.ui.ac.id" w:date="2023-03-05T21:23:00Z">
        <w:r>
          <w:rPr>
            <w:noProof/>
            <w:webHidden/>
          </w:rPr>
          <w:t>43</w:t>
        </w:r>
        <w:r>
          <w:rPr>
            <w:noProof/>
            <w:webHidden/>
          </w:rPr>
          <w:fldChar w:fldCharType="end"/>
        </w:r>
        <w:r w:rsidRPr="00706679">
          <w:rPr>
            <w:rStyle w:val="Hyperlink"/>
            <w:noProof/>
          </w:rPr>
          <w:fldChar w:fldCharType="end"/>
        </w:r>
      </w:ins>
    </w:p>
    <w:p w14:paraId="2E800D52" w14:textId="41A79737" w:rsidR="00A262DF" w:rsidRDefault="00A262DF">
      <w:pPr>
        <w:pStyle w:val="TableofFigures"/>
        <w:tabs>
          <w:tab w:val="right" w:leader="dot" w:pos="8494"/>
        </w:tabs>
        <w:rPr>
          <w:ins w:id="817" w:author="ilham.nur@office.ui.ac.id" w:date="2023-03-05T21:23:00Z"/>
          <w:rFonts w:asciiTheme="minorHAnsi" w:eastAsiaTheme="minorEastAsia" w:hAnsiTheme="minorHAnsi"/>
          <w:noProof/>
          <w:sz w:val="22"/>
        </w:rPr>
      </w:pPr>
      <w:ins w:id="818" w:author="ilham.nur@office.ui.ac.id" w:date="2023-03-05T21:23:00Z">
        <w:r w:rsidRPr="00706679">
          <w:rPr>
            <w:rStyle w:val="Hyperlink"/>
            <w:noProof/>
          </w:rPr>
          <w:fldChar w:fldCharType="begin"/>
        </w:r>
        <w:r w:rsidRPr="00706679">
          <w:rPr>
            <w:rStyle w:val="Hyperlink"/>
            <w:noProof/>
          </w:rPr>
          <w:instrText xml:space="preserve"> </w:instrText>
        </w:r>
        <w:r>
          <w:rPr>
            <w:noProof/>
          </w:rPr>
          <w:instrText>HYPERLINK \l "_Toc128944241"</w:instrText>
        </w:r>
        <w:r w:rsidRPr="00706679">
          <w:rPr>
            <w:rStyle w:val="Hyperlink"/>
            <w:noProof/>
          </w:rPr>
          <w:instrText xml:space="preserve"> </w:instrText>
        </w:r>
        <w:r w:rsidRPr="00706679">
          <w:rPr>
            <w:rStyle w:val="Hyperlink"/>
            <w:noProof/>
          </w:rPr>
        </w:r>
        <w:r w:rsidRPr="00706679">
          <w:rPr>
            <w:rStyle w:val="Hyperlink"/>
            <w:noProof/>
          </w:rPr>
          <w:fldChar w:fldCharType="separate"/>
        </w:r>
        <w:r w:rsidRPr="00706679">
          <w:rPr>
            <w:rStyle w:val="Hyperlink"/>
            <w:noProof/>
          </w:rPr>
          <w:t xml:space="preserve">Gambar 2.8 Contoh Plot </w:t>
        </w:r>
        <w:r w:rsidRPr="00706679">
          <w:rPr>
            <w:rStyle w:val="Hyperlink"/>
            <w:i/>
            <w:noProof/>
          </w:rPr>
          <w:t xml:space="preserve">Support Vector </w:t>
        </w:r>
        <w:r w:rsidRPr="00706679">
          <w:rPr>
            <w:rStyle w:val="Hyperlink"/>
            <w:noProof/>
          </w:rPr>
          <w:t>dalam sebuah bidang SVM</w:t>
        </w:r>
        <w:r>
          <w:rPr>
            <w:noProof/>
            <w:webHidden/>
          </w:rPr>
          <w:tab/>
        </w:r>
        <w:r>
          <w:rPr>
            <w:noProof/>
            <w:webHidden/>
          </w:rPr>
          <w:fldChar w:fldCharType="begin"/>
        </w:r>
        <w:r>
          <w:rPr>
            <w:noProof/>
            <w:webHidden/>
          </w:rPr>
          <w:instrText xml:space="preserve"> PAGEREF _Toc128944241 \h </w:instrText>
        </w:r>
      </w:ins>
      <w:r>
        <w:rPr>
          <w:noProof/>
          <w:webHidden/>
        </w:rPr>
      </w:r>
      <w:r>
        <w:rPr>
          <w:noProof/>
          <w:webHidden/>
        </w:rPr>
        <w:fldChar w:fldCharType="separate"/>
      </w:r>
      <w:ins w:id="819" w:author="ilham.nur@office.ui.ac.id" w:date="2023-03-05T21:23:00Z">
        <w:r>
          <w:rPr>
            <w:noProof/>
            <w:webHidden/>
          </w:rPr>
          <w:t>45</w:t>
        </w:r>
        <w:r>
          <w:rPr>
            <w:noProof/>
            <w:webHidden/>
          </w:rPr>
          <w:fldChar w:fldCharType="end"/>
        </w:r>
        <w:r w:rsidRPr="00706679">
          <w:rPr>
            <w:rStyle w:val="Hyperlink"/>
            <w:noProof/>
          </w:rPr>
          <w:fldChar w:fldCharType="end"/>
        </w:r>
      </w:ins>
    </w:p>
    <w:p w14:paraId="018BC029" w14:textId="1130DDA6" w:rsidR="00A262DF" w:rsidRDefault="00A262DF">
      <w:pPr>
        <w:pStyle w:val="TableofFigures"/>
        <w:tabs>
          <w:tab w:val="right" w:leader="dot" w:pos="8494"/>
        </w:tabs>
        <w:rPr>
          <w:ins w:id="820" w:author="ilham.nur@office.ui.ac.id" w:date="2023-03-05T21:23:00Z"/>
          <w:rFonts w:asciiTheme="minorHAnsi" w:eastAsiaTheme="minorEastAsia" w:hAnsiTheme="minorHAnsi"/>
          <w:noProof/>
          <w:sz w:val="22"/>
        </w:rPr>
      </w:pPr>
      <w:ins w:id="821" w:author="ilham.nur@office.ui.ac.id" w:date="2023-03-05T21:23:00Z">
        <w:r w:rsidRPr="00706679">
          <w:rPr>
            <w:rStyle w:val="Hyperlink"/>
            <w:noProof/>
          </w:rPr>
          <w:fldChar w:fldCharType="begin"/>
        </w:r>
        <w:r w:rsidRPr="00706679">
          <w:rPr>
            <w:rStyle w:val="Hyperlink"/>
            <w:noProof/>
          </w:rPr>
          <w:instrText xml:space="preserve"> </w:instrText>
        </w:r>
        <w:r>
          <w:rPr>
            <w:noProof/>
          </w:rPr>
          <w:instrText>HYPERLINK \l "_Toc128944242"</w:instrText>
        </w:r>
        <w:r w:rsidRPr="00706679">
          <w:rPr>
            <w:rStyle w:val="Hyperlink"/>
            <w:noProof/>
          </w:rPr>
          <w:instrText xml:space="preserve"> </w:instrText>
        </w:r>
        <w:r w:rsidRPr="00706679">
          <w:rPr>
            <w:rStyle w:val="Hyperlink"/>
            <w:noProof/>
          </w:rPr>
        </w:r>
        <w:r w:rsidRPr="00706679">
          <w:rPr>
            <w:rStyle w:val="Hyperlink"/>
            <w:noProof/>
          </w:rPr>
          <w:fldChar w:fldCharType="separate"/>
        </w:r>
        <w:r w:rsidRPr="00706679">
          <w:rPr>
            <w:rStyle w:val="Hyperlink"/>
            <w:noProof/>
          </w:rPr>
          <w:t xml:space="preserve">Gambar 2.9 Ilustrasi struktur </w:t>
        </w:r>
        <w:r w:rsidRPr="00706679">
          <w:rPr>
            <w:rStyle w:val="Hyperlink"/>
            <w:i/>
            <w:noProof/>
          </w:rPr>
          <w:t>random forest</w:t>
        </w:r>
        <w:r w:rsidRPr="00706679">
          <w:rPr>
            <w:rStyle w:val="Hyperlink"/>
            <w:noProof/>
          </w:rPr>
          <w:t xml:space="preserve"> dalam menyelesaikan permasalahan</w:t>
        </w:r>
        <w:r>
          <w:rPr>
            <w:noProof/>
            <w:webHidden/>
          </w:rPr>
          <w:tab/>
        </w:r>
        <w:r>
          <w:rPr>
            <w:noProof/>
            <w:webHidden/>
          </w:rPr>
          <w:fldChar w:fldCharType="begin"/>
        </w:r>
        <w:r>
          <w:rPr>
            <w:noProof/>
            <w:webHidden/>
          </w:rPr>
          <w:instrText xml:space="preserve"> PAGEREF _Toc128944242 \h </w:instrText>
        </w:r>
      </w:ins>
      <w:r>
        <w:rPr>
          <w:noProof/>
          <w:webHidden/>
        </w:rPr>
      </w:r>
      <w:r>
        <w:rPr>
          <w:noProof/>
          <w:webHidden/>
        </w:rPr>
        <w:fldChar w:fldCharType="separate"/>
      </w:r>
      <w:ins w:id="822" w:author="ilham.nur@office.ui.ac.id" w:date="2023-03-05T21:23:00Z">
        <w:r>
          <w:rPr>
            <w:noProof/>
            <w:webHidden/>
          </w:rPr>
          <w:t>46</w:t>
        </w:r>
        <w:r>
          <w:rPr>
            <w:noProof/>
            <w:webHidden/>
          </w:rPr>
          <w:fldChar w:fldCharType="end"/>
        </w:r>
        <w:r w:rsidRPr="00706679">
          <w:rPr>
            <w:rStyle w:val="Hyperlink"/>
            <w:noProof/>
          </w:rPr>
          <w:fldChar w:fldCharType="end"/>
        </w:r>
      </w:ins>
    </w:p>
    <w:p w14:paraId="69578F4D" w14:textId="732803E9" w:rsidR="00A262DF" w:rsidRDefault="00A262DF">
      <w:pPr>
        <w:pStyle w:val="TableofFigures"/>
        <w:tabs>
          <w:tab w:val="right" w:leader="dot" w:pos="8494"/>
        </w:tabs>
        <w:rPr>
          <w:ins w:id="823" w:author="ilham.nur@office.ui.ac.id" w:date="2023-03-05T21:23:00Z"/>
          <w:rFonts w:asciiTheme="minorHAnsi" w:eastAsiaTheme="minorEastAsia" w:hAnsiTheme="minorHAnsi"/>
          <w:noProof/>
          <w:sz w:val="22"/>
        </w:rPr>
      </w:pPr>
      <w:ins w:id="824" w:author="ilham.nur@office.ui.ac.id" w:date="2023-03-05T21:23:00Z">
        <w:r w:rsidRPr="00706679">
          <w:rPr>
            <w:rStyle w:val="Hyperlink"/>
            <w:noProof/>
          </w:rPr>
          <w:fldChar w:fldCharType="begin"/>
        </w:r>
        <w:r w:rsidRPr="00706679">
          <w:rPr>
            <w:rStyle w:val="Hyperlink"/>
            <w:noProof/>
          </w:rPr>
          <w:instrText xml:space="preserve"> </w:instrText>
        </w:r>
        <w:r>
          <w:rPr>
            <w:noProof/>
          </w:rPr>
          <w:instrText>HYPERLINK \l "_Toc128944243"</w:instrText>
        </w:r>
        <w:r w:rsidRPr="00706679">
          <w:rPr>
            <w:rStyle w:val="Hyperlink"/>
            <w:noProof/>
          </w:rPr>
          <w:instrText xml:space="preserve"> </w:instrText>
        </w:r>
        <w:r w:rsidRPr="00706679">
          <w:rPr>
            <w:rStyle w:val="Hyperlink"/>
            <w:noProof/>
          </w:rPr>
        </w:r>
        <w:r w:rsidRPr="00706679">
          <w:rPr>
            <w:rStyle w:val="Hyperlink"/>
            <w:noProof/>
          </w:rPr>
          <w:fldChar w:fldCharType="separate"/>
        </w:r>
        <w:r w:rsidRPr="00706679">
          <w:rPr>
            <w:rStyle w:val="Hyperlink"/>
            <w:noProof/>
          </w:rPr>
          <w:t>Gambar 3.1 Diagram alir detil penelitan</w:t>
        </w:r>
        <w:r>
          <w:rPr>
            <w:noProof/>
            <w:webHidden/>
          </w:rPr>
          <w:tab/>
        </w:r>
        <w:r>
          <w:rPr>
            <w:noProof/>
            <w:webHidden/>
          </w:rPr>
          <w:fldChar w:fldCharType="begin"/>
        </w:r>
        <w:r>
          <w:rPr>
            <w:noProof/>
            <w:webHidden/>
          </w:rPr>
          <w:instrText xml:space="preserve"> PAGEREF _Toc128944243 \h </w:instrText>
        </w:r>
      </w:ins>
      <w:r>
        <w:rPr>
          <w:noProof/>
          <w:webHidden/>
        </w:rPr>
      </w:r>
      <w:r>
        <w:rPr>
          <w:noProof/>
          <w:webHidden/>
        </w:rPr>
        <w:fldChar w:fldCharType="separate"/>
      </w:r>
      <w:ins w:id="825" w:author="ilham.nur@office.ui.ac.id" w:date="2023-03-05T21:23:00Z">
        <w:r>
          <w:rPr>
            <w:noProof/>
            <w:webHidden/>
          </w:rPr>
          <w:t>52</w:t>
        </w:r>
        <w:r>
          <w:rPr>
            <w:noProof/>
            <w:webHidden/>
          </w:rPr>
          <w:fldChar w:fldCharType="end"/>
        </w:r>
        <w:r w:rsidRPr="00706679">
          <w:rPr>
            <w:rStyle w:val="Hyperlink"/>
            <w:noProof/>
          </w:rPr>
          <w:fldChar w:fldCharType="end"/>
        </w:r>
      </w:ins>
    </w:p>
    <w:p w14:paraId="5F2175D5" w14:textId="02ADDD41" w:rsidR="00A262DF" w:rsidRDefault="00A262DF">
      <w:pPr>
        <w:pStyle w:val="TableofFigures"/>
        <w:tabs>
          <w:tab w:val="right" w:leader="dot" w:pos="8494"/>
        </w:tabs>
        <w:rPr>
          <w:ins w:id="826" w:author="ilham.nur@office.ui.ac.id" w:date="2023-03-05T21:23:00Z"/>
          <w:rFonts w:asciiTheme="minorHAnsi" w:eastAsiaTheme="minorEastAsia" w:hAnsiTheme="minorHAnsi"/>
          <w:noProof/>
          <w:sz w:val="22"/>
        </w:rPr>
      </w:pPr>
      <w:ins w:id="827" w:author="ilham.nur@office.ui.ac.id" w:date="2023-03-05T21:23:00Z">
        <w:r w:rsidRPr="00706679">
          <w:rPr>
            <w:rStyle w:val="Hyperlink"/>
            <w:noProof/>
          </w:rPr>
          <w:fldChar w:fldCharType="begin"/>
        </w:r>
        <w:r w:rsidRPr="00706679">
          <w:rPr>
            <w:rStyle w:val="Hyperlink"/>
            <w:noProof/>
          </w:rPr>
          <w:instrText xml:space="preserve"> </w:instrText>
        </w:r>
        <w:r>
          <w:rPr>
            <w:noProof/>
          </w:rPr>
          <w:instrText>HYPERLINK \l "_Toc128944244"</w:instrText>
        </w:r>
        <w:r w:rsidRPr="00706679">
          <w:rPr>
            <w:rStyle w:val="Hyperlink"/>
            <w:noProof/>
          </w:rPr>
          <w:instrText xml:space="preserve"> </w:instrText>
        </w:r>
        <w:r w:rsidRPr="00706679">
          <w:rPr>
            <w:rStyle w:val="Hyperlink"/>
            <w:noProof/>
          </w:rPr>
        </w:r>
        <w:r w:rsidRPr="00706679">
          <w:rPr>
            <w:rStyle w:val="Hyperlink"/>
            <w:noProof/>
          </w:rPr>
          <w:fldChar w:fldCharType="separate"/>
        </w:r>
        <w:r w:rsidRPr="00706679">
          <w:rPr>
            <w:rStyle w:val="Hyperlink"/>
            <w:noProof/>
          </w:rPr>
          <w:t>Gambar 3.2 Area penelitian yang dilakukan yang berhubungan dengan bidak Teknik Industri</w:t>
        </w:r>
        <w:r>
          <w:rPr>
            <w:noProof/>
            <w:webHidden/>
          </w:rPr>
          <w:tab/>
        </w:r>
        <w:r>
          <w:rPr>
            <w:noProof/>
            <w:webHidden/>
          </w:rPr>
          <w:fldChar w:fldCharType="begin"/>
        </w:r>
        <w:r>
          <w:rPr>
            <w:noProof/>
            <w:webHidden/>
          </w:rPr>
          <w:instrText xml:space="preserve"> PAGEREF _Toc128944244 \h </w:instrText>
        </w:r>
      </w:ins>
      <w:r>
        <w:rPr>
          <w:noProof/>
          <w:webHidden/>
        </w:rPr>
      </w:r>
      <w:r>
        <w:rPr>
          <w:noProof/>
          <w:webHidden/>
        </w:rPr>
        <w:fldChar w:fldCharType="separate"/>
      </w:r>
      <w:ins w:id="828" w:author="ilham.nur@office.ui.ac.id" w:date="2023-03-05T21:23:00Z">
        <w:r>
          <w:rPr>
            <w:noProof/>
            <w:webHidden/>
          </w:rPr>
          <w:t>55</w:t>
        </w:r>
        <w:r>
          <w:rPr>
            <w:noProof/>
            <w:webHidden/>
          </w:rPr>
          <w:fldChar w:fldCharType="end"/>
        </w:r>
        <w:r w:rsidRPr="00706679">
          <w:rPr>
            <w:rStyle w:val="Hyperlink"/>
            <w:noProof/>
          </w:rPr>
          <w:fldChar w:fldCharType="end"/>
        </w:r>
      </w:ins>
    </w:p>
    <w:p w14:paraId="21B25129" w14:textId="2569C689" w:rsidR="00A262DF" w:rsidRDefault="00A262DF">
      <w:pPr>
        <w:pStyle w:val="TableofFigures"/>
        <w:tabs>
          <w:tab w:val="right" w:leader="dot" w:pos="8494"/>
        </w:tabs>
        <w:rPr>
          <w:ins w:id="829" w:author="ilham.nur@office.ui.ac.id" w:date="2023-03-05T21:23:00Z"/>
          <w:rFonts w:asciiTheme="minorHAnsi" w:eastAsiaTheme="minorEastAsia" w:hAnsiTheme="minorHAnsi"/>
          <w:noProof/>
          <w:sz w:val="22"/>
        </w:rPr>
      </w:pPr>
      <w:ins w:id="830" w:author="ilham.nur@office.ui.ac.id" w:date="2023-03-05T21:23:00Z">
        <w:r w:rsidRPr="00706679">
          <w:rPr>
            <w:rStyle w:val="Hyperlink"/>
            <w:noProof/>
          </w:rPr>
          <w:fldChar w:fldCharType="begin"/>
        </w:r>
        <w:r w:rsidRPr="00706679">
          <w:rPr>
            <w:rStyle w:val="Hyperlink"/>
            <w:noProof/>
          </w:rPr>
          <w:instrText xml:space="preserve"> </w:instrText>
        </w:r>
        <w:r>
          <w:rPr>
            <w:noProof/>
          </w:rPr>
          <w:instrText>HYPERLINK \l "_Toc128944245"</w:instrText>
        </w:r>
        <w:r w:rsidRPr="00706679">
          <w:rPr>
            <w:rStyle w:val="Hyperlink"/>
            <w:noProof/>
          </w:rPr>
          <w:instrText xml:space="preserve"> </w:instrText>
        </w:r>
        <w:r w:rsidRPr="00706679">
          <w:rPr>
            <w:rStyle w:val="Hyperlink"/>
            <w:noProof/>
          </w:rPr>
        </w:r>
        <w:r w:rsidRPr="00706679">
          <w:rPr>
            <w:rStyle w:val="Hyperlink"/>
            <w:noProof/>
          </w:rPr>
          <w:fldChar w:fldCharType="separate"/>
        </w:r>
        <w:r w:rsidRPr="00706679">
          <w:rPr>
            <w:rStyle w:val="Hyperlink"/>
            <w:noProof/>
          </w:rPr>
          <w:t>Gambar 3.3 Sampel VosViewer terkait topik riset yang akan dibahas</w:t>
        </w:r>
        <w:r>
          <w:rPr>
            <w:noProof/>
            <w:webHidden/>
          </w:rPr>
          <w:tab/>
        </w:r>
        <w:r>
          <w:rPr>
            <w:noProof/>
            <w:webHidden/>
          </w:rPr>
          <w:fldChar w:fldCharType="begin"/>
        </w:r>
        <w:r>
          <w:rPr>
            <w:noProof/>
            <w:webHidden/>
          </w:rPr>
          <w:instrText xml:space="preserve"> PAGEREF _Toc128944245 \h </w:instrText>
        </w:r>
      </w:ins>
      <w:r>
        <w:rPr>
          <w:noProof/>
          <w:webHidden/>
        </w:rPr>
      </w:r>
      <w:r>
        <w:rPr>
          <w:noProof/>
          <w:webHidden/>
        </w:rPr>
        <w:fldChar w:fldCharType="separate"/>
      </w:r>
      <w:ins w:id="831" w:author="ilham.nur@office.ui.ac.id" w:date="2023-03-05T21:23:00Z">
        <w:r>
          <w:rPr>
            <w:noProof/>
            <w:webHidden/>
          </w:rPr>
          <w:t>56</w:t>
        </w:r>
        <w:r>
          <w:rPr>
            <w:noProof/>
            <w:webHidden/>
          </w:rPr>
          <w:fldChar w:fldCharType="end"/>
        </w:r>
        <w:r w:rsidRPr="00706679">
          <w:rPr>
            <w:rStyle w:val="Hyperlink"/>
            <w:noProof/>
          </w:rPr>
          <w:fldChar w:fldCharType="end"/>
        </w:r>
      </w:ins>
    </w:p>
    <w:p w14:paraId="50E05122" w14:textId="58CB8283" w:rsidR="00A262DF" w:rsidRDefault="00A262DF">
      <w:pPr>
        <w:pStyle w:val="TableofFigures"/>
        <w:tabs>
          <w:tab w:val="right" w:leader="dot" w:pos="8494"/>
        </w:tabs>
        <w:rPr>
          <w:ins w:id="832" w:author="ilham.nur@office.ui.ac.id" w:date="2023-03-05T21:23:00Z"/>
          <w:rFonts w:asciiTheme="minorHAnsi" w:eastAsiaTheme="minorEastAsia" w:hAnsiTheme="minorHAnsi"/>
          <w:noProof/>
          <w:sz w:val="22"/>
        </w:rPr>
      </w:pPr>
      <w:ins w:id="833" w:author="ilham.nur@office.ui.ac.id" w:date="2023-03-05T21:23:00Z">
        <w:r w:rsidRPr="00706679">
          <w:rPr>
            <w:rStyle w:val="Hyperlink"/>
            <w:noProof/>
          </w:rPr>
          <w:fldChar w:fldCharType="begin"/>
        </w:r>
        <w:r w:rsidRPr="00706679">
          <w:rPr>
            <w:rStyle w:val="Hyperlink"/>
            <w:noProof/>
          </w:rPr>
          <w:instrText xml:space="preserve"> </w:instrText>
        </w:r>
        <w:r>
          <w:rPr>
            <w:noProof/>
          </w:rPr>
          <w:instrText>HYPERLINK \l "_Toc128944246"</w:instrText>
        </w:r>
        <w:r w:rsidRPr="00706679">
          <w:rPr>
            <w:rStyle w:val="Hyperlink"/>
            <w:noProof/>
          </w:rPr>
          <w:instrText xml:space="preserve"> </w:instrText>
        </w:r>
        <w:r w:rsidRPr="00706679">
          <w:rPr>
            <w:rStyle w:val="Hyperlink"/>
            <w:noProof/>
          </w:rPr>
        </w:r>
        <w:r w:rsidRPr="00706679">
          <w:rPr>
            <w:rStyle w:val="Hyperlink"/>
            <w:noProof/>
          </w:rPr>
          <w:fldChar w:fldCharType="separate"/>
        </w:r>
        <w:r w:rsidRPr="00706679">
          <w:rPr>
            <w:rStyle w:val="Hyperlink"/>
            <w:noProof/>
          </w:rPr>
          <w:t>Gambar 3.4 Arsitektur sistem secara garis besar terkait dengan sistem optimasi alokasi pekerjaan dan sumber daya yang akan diintegrasi dengan SIMP</w:t>
        </w:r>
        <w:r>
          <w:rPr>
            <w:noProof/>
            <w:webHidden/>
          </w:rPr>
          <w:tab/>
        </w:r>
        <w:r>
          <w:rPr>
            <w:noProof/>
            <w:webHidden/>
          </w:rPr>
          <w:fldChar w:fldCharType="begin"/>
        </w:r>
        <w:r>
          <w:rPr>
            <w:noProof/>
            <w:webHidden/>
          </w:rPr>
          <w:instrText xml:space="preserve"> PAGEREF _Toc128944246 \h </w:instrText>
        </w:r>
      </w:ins>
      <w:r>
        <w:rPr>
          <w:noProof/>
          <w:webHidden/>
        </w:rPr>
      </w:r>
      <w:r>
        <w:rPr>
          <w:noProof/>
          <w:webHidden/>
        </w:rPr>
        <w:fldChar w:fldCharType="separate"/>
      </w:r>
      <w:ins w:id="834" w:author="ilham.nur@office.ui.ac.id" w:date="2023-03-05T21:23:00Z">
        <w:r>
          <w:rPr>
            <w:noProof/>
            <w:webHidden/>
          </w:rPr>
          <w:t>62</w:t>
        </w:r>
        <w:r>
          <w:rPr>
            <w:noProof/>
            <w:webHidden/>
          </w:rPr>
          <w:fldChar w:fldCharType="end"/>
        </w:r>
        <w:r w:rsidRPr="00706679">
          <w:rPr>
            <w:rStyle w:val="Hyperlink"/>
            <w:noProof/>
          </w:rPr>
          <w:fldChar w:fldCharType="end"/>
        </w:r>
      </w:ins>
    </w:p>
    <w:p w14:paraId="48956AE1" w14:textId="2A0049FC" w:rsidR="00A262DF" w:rsidRDefault="00A262DF">
      <w:pPr>
        <w:pStyle w:val="TableofFigures"/>
        <w:tabs>
          <w:tab w:val="right" w:leader="dot" w:pos="8494"/>
        </w:tabs>
        <w:rPr>
          <w:ins w:id="835" w:author="ilham.nur@office.ui.ac.id" w:date="2023-03-05T21:23:00Z"/>
          <w:rFonts w:asciiTheme="minorHAnsi" w:eastAsiaTheme="minorEastAsia" w:hAnsiTheme="minorHAnsi"/>
          <w:noProof/>
          <w:sz w:val="22"/>
        </w:rPr>
      </w:pPr>
      <w:ins w:id="836" w:author="ilham.nur@office.ui.ac.id" w:date="2023-03-05T21:23:00Z">
        <w:r w:rsidRPr="00706679">
          <w:rPr>
            <w:rStyle w:val="Hyperlink"/>
            <w:noProof/>
          </w:rPr>
          <w:fldChar w:fldCharType="begin"/>
        </w:r>
        <w:r w:rsidRPr="00706679">
          <w:rPr>
            <w:rStyle w:val="Hyperlink"/>
            <w:noProof/>
          </w:rPr>
          <w:instrText xml:space="preserve"> </w:instrText>
        </w:r>
        <w:r>
          <w:rPr>
            <w:noProof/>
          </w:rPr>
          <w:instrText>HYPERLINK \l "_Toc128944247"</w:instrText>
        </w:r>
        <w:r w:rsidRPr="00706679">
          <w:rPr>
            <w:rStyle w:val="Hyperlink"/>
            <w:noProof/>
          </w:rPr>
          <w:instrText xml:space="preserve"> </w:instrText>
        </w:r>
        <w:r w:rsidRPr="00706679">
          <w:rPr>
            <w:rStyle w:val="Hyperlink"/>
            <w:noProof/>
          </w:rPr>
        </w:r>
        <w:r w:rsidRPr="00706679">
          <w:rPr>
            <w:rStyle w:val="Hyperlink"/>
            <w:noProof/>
          </w:rPr>
          <w:fldChar w:fldCharType="separate"/>
        </w:r>
        <w:r w:rsidRPr="00706679">
          <w:rPr>
            <w:rStyle w:val="Hyperlink"/>
            <w:noProof/>
          </w:rPr>
          <w:t xml:space="preserve">Gambar 3.5 </w:t>
        </w:r>
        <w:r w:rsidRPr="00706679">
          <w:rPr>
            <w:rStyle w:val="Hyperlink"/>
            <w:i/>
            <w:noProof/>
          </w:rPr>
          <w:t xml:space="preserve">Enterprise Architecture </w:t>
        </w:r>
        <w:r w:rsidRPr="00706679">
          <w:rPr>
            <w:rStyle w:val="Hyperlink"/>
            <w:noProof/>
          </w:rPr>
          <w:t>dari Sistem Optimasi Alokasi Pekerjaan dan Sumber Daya</w:t>
        </w:r>
        <w:r>
          <w:rPr>
            <w:noProof/>
            <w:webHidden/>
          </w:rPr>
          <w:tab/>
        </w:r>
        <w:r>
          <w:rPr>
            <w:noProof/>
            <w:webHidden/>
          </w:rPr>
          <w:fldChar w:fldCharType="begin"/>
        </w:r>
        <w:r>
          <w:rPr>
            <w:noProof/>
            <w:webHidden/>
          </w:rPr>
          <w:instrText xml:space="preserve"> PAGEREF _Toc128944247 \h </w:instrText>
        </w:r>
      </w:ins>
      <w:r>
        <w:rPr>
          <w:noProof/>
          <w:webHidden/>
        </w:rPr>
      </w:r>
      <w:r>
        <w:rPr>
          <w:noProof/>
          <w:webHidden/>
        </w:rPr>
        <w:fldChar w:fldCharType="separate"/>
      </w:r>
      <w:ins w:id="837" w:author="ilham.nur@office.ui.ac.id" w:date="2023-03-05T21:23:00Z">
        <w:r>
          <w:rPr>
            <w:noProof/>
            <w:webHidden/>
          </w:rPr>
          <w:t>64</w:t>
        </w:r>
        <w:r>
          <w:rPr>
            <w:noProof/>
            <w:webHidden/>
          </w:rPr>
          <w:fldChar w:fldCharType="end"/>
        </w:r>
        <w:r w:rsidRPr="00706679">
          <w:rPr>
            <w:rStyle w:val="Hyperlink"/>
            <w:noProof/>
          </w:rPr>
          <w:fldChar w:fldCharType="end"/>
        </w:r>
      </w:ins>
    </w:p>
    <w:p w14:paraId="2732184D" w14:textId="720C5937" w:rsidR="00A262DF" w:rsidRDefault="00A262DF">
      <w:pPr>
        <w:pStyle w:val="TableofFigures"/>
        <w:tabs>
          <w:tab w:val="right" w:leader="dot" w:pos="8494"/>
        </w:tabs>
        <w:rPr>
          <w:ins w:id="838" w:author="ilham.nur@office.ui.ac.id" w:date="2023-03-05T21:23:00Z"/>
          <w:rFonts w:asciiTheme="minorHAnsi" w:eastAsiaTheme="minorEastAsia" w:hAnsiTheme="minorHAnsi"/>
          <w:noProof/>
          <w:sz w:val="22"/>
        </w:rPr>
      </w:pPr>
      <w:ins w:id="839" w:author="ilham.nur@office.ui.ac.id" w:date="2023-03-05T21:23:00Z">
        <w:r w:rsidRPr="00706679">
          <w:rPr>
            <w:rStyle w:val="Hyperlink"/>
            <w:noProof/>
          </w:rPr>
          <w:fldChar w:fldCharType="begin"/>
        </w:r>
        <w:r w:rsidRPr="00706679">
          <w:rPr>
            <w:rStyle w:val="Hyperlink"/>
            <w:noProof/>
          </w:rPr>
          <w:instrText xml:space="preserve"> </w:instrText>
        </w:r>
        <w:r>
          <w:rPr>
            <w:noProof/>
          </w:rPr>
          <w:instrText>HYPERLINK \l "_Toc128944248"</w:instrText>
        </w:r>
        <w:r w:rsidRPr="00706679">
          <w:rPr>
            <w:rStyle w:val="Hyperlink"/>
            <w:noProof/>
          </w:rPr>
          <w:instrText xml:space="preserve"> </w:instrText>
        </w:r>
        <w:r w:rsidRPr="00706679">
          <w:rPr>
            <w:rStyle w:val="Hyperlink"/>
            <w:noProof/>
          </w:rPr>
        </w:r>
        <w:r w:rsidRPr="00706679">
          <w:rPr>
            <w:rStyle w:val="Hyperlink"/>
            <w:noProof/>
          </w:rPr>
          <w:fldChar w:fldCharType="separate"/>
        </w:r>
        <w:r w:rsidRPr="00706679">
          <w:rPr>
            <w:rStyle w:val="Hyperlink"/>
            <w:noProof/>
          </w:rPr>
          <w:t>Gambar 3.6 Model konseptual ERD SOAPSD</w:t>
        </w:r>
        <w:r>
          <w:rPr>
            <w:noProof/>
            <w:webHidden/>
          </w:rPr>
          <w:tab/>
        </w:r>
        <w:r>
          <w:rPr>
            <w:noProof/>
            <w:webHidden/>
          </w:rPr>
          <w:fldChar w:fldCharType="begin"/>
        </w:r>
        <w:r>
          <w:rPr>
            <w:noProof/>
            <w:webHidden/>
          </w:rPr>
          <w:instrText xml:space="preserve"> PAGEREF _Toc128944248 \h </w:instrText>
        </w:r>
      </w:ins>
      <w:r>
        <w:rPr>
          <w:noProof/>
          <w:webHidden/>
        </w:rPr>
      </w:r>
      <w:r>
        <w:rPr>
          <w:noProof/>
          <w:webHidden/>
        </w:rPr>
        <w:fldChar w:fldCharType="separate"/>
      </w:r>
      <w:ins w:id="840" w:author="ilham.nur@office.ui.ac.id" w:date="2023-03-05T21:23:00Z">
        <w:r>
          <w:rPr>
            <w:noProof/>
            <w:webHidden/>
          </w:rPr>
          <w:t>76</w:t>
        </w:r>
        <w:r>
          <w:rPr>
            <w:noProof/>
            <w:webHidden/>
          </w:rPr>
          <w:fldChar w:fldCharType="end"/>
        </w:r>
        <w:r w:rsidRPr="00706679">
          <w:rPr>
            <w:rStyle w:val="Hyperlink"/>
            <w:noProof/>
          </w:rPr>
          <w:fldChar w:fldCharType="end"/>
        </w:r>
      </w:ins>
    </w:p>
    <w:p w14:paraId="47DAFE4A" w14:textId="4C0396D7" w:rsidR="00A262DF" w:rsidRDefault="00A262DF">
      <w:pPr>
        <w:pStyle w:val="TableofFigures"/>
        <w:tabs>
          <w:tab w:val="right" w:leader="dot" w:pos="8494"/>
        </w:tabs>
        <w:rPr>
          <w:ins w:id="841" w:author="ilham.nur@office.ui.ac.id" w:date="2023-03-05T21:23:00Z"/>
          <w:rFonts w:asciiTheme="minorHAnsi" w:eastAsiaTheme="minorEastAsia" w:hAnsiTheme="minorHAnsi"/>
          <w:noProof/>
          <w:sz w:val="22"/>
        </w:rPr>
      </w:pPr>
      <w:ins w:id="842" w:author="ilham.nur@office.ui.ac.id" w:date="2023-03-05T21:23:00Z">
        <w:r w:rsidRPr="00706679">
          <w:rPr>
            <w:rStyle w:val="Hyperlink"/>
            <w:noProof/>
          </w:rPr>
          <w:fldChar w:fldCharType="begin"/>
        </w:r>
        <w:r w:rsidRPr="00706679">
          <w:rPr>
            <w:rStyle w:val="Hyperlink"/>
            <w:noProof/>
          </w:rPr>
          <w:instrText xml:space="preserve"> </w:instrText>
        </w:r>
        <w:r>
          <w:rPr>
            <w:noProof/>
          </w:rPr>
          <w:instrText>HYPERLINK \l "_Toc128944249"</w:instrText>
        </w:r>
        <w:r w:rsidRPr="00706679">
          <w:rPr>
            <w:rStyle w:val="Hyperlink"/>
            <w:noProof/>
          </w:rPr>
          <w:instrText xml:space="preserve"> </w:instrText>
        </w:r>
        <w:r w:rsidRPr="00706679">
          <w:rPr>
            <w:rStyle w:val="Hyperlink"/>
            <w:noProof/>
          </w:rPr>
        </w:r>
        <w:r w:rsidRPr="00706679">
          <w:rPr>
            <w:rStyle w:val="Hyperlink"/>
            <w:noProof/>
          </w:rPr>
          <w:fldChar w:fldCharType="separate"/>
        </w:r>
        <w:r w:rsidRPr="00706679">
          <w:rPr>
            <w:rStyle w:val="Hyperlink"/>
            <w:noProof/>
          </w:rPr>
          <w:t xml:space="preserve">Gambar 3.7 </w:t>
        </w:r>
        <w:r w:rsidRPr="00706679">
          <w:rPr>
            <w:rStyle w:val="Hyperlink"/>
            <w:i/>
            <w:noProof/>
          </w:rPr>
          <w:t>Entity Relational Diagram</w:t>
        </w:r>
        <w:r w:rsidRPr="00706679">
          <w:rPr>
            <w:rStyle w:val="Hyperlink"/>
            <w:noProof/>
          </w:rPr>
          <w:t xml:space="preserve"> Logikal dari Sistem optimasi Alokasi Pekerjaan dan Sumber Daya</w:t>
        </w:r>
        <w:r>
          <w:rPr>
            <w:noProof/>
            <w:webHidden/>
          </w:rPr>
          <w:tab/>
        </w:r>
        <w:r>
          <w:rPr>
            <w:noProof/>
            <w:webHidden/>
          </w:rPr>
          <w:fldChar w:fldCharType="begin"/>
        </w:r>
        <w:r>
          <w:rPr>
            <w:noProof/>
            <w:webHidden/>
          </w:rPr>
          <w:instrText xml:space="preserve"> PAGEREF _Toc128944249 \h </w:instrText>
        </w:r>
      </w:ins>
      <w:r>
        <w:rPr>
          <w:noProof/>
          <w:webHidden/>
        </w:rPr>
      </w:r>
      <w:r>
        <w:rPr>
          <w:noProof/>
          <w:webHidden/>
        </w:rPr>
        <w:fldChar w:fldCharType="separate"/>
      </w:r>
      <w:ins w:id="843" w:author="ilham.nur@office.ui.ac.id" w:date="2023-03-05T21:23:00Z">
        <w:r>
          <w:rPr>
            <w:noProof/>
            <w:webHidden/>
          </w:rPr>
          <w:t>77</w:t>
        </w:r>
        <w:r>
          <w:rPr>
            <w:noProof/>
            <w:webHidden/>
          </w:rPr>
          <w:fldChar w:fldCharType="end"/>
        </w:r>
        <w:r w:rsidRPr="00706679">
          <w:rPr>
            <w:rStyle w:val="Hyperlink"/>
            <w:noProof/>
          </w:rPr>
          <w:fldChar w:fldCharType="end"/>
        </w:r>
      </w:ins>
    </w:p>
    <w:p w14:paraId="375A3F31" w14:textId="45BD223C" w:rsidR="00A262DF" w:rsidRDefault="00A262DF">
      <w:pPr>
        <w:pStyle w:val="TableofFigures"/>
        <w:tabs>
          <w:tab w:val="right" w:leader="dot" w:pos="8494"/>
        </w:tabs>
        <w:rPr>
          <w:ins w:id="844" w:author="ilham.nur@office.ui.ac.id" w:date="2023-03-05T21:23:00Z"/>
          <w:rFonts w:asciiTheme="minorHAnsi" w:eastAsiaTheme="minorEastAsia" w:hAnsiTheme="minorHAnsi"/>
          <w:noProof/>
          <w:sz w:val="22"/>
        </w:rPr>
      </w:pPr>
      <w:ins w:id="845" w:author="ilham.nur@office.ui.ac.id" w:date="2023-03-05T21:23:00Z">
        <w:r w:rsidRPr="00706679">
          <w:rPr>
            <w:rStyle w:val="Hyperlink"/>
            <w:noProof/>
          </w:rPr>
          <w:fldChar w:fldCharType="begin"/>
        </w:r>
        <w:r w:rsidRPr="00706679">
          <w:rPr>
            <w:rStyle w:val="Hyperlink"/>
            <w:noProof/>
          </w:rPr>
          <w:instrText xml:space="preserve"> </w:instrText>
        </w:r>
        <w:r>
          <w:rPr>
            <w:noProof/>
          </w:rPr>
          <w:instrText>HYPERLINK \l "_Toc128944250"</w:instrText>
        </w:r>
        <w:r w:rsidRPr="00706679">
          <w:rPr>
            <w:rStyle w:val="Hyperlink"/>
            <w:noProof/>
          </w:rPr>
          <w:instrText xml:space="preserve"> </w:instrText>
        </w:r>
        <w:r w:rsidRPr="00706679">
          <w:rPr>
            <w:rStyle w:val="Hyperlink"/>
            <w:noProof/>
          </w:rPr>
        </w:r>
        <w:r w:rsidRPr="00706679">
          <w:rPr>
            <w:rStyle w:val="Hyperlink"/>
            <w:noProof/>
          </w:rPr>
          <w:fldChar w:fldCharType="separate"/>
        </w:r>
        <w:r w:rsidRPr="00706679">
          <w:rPr>
            <w:rStyle w:val="Hyperlink"/>
            <w:noProof/>
          </w:rPr>
          <w:t xml:space="preserve">Gambar 3.8 </w:t>
        </w:r>
        <w:r w:rsidRPr="00706679">
          <w:rPr>
            <w:rStyle w:val="Hyperlink"/>
            <w:i/>
            <w:noProof/>
          </w:rPr>
          <w:t>Data Flow Diagram</w:t>
        </w:r>
        <w:r w:rsidRPr="00706679">
          <w:rPr>
            <w:rStyle w:val="Hyperlink"/>
            <w:noProof/>
          </w:rPr>
          <w:t xml:space="preserve"> Level 0 dari SOAPSD</w:t>
        </w:r>
        <w:r>
          <w:rPr>
            <w:noProof/>
            <w:webHidden/>
          </w:rPr>
          <w:tab/>
        </w:r>
        <w:r>
          <w:rPr>
            <w:noProof/>
            <w:webHidden/>
          </w:rPr>
          <w:fldChar w:fldCharType="begin"/>
        </w:r>
        <w:r>
          <w:rPr>
            <w:noProof/>
            <w:webHidden/>
          </w:rPr>
          <w:instrText xml:space="preserve"> PAGEREF _Toc128944250 \h </w:instrText>
        </w:r>
      </w:ins>
      <w:r>
        <w:rPr>
          <w:noProof/>
          <w:webHidden/>
        </w:rPr>
      </w:r>
      <w:r>
        <w:rPr>
          <w:noProof/>
          <w:webHidden/>
        </w:rPr>
        <w:fldChar w:fldCharType="separate"/>
      </w:r>
      <w:ins w:id="846" w:author="ilham.nur@office.ui.ac.id" w:date="2023-03-05T21:23:00Z">
        <w:r>
          <w:rPr>
            <w:noProof/>
            <w:webHidden/>
          </w:rPr>
          <w:t>82</w:t>
        </w:r>
        <w:r>
          <w:rPr>
            <w:noProof/>
            <w:webHidden/>
          </w:rPr>
          <w:fldChar w:fldCharType="end"/>
        </w:r>
        <w:r w:rsidRPr="00706679">
          <w:rPr>
            <w:rStyle w:val="Hyperlink"/>
            <w:noProof/>
          </w:rPr>
          <w:fldChar w:fldCharType="end"/>
        </w:r>
      </w:ins>
    </w:p>
    <w:p w14:paraId="1C36FA44" w14:textId="75571968" w:rsidR="00A262DF" w:rsidRDefault="00A262DF">
      <w:pPr>
        <w:pStyle w:val="TableofFigures"/>
        <w:tabs>
          <w:tab w:val="right" w:leader="dot" w:pos="8494"/>
        </w:tabs>
        <w:rPr>
          <w:ins w:id="847" w:author="ilham.nur@office.ui.ac.id" w:date="2023-03-05T21:23:00Z"/>
          <w:rFonts w:asciiTheme="minorHAnsi" w:eastAsiaTheme="minorEastAsia" w:hAnsiTheme="minorHAnsi"/>
          <w:noProof/>
          <w:sz w:val="22"/>
        </w:rPr>
      </w:pPr>
      <w:ins w:id="848" w:author="ilham.nur@office.ui.ac.id" w:date="2023-03-05T21:23:00Z">
        <w:r w:rsidRPr="00706679">
          <w:rPr>
            <w:rStyle w:val="Hyperlink"/>
            <w:noProof/>
          </w:rPr>
          <w:fldChar w:fldCharType="begin"/>
        </w:r>
        <w:r w:rsidRPr="00706679">
          <w:rPr>
            <w:rStyle w:val="Hyperlink"/>
            <w:noProof/>
          </w:rPr>
          <w:instrText xml:space="preserve"> </w:instrText>
        </w:r>
        <w:r>
          <w:rPr>
            <w:noProof/>
          </w:rPr>
          <w:instrText>HYPERLINK \l "_Toc128944251"</w:instrText>
        </w:r>
        <w:r w:rsidRPr="00706679">
          <w:rPr>
            <w:rStyle w:val="Hyperlink"/>
            <w:noProof/>
          </w:rPr>
          <w:instrText xml:space="preserve"> </w:instrText>
        </w:r>
        <w:r w:rsidRPr="00706679">
          <w:rPr>
            <w:rStyle w:val="Hyperlink"/>
            <w:noProof/>
          </w:rPr>
        </w:r>
        <w:r w:rsidRPr="00706679">
          <w:rPr>
            <w:rStyle w:val="Hyperlink"/>
            <w:noProof/>
          </w:rPr>
          <w:fldChar w:fldCharType="separate"/>
        </w:r>
        <w:r w:rsidRPr="00706679">
          <w:rPr>
            <w:rStyle w:val="Hyperlink"/>
            <w:noProof/>
          </w:rPr>
          <w:t>Gambar 3.9 BPMN Kondisi As is grup proses manajemen proyek</w:t>
        </w:r>
        <w:r>
          <w:rPr>
            <w:noProof/>
            <w:webHidden/>
          </w:rPr>
          <w:tab/>
        </w:r>
        <w:r>
          <w:rPr>
            <w:noProof/>
            <w:webHidden/>
          </w:rPr>
          <w:fldChar w:fldCharType="begin"/>
        </w:r>
        <w:r>
          <w:rPr>
            <w:noProof/>
            <w:webHidden/>
          </w:rPr>
          <w:instrText xml:space="preserve"> PAGEREF _Toc128944251 \h </w:instrText>
        </w:r>
      </w:ins>
      <w:r>
        <w:rPr>
          <w:noProof/>
          <w:webHidden/>
        </w:rPr>
      </w:r>
      <w:r>
        <w:rPr>
          <w:noProof/>
          <w:webHidden/>
        </w:rPr>
        <w:fldChar w:fldCharType="separate"/>
      </w:r>
      <w:ins w:id="849" w:author="ilham.nur@office.ui.ac.id" w:date="2023-03-05T21:23:00Z">
        <w:r>
          <w:rPr>
            <w:noProof/>
            <w:webHidden/>
          </w:rPr>
          <w:t>87</w:t>
        </w:r>
        <w:r>
          <w:rPr>
            <w:noProof/>
            <w:webHidden/>
          </w:rPr>
          <w:fldChar w:fldCharType="end"/>
        </w:r>
        <w:r w:rsidRPr="00706679">
          <w:rPr>
            <w:rStyle w:val="Hyperlink"/>
            <w:noProof/>
          </w:rPr>
          <w:fldChar w:fldCharType="end"/>
        </w:r>
      </w:ins>
    </w:p>
    <w:p w14:paraId="042BD6C7" w14:textId="5702C442" w:rsidR="00A262DF" w:rsidRDefault="00A262DF">
      <w:pPr>
        <w:pStyle w:val="TableofFigures"/>
        <w:tabs>
          <w:tab w:val="right" w:leader="dot" w:pos="8494"/>
        </w:tabs>
        <w:rPr>
          <w:ins w:id="850" w:author="ilham.nur@office.ui.ac.id" w:date="2023-03-05T21:23:00Z"/>
          <w:rFonts w:asciiTheme="minorHAnsi" w:eastAsiaTheme="minorEastAsia" w:hAnsiTheme="minorHAnsi"/>
          <w:noProof/>
          <w:sz w:val="22"/>
        </w:rPr>
      </w:pPr>
      <w:ins w:id="851" w:author="ilham.nur@office.ui.ac.id" w:date="2023-03-05T21:23:00Z">
        <w:r w:rsidRPr="00706679">
          <w:rPr>
            <w:rStyle w:val="Hyperlink"/>
            <w:noProof/>
          </w:rPr>
          <w:fldChar w:fldCharType="begin"/>
        </w:r>
        <w:r w:rsidRPr="00706679">
          <w:rPr>
            <w:rStyle w:val="Hyperlink"/>
            <w:noProof/>
          </w:rPr>
          <w:instrText xml:space="preserve"> </w:instrText>
        </w:r>
        <w:r>
          <w:rPr>
            <w:noProof/>
          </w:rPr>
          <w:instrText>HYPERLINK \l "_Toc128944252"</w:instrText>
        </w:r>
        <w:r w:rsidRPr="00706679">
          <w:rPr>
            <w:rStyle w:val="Hyperlink"/>
            <w:noProof/>
          </w:rPr>
          <w:instrText xml:space="preserve"> </w:instrText>
        </w:r>
        <w:r w:rsidRPr="00706679">
          <w:rPr>
            <w:rStyle w:val="Hyperlink"/>
            <w:noProof/>
          </w:rPr>
        </w:r>
        <w:r w:rsidRPr="00706679">
          <w:rPr>
            <w:rStyle w:val="Hyperlink"/>
            <w:noProof/>
          </w:rPr>
          <w:fldChar w:fldCharType="separate"/>
        </w:r>
        <w:r w:rsidRPr="00706679">
          <w:rPr>
            <w:rStyle w:val="Hyperlink"/>
            <w:noProof/>
          </w:rPr>
          <w:t xml:space="preserve">Gambar 3.10 Grafik hasil simulasi penggunaan sumber daya simulasi proses </w:t>
        </w:r>
        <w:r w:rsidRPr="00706679">
          <w:rPr>
            <w:rStyle w:val="Hyperlink"/>
            <w:i/>
            <w:noProof/>
          </w:rPr>
          <w:t>as is</w:t>
        </w:r>
        <w:r>
          <w:rPr>
            <w:noProof/>
            <w:webHidden/>
          </w:rPr>
          <w:tab/>
        </w:r>
        <w:r>
          <w:rPr>
            <w:noProof/>
            <w:webHidden/>
          </w:rPr>
          <w:fldChar w:fldCharType="begin"/>
        </w:r>
        <w:r>
          <w:rPr>
            <w:noProof/>
            <w:webHidden/>
          </w:rPr>
          <w:instrText xml:space="preserve"> PAGEREF _Toc128944252 \h </w:instrText>
        </w:r>
      </w:ins>
      <w:r>
        <w:rPr>
          <w:noProof/>
          <w:webHidden/>
        </w:rPr>
      </w:r>
      <w:r>
        <w:rPr>
          <w:noProof/>
          <w:webHidden/>
        </w:rPr>
        <w:fldChar w:fldCharType="separate"/>
      </w:r>
      <w:ins w:id="852" w:author="ilham.nur@office.ui.ac.id" w:date="2023-03-05T21:23:00Z">
        <w:r>
          <w:rPr>
            <w:noProof/>
            <w:webHidden/>
          </w:rPr>
          <w:t>90</w:t>
        </w:r>
        <w:r>
          <w:rPr>
            <w:noProof/>
            <w:webHidden/>
          </w:rPr>
          <w:fldChar w:fldCharType="end"/>
        </w:r>
        <w:r w:rsidRPr="00706679">
          <w:rPr>
            <w:rStyle w:val="Hyperlink"/>
            <w:noProof/>
          </w:rPr>
          <w:fldChar w:fldCharType="end"/>
        </w:r>
      </w:ins>
    </w:p>
    <w:p w14:paraId="20DB3C21" w14:textId="53BBDC38" w:rsidR="00A262DF" w:rsidRDefault="00A262DF">
      <w:pPr>
        <w:pStyle w:val="TableofFigures"/>
        <w:tabs>
          <w:tab w:val="right" w:leader="dot" w:pos="8494"/>
        </w:tabs>
        <w:rPr>
          <w:ins w:id="853" w:author="ilham.nur@office.ui.ac.id" w:date="2023-03-05T21:23:00Z"/>
          <w:rFonts w:asciiTheme="minorHAnsi" w:eastAsiaTheme="minorEastAsia" w:hAnsiTheme="minorHAnsi"/>
          <w:noProof/>
          <w:sz w:val="22"/>
        </w:rPr>
      </w:pPr>
      <w:ins w:id="854" w:author="ilham.nur@office.ui.ac.id" w:date="2023-03-05T21:23:00Z">
        <w:r w:rsidRPr="00706679">
          <w:rPr>
            <w:rStyle w:val="Hyperlink"/>
            <w:noProof/>
          </w:rPr>
          <w:fldChar w:fldCharType="begin"/>
        </w:r>
        <w:r w:rsidRPr="00706679">
          <w:rPr>
            <w:rStyle w:val="Hyperlink"/>
            <w:noProof/>
          </w:rPr>
          <w:instrText xml:space="preserve"> </w:instrText>
        </w:r>
        <w:r>
          <w:rPr>
            <w:noProof/>
          </w:rPr>
          <w:instrText>HYPERLINK \l "_Toc128944253"</w:instrText>
        </w:r>
        <w:r w:rsidRPr="00706679">
          <w:rPr>
            <w:rStyle w:val="Hyperlink"/>
            <w:noProof/>
          </w:rPr>
          <w:instrText xml:space="preserve"> </w:instrText>
        </w:r>
        <w:r w:rsidRPr="00706679">
          <w:rPr>
            <w:rStyle w:val="Hyperlink"/>
            <w:noProof/>
          </w:rPr>
        </w:r>
        <w:r w:rsidRPr="00706679">
          <w:rPr>
            <w:rStyle w:val="Hyperlink"/>
            <w:noProof/>
          </w:rPr>
          <w:fldChar w:fldCharType="separate"/>
        </w:r>
        <w:r w:rsidRPr="00706679">
          <w:rPr>
            <w:rStyle w:val="Hyperlink"/>
            <w:noProof/>
          </w:rPr>
          <w:t xml:space="preserve">Gambar 4.1 Peta panas Biaya dari Proses </w:t>
        </w:r>
        <w:r w:rsidRPr="00706679">
          <w:rPr>
            <w:rStyle w:val="Hyperlink"/>
            <w:i/>
            <w:noProof/>
          </w:rPr>
          <w:t>as is</w:t>
        </w:r>
        <w:r>
          <w:rPr>
            <w:noProof/>
            <w:webHidden/>
          </w:rPr>
          <w:tab/>
        </w:r>
        <w:r>
          <w:rPr>
            <w:noProof/>
            <w:webHidden/>
          </w:rPr>
          <w:fldChar w:fldCharType="begin"/>
        </w:r>
        <w:r>
          <w:rPr>
            <w:noProof/>
            <w:webHidden/>
          </w:rPr>
          <w:instrText xml:space="preserve"> PAGEREF _Toc128944253 \h </w:instrText>
        </w:r>
      </w:ins>
      <w:r>
        <w:rPr>
          <w:noProof/>
          <w:webHidden/>
        </w:rPr>
      </w:r>
      <w:r>
        <w:rPr>
          <w:noProof/>
          <w:webHidden/>
        </w:rPr>
        <w:fldChar w:fldCharType="separate"/>
      </w:r>
      <w:ins w:id="855" w:author="ilham.nur@office.ui.ac.id" w:date="2023-03-05T21:23:00Z">
        <w:r>
          <w:rPr>
            <w:noProof/>
            <w:webHidden/>
          </w:rPr>
          <w:t>94</w:t>
        </w:r>
        <w:r>
          <w:rPr>
            <w:noProof/>
            <w:webHidden/>
          </w:rPr>
          <w:fldChar w:fldCharType="end"/>
        </w:r>
        <w:r w:rsidRPr="00706679">
          <w:rPr>
            <w:rStyle w:val="Hyperlink"/>
            <w:noProof/>
          </w:rPr>
          <w:fldChar w:fldCharType="end"/>
        </w:r>
      </w:ins>
    </w:p>
    <w:p w14:paraId="159E7B6F" w14:textId="3935C3FC" w:rsidR="00A262DF" w:rsidRDefault="00A262DF">
      <w:pPr>
        <w:pStyle w:val="TableofFigures"/>
        <w:tabs>
          <w:tab w:val="right" w:leader="dot" w:pos="8494"/>
        </w:tabs>
        <w:rPr>
          <w:ins w:id="856" w:author="ilham.nur@office.ui.ac.id" w:date="2023-03-05T21:23:00Z"/>
          <w:rFonts w:asciiTheme="minorHAnsi" w:eastAsiaTheme="minorEastAsia" w:hAnsiTheme="minorHAnsi"/>
          <w:noProof/>
          <w:sz w:val="22"/>
        </w:rPr>
      </w:pPr>
      <w:ins w:id="857" w:author="ilham.nur@office.ui.ac.id" w:date="2023-03-05T21:23:00Z">
        <w:r w:rsidRPr="00706679">
          <w:rPr>
            <w:rStyle w:val="Hyperlink"/>
            <w:noProof/>
          </w:rPr>
          <w:fldChar w:fldCharType="begin"/>
        </w:r>
        <w:r w:rsidRPr="00706679">
          <w:rPr>
            <w:rStyle w:val="Hyperlink"/>
            <w:noProof/>
          </w:rPr>
          <w:instrText xml:space="preserve"> </w:instrText>
        </w:r>
        <w:r>
          <w:rPr>
            <w:noProof/>
          </w:rPr>
          <w:instrText>HYPERLINK \l "_Toc128944254"</w:instrText>
        </w:r>
        <w:r w:rsidRPr="00706679">
          <w:rPr>
            <w:rStyle w:val="Hyperlink"/>
            <w:noProof/>
          </w:rPr>
          <w:instrText xml:space="preserve"> </w:instrText>
        </w:r>
        <w:r w:rsidRPr="00706679">
          <w:rPr>
            <w:rStyle w:val="Hyperlink"/>
            <w:noProof/>
          </w:rPr>
        </w:r>
        <w:r w:rsidRPr="00706679">
          <w:rPr>
            <w:rStyle w:val="Hyperlink"/>
            <w:noProof/>
          </w:rPr>
          <w:fldChar w:fldCharType="separate"/>
        </w:r>
        <w:r w:rsidRPr="00706679">
          <w:rPr>
            <w:rStyle w:val="Hyperlink"/>
            <w:noProof/>
          </w:rPr>
          <w:t xml:space="preserve">Gambar 4.2 Peta penas perulangan pekerjaan dari proses </w:t>
        </w:r>
        <w:r w:rsidRPr="00706679">
          <w:rPr>
            <w:rStyle w:val="Hyperlink"/>
            <w:i/>
            <w:noProof/>
          </w:rPr>
          <w:t>as is</w:t>
        </w:r>
        <w:r>
          <w:rPr>
            <w:noProof/>
            <w:webHidden/>
          </w:rPr>
          <w:tab/>
        </w:r>
        <w:r>
          <w:rPr>
            <w:noProof/>
            <w:webHidden/>
          </w:rPr>
          <w:fldChar w:fldCharType="begin"/>
        </w:r>
        <w:r>
          <w:rPr>
            <w:noProof/>
            <w:webHidden/>
          </w:rPr>
          <w:instrText xml:space="preserve"> PAGEREF _Toc128944254 \h </w:instrText>
        </w:r>
      </w:ins>
      <w:r>
        <w:rPr>
          <w:noProof/>
          <w:webHidden/>
        </w:rPr>
      </w:r>
      <w:r>
        <w:rPr>
          <w:noProof/>
          <w:webHidden/>
        </w:rPr>
        <w:fldChar w:fldCharType="separate"/>
      </w:r>
      <w:ins w:id="858" w:author="ilham.nur@office.ui.ac.id" w:date="2023-03-05T21:23:00Z">
        <w:r>
          <w:rPr>
            <w:noProof/>
            <w:webHidden/>
          </w:rPr>
          <w:t>95</w:t>
        </w:r>
        <w:r>
          <w:rPr>
            <w:noProof/>
            <w:webHidden/>
          </w:rPr>
          <w:fldChar w:fldCharType="end"/>
        </w:r>
        <w:r w:rsidRPr="00706679">
          <w:rPr>
            <w:rStyle w:val="Hyperlink"/>
            <w:noProof/>
          </w:rPr>
          <w:fldChar w:fldCharType="end"/>
        </w:r>
      </w:ins>
    </w:p>
    <w:p w14:paraId="7BF202B3" w14:textId="6F781A91" w:rsidR="00A262DF" w:rsidRDefault="00A262DF">
      <w:pPr>
        <w:pStyle w:val="TableofFigures"/>
        <w:tabs>
          <w:tab w:val="right" w:leader="dot" w:pos="8494"/>
        </w:tabs>
        <w:rPr>
          <w:ins w:id="859" w:author="ilham.nur@office.ui.ac.id" w:date="2023-03-05T21:23:00Z"/>
          <w:rFonts w:asciiTheme="minorHAnsi" w:eastAsiaTheme="minorEastAsia" w:hAnsiTheme="minorHAnsi"/>
          <w:noProof/>
          <w:sz w:val="22"/>
        </w:rPr>
      </w:pPr>
      <w:ins w:id="860" w:author="ilham.nur@office.ui.ac.id" w:date="2023-03-05T21:23:00Z">
        <w:r w:rsidRPr="00706679">
          <w:rPr>
            <w:rStyle w:val="Hyperlink"/>
            <w:noProof/>
          </w:rPr>
          <w:fldChar w:fldCharType="begin"/>
        </w:r>
        <w:r w:rsidRPr="00706679">
          <w:rPr>
            <w:rStyle w:val="Hyperlink"/>
            <w:noProof/>
          </w:rPr>
          <w:instrText xml:space="preserve"> </w:instrText>
        </w:r>
        <w:r>
          <w:rPr>
            <w:noProof/>
          </w:rPr>
          <w:instrText>HYPERLINK \l "_Toc128944255"</w:instrText>
        </w:r>
        <w:r w:rsidRPr="00706679">
          <w:rPr>
            <w:rStyle w:val="Hyperlink"/>
            <w:noProof/>
          </w:rPr>
          <w:instrText xml:space="preserve"> </w:instrText>
        </w:r>
        <w:r w:rsidRPr="00706679">
          <w:rPr>
            <w:rStyle w:val="Hyperlink"/>
            <w:noProof/>
          </w:rPr>
        </w:r>
        <w:r w:rsidRPr="00706679">
          <w:rPr>
            <w:rStyle w:val="Hyperlink"/>
            <w:noProof/>
          </w:rPr>
          <w:fldChar w:fldCharType="separate"/>
        </w:r>
        <w:r w:rsidRPr="00706679">
          <w:rPr>
            <w:rStyle w:val="Hyperlink"/>
            <w:noProof/>
          </w:rPr>
          <w:t xml:space="preserve">Gambar 4.3 Peta panas durasi dari proses </w:t>
        </w:r>
        <w:r w:rsidRPr="00706679">
          <w:rPr>
            <w:rStyle w:val="Hyperlink"/>
            <w:i/>
            <w:noProof/>
          </w:rPr>
          <w:t>as is</w:t>
        </w:r>
        <w:r>
          <w:rPr>
            <w:noProof/>
            <w:webHidden/>
          </w:rPr>
          <w:tab/>
        </w:r>
        <w:r>
          <w:rPr>
            <w:noProof/>
            <w:webHidden/>
          </w:rPr>
          <w:fldChar w:fldCharType="begin"/>
        </w:r>
        <w:r>
          <w:rPr>
            <w:noProof/>
            <w:webHidden/>
          </w:rPr>
          <w:instrText xml:space="preserve"> PAGEREF _Toc128944255 \h </w:instrText>
        </w:r>
      </w:ins>
      <w:r>
        <w:rPr>
          <w:noProof/>
          <w:webHidden/>
        </w:rPr>
      </w:r>
      <w:r>
        <w:rPr>
          <w:noProof/>
          <w:webHidden/>
        </w:rPr>
        <w:fldChar w:fldCharType="separate"/>
      </w:r>
      <w:ins w:id="861" w:author="ilham.nur@office.ui.ac.id" w:date="2023-03-05T21:23:00Z">
        <w:r>
          <w:rPr>
            <w:noProof/>
            <w:webHidden/>
          </w:rPr>
          <w:t>95</w:t>
        </w:r>
        <w:r>
          <w:rPr>
            <w:noProof/>
            <w:webHidden/>
          </w:rPr>
          <w:fldChar w:fldCharType="end"/>
        </w:r>
        <w:r w:rsidRPr="00706679">
          <w:rPr>
            <w:rStyle w:val="Hyperlink"/>
            <w:noProof/>
          </w:rPr>
          <w:fldChar w:fldCharType="end"/>
        </w:r>
      </w:ins>
    </w:p>
    <w:p w14:paraId="0E5E81C5" w14:textId="360ABA25" w:rsidR="00A262DF" w:rsidRDefault="00A262DF">
      <w:pPr>
        <w:pStyle w:val="TableofFigures"/>
        <w:tabs>
          <w:tab w:val="right" w:leader="dot" w:pos="8494"/>
        </w:tabs>
        <w:rPr>
          <w:ins w:id="862" w:author="ilham.nur@office.ui.ac.id" w:date="2023-03-05T21:23:00Z"/>
          <w:rFonts w:asciiTheme="minorHAnsi" w:eastAsiaTheme="minorEastAsia" w:hAnsiTheme="minorHAnsi"/>
          <w:noProof/>
          <w:sz w:val="22"/>
        </w:rPr>
      </w:pPr>
      <w:ins w:id="863" w:author="ilham.nur@office.ui.ac.id" w:date="2023-03-05T21:23:00Z">
        <w:r w:rsidRPr="00706679">
          <w:rPr>
            <w:rStyle w:val="Hyperlink"/>
            <w:noProof/>
          </w:rPr>
          <w:fldChar w:fldCharType="begin"/>
        </w:r>
        <w:r w:rsidRPr="00706679">
          <w:rPr>
            <w:rStyle w:val="Hyperlink"/>
            <w:noProof/>
          </w:rPr>
          <w:instrText xml:space="preserve"> </w:instrText>
        </w:r>
        <w:r>
          <w:rPr>
            <w:noProof/>
          </w:rPr>
          <w:instrText>HYPERLINK \l "_Toc128944256"</w:instrText>
        </w:r>
        <w:r w:rsidRPr="00706679">
          <w:rPr>
            <w:rStyle w:val="Hyperlink"/>
            <w:noProof/>
          </w:rPr>
          <w:instrText xml:space="preserve"> </w:instrText>
        </w:r>
        <w:r w:rsidRPr="00706679">
          <w:rPr>
            <w:rStyle w:val="Hyperlink"/>
            <w:noProof/>
          </w:rPr>
        </w:r>
        <w:r w:rsidRPr="00706679">
          <w:rPr>
            <w:rStyle w:val="Hyperlink"/>
            <w:noProof/>
          </w:rPr>
          <w:fldChar w:fldCharType="separate"/>
        </w:r>
        <w:r w:rsidRPr="00706679">
          <w:rPr>
            <w:rStyle w:val="Hyperlink"/>
            <w:noProof/>
          </w:rPr>
          <w:t xml:space="preserve">Gambar 4.4 Peta panas waktu tunggu proses </w:t>
        </w:r>
        <w:r w:rsidRPr="00706679">
          <w:rPr>
            <w:rStyle w:val="Hyperlink"/>
            <w:i/>
            <w:noProof/>
          </w:rPr>
          <w:t>as is</w:t>
        </w:r>
        <w:r>
          <w:rPr>
            <w:noProof/>
            <w:webHidden/>
          </w:rPr>
          <w:tab/>
        </w:r>
        <w:r>
          <w:rPr>
            <w:noProof/>
            <w:webHidden/>
          </w:rPr>
          <w:fldChar w:fldCharType="begin"/>
        </w:r>
        <w:r>
          <w:rPr>
            <w:noProof/>
            <w:webHidden/>
          </w:rPr>
          <w:instrText xml:space="preserve"> PAGEREF _Toc128944256 \h </w:instrText>
        </w:r>
      </w:ins>
      <w:r>
        <w:rPr>
          <w:noProof/>
          <w:webHidden/>
        </w:rPr>
      </w:r>
      <w:r>
        <w:rPr>
          <w:noProof/>
          <w:webHidden/>
        </w:rPr>
        <w:fldChar w:fldCharType="separate"/>
      </w:r>
      <w:ins w:id="864" w:author="ilham.nur@office.ui.ac.id" w:date="2023-03-05T21:23:00Z">
        <w:r>
          <w:rPr>
            <w:noProof/>
            <w:webHidden/>
          </w:rPr>
          <w:t>95</w:t>
        </w:r>
        <w:r>
          <w:rPr>
            <w:noProof/>
            <w:webHidden/>
          </w:rPr>
          <w:fldChar w:fldCharType="end"/>
        </w:r>
        <w:r w:rsidRPr="00706679">
          <w:rPr>
            <w:rStyle w:val="Hyperlink"/>
            <w:noProof/>
          </w:rPr>
          <w:fldChar w:fldCharType="end"/>
        </w:r>
      </w:ins>
    </w:p>
    <w:p w14:paraId="3F65BA2E" w14:textId="5AA5160A" w:rsidR="00032BC4" w:rsidDel="00CA2078" w:rsidRDefault="00032BC4">
      <w:pPr>
        <w:pStyle w:val="TableofFigures"/>
        <w:tabs>
          <w:tab w:val="right" w:leader="dot" w:pos="8494"/>
        </w:tabs>
        <w:rPr>
          <w:ins w:id="865" w:author="ilham.nur@office.ui.ac.id [2]" w:date="2023-01-29T12:12:00Z"/>
          <w:del w:id="866" w:author="ilham.nur@office.ui.ac.id" w:date="2023-01-31T22:33:00Z"/>
          <w:rFonts w:asciiTheme="minorHAnsi" w:eastAsiaTheme="minorEastAsia" w:hAnsiTheme="minorHAnsi"/>
          <w:noProof/>
          <w:sz w:val="22"/>
        </w:rPr>
      </w:pPr>
      <w:ins w:id="867" w:author="ilham.nur@office.ui.ac.id [2]" w:date="2023-01-29T12:12:00Z">
        <w:del w:id="868" w:author="ilham.nur@office.ui.ac.id" w:date="2023-01-31T22:33:00Z">
          <w:r w:rsidRPr="00CA2078" w:rsidDel="00CA2078">
            <w:rPr>
              <w:rStyle w:val="Hyperlink"/>
              <w:noProof/>
            </w:rPr>
            <w:delText>Gambar 1.1 Data performa proyek berdasarkan daerah</w:delText>
          </w:r>
          <w:r w:rsidDel="00CA2078">
            <w:rPr>
              <w:noProof/>
              <w:webHidden/>
            </w:rPr>
            <w:tab/>
            <w:delText>2</w:delText>
          </w:r>
        </w:del>
      </w:ins>
    </w:p>
    <w:p w14:paraId="3CA43A5F" w14:textId="1C5CEB74" w:rsidR="00032BC4" w:rsidDel="00CA2078" w:rsidRDefault="00032BC4">
      <w:pPr>
        <w:pStyle w:val="TableofFigures"/>
        <w:tabs>
          <w:tab w:val="right" w:leader="dot" w:pos="8494"/>
        </w:tabs>
        <w:rPr>
          <w:ins w:id="869" w:author="ilham.nur@office.ui.ac.id [2]" w:date="2023-01-29T12:12:00Z"/>
          <w:del w:id="870" w:author="ilham.nur@office.ui.ac.id" w:date="2023-01-31T22:33:00Z"/>
          <w:rFonts w:asciiTheme="minorHAnsi" w:eastAsiaTheme="minorEastAsia" w:hAnsiTheme="minorHAnsi"/>
          <w:noProof/>
          <w:sz w:val="22"/>
        </w:rPr>
      </w:pPr>
      <w:ins w:id="871" w:author="ilham.nur@office.ui.ac.id [2]" w:date="2023-01-29T12:12:00Z">
        <w:del w:id="872" w:author="ilham.nur@office.ui.ac.id" w:date="2023-01-31T22:33:00Z">
          <w:r w:rsidRPr="00CA2078" w:rsidDel="00CA2078">
            <w:rPr>
              <w:rStyle w:val="Hyperlink"/>
              <w:noProof/>
            </w:rPr>
            <w:delText>Gambar 1.2 Kendala yang mengakibatkan keterlambatan proyek menurut Association Project Management</w:delText>
          </w:r>
          <w:r w:rsidDel="00CA2078">
            <w:rPr>
              <w:noProof/>
              <w:webHidden/>
            </w:rPr>
            <w:tab/>
            <w:delText>3</w:delText>
          </w:r>
        </w:del>
      </w:ins>
    </w:p>
    <w:p w14:paraId="0360292E" w14:textId="0B79D3C9" w:rsidR="00032BC4" w:rsidDel="00CA2078" w:rsidRDefault="00032BC4">
      <w:pPr>
        <w:pStyle w:val="TableofFigures"/>
        <w:tabs>
          <w:tab w:val="right" w:leader="dot" w:pos="8494"/>
        </w:tabs>
        <w:rPr>
          <w:ins w:id="873" w:author="ilham.nur@office.ui.ac.id [2]" w:date="2023-01-29T12:12:00Z"/>
          <w:del w:id="874" w:author="ilham.nur@office.ui.ac.id" w:date="2023-01-31T22:33:00Z"/>
          <w:rFonts w:asciiTheme="minorHAnsi" w:eastAsiaTheme="minorEastAsia" w:hAnsiTheme="minorHAnsi"/>
          <w:noProof/>
          <w:sz w:val="22"/>
        </w:rPr>
      </w:pPr>
      <w:ins w:id="875" w:author="ilham.nur@office.ui.ac.id [2]" w:date="2023-01-29T12:12:00Z">
        <w:del w:id="876" w:author="ilham.nur@office.ui.ac.id" w:date="2023-01-31T22:33:00Z">
          <w:r w:rsidRPr="00CA2078" w:rsidDel="00CA2078">
            <w:rPr>
              <w:rStyle w:val="Hyperlink"/>
              <w:noProof/>
            </w:rPr>
            <w:delText>Gambar 1.3 Diagram Pareto yang menggambarkan kendala keterlambatan proyek PT X</w:delText>
          </w:r>
          <w:r w:rsidDel="00CA2078">
            <w:rPr>
              <w:noProof/>
              <w:webHidden/>
            </w:rPr>
            <w:tab/>
            <w:delText>5</w:delText>
          </w:r>
        </w:del>
      </w:ins>
    </w:p>
    <w:p w14:paraId="1B1874F2" w14:textId="41F39DF1" w:rsidR="00032BC4" w:rsidDel="00CA2078" w:rsidRDefault="00032BC4">
      <w:pPr>
        <w:pStyle w:val="TableofFigures"/>
        <w:tabs>
          <w:tab w:val="right" w:leader="dot" w:pos="8494"/>
        </w:tabs>
        <w:rPr>
          <w:ins w:id="877" w:author="ilham.nur@office.ui.ac.id [2]" w:date="2023-01-29T12:12:00Z"/>
          <w:del w:id="878" w:author="ilham.nur@office.ui.ac.id" w:date="2023-01-31T22:33:00Z"/>
          <w:rFonts w:asciiTheme="minorHAnsi" w:eastAsiaTheme="minorEastAsia" w:hAnsiTheme="minorHAnsi"/>
          <w:noProof/>
          <w:sz w:val="22"/>
        </w:rPr>
      </w:pPr>
      <w:ins w:id="879" w:author="ilham.nur@office.ui.ac.id [2]" w:date="2023-01-29T12:12:00Z">
        <w:del w:id="880" w:author="ilham.nur@office.ui.ac.id" w:date="2023-01-31T22:33:00Z">
          <w:r w:rsidRPr="00CA2078" w:rsidDel="00CA2078">
            <w:rPr>
              <w:rStyle w:val="Hyperlink"/>
              <w:noProof/>
            </w:rPr>
            <w:delText>Gambar 1.4 Performa waktu penyelesaian proyek pada PT.X yang mengalami keterlambatan di tahun 2021</w:delText>
          </w:r>
          <w:r w:rsidDel="00CA2078">
            <w:rPr>
              <w:noProof/>
              <w:webHidden/>
            </w:rPr>
            <w:tab/>
            <w:delText>6</w:delText>
          </w:r>
        </w:del>
      </w:ins>
    </w:p>
    <w:p w14:paraId="144B3A57" w14:textId="1CC0260A" w:rsidR="00032BC4" w:rsidDel="00CA2078" w:rsidRDefault="00032BC4">
      <w:pPr>
        <w:pStyle w:val="TableofFigures"/>
        <w:tabs>
          <w:tab w:val="right" w:leader="dot" w:pos="8494"/>
        </w:tabs>
        <w:rPr>
          <w:ins w:id="881" w:author="ilham.nur@office.ui.ac.id [2]" w:date="2023-01-29T12:12:00Z"/>
          <w:del w:id="882" w:author="ilham.nur@office.ui.ac.id" w:date="2023-01-31T22:33:00Z"/>
          <w:rFonts w:asciiTheme="minorHAnsi" w:eastAsiaTheme="minorEastAsia" w:hAnsiTheme="minorHAnsi"/>
          <w:noProof/>
          <w:sz w:val="22"/>
        </w:rPr>
      </w:pPr>
      <w:ins w:id="883" w:author="ilham.nur@office.ui.ac.id [2]" w:date="2023-01-29T12:12:00Z">
        <w:del w:id="884" w:author="ilham.nur@office.ui.ac.id" w:date="2023-01-31T22:33:00Z">
          <w:r w:rsidRPr="00CA2078" w:rsidDel="00CA2078">
            <w:rPr>
              <w:rStyle w:val="Hyperlink"/>
              <w:noProof/>
            </w:rPr>
            <w:delText>Gambar 1.5 Ringkasan Metodologi Penelitian</w:delText>
          </w:r>
          <w:r w:rsidDel="00CA2078">
            <w:rPr>
              <w:noProof/>
              <w:webHidden/>
            </w:rPr>
            <w:tab/>
            <w:delText>18</w:delText>
          </w:r>
        </w:del>
      </w:ins>
    </w:p>
    <w:p w14:paraId="2509C797" w14:textId="776D8A27" w:rsidR="00032BC4" w:rsidDel="00CA2078" w:rsidRDefault="00032BC4">
      <w:pPr>
        <w:pStyle w:val="TableofFigures"/>
        <w:tabs>
          <w:tab w:val="right" w:leader="dot" w:pos="8494"/>
        </w:tabs>
        <w:rPr>
          <w:ins w:id="885" w:author="ilham.nur@office.ui.ac.id [2]" w:date="2023-01-29T12:12:00Z"/>
          <w:del w:id="886" w:author="ilham.nur@office.ui.ac.id" w:date="2023-01-31T22:33:00Z"/>
          <w:rFonts w:asciiTheme="minorHAnsi" w:eastAsiaTheme="minorEastAsia" w:hAnsiTheme="minorHAnsi"/>
          <w:noProof/>
          <w:sz w:val="22"/>
        </w:rPr>
      </w:pPr>
      <w:ins w:id="887" w:author="ilham.nur@office.ui.ac.id [2]" w:date="2023-01-29T12:12:00Z">
        <w:del w:id="888" w:author="ilham.nur@office.ui.ac.id" w:date="2023-01-31T22:33:00Z">
          <w:r w:rsidRPr="00CA2078" w:rsidDel="00CA2078">
            <w:rPr>
              <w:rStyle w:val="Hyperlink"/>
              <w:noProof/>
            </w:rPr>
            <w:delText>Gambar 2.1 Hubungan kompleksitas proyek dengan bantuan fleksibilitas manajemen proyek dengan hasil akhir proyek</w:delText>
          </w:r>
          <w:r w:rsidDel="00CA2078">
            <w:rPr>
              <w:noProof/>
              <w:webHidden/>
            </w:rPr>
            <w:tab/>
            <w:delText>23</w:delText>
          </w:r>
        </w:del>
      </w:ins>
    </w:p>
    <w:p w14:paraId="033AB73D" w14:textId="405D8D9F" w:rsidR="00032BC4" w:rsidDel="00CA2078" w:rsidRDefault="00032BC4">
      <w:pPr>
        <w:pStyle w:val="TableofFigures"/>
        <w:tabs>
          <w:tab w:val="right" w:leader="dot" w:pos="8494"/>
        </w:tabs>
        <w:rPr>
          <w:ins w:id="889" w:author="ilham.nur@office.ui.ac.id [2]" w:date="2023-01-29T12:12:00Z"/>
          <w:del w:id="890" w:author="ilham.nur@office.ui.ac.id" w:date="2023-01-31T22:33:00Z"/>
          <w:rFonts w:asciiTheme="minorHAnsi" w:eastAsiaTheme="minorEastAsia" w:hAnsiTheme="minorHAnsi"/>
          <w:noProof/>
          <w:sz w:val="22"/>
        </w:rPr>
      </w:pPr>
      <w:ins w:id="891" w:author="ilham.nur@office.ui.ac.id [2]" w:date="2023-01-29T12:12:00Z">
        <w:del w:id="892" w:author="ilham.nur@office.ui.ac.id" w:date="2023-01-31T22:33:00Z">
          <w:r w:rsidRPr="00CA2078" w:rsidDel="00CA2078">
            <w:rPr>
              <w:rStyle w:val="Hyperlink"/>
              <w:noProof/>
            </w:rPr>
            <w:delText xml:space="preserve">Gambar 2.2 Aspek dan komponen penyusun </w:delText>
          </w:r>
          <w:r w:rsidRPr="00CA2078" w:rsidDel="00CA2078">
            <w:rPr>
              <w:rStyle w:val="Hyperlink"/>
              <w:i/>
              <w:noProof/>
            </w:rPr>
            <w:delText>Gartner Framework</w:delText>
          </w:r>
          <w:r w:rsidDel="00CA2078">
            <w:rPr>
              <w:noProof/>
              <w:webHidden/>
            </w:rPr>
            <w:tab/>
            <w:delText>31</w:delText>
          </w:r>
        </w:del>
      </w:ins>
    </w:p>
    <w:p w14:paraId="7E94484B" w14:textId="6B776224" w:rsidR="00032BC4" w:rsidDel="00CA2078" w:rsidRDefault="00032BC4">
      <w:pPr>
        <w:pStyle w:val="TableofFigures"/>
        <w:tabs>
          <w:tab w:val="right" w:leader="dot" w:pos="8494"/>
        </w:tabs>
        <w:rPr>
          <w:ins w:id="893" w:author="ilham.nur@office.ui.ac.id [2]" w:date="2023-01-29T12:12:00Z"/>
          <w:del w:id="894" w:author="ilham.nur@office.ui.ac.id" w:date="2023-01-31T22:33:00Z"/>
          <w:rFonts w:asciiTheme="minorHAnsi" w:eastAsiaTheme="minorEastAsia" w:hAnsiTheme="minorHAnsi"/>
          <w:noProof/>
          <w:sz w:val="22"/>
        </w:rPr>
      </w:pPr>
      <w:ins w:id="895" w:author="ilham.nur@office.ui.ac.id [2]" w:date="2023-01-29T12:12:00Z">
        <w:del w:id="896" w:author="ilham.nur@office.ui.ac.id" w:date="2023-01-31T22:33:00Z">
          <w:r w:rsidRPr="00CA2078" w:rsidDel="00CA2078">
            <w:rPr>
              <w:rStyle w:val="Hyperlink"/>
              <w:noProof/>
            </w:rPr>
            <w:delText>Gambar 2.3 Pembagian MCDM berdasarkan data, kriteria yang digunakan, dan jumlah hasil yang dikeluarkan</w:delText>
          </w:r>
          <w:r w:rsidDel="00CA2078">
            <w:rPr>
              <w:noProof/>
              <w:webHidden/>
            </w:rPr>
            <w:tab/>
            <w:delText>36</w:delText>
          </w:r>
        </w:del>
      </w:ins>
    </w:p>
    <w:p w14:paraId="19A65ABD" w14:textId="2DDED7CD" w:rsidR="00032BC4" w:rsidDel="00CA2078" w:rsidRDefault="00032BC4">
      <w:pPr>
        <w:pStyle w:val="TableofFigures"/>
        <w:tabs>
          <w:tab w:val="right" w:leader="dot" w:pos="8494"/>
        </w:tabs>
        <w:rPr>
          <w:ins w:id="897" w:author="ilham.nur@office.ui.ac.id [2]" w:date="2023-01-29T12:12:00Z"/>
          <w:del w:id="898" w:author="ilham.nur@office.ui.ac.id" w:date="2023-01-31T22:33:00Z"/>
          <w:rFonts w:asciiTheme="minorHAnsi" w:eastAsiaTheme="minorEastAsia" w:hAnsiTheme="minorHAnsi"/>
          <w:noProof/>
          <w:sz w:val="22"/>
        </w:rPr>
      </w:pPr>
      <w:ins w:id="899" w:author="ilham.nur@office.ui.ac.id [2]" w:date="2023-01-29T12:12:00Z">
        <w:del w:id="900" w:author="ilham.nur@office.ui.ac.id" w:date="2023-01-31T22:33:00Z">
          <w:r w:rsidRPr="00CA2078" w:rsidDel="00CA2078">
            <w:rPr>
              <w:rStyle w:val="Hyperlink"/>
              <w:noProof/>
            </w:rPr>
            <w:delText>Gambar 2.4 Kombinasi MCDM untuk membentuk sebuah MCDM yang bersifat hybrid (</w:delText>
          </w:r>
          <w:r w:rsidRPr="00CA2078" w:rsidDel="00CA2078">
            <w:rPr>
              <w:rStyle w:val="Hyperlink"/>
              <w:bCs/>
              <w:noProof/>
            </w:rPr>
            <w:delText>Arslan, 2018)</w:delText>
          </w:r>
          <w:r w:rsidDel="00CA2078">
            <w:rPr>
              <w:noProof/>
              <w:webHidden/>
            </w:rPr>
            <w:tab/>
            <w:delText>37</w:delText>
          </w:r>
        </w:del>
      </w:ins>
    </w:p>
    <w:p w14:paraId="1DF3C806" w14:textId="29FABE37" w:rsidR="00032BC4" w:rsidDel="00CA2078" w:rsidRDefault="00032BC4">
      <w:pPr>
        <w:pStyle w:val="TableofFigures"/>
        <w:tabs>
          <w:tab w:val="right" w:leader="dot" w:pos="8494"/>
        </w:tabs>
        <w:rPr>
          <w:ins w:id="901" w:author="ilham.nur@office.ui.ac.id [2]" w:date="2023-01-29T12:12:00Z"/>
          <w:del w:id="902" w:author="ilham.nur@office.ui.ac.id" w:date="2023-01-31T22:33:00Z"/>
          <w:rFonts w:asciiTheme="minorHAnsi" w:eastAsiaTheme="minorEastAsia" w:hAnsiTheme="minorHAnsi"/>
          <w:noProof/>
          <w:sz w:val="22"/>
        </w:rPr>
      </w:pPr>
      <w:ins w:id="903" w:author="ilham.nur@office.ui.ac.id [2]" w:date="2023-01-29T12:12:00Z">
        <w:del w:id="904" w:author="ilham.nur@office.ui.ac.id" w:date="2023-01-31T22:33:00Z">
          <w:r w:rsidRPr="00CA2078" w:rsidDel="00CA2078">
            <w:rPr>
              <w:rStyle w:val="Hyperlink"/>
              <w:noProof/>
            </w:rPr>
            <w:delText>Gambar 2.5 Koneksi hirarki pada teknik penentuan keputusan menggunakan ANP (Chen et al., 2019b)</w:delText>
          </w:r>
          <w:r w:rsidDel="00CA2078">
            <w:rPr>
              <w:noProof/>
              <w:webHidden/>
            </w:rPr>
            <w:tab/>
            <w:delText>39</w:delText>
          </w:r>
        </w:del>
      </w:ins>
    </w:p>
    <w:p w14:paraId="2C4D4CF9" w14:textId="74195672" w:rsidR="00032BC4" w:rsidDel="00CA2078" w:rsidRDefault="00032BC4">
      <w:pPr>
        <w:pStyle w:val="TableofFigures"/>
        <w:tabs>
          <w:tab w:val="right" w:leader="dot" w:pos="8494"/>
        </w:tabs>
        <w:rPr>
          <w:ins w:id="905" w:author="ilham.nur@office.ui.ac.id [2]" w:date="2023-01-29T12:12:00Z"/>
          <w:del w:id="906" w:author="ilham.nur@office.ui.ac.id" w:date="2023-01-31T22:33:00Z"/>
          <w:rFonts w:asciiTheme="minorHAnsi" w:eastAsiaTheme="minorEastAsia" w:hAnsiTheme="minorHAnsi"/>
          <w:noProof/>
          <w:sz w:val="22"/>
        </w:rPr>
      </w:pPr>
      <w:ins w:id="907" w:author="ilham.nur@office.ui.ac.id [2]" w:date="2023-01-29T12:12:00Z">
        <w:del w:id="908" w:author="ilham.nur@office.ui.ac.id" w:date="2023-01-31T22:33:00Z">
          <w:r w:rsidRPr="00CA2078" w:rsidDel="00CA2078">
            <w:rPr>
              <w:rStyle w:val="Hyperlink"/>
              <w:noProof/>
            </w:rPr>
            <w:delText>Gambar 2.6 Tata cara MCDM menggunakan metode COPRAS (Jain &amp; Chand, 2021)</w:delText>
          </w:r>
          <w:r w:rsidDel="00CA2078">
            <w:rPr>
              <w:noProof/>
              <w:webHidden/>
            </w:rPr>
            <w:tab/>
            <w:delText>41</w:delText>
          </w:r>
        </w:del>
      </w:ins>
    </w:p>
    <w:p w14:paraId="2C8EA82D" w14:textId="305823A9" w:rsidR="00032BC4" w:rsidDel="00CA2078" w:rsidRDefault="00032BC4">
      <w:pPr>
        <w:pStyle w:val="TableofFigures"/>
        <w:tabs>
          <w:tab w:val="right" w:leader="dot" w:pos="8494"/>
        </w:tabs>
        <w:rPr>
          <w:ins w:id="909" w:author="ilham.nur@office.ui.ac.id [2]" w:date="2023-01-29T12:12:00Z"/>
          <w:del w:id="910" w:author="ilham.nur@office.ui.ac.id" w:date="2023-01-31T22:33:00Z"/>
          <w:rFonts w:asciiTheme="minorHAnsi" w:eastAsiaTheme="minorEastAsia" w:hAnsiTheme="minorHAnsi"/>
          <w:noProof/>
          <w:sz w:val="22"/>
        </w:rPr>
      </w:pPr>
      <w:ins w:id="911" w:author="ilham.nur@office.ui.ac.id [2]" w:date="2023-01-29T12:12:00Z">
        <w:del w:id="912" w:author="ilham.nur@office.ui.ac.id" w:date="2023-01-31T22:33:00Z">
          <w:r w:rsidRPr="00CA2078" w:rsidDel="00CA2078">
            <w:rPr>
              <w:rStyle w:val="Hyperlink"/>
              <w:noProof/>
            </w:rPr>
            <w:delText>Gambar 2.7 Jenis kecerdasan buatan dan ML secara lingkup garis besar</w:delText>
          </w:r>
          <w:r w:rsidDel="00CA2078">
            <w:rPr>
              <w:noProof/>
              <w:webHidden/>
            </w:rPr>
            <w:tab/>
            <w:delText>42</w:delText>
          </w:r>
        </w:del>
      </w:ins>
    </w:p>
    <w:p w14:paraId="77D69744" w14:textId="6A87ECE6" w:rsidR="00032BC4" w:rsidDel="00CA2078" w:rsidRDefault="00032BC4">
      <w:pPr>
        <w:pStyle w:val="TableofFigures"/>
        <w:tabs>
          <w:tab w:val="right" w:leader="dot" w:pos="8494"/>
        </w:tabs>
        <w:rPr>
          <w:ins w:id="913" w:author="ilham.nur@office.ui.ac.id [2]" w:date="2023-01-29T12:12:00Z"/>
          <w:del w:id="914" w:author="ilham.nur@office.ui.ac.id" w:date="2023-01-31T22:33:00Z"/>
          <w:rFonts w:asciiTheme="minorHAnsi" w:eastAsiaTheme="minorEastAsia" w:hAnsiTheme="minorHAnsi"/>
          <w:noProof/>
          <w:sz w:val="22"/>
        </w:rPr>
      </w:pPr>
      <w:ins w:id="915" w:author="ilham.nur@office.ui.ac.id [2]" w:date="2023-01-29T12:12:00Z">
        <w:del w:id="916" w:author="ilham.nur@office.ui.ac.id" w:date="2023-01-31T22:33:00Z">
          <w:r w:rsidRPr="00CA2078" w:rsidDel="00CA2078">
            <w:rPr>
              <w:rStyle w:val="Hyperlink"/>
              <w:noProof/>
            </w:rPr>
            <w:delText xml:space="preserve">Gambar 2.8 Contoh Plot </w:delText>
          </w:r>
          <w:r w:rsidRPr="00CA2078" w:rsidDel="00CA2078">
            <w:rPr>
              <w:rStyle w:val="Hyperlink"/>
              <w:i/>
              <w:noProof/>
            </w:rPr>
            <w:delText xml:space="preserve">Support Vector </w:delText>
          </w:r>
          <w:r w:rsidRPr="00CA2078" w:rsidDel="00CA2078">
            <w:rPr>
              <w:rStyle w:val="Hyperlink"/>
              <w:noProof/>
            </w:rPr>
            <w:delText>dalam sebuah bidang SVM (Shetty, 2019)</w:delText>
          </w:r>
          <w:r w:rsidDel="00CA2078">
            <w:rPr>
              <w:noProof/>
              <w:webHidden/>
            </w:rPr>
            <w:tab/>
            <w:delText>44</w:delText>
          </w:r>
        </w:del>
      </w:ins>
    </w:p>
    <w:p w14:paraId="7E76127F" w14:textId="03570F77" w:rsidR="00032BC4" w:rsidDel="00CA2078" w:rsidRDefault="00032BC4">
      <w:pPr>
        <w:pStyle w:val="TableofFigures"/>
        <w:tabs>
          <w:tab w:val="right" w:leader="dot" w:pos="8494"/>
        </w:tabs>
        <w:rPr>
          <w:ins w:id="917" w:author="ilham.nur@office.ui.ac.id [2]" w:date="2023-01-29T12:12:00Z"/>
          <w:del w:id="918" w:author="ilham.nur@office.ui.ac.id" w:date="2023-01-31T22:33:00Z"/>
          <w:rFonts w:asciiTheme="minorHAnsi" w:eastAsiaTheme="minorEastAsia" w:hAnsiTheme="minorHAnsi"/>
          <w:noProof/>
          <w:sz w:val="22"/>
        </w:rPr>
      </w:pPr>
      <w:ins w:id="919" w:author="ilham.nur@office.ui.ac.id [2]" w:date="2023-01-29T12:12:00Z">
        <w:del w:id="920" w:author="ilham.nur@office.ui.ac.id" w:date="2023-01-31T22:33:00Z">
          <w:r w:rsidRPr="00CA2078" w:rsidDel="00CA2078">
            <w:rPr>
              <w:rStyle w:val="Hyperlink"/>
              <w:noProof/>
            </w:rPr>
            <w:delText xml:space="preserve">Gambar 2.9 Ilustrasi struktur </w:delText>
          </w:r>
          <w:r w:rsidRPr="00CA2078" w:rsidDel="00CA2078">
            <w:rPr>
              <w:rStyle w:val="Hyperlink"/>
              <w:i/>
              <w:noProof/>
            </w:rPr>
            <w:delText>random forest</w:delText>
          </w:r>
          <w:r w:rsidRPr="00CA2078" w:rsidDel="00CA2078">
            <w:rPr>
              <w:rStyle w:val="Hyperlink"/>
              <w:noProof/>
            </w:rPr>
            <w:delText xml:space="preserve"> dalam menyelesaikan permasalahan (Onesmus, 2020a)</w:delText>
          </w:r>
          <w:r w:rsidDel="00CA2078">
            <w:rPr>
              <w:noProof/>
              <w:webHidden/>
            </w:rPr>
            <w:tab/>
            <w:delText>45</w:delText>
          </w:r>
        </w:del>
      </w:ins>
    </w:p>
    <w:p w14:paraId="12B089A7" w14:textId="3A003E2F" w:rsidR="00032BC4" w:rsidDel="00CA2078" w:rsidRDefault="00032BC4">
      <w:pPr>
        <w:pStyle w:val="TableofFigures"/>
        <w:tabs>
          <w:tab w:val="right" w:leader="dot" w:pos="8494"/>
        </w:tabs>
        <w:rPr>
          <w:ins w:id="921" w:author="ilham.nur@office.ui.ac.id [2]" w:date="2023-01-29T12:12:00Z"/>
          <w:del w:id="922" w:author="ilham.nur@office.ui.ac.id" w:date="2023-01-31T22:33:00Z"/>
          <w:rFonts w:asciiTheme="minorHAnsi" w:eastAsiaTheme="minorEastAsia" w:hAnsiTheme="minorHAnsi"/>
          <w:noProof/>
          <w:sz w:val="22"/>
        </w:rPr>
      </w:pPr>
      <w:ins w:id="923" w:author="ilham.nur@office.ui.ac.id [2]" w:date="2023-01-29T12:12:00Z">
        <w:del w:id="924" w:author="ilham.nur@office.ui.ac.id" w:date="2023-01-31T22:33:00Z">
          <w:r w:rsidRPr="00CA2078" w:rsidDel="00CA2078">
            <w:rPr>
              <w:rStyle w:val="Hyperlink"/>
              <w:noProof/>
            </w:rPr>
            <w:delText>Gambar 3.1 Diagram alir detil penelitan</w:delText>
          </w:r>
          <w:r w:rsidDel="00CA2078">
            <w:rPr>
              <w:noProof/>
              <w:webHidden/>
            </w:rPr>
            <w:tab/>
            <w:delText>50</w:delText>
          </w:r>
        </w:del>
      </w:ins>
    </w:p>
    <w:p w14:paraId="199D745B" w14:textId="6FB032F6" w:rsidR="00032BC4" w:rsidDel="00CA2078" w:rsidRDefault="00032BC4">
      <w:pPr>
        <w:pStyle w:val="TableofFigures"/>
        <w:tabs>
          <w:tab w:val="right" w:leader="dot" w:pos="8494"/>
        </w:tabs>
        <w:rPr>
          <w:ins w:id="925" w:author="ilham.nur@office.ui.ac.id [2]" w:date="2023-01-29T12:12:00Z"/>
          <w:del w:id="926" w:author="ilham.nur@office.ui.ac.id" w:date="2023-01-31T22:33:00Z"/>
          <w:rFonts w:asciiTheme="minorHAnsi" w:eastAsiaTheme="minorEastAsia" w:hAnsiTheme="minorHAnsi"/>
          <w:noProof/>
          <w:sz w:val="22"/>
        </w:rPr>
      </w:pPr>
      <w:ins w:id="927" w:author="ilham.nur@office.ui.ac.id [2]" w:date="2023-01-29T12:12:00Z">
        <w:del w:id="928" w:author="ilham.nur@office.ui.ac.id" w:date="2023-01-31T22:33:00Z">
          <w:r w:rsidRPr="00CA2078" w:rsidDel="00CA2078">
            <w:rPr>
              <w:rStyle w:val="Hyperlink"/>
              <w:noProof/>
            </w:rPr>
            <w:delText>Gambar 3.2 Area penelitian yang dilakukan yang berhubungan dengan bidak Teknik Industri</w:delText>
          </w:r>
          <w:r w:rsidDel="00CA2078">
            <w:rPr>
              <w:noProof/>
              <w:webHidden/>
            </w:rPr>
            <w:tab/>
            <w:delText>53</w:delText>
          </w:r>
        </w:del>
      </w:ins>
    </w:p>
    <w:p w14:paraId="488592BC" w14:textId="0C80FF13" w:rsidR="00032BC4" w:rsidDel="00CA2078" w:rsidRDefault="00032BC4">
      <w:pPr>
        <w:pStyle w:val="TableofFigures"/>
        <w:tabs>
          <w:tab w:val="right" w:leader="dot" w:pos="8494"/>
        </w:tabs>
        <w:rPr>
          <w:ins w:id="929" w:author="ilham.nur@office.ui.ac.id [2]" w:date="2023-01-29T12:12:00Z"/>
          <w:del w:id="930" w:author="ilham.nur@office.ui.ac.id" w:date="2023-01-31T22:33:00Z"/>
          <w:rFonts w:asciiTheme="minorHAnsi" w:eastAsiaTheme="minorEastAsia" w:hAnsiTheme="minorHAnsi"/>
          <w:noProof/>
          <w:sz w:val="22"/>
        </w:rPr>
      </w:pPr>
      <w:ins w:id="931" w:author="ilham.nur@office.ui.ac.id [2]" w:date="2023-01-29T12:12:00Z">
        <w:del w:id="932" w:author="ilham.nur@office.ui.ac.id" w:date="2023-01-31T22:33:00Z">
          <w:r w:rsidRPr="00CA2078" w:rsidDel="00CA2078">
            <w:rPr>
              <w:rStyle w:val="Hyperlink"/>
              <w:noProof/>
            </w:rPr>
            <w:delText>Gambar 3.3 Sampel VosViewer terkait topik riset yang akan dibahas</w:delText>
          </w:r>
          <w:r w:rsidDel="00CA2078">
            <w:rPr>
              <w:noProof/>
              <w:webHidden/>
            </w:rPr>
            <w:tab/>
            <w:delText>54</w:delText>
          </w:r>
        </w:del>
      </w:ins>
    </w:p>
    <w:p w14:paraId="475B21AB" w14:textId="3EAC9DFA" w:rsidR="00032BC4" w:rsidDel="00CA2078" w:rsidRDefault="00032BC4">
      <w:pPr>
        <w:pStyle w:val="TableofFigures"/>
        <w:tabs>
          <w:tab w:val="right" w:leader="dot" w:pos="8494"/>
        </w:tabs>
        <w:rPr>
          <w:ins w:id="933" w:author="ilham.nur@office.ui.ac.id [2]" w:date="2023-01-29T12:12:00Z"/>
          <w:del w:id="934" w:author="ilham.nur@office.ui.ac.id" w:date="2023-01-31T22:33:00Z"/>
          <w:rFonts w:asciiTheme="minorHAnsi" w:eastAsiaTheme="minorEastAsia" w:hAnsiTheme="minorHAnsi"/>
          <w:noProof/>
          <w:sz w:val="22"/>
        </w:rPr>
      </w:pPr>
      <w:ins w:id="935" w:author="ilham.nur@office.ui.ac.id [2]" w:date="2023-01-29T12:12:00Z">
        <w:del w:id="936" w:author="ilham.nur@office.ui.ac.id" w:date="2023-01-31T22:33:00Z">
          <w:r w:rsidRPr="00CA2078" w:rsidDel="00CA2078">
            <w:rPr>
              <w:rStyle w:val="Hyperlink"/>
              <w:noProof/>
            </w:rPr>
            <w:delText>Gambar 3.4 Arsitektur sistem secara garis besar terkait dengan sistem optimasi alokasi pekerjaan dan sumber daya yang akan diintegrasi dengan SIMP</w:delText>
          </w:r>
          <w:r w:rsidDel="00CA2078">
            <w:rPr>
              <w:noProof/>
              <w:webHidden/>
            </w:rPr>
            <w:tab/>
            <w:delText>61</w:delText>
          </w:r>
        </w:del>
      </w:ins>
    </w:p>
    <w:p w14:paraId="0E278221" w14:textId="3C72B304" w:rsidR="00032BC4" w:rsidDel="00CA2078" w:rsidRDefault="00032BC4">
      <w:pPr>
        <w:pStyle w:val="TableofFigures"/>
        <w:tabs>
          <w:tab w:val="right" w:leader="dot" w:pos="8494"/>
        </w:tabs>
        <w:rPr>
          <w:ins w:id="937" w:author="ilham.nur@office.ui.ac.id [2]" w:date="2023-01-29T12:12:00Z"/>
          <w:del w:id="938" w:author="ilham.nur@office.ui.ac.id" w:date="2023-01-31T22:33:00Z"/>
          <w:rFonts w:asciiTheme="minorHAnsi" w:eastAsiaTheme="minorEastAsia" w:hAnsiTheme="minorHAnsi"/>
          <w:noProof/>
          <w:sz w:val="22"/>
        </w:rPr>
      </w:pPr>
      <w:ins w:id="939" w:author="ilham.nur@office.ui.ac.id [2]" w:date="2023-01-29T12:12:00Z">
        <w:del w:id="940" w:author="ilham.nur@office.ui.ac.id" w:date="2023-01-31T22:33:00Z">
          <w:r w:rsidRPr="00CA2078" w:rsidDel="00CA2078">
            <w:rPr>
              <w:rStyle w:val="Hyperlink"/>
              <w:noProof/>
            </w:rPr>
            <w:delText xml:space="preserve">Gambar 4.1 </w:delText>
          </w:r>
          <w:r w:rsidRPr="00CA2078" w:rsidDel="00CA2078">
            <w:rPr>
              <w:rStyle w:val="Hyperlink"/>
              <w:i/>
              <w:noProof/>
            </w:rPr>
            <w:delText xml:space="preserve">Enterprise Architecture </w:delText>
          </w:r>
          <w:r w:rsidRPr="00CA2078" w:rsidDel="00CA2078">
            <w:rPr>
              <w:rStyle w:val="Hyperlink"/>
              <w:noProof/>
            </w:rPr>
            <w:delText>dari Sistem Optimasi Alokasi Pekerjaan dan Sumber Daya</w:delText>
          </w:r>
          <w:r w:rsidDel="00CA2078">
            <w:rPr>
              <w:noProof/>
              <w:webHidden/>
            </w:rPr>
            <w:tab/>
            <w:delText>69</w:delText>
          </w:r>
        </w:del>
      </w:ins>
    </w:p>
    <w:p w14:paraId="1CB7D9C6" w14:textId="4B18C2C2" w:rsidR="00032BC4" w:rsidDel="00CA2078" w:rsidRDefault="00032BC4">
      <w:pPr>
        <w:pStyle w:val="TableofFigures"/>
        <w:tabs>
          <w:tab w:val="right" w:leader="dot" w:pos="8494"/>
        </w:tabs>
        <w:rPr>
          <w:ins w:id="941" w:author="ilham.nur@office.ui.ac.id [2]" w:date="2023-01-29T12:12:00Z"/>
          <w:del w:id="942" w:author="ilham.nur@office.ui.ac.id" w:date="2023-01-31T22:33:00Z"/>
          <w:rFonts w:asciiTheme="minorHAnsi" w:eastAsiaTheme="minorEastAsia" w:hAnsiTheme="minorHAnsi"/>
          <w:noProof/>
          <w:sz w:val="22"/>
        </w:rPr>
      </w:pPr>
      <w:ins w:id="943" w:author="ilham.nur@office.ui.ac.id [2]" w:date="2023-01-29T12:12:00Z">
        <w:del w:id="944" w:author="ilham.nur@office.ui.ac.id" w:date="2023-01-31T22:33:00Z">
          <w:r w:rsidRPr="00CA2078" w:rsidDel="00CA2078">
            <w:rPr>
              <w:rStyle w:val="Hyperlink"/>
              <w:noProof/>
            </w:rPr>
            <w:delText xml:space="preserve">Gambar 4.2 </w:delText>
          </w:r>
          <w:r w:rsidRPr="00CA2078" w:rsidDel="00CA2078">
            <w:rPr>
              <w:rStyle w:val="Hyperlink"/>
              <w:i/>
              <w:noProof/>
            </w:rPr>
            <w:delText>Entity Relational Diagram</w:delText>
          </w:r>
          <w:r w:rsidRPr="00CA2078" w:rsidDel="00CA2078">
            <w:rPr>
              <w:rStyle w:val="Hyperlink"/>
              <w:noProof/>
            </w:rPr>
            <w:delText xml:space="preserve"> Logikal dari Sistem optimasi Alokasi Pekerjaan dan Sumber Daya</w:delText>
          </w:r>
          <w:r w:rsidDel="00CA2078">
            <w:rPr>
              <w:noProof/>
              <w:webHidden/>
            </w:rPr>
            <w:tab/>
            <w:delText>73</w:delText>
          </w:r>
        </w:del>
      </w:ins>
    </w:p>
    <w:p w14:paraId="4ADE0651" w14:textId="542A33BB" w:rsidR="00987C24" w:rsidDel="00CA2078" w:rsidRDefault="00987C24">
      <w:pPr>
        <w:pStyle w:val="TableofFigures"/>
        <w:tabs>
          <w:tab w:val="right" w:leader="dot" w:pos="8494"/>
        </w:tabs>
        <w:rPr>
          <w:del w:id="945" w:author="ilham.nur@office.ui.ac.id" w:date="2023-01-31T22:33:00Z"/>
          <w:rFonts w:asciiTheme="minorHAnsi" w:eastAsiaTheme="minorEastAsia" w:hAnsiTheme="minorHAnsi"/>
          <w:noProof/>
          <w:sz w:val="22"/>
        </w:rPr>
      </w:pPr>
      <w:del w:id="946" w:author="ilham.nur@office.ui.ac.id" w:date="2023-01-31T22:33:00Z">
        <w:r w:rsidRPr="00AF75ED" w:rsidDel="00CA2078">
          <w:rPr>
            <w:rPrChange w:id="947" w:author="ilham.nur@office.ui.ac.id [2]" w:date="2023-01-17T21:41:00Z">
              <w:rPr>
                <w:rStyle w:val="Hyperlink"/>
                <w:noProof/>
              </w:rPr>
            </w:rPrChange>
          </w:rPr>
          <w:delText>Gambar 1.1 Data performa proyek berdasarkan daerah (PMI, 2021b)</w:delText>
        </w:r>
        <w:r w:rsidDel="00CA2078">
          <w:rPr>
            <w:noProof/>
            <w:webHidden/>
          </w:rPr>
          <w:tab/>
          <w:delText>2</w:delText>
        </w:r>
      </w:del>
    </w:p>
    <w:p w14:paraId="42A5238C" w14:textId="0FD8912F" w:rsidR="00987C24" w:rsidDel="00CA2078" w:rsidRDefault="00987C24">
      <w:pPr>
        <w:pStyle w:val="TableofFigures"/>
        <w:tabs>
          <w:tab w:val="right" w:leader="dot" w:pos="8494"/>
        </w:tabs>
        <w:rPr>
          <w:del w:id="948" w:author="ilham.nur@office.ui.ac.id" w:date="2023-01-31T22:33:00Z"/>
          <w:rFonts w:asciiTheme="minorHAnsi" w:eastAsiaTheme="minorEastAsia" w:hAnsiTheme="minorHAnsi"/>
          <w:noProof/>
          <w:sz w:val="22"/>
        </w:rPr>
      </w:pPr>
      <w:del w:id="949" w:author="ilham.nur@office.ui.ac.id" w:date="2023-01-31T22:33:00Z">
        <w:r w:rsidRPr="00AF75ED" w:rsidDel="00CA2078">
          <w:rPr>
            <w:rPrChange w:id="950" w:author="ilham.nur@office.ui.ac.id [2]" w:date="2023-01-17T21:41:00Z">
              <w:rPr>
                <w:rStyle w:val="Hyperlink"/>
                <w:noProof/>
              </w:rPr>
            </w:rPrChange>
          </w:rPr>
          <w:delText>Gambar 1.2 Kendala yang mengakibatkan keterlambatan proyek menurut Association Project Management (Pappas, 2021b)</w:delText>
        </w:r>
        <w:r w:rsidDel="00CA2078">
          <w:rPr>
            <w:noProof/>
            <w:webHidden/>
          </w:rPr>
          <w:tab/>
          <w:delText>3</w:delText>
        </w:r>
      </w:del>
    </w:p>
    <w:p w14:paraId="54518EB2" w14:textId="567EF2FF" w:rsidR="00987C24" w:rsidDel="00CA2078" w:rsidRDefault="00987C24">
      <w:pPr>
        <w:pStyle w:val="TableofFigures"/>
        <w:tabs>
          <w:tab w:val="right" w:leader="dot" w:pos="8494"/>
        </w:tabs>
        <w:rPr>
          <w:del w:id="951" w:author="ilham.nur@office.ui.ac.id" w:date="2023-01-31T22:33:00Z"/>
          <w:rFonts w:asciiTheme="minorHAnsi" w:eastAsiaTheme="minorEastAsia" w:hAnsiTheme="minorHAnsi"/>
          <w:noProof/>
          <w:sz w:val="22"/>
        </w:rPr>
      </w:pPr>
      <w:del w:id="952" w:author="ilham.nur@office.ui.ac.id" w:date="2023-01-31T22:33:00Z">
        <w:r w:rsidRPr="00AF75ED" w:rsidDel="00CA2078">
          <w:rPr>
            <w:rPrChange w:id="953" w:author="ilham.nur@office.ui.ac.id [2]" w:date="2023-01-17T21:41:00Z">
              <w:rPr>
                <w:rStyle w:val="Hyperlink"/>
                <w:noProof/>
              </w:rPr>
            </w:rPrChange>
          </w:rPr>
          <w:delText>Gambar 1.3 Performa waktu penyelesaian proyek pada PT.X yang mengalami keterlambatan di tahun 2021</w:delText>
        </w:r>
        <w:r w:rsidDel="00CA2078">
          <w:rPr>
            <w:noProof/>
            <w:webHidden/>
          </w:rPr>
          <w:tab/>
          <w:delText>5</w:delText>
        </w:r>
      </w:del>
    </w:p>
    <w:p w14:paraId="57DC1E86" w14:textId="0D42384F" w:rsidR="00987C24" w:rsidDel="00CA2078" w:rsidRDefault="00987C24">
      <w:pPr>
        <w:pStyle w:val="TableofFigures"/>
        <w:tabs>
          <w:tab w:val="right" w:leader="dot" w:pos="8494"/>
        </w:tabs>
        <w:rPr>
          <w:del w:id="954" w:author="ilham.nur@office.ui.ac.id" w:date="2023-01-31T22:33:00Z"/>
          <w:rFonts w:asciiTheme="minorHAnsi" w:eastAsiaTheme="minorEastAsia" w:hAnsiTheme="minorHAnsi"/>
          <w:noProof/>
          <w:sz w:val="22"/>
        </w:rPr>
      </w:pPr>
      <w:del w:id="955" w:author="ilham.nur@office.ui.ac.id" w:date="2023-01-31T22:33:00Z">
        <w:r w:rsidRPr="00AF75ED" w:rsidDel="00CA2078">
          <w:rPr>
            <w:rPrChange w:id="956" w:author="ilham.nur@office.ui.ac.id [2]" w:date="2023-01-17T21:41:00Z">
              <w:rPr>
                <w:rStyle w:val="Hyperlink"/>
                <w:noProof/>
              </w:rPr>
            </w:rPrChange>
          </w:rPr>
          <w:delText>Gambar 1.4 Ringkasan Metodologi Penelitian</w:delText>
        </w:r>
        <w:r w:rsidDel="00CA2078">
          <w:rPr>
            <w:noProof/>
            <w:webHidden/>
          </w:rPr>
          <w:tab/>
          <w:delText>17</w:delText>
        </w:r>
      </w:del>
    </w:p>
    <w:p w14:paraId="328BEF0B" w14:textId="2725A214" w:rsidR="00987C24" w:rsidDel="00CA2078" w:rsidRDefault="00987C24">
      <w:pPr>
        <w:pStyle w:val="TableofFigures"/>
        <w:tabs>
          <w:tab w:val="right" w:leader="dot" w:pos="8494"/>
        </w:tabs>
        <w:rPr>
          <w:del w:id="957" w:author="ilham.nur@office.ui.ac.id" w:date="2023-01-31T22:33:00Z"/>
          <w:rFonts w:asciiTheme="minorHAnsi" w:eastAsiaTheme="minorEastAsia" w:hAnsiTheme="minorHAnsi"/>
          <w:noProof/>
          <w:sz w:val="22"/>
        </w:rPr>
      </w:pPr>
      <w:del w:id="958" w:author="ilham.nur@office.ui.ac.id" w:date="2023-01-31T22:33:00Z">
        <w:r w:rsidRPr="00AF75ED" w:rsidDel="00CA2078">
          <w:rPr>
            <w:rPrChange w:id="959" w:author="ilham.nur@office.ui.ac.id [2]" w:date="2023-01-17T21:41:00Z">
              <w:rPr>
                <w:rStyle w:val="Hyperlink"/>
                <w:noProof/>
              </w:rPr>
            </w:rPrChange>
          </w:rPr>
          <w:delText>Gambar 2.1 Hubungan kompleksitas proyek dengan bantuan fleksibilitas manajemen proyek dengan hasil akhir proyek (Jalali Sohi et al., 2020)</w:delText>
        </w:r>
        <w:r w:rsidDel="00CA2078">
          <w:rPr>
            <w:noProof/>
            <w:webHidden/>
          </w:rPr>
          <w:tab/>
          <w:delText>22</w:delText>
        </w:r>
      </w:del>
    </w:p>
    <w:p w14:paraId="3D5E5635" w14:textId="68387563" w:rsidR="00987C24" w:rsidDel="00CA2078" w:rsidRDefault="00987C24">
      <w:pPr>
        <w:pStyle w:val="TableofFigures"/>
        <w:tabs>
          <w:tab w:val="right" w:leader="dot" w:pos="8494"/>
        </w:tabs>
        <w:rPr>
          <w:del w:id="960" w:author="ilham.nur@office.ui.ac.id" w:date="2023-01-31T22:33:00Z"/>
          <w:rFonts w:asciiTheme="minorHAnsi" w:eastAsiaTheme="minorEastAsia" w:hAnsiTheme="minorHAnsi"/>
          <w:noProof/>
          <w:sz w:val="22"/>
        </w:rPr>
      </w:pPr>
      <w:del w:id="961" w:author="ilham.nur@office.ui.ac.id" w:date="2023-01-31T22:33:00Z">
        <w:r w:rsidRPr="00AF75ED" w:rsidDel="00CA2078">
          <w:rPr>
            <w:rPrChange w:id="962" w:author="ilham.nur@office.ui.ac.id [2]" w:date="2023-01-17T21:41:00Z">
              <w:rPr>
                <w:rStyle w:val="Hyperlink"/>
                <w:noProof/>
              </w:rPr>
            </w:rPrChange>
          </w:rPr>
          <w:delText xml:space="preserve">Gambar 2.2 Aspek dan komponen penyusun </w:delText>
        </w:r>
        <w:r w:rsidRPr="00AF75ED" w:rsidDel="00CA2078">
          <w:rPr>
            <w:rPrChange w:id="963" w:author="ilham.nur@office.ui.ac.id [2]" w:date="2023-01-17T21:41:00Z">
              <w:rPr>
                <w:rStyle w:val="Hyperlink"/>
                <w:i/>
                <w:noProof/>
              </w:rPr>
            </w:rPrChange>
          </w:rPr>
          <w:delText>Gartner Framework</w:delText>
        </w:r>
        <w:r w:rsidRPr="00AF75ED" w:rsidDel="00CA2078">
          <w:rPr>
            <w:rPrChange w:id="964" w:author="ilham.nur@office.ui.ac.id [2]" w:date="2023-01-17T21:41:00Z">
              <w:rPr>
                <w:rStyle w:val="Hyperlink"/>
                <w:noProof/>
              </w:rPr>
            </w:rPrChange>
          </w:rPr>
          <w:delText xml:space="preserve"> (Valeev et al., 2021)</w:delText>
        </w:r>
        <w:r w:rsidDel="00CA2078">
          <w:rPr>
            <w:noProof/>
            <w:webHidden/>
          </w:rPr>
          <w:tab/>
          <w:delText>30</w:delText>
        </w:r>
      </w:del>
    </w:p>
    <w:p w14:paraId="671E0798" w14:textId="6E5AF085" w:rsidR="00987C24" w:rsidDel="00CA2078" w:rsidRDefault="00987C24">
      <w:pPr>
        <w:pStyle w:val="TableofFigures"/>
        <w:tabs>
          <w:tab w:val="right" w:leader="dot" w:pos="8494"/>
        </w:tabs>
        <w:rPr>
          <w:del w:id="965" w:author="ilham.nur@office.ui.ac.id" w:date="2023-01-31T22:33:00Z"/>
          <w:rFonts w:asciiTheme="minorHAnsi" w:eastAsiaTheme="minorEastAsia" w:hAnsiTheme="minorHAnsi"/>
          <w:noProof/>
          <w:sz w:val="22"/>
        </w:rPr>
      </w:pPr>
      <w:del w:id="966" w:author="ilham.nur@office.ui.ac.id" w:date="2023-01-31T22:33:00Z">
        <w:r w:rsidRPr="00AF75ED" w:rsidDel="00CA2078">
          <w:rPr>
            <w:rPrChange w:id="967" w:author="ilham.nur@office.ui.ac.id [2]" w:date="2023-01-17T21:41:00Z">
              <w:rPr>
                <w:rStyle w:val="Hyperlink"/>
                <w:noProof/>
              </w:rPr>
            </w:rPrChange>
          </w:rPr>
          <w:delText>Gambar 2.3 Pembagian MCDM berdasarkan data, kriteria yang digunakan, dan jumlah hasil yang dikeluarkan (Arslan, 2018)</w:delText>
        </w:r>
        <w:r w:rsidDel="00CA2078">
          <w:rPr>
            <w:noProof/>
            <w:webHidden/>
          </w:rPr>
          <w:tab/>
          <w:delText>34</w:delText>
        </w:r>
      </w:del>
    </w:p>
    <w:p w14:paraId="061631FB" w14:textId="0D855974" w:rsidR="00987C24" w:rsidDel="00CA2078" w:rsidRDefault="00987C24">
      <w:pPr>
        <w:pStyle w:val="TableofFigures"/>
        <w:tabs>
          <w:tab w:val="right" w:leader="dot" w:pos="8494"/>
        </w:tabs>
        <w:rPr>
          <w:del w:id="968" w:author="ilham.nur@office.ui.ac.id" w:date="2023-01-31T22:33:00Z"/>
          <w:rFonts w:asciiTheme="minorHAnsi" w:eastAsiaTheme="minorEastAsia" w:hAnsiTheme="minorHAnsi"/>
          <w:noProof/>
          <w:sz w:val="22"/>
        </w:rPr>
      </w:pPr>
      <w:del w:id="969" w:author="ilham.nur@office.ui.ac.id" w:date="2023-01-31T22:33:00Z">
        <w:r w:rsidRPr="00AF75ED" w:rsidDel="00CA2078">
          <w:rPr>
            <w:rPrChange w:id="970" w:author="ilham.nur@office.ui.ac.id [2]" w:date="2023-01-17T21:41:00Z">
              <w:rPr>
                <w:rStyle w:val="Hyperlink"/>
                <w:noProof/>
              </w:rPr>
            </w:rPrChange>
          </w:rPr>
          <w:delText>Gambar 2.4 Kombinasi MCDM untuk membentuk sebuah MCDM yang bersifat hybrid (</w:delText>
        </w:r>
        <w:r w:rsidRPr="00AF75ED" w:rsidDel="00CA2078">
          <w:rPr>
            <w:rPrChange w:id="971" w:author="ilham.nur@office.ui.ac.id [2]" w:date="2023-01-17T21:41:00Z">
              <w:rPr>
                <w:rStyle w:val="Hyperlink"/>
                <w:bCs/>
                <w:noProof/>
              </w:rPr>
            </w:rPrChange>
          </w:rPr>
          <w:delText>Arslan, 2018)</w:delText>
        </w:r>
        <w:r w:rsidDel="00CA2078">
          <w:rPr>
            <w:noProof/>
            <w:webHidden/>
          </w:rPr>
          <w:tab/>
          <w:delText>36</w:delText>
        </w:r>
      </w:del>
    </w:p>
    <w:p w14:paraId="1C8822E8" w14:textId="3EB705FC" w:rsidR="00987C24" w:rsidDel="00CA2078" w:rsidRDefault="00987C24">
      <w:pPr>
        <w:pStyle w:val="TableofFigures"/>
        <w:tabs>
          <w:tab w:val="right" w:leader="dot" w:pos="8494"/>
        </w:tabs>
        <w:rPr>
          <w:del w:id="972" w:author="ilham.nur@office.ui.ac.id" w:date="2023-01-31T22:33:00Z"/>
          <w:rFonts w:asciiTheme="minorHAnsi" w:eastAsiaTheme="minorEastAsia" w:hAnsiTheme="minorHAnsi"/>
          <w:noProof/>
          <w:sz w:val="22"/>
        </w:rPr>
      </w:pPr>
      <w:del w:id="973" w:author="ilham.nur@office.ui.ac.id" w:date="2023-01-31T22:33:00Z">
        <w:r w:rsidRPr="00AF75ED" w:rsidDel="00CA2078">
          <w:rPr>
            <w:rPrChange w:id="974" w:author="ilham.nur@office.ui.ac.id [2]" w:date="2023-01-17T21:41:00Z">
              <w:rPr>
                <w:rStyle w:val="Hyperlink"/>
                <w:noProof/>
              </w:rPr>
            </w:rPrChange>
          </w:rPr>
          <w:delText>Gambar 2.5 Koneksi hirarki pada teknik penentuan keputusan menggunakan ANP (Chen et al., 2019b)</w:delText>
        </w:r>
        <w:r w:rsidDel="00CA2078">
          <w:rPr>
            <w:noProof/>
            <w:webHidden/>
          </w:rPr>
          <w:tab/>
          <w:delText>38</w:delText>
        </w:r>
      </w:del>
    </w:p>
    <w:p w14:paraId="2DAFE504" w14:textId="349EC724" w:rsidR="00987C24" w:rsidDel="00CA2078" w:rsidRDefault="00987C24">
      <w:pPr>
        <w:pStyle w:val="TableofFigures"/>
        <w:tabs>
          <w:tab w:val="right" w:leader="dot" w:pos="8494"/>
        </w:tabs>
        <w:rPr>
          <w:del w:id="975" w:author="ilham.nur@office.ui.ac.id" w:date="2023-01-31T22:33:00Z"/>
          <w:rFonts w:asciiTheme="minorHAnsi" w:eastAsiaTheme="minorEastAsia" w:hAnsiTheme="minorHAnsi"/>
          <w:noProof/>
          <w:sz w:val="22"/>
        </w:rPr>
      </w:pPr>
      <w:del w:id="976" w:author="ilham.nur@office.ui.ac.id" w:date="2023-01-31T22:33:00Z">
        <w:r w:rsidRPr="00AF75ED" w:rsidDel="00CA2078">
          <w:rPr>
            <w:rPrChange w:id="977" w:author="ilham.nur@office.ui.ac.id [2]" w:date="2023-01-17T21:41:00Z">
              <w:rPr>
                <w:rStyle w:val="Hyperlink"/>
                <w:noProof/>
              </w:rPr>
            </w:rPrChange>
          </w:rPr>
          <w:delText>Gambar 2.6 Tata cara MCDM menggunakan metode COPRAS (Jain &amp; Chand, 2021)</w:delText>
        </w:r>
        <w:r w:rsidDel="00CA2078">
          <w:rPr>
            <w:noProof/>
            <w:webHidden/>
          </w:rPr>
          <w:tab/>
          <w:delText>40</w:delText>
        </w:r>
      </w:del>
    </w:p>
    <w:p w14:paraId="4FF18FE9" w14:textId="6BE78512" w:rsidR="00987C24" w:rsidDel="00CA2078" w:rsidRDefault="00987C24">
      <w:pPr>
        <w:pStyle w:val="TableofFigures"/>
        <w:tabs>
          <w:tab w:val="right" w:leader="dot" w:pos="8494"/>
        </w:tabs>
        <w:rPr>
          <w:del w:id="978" w:author="ilham.nur@office.ui.ac.id" w:date="2023-01-31T22:33:00Z"/>
          <w:rFonts w:asciiTheme="minorHAnsi" w:eastAsiaTheme="minorEastAsia" w:hAnsiTheme="minorHAnsi"/>
          <w:noProof/>
          <w:sz w:val="22"/>
        </w:rPr>
      </w:pPr>
      <w:del w:id="979" w:author="ilham.nur@office.ui.ac.id" w:date="2023-01-31T22:33:00Z">
        <w:r w:rsidRPr="00AF75ED" w:rsidDel="00CA2078">
          <w:rPr>
            <w:rPrChange w:id="980" w:author="ilham.nur@office.ui.ac.id [2]" w:date="2023-01-17T21:41:00Z">
              <w:rPr>
                <w:rStyle w:val="Hyperlink"/>
                <w:noProof/>
              </w:rPr>
            </w:rPrChange>
          </w:rPr>
          <w:delText>Gambar 2.7 Jenis kecerdasan buatan dan ML secara lingkup garis besar</w:delText>
        </w:r>
        <w:r w:rsidDel="00CA2078">
          <w:rPr>
            <w:noProof/>
            <w:webHidden/>
          </w:rPr>
          <w:tab/>
          <w:delText>41</w:delText>
        </w:r>
      </w:del>
    </w:p>
    <w:p w14:paraId="012AC619" w14:textId="353F942B" w:rsidR="00987C24" w:rsidDel="00CA2078" w:rsidRDefault="00987C24">
      <w:pPr>
        <w:pStyle w:val="TableofFigures"/>
        <w:tabs>
          <w:tab w:val="right" w:leader="dot" w:pos="8494"/>
        </w:tabs>
        <w:rPr>
          <w:del w:id="981" w:author="ilham.nur@office.ui.ac.id" w:date="2023-01-31T22:33:00Z"/>
          <w:rFonts w:asciiTheme="minorHAnsi" w:eastAsiaTheme="minorEastAsia" w:hAnsiTheme="minorHAnsi"/>
          <w:noProof/>
          <w:sz w:val="22"/>
        </w:rPr>
      </w:pPr>
      <w:del w:id="982" w:author="ilham.nur@office.ui.ac.id" w:date="2023-01-31T22:33:00Z">
        <w:r w:rsidRPr="00AF75ED" w:rsidDel="00CA2078">
          <w:rPr>
            <w:rPrChange w:id="983" w:author="ilham.nur@office.ui.ac.id [2]" w:date="2023-01-17T21:41:00Z">
              <w:rPr>
                <w:rStyle w:val="Hyperlink"/>
                <w:noProof/>
              </w:rPr>
            </w:rPrChange>
          </w:rPr>
          <w:delText xml:space="preserve">Gambar 2.8 Contoh Plot </w:delText>
        </w:r>
        <w:r w:rsidRPr="00AF75ED" w:rsidDel="00CA2078">
          <w:rPr>
            <w:rPrChange w:id="984" w:author="ilham.nur@office.ui.ac.id [2]" w:date="2023-01-17T21:41:00Z">
              <w:rPr>
                <w:rStyle w:val="Hyperlink"/>
                <w:i/>
                <w:noProof/>
              </w:rPr>
            </w:rPrChange>
          </w:rPr>
          <w:delText xml:space="preserve">Support Vector </w:delText>
        </w:r>
        <w:r w:rsidRPr="00AF75ED" w:rsidDel="00CA2078">
          <w:rPr>
            <w:rPrChange w:id="985" w:author="ilham.nur@office.ui.ac.id [2]" w:date="2023-01-17T21:41:00Z">
              <w:rPr>
                <w:rStyle w:val="Hyperlink"/>
                <w:noProof/>
              </w:rPr>
            </w:rPrChange>
          </w:rPr>
          <w:delText>dalam sebuah bidang SVM (Shetty, 2019)</w:delText>
        </w:r>
        <w:r w:rsidDel="00CA2078">
          <w:rPr>
            <w:noProof/>
            <w:webHidden/>
          </w:rPr>
          <w:tab/>
          <w:delText>43</w:delText>
        </w:r>
      </w:del>
    </w:p>
    <w:p w14:paraId="60FE6880" w14:textId="22C74E36" w:rsidR="00987C24" w:rsidDel="00CA2078" w:rsidRDefault="00987C24">
      <w:pPr>
        <w:pStyle w:val="TableofFigures"/>
        <w:tabs>
          <w:tab w:val="right" w:leader="dot" w:pos="8494"/>
        </w:tabs>
        <w:rPr>
          <w:del w:id="986" w:author="ilham.nur@office.ui.ac.id" w:date="2023-01-31T22:33:00Z"/>
          <w:rFonts w:asciiTheme="minorHAnsi" w:eastAsiaTheme="minorEastAsia" w:hAnsiTheme="minorHAnsi"/>
          <w:noProof/>
          <w:sz w:val="22"/>
        </w:rPr>
      </w:pPr>
      <w:del w:id="987" w:author="ilham.nur@office.ui.ac.id" w:date="2023-01-31T22:33:00Z">
        <w:r w:rsidRPr="00AF75ED" w:rsidDel="00CA2078">
          <w:rPr>
            <w:rPrChange w:id="988" w:author="ilham.nur@office.ui.ac.id [2]" w:date="2023-01-17T21:41:00Z">
              <w:rPr>
                <w:rStyle w:val="Hyperlink"/>
                <w:noProof/>
              </w:rPr>
            </w:rPrChange>
          </w:rPr>
          <w:delText xml:space="preserve">Gambar 2.9 Ilustrasi struktur </w:delText>
        </w:r>
        <w:r w:rsidRPr="00AF75ED" w:rsidDel="00CA2078">
          <w:rPr>
            <w:rPrChange w:id="989" w:author="ilham.nur@office.ui.ac.id [2]" w:date="2023-01-17T21:41:00Z">
              <w:rPr>
                <w:rStyle w:val="Hyperlink"/>
                <w:i/>
                <w:noProof/>
              </w:rPr>
            </w:rPrChange>
          </w:rPr>
          <w:delText>random forest</w:delText>
        </w:r>
        <w:r w:rsidRPr="00AF75ED" w:rsidDel="00CA2078">
          <w:rPr>
            <w:rPrChange w:id="990" w:author="ilham.nur@office.ui.ac.id [2]" w:date="2023-01-17T21:41:00Z">
              <w:rPr>
                <w:rStyle w:val="Hyperlink"/>
                <w:noProof/>
              </w:rPr>
            </w:rPrChange>
          </w:rPr>
          <w:delText xml:space="preserve"> dalam menyelesaikan permasalahan (Onesmus, 2020a)</w:delText>
        </w:r>
        <w:r w:rsidDel="00CA2078">
          <w:rPr>
            <w:noProof/>
            <w:webHidden/>
          </w:rPr>
          <w:tab/>
          <w:delText>44</w:delText>
        </w:r>
      </w:del>
    </w:p>
    <w:p w14:paraId="1AFBD1EB" w14:textId="12BE5EAF" w:rsidR="00987C24" w:rsidDel="00CA2078" w:rsidRDefault="00987C24">
      <w:pPr>
        <w:pStyle w:val="TableofFigures"/>
        <w:tabs>
          <w:tab w:val="right" w:leader="dot" w:pos="8494"/>
        </w:tabs>
        <w:rPr>
          <w:del w:id="991" w:author="ilham.nur@office.ui.ac.id" w:date="2023-01-31T22:33:00Z"/>
          <w:rFonts w:asciiTheme="minorHAnsi" w:eastAsiaTheme="minorEastAsia" w:hAnsiTheme="minorHAnsi"/>
          <w:noProof/>
          <w:sz w:val="22"/>
        </w:rPr>
      </w:pPr>
      <w:del w:id="992" w:author="ilham.nur@office.ui.ac.id" w:date="2023-01-31T22:33:00Z">
        <w:r w:rsidRPr="00AF75ED" w:rsidDel="00CA2078">
          <w:rPr>
            <w:rPrChange w:id="993" w:author="ilham.nur@office.ui.ac.id [2]" w:date="2023-01-17T21:41:00Z">
              <w:rPr>
                <w:rStyle w:val="Hyperlink"/>
                <w:noProof/>
              </w:rPr>
            </w:rPrChange>
          </w:rPr>
          <w:delText>Gambar 3.1 Diagram alir detil penelitan</w:delText>
        </w:r>
        <w:r w:rsidDel="00CA2078">
          <w:rPr>
            <w:noProof/>
            <w:webHidden/>
          </w:rPr>
          <w:tab/>
          <w:delText>47</w:delText>
        </w:r>
      </w:del>
    </w:p>
    <w:p w14:paraId="7C2333DC" w14:textId="145B4A08" w:rsidR="00EF7563" w:rsidRDefault="00F5566B" w:rsidP="00EF7563">
      <w:r>
        <w:rPr>
          <w:b/>
          <w:bCs/>
          <w:noProof/>
        </w:rPr>
        <w:fldChar w:fldCharType="end"/>
      </w:r>
    </w:p>
    <w:p w14:paraId="1C41DC70" w14:textId="77777777" w:rsidR="007F4E8F" w:rsidRDefault="007F4E8F" w:rsidP="00EF7563"/>
    <w:p w14:paraId="064DCFAA" w14:textId="77777777" w:rsidR="00006AC5" w:rsidRDefault="00006AC5" w:rsidP="00EF7563"/>
    <w:p w14:paraId="175D21F8" w14:textId="77777777" w:rsidR="007F4E8F" w:rsidRDefault="007F4E8F" w:rsidP="00EF7563">
      <w:pPr>
        <w:sectPr w:rsidR="007F4E8F" w:rsidSect="009C4241">
          <w:pgSz w:w="11906" w:h="16838" w:code="9"/>
          <w:pgMar w:top="1701" w:right="1701" w:bottom="1701" w:left="1701" w:header="720" w:footer="720" w:gutter="0"/>
          <w:pgNumType w:fmt="lowerRoman"/>
          <w:cols w:space="720"/>
          <w:docGrid w:linePitch="360"/>
        </w:sectPr>
      </w:pPr>
    </w:p>
    <w:p w14:paraId="7661E86D" w14:textId="7E0929F9" w:rsidR="00006AC5" w:rsidRDefault="00E53AA8" w:rsidP="00C325E9">
      <w:pPr>
        <w:pStyle w:val="Heading1"/>
        <w:numPr>
          <w:ilvl w:val="0"/>
          <w:numId w:val="0"/>
        </w:numPr>
      </w:pPr>
      <w:bookmarkStart w:id="994" w:name="_Toc120139619"/>
      <w:bookmarkStart w:id="995" w:name="_Toc128943837"/>
      <w:r>
        <w:lastRenderedPageBreak/>
        <w:t>DAFTAR TABEL</w:t>
      </w:r>
      <w:bookmarkEnd w:id="994"/>
      <w:bookmarkEnd w:id="995"/>
    </w:p>
    <w:p w14:paraId="135A4971" w14:textId="77777777" w:rsidR="00863A40" w:rsidRPr="00863A40" w:rsidRDefault="00863A40" w:rsidP="00863A40"/>
    <w:p w14:paraId="510DA2EF" w14:textId="702C6298" w:rsidR="00A262DF" w:rsidRDefault="00F5566B">
      <w:pPr>
        <w:pStyle w:val="TableofFigures"/>
        <w:tabs>
          <w:tab w:val="right" w:leader="dot" w:pos="8494"/>
        </w:tabs>
        <w:rPr>
          <w:ins w:id="996" w:author="ilham.nur@office.ui.ac.id" w:date="2023-03-05T21:23:00Z"/>
          <w:rFonts w:asciiTheme="minorHAnsi" w:eastAsiaTheme="minorEastAsia" w:hAnsiTheme="minorHAnsi"/>
          <w:noProof/>
          <w:sz w:val="22"/>
        </w:rPr>
      </w:pPr>
      <w:r>
        <w:fldChar w:fldCharType="begin"/>
      </w:r>
      <w:r>
        <w:instrText xml:space="preserve"> TOC \h \z \c "Tabel" </w:instrText>
      </w:r>
      <w:r>
        <w:fldChar w:fldCharType="separate"/>
      </w:r>
      <w:ins w:id="997" w:author="ilham.nur@office.ui.ac.id" w:date="2023-03-05T21:23:00Z">
        <w:r w:rsidR="00A262DF" w:rsidRPr="00EA3DF4">
          <w:rPr>
            <w:rStyle w:val="Hyperlink"/>
            <w:noProof/>
          </w:rPr>
          <w:fldChar w:fldCharType="begin"/>
        </w:r>
        <w:r w:rsidR="00A262DF" w:rsidRPr="00EA3DF4">
          <w:rPr>
            <w:rStyle w:val="Hyperlink"/>
            <w:noProof/>
          </w:rPr>
          <w:instrText xml:space="preserve"> </w:instrText>
        </w:r>
        <w:r w:rsidR="00A262DF">
          <w:rPr>
            <w:noProof/>
          </w:rPr>
          <w:instrText>HYPERLINK \l "_Toc128944257"</w:instrText>
        </w:r>
        <w:r w:rsidR="00A262DF" w:rsidRPr="00EA3DF4">
          <w:rPr>
            <w:rStyle w:val="Hyperlink"/>
            <w:noProof/>
          </w:rPr>
          <w:instrText xml:space="preserve"> </w:instrText>
        </w:r>
        <w:r w:rsidR="00A262DF" w:rsidRPr="00EA3DF4">
          <w:rPr>
            <w:rStyle w:val="Hyperlink"/>
            <w:noProof/>
          </w:rPr>
        </w:r>
        <w:r w:rsidR="00A262DF" w:rsidRPr="00EA3DF4">
          <w:rPr>
            <w:rStyle w:val="Hyperlink"/>
            <w:noProof/>
          </w:rPr>
          <w:fldChar w:fldCharType="separate"/>
        </w:r>
        <w:r w:rsidR="00A262DF" w:rsidRPr="00EA3DF4">
          <w:rPr>
            <w:rStyle w:val="Hyperlink"/>
            <w:noProof/>
          </w:rPr>
          <w:t>Tabel 1.1 Penelitian terdahulu terkait dengan manajemen pekerjaan dan sumber daya pada proyek</w:t>
        </w:r>
        <w:r w:rsidR="00A262DF">
          <w:rPr>
            <w:noProof/>
            <w:webHidden/>
          </w:rPr>
          <w:tab/>
        </w:r>
        <w:r w:rsidR="00A262DF">
          <w:rPr>
            <w:noProof/>
            <w:webHidden/>
          </w:rPr>
          <w:fldChar w:fldCharType="begin"/>
        </w:r>
        <w:r w:rsidR="00A262DF">
          <w:rPr>
            <w:noProof/>
            <w:webHidden/>
          </w:rPr>
          <w:instrText xml:space="preserve"> PAGEREF _Toc128944257 \h </w:instrText>
        </w:r>
      </w:ins>
      <w:r w:rsidR="00A262DF">
        <w:rPr>
          <w:noProof/>
          <w:webHidden/>
        </w:rPr>
      </w:r>
      <w:r w:rsidR="00A262DF">
        <w:rPr>
          <w:noProof/>
          <w:webHidden/>
        </w:rPr>
        <w:fldChar w:fldCharType="separate"/>
      </w:r>
      <w:ins w:id="998" w:author="ilham.nur@office.ui.ac.id" w:date="2023-03-05T21:23:00Z">
        <w:r w:rsidR="00A262DF">
          <w:rPr>
            <w:noProof/>
            <w:webHidden/>
          </w:rPr>
          <w:t>8</w:t>
        </w:r>
        <w:r w:rsidR="00A262DF">
          <w:rPr>
            <w:noProof/>
            <w:webHidden/>
          </w:rPr>
          <w:fldChar w:fldCharType="end"/>
        </w:r>
        <w:r w:rsidR="00A262DF" w:rsidRPr="00EA3DF4">
          <w:rPr>
            <w:rStyle w:val="Hyperlink"/>
            <w:noProof/>
          </w:rPr>
          <w:fldChar w:fldCharType="end"/>
        </w:r>
      </w:ins>
    </w:p>
    <w:p w14:paraId="13307C16" w14:textId="321C5E84" w:rsidR="00A262DF" w:rsidRDefault="00A262DF">
      <w:pPr>
        <w:pStyle w:val="TableofFigures"/>
        <w:tabs>
          <w:tab w:val="right" w:leader="dot" w:pos="8494"/>
        </w:tabs>
        <w:rPr>
          <w:ins w:id="999" w:author="ilham.nur@office.ui.ac.id" w:date="2023-03-05T21:23:00Z"/>
          <w:rFonts w:asciiTheme="minorHAnsi" w:eastAsiaTheme="minorEastAsia" w:hAnsiTheme="minorHAnsi"/>
          <w:noProof/>
          <w:sz w:val="22"/>
        </w:rPr>
      </w:pPr>
      <w:ins w:id="1000" w:author="ilham.nur@office.ui.ac.id" w:date="2023-03-05T21:23:00Z">
        <w:r w:rsidRPr="00EA3DF4">
          <w:rPr>
            <w:rStyle w:val="Hyperlink"/>
            <w:noProof/>
          </w:rPr>
          <w:fldChar w:fldCharType="begin"/>
        </w:r>
        <w:r w:rsidRPr="00EA3DF4">
          <w:rPr>
            <w:rStyle w:val="Hyperlink"/>
            <w:noProof/>
          </w:rPr>
          <w:instrText xml:space="preserve"> </w:instrText>
        </w:r>
        <w:r>
          <w:rPr>
            <w:noProof/>
          </w:rPr>
          <w:instrText>HYPERLINK \l "_Toc128944258"</w:instrText>
        </w:r>
        <w:r w:rsidRPr="00EA3DF4">
          <w:rPr>
            <w:rStyle w:val="Hyperlink"/>
            <w:noProof/>
          </w:rPr>
          <w:instrText xml:space="preserve"> </w:instrText>
        </w:r>
        <w:r w:rsidRPr="00EA3DF4">
          <w:rPr>
            <w:rStyle w:val="Hyperlink"/>
            <w:noProof/>
          </w:rPr>
        </w:r>
        <w:r w:rsidRPr="00EA3DF4">
          <w:rPr>
            <w:rStyle w:val="Hyperlink"/>
            <w:noProof/>
          </w:rPr>
          <w:fldChar w:fldCharType="separate"/>
        </w:r>
        <w:r w:rsidRPr="00EA3DF4">
          <w:rPr>
            <w:rStyle w:val="Hyperlink"/>
            <w:noProof/>
          </w:rPr>
          <w:t>Tabel 1.2 Penelitian terdahulu terkait dengan penggunaan Sistem Informasi Manajemen Proyek</w:t>
        </w:r>
        <w:r>
          <w:rPr>
            <w:noProof/>
            <w:webHidden/>
          </w:rPr>
          <w:tab/>
        </w:r>
        <w:r>
          <w:rPr>
            <w:noProof/>
            <w:webHidden/>
          </w:rPr>
          <w:fldChar w:fldCharType="begin"/>
        </w:r>
        <w:r>
          <w:rPr>
            <w:noProof/>
            <w:webHidden/>
          </w:rPr>
          <w:instrText xml:space="preserve"> PAGEREF _Toc128944258 \h </w:instrText>
        </w:r>
      </w:ins>
      <w:r>
        <w:rPr>
          <w:noProof/>
          <w:webHidden/>
        </w:rPr>
      </w:r>
      <w:r>
        <w:rPr>
          <w:noProof/>
          <w:webHidden/>
        </w:rPr>
        <w:fldChar w:fldCharType="separate"/>
      </w:r>
      <w:ins w:id="1001" w:author="ilham.nur@office.ui.ac.id" w:date="2023-03-05T21:23:00Z">
        <w:r>
          <w:rPr>
            <w:noProof/>
            <w:webHidden/>
          </w:rPr>
          <w:t>10</w:t>
        </w:r>
        <w:r>
          <w:rPr>
            <w:noProof/>
            <w:webHidden/>
          </w:rPr>
          <w:fldChar w:fldCharType="end"/>
        </w:r>
        <w:r w:rsidRPr="00EA3DF4">
          <w:rPr>
            <w:rStyle w:val="Hyperlink"/>
            <w:noProof/>
          </w:rPr>
          <w:fldChar w:fldCharType="end"/>
        </w:r>
      </w:ins>
    </w:p>
    <w:p w14:paraId="46151E46" w14:textId="3A860C97" w:rsidR="00A262DF" w:rsidRDefault="00A262DF">
      <w:pPr>
        <w:pStyle w:val="TableofFigures"/>
        <w:tabs>
          <w:tab w:val="right" w:leader="dot" w:pos="8494"/>
        </w:tabs>
        <w:rPr>
          <w:ins w:id="1002" w:author="ilham.nur@office.ui.ac.id" w:date="2023-03-05T21:23:00Z"/>
          <w:rFonts w:asciiTheme="minorHAnsi" w:eastAsiaTheme="minorEastAsia" w:hAnsiTheme="minorHAnsi"/>
          <w:noProof/>
          <w:sz w:val="22"/>
        </w:rPr>
      </w:pPr>
      <w:ins w:id="1003" w:author="ilham.nur@office.ui.ac.id" w:date="2023-03-05T21:23:00Z">
        <w:r w:rsidRPr="00EA3DF4">
          <w:rPr>
            <w:rStyle w:val="Hyperlink"/>
            <w:noProof/>
          </w:rPr>
          <w:fldChar w:fldCharType="begin"/>
        </w:r>
        <w:r w:rsidRPr="00EA3DF4">
          <w:rPr>
            <w:rStyle w:val="Hyperlink"/>
            <w:noProof/>
          </w:rPr>
          <w:instrText xml:space="preserve"> </w:instrText>
        </w:r>
        <w:r>
          <w:rPr>
            <w:noProof/>
          </w:rPr>
          <w:instrText>HYPERLINK \l "_Toc128944259"</w:instrText>
        </w:r>
        <w:r w:rsidRPr="00EA3DF4">
          <w:rPr>
            <w:rStyle w:val="Hyperlink"/>
            <w:noProof/>
          </w:rPr>
          <w:instrText xml:space="preserve"> </w:instrText>
        </w:r>
        <w:r w:rsidRPr="00EA3DF4">
          <w:rPr>
            <w:rStyle w:val="Hyperlink"/>
            <w:noProof/>
          </w:rPr>
        </w:r>
        <w:r w:rsidRPr="00EA3DF4">
          <w:rPr>
            <w:rStyle w:val="Hyperlink"/>
            <w:noProof/>
          </w:rPr>
          <w:fldChar w:fldCharType="separate"/>
        </w:r>
        <w:r w:rsidRPr="00EA3DF4">
          <w:rPr>
            <w:rStyle w:val="Hyperlink"/>
            <w:noProof/>
          </w:rPr>
          <w:t>Tabel 1.3 Penelitian terdahulu terkait pengambilan keputusan dengan alat bantu pengambilan keputusan dalam bidang manajemen proyek</w:t>
        </w:r>
        <w:r>
          <w:rPr>
            <w:noProof/>
            <w:webHidden/>
          </w:rPr>
          <w:tab/>
        </w:r>
        <w:r>
          <w:rPr>
            <w:noProof/>
            <w:webHidden/>
          </w:rPr>
          <w:fldChar w:fldCharType="begin"/>
        </w:r>
        <w:r>
          <w:rPr>
            <w:noProof/>
            <w:webHidden/>
          </w:rPr>
          <w:instrText xml:space="preserve"> PAGEREF _Toc128944259 \h </w:instrText>
        </w:r>
      </w:ins>
      <w:r>
        <w:rPr>
          <w:noProof/>
          <w:webHidden/>
        </w:rPr>
      </w:r>
      <w:r>
        <w:rPr>
          <w:noProof/>
          <w:webHidden/>
        </w:rPr>
        <w:fldChar w:fldCharType="separate"/>
      </w:r>
      <w:ins w:id="1004" w:author="ilham.nur@office.ui.ac.id" w:date="2023-03-05T21:23:00Z">
        <w:r>
          <w:rPr>
            <w:noProof/>
            <w:webHidden/>
          </w:rPr>
          <w:t>13</w:t>
        </w:r>
        <w:r>
          <w:rPr>
            <w:noProof/>
            <w:webHidden/>
          </w:rPr>
          <w:fldChar w:fldCharType="end"/>
        </w:r>
        <w:r w:rsidRPr="00EA3DF4">
          <w:rPr>
            <w:rStyle w:val="Hyperlink"/>
            <w:noProof/>
          </w:rPr>
          <w:fldChar w:fldCharType="end"/>
        </w:r>
      </w:ins>
    </w:p>
    <w:p w14:paraId="33374BCE" w14:textId="624F3738" w:rsidR="00A262DF" w:rsidRDefault="00A262DF">
      <w:pPr>
        <w:pStyle w:val="TableofFigures"/>
        <w:tabs>
          <w:tab w:val="right" w:leader="dot" w:pos="8494"/>
        </w:tabs>
        <w:rPr>
          <w:ins w:id="1005" w:author="ilham.nur@office.ui.ac.id" w:date="2023-03-05T21:23:00Z"/>
          <w:rFonts w:asciiTheme="minorHAnsi" w:eastAsiaTheme="minorEastAsia" w:hAnsiTheme="minorHAnsi"/>
          <w:noProof/>
          <w:sz w:val="22"/>
        </w:rPr>
      </w:pPr>
      <w:ins w:id="1006" w:author="ilham.nur@office.ui.ac.id" w:date="2023-03-05T21:23:00Z">
        <w:r w:rsidRPr="00EA3DF4">
          <w:rPr>
            <w:rStyle w:val="Hyperlink"/>
            <w:noProof/>
          </w:rPr>
          <w:fldChar w:fldCharType="begin"/>
        </w:r>
        <w:r w:rsidRPr="00EA3DF4">
          <w:rPr>
            <w:rStyle w:val="Hyperlink"/>
            <w:noProof/>
          </w:rPr>
          <w:instrText xml:space="preserve"> </w:instrText>
        </w:r>
        <w:r>
          <w:rPr>
            <w:noProof/>
          </w:rPr>
          <w:instrText>HYPERLINK \l "_Toc128944260"</w:instrText>
        </w:r>
        <w:r w:rsidRPr="00EA3DF4">
          <w:rPr>
            <w:rStyle w:val="Hyperlink"/>
            <w:noProof/>
          </w:rPr>
          <w:instrText xml:space="preserve"> </w:instrText>
        </w:r>
        <w:r w:rsidRPr="00EA3DF4">
          <w:rPr>
            <w:rStyle w:val="Hyperlink"/>
            <w:noProof/>
          </w:rPr>
        </w:r>
        <w:r w:rsidRPr="00EA3DF4">
          <w:rPr>
            <w:rStyle w:val="Hyperlink"/>
            <w:noProof/>
          </w:rPr>
          <w:fldChar w:fldCharType="separate"/>
        </w:r>
        <w:r w:rsidRPr="00EA3DF4">
          <w:rPr>
            <w:rStyle w:val="Hyperlink"/>
            <w:noProof/>
          </w:rPr>
          <w:t>Tabel 2.1 Kategori area manajemen proyek yang dijadikan tolok ukur untuk pengukuran performa proyek (van Besouw &amp; Bond-Barnard, 2021)</w:t>
        </w:r>
        <w:r>
          <w:rPr>
            <w:noProof/>
            <w:webHidden/>
          </w:rPr>
          <w:tab/>
        </w:r>
        <w:r>
          <w:rPr>
            <w:noProof/>
            <w:webHidden/>
          </w:rPr>
          <w:fldChar w:fldCharType="begin"/>
        </w:r>
        <w:r>
          <w:rPr>
            <w:noProof/>
            <w:webHidden/>
          </w:rPr>
          <w:instrText xml:space="preserve"> PAGEREF _Toc128944260 \h </w:instrText>
        </w:r>
      </w:ins>
      <w:r>
        <w:rPr>
          <w:noProof/>
          <w:webHidden/>
        </w:rPr>
      </w:r>
      <w:r>
        <w:rPr>
          <w:noProof/>
          <w:webHidden/>
        </w:rPr>
        <w:fldChar w:fldCharType="separate"/>
      </w:r>
      <w:ins w:id="1007" w:author="ilham.nur@office.ui.ac.id" w:date="2023-03-05T21:23:00Z">
        <w:r>
          <w:rPr>
            <w:noProof/>
            <w:webHidden/>
          </w:rPr>
          <w:t>25</w:t>
        </w:r>
        <w:r>
          <w:rPr>
            <w:noProof/>
            <w:webHidden/>
          </w:rPr>
          <w:fldChar w:fldCharType="end"/>
        </w:r>
        <w:r w:rsidRPr="00EA3DF4">
          <w:rPr>
            <w:rStyle w:val="Hyperlink"/>
            <w:noProof/>
          </w:rPr>
          <w:fldChar w:fldCharType="end"/>
        </w:r>
      </w:ins>
    </w:p>
    <w:p w14:paraId="6B63F8A6" w14:textId="6B3A01B2" w:rsidR="00A262DF" w:rsidRDefault="00A262DF">
      <w:pPr>
        <w:pStyle w:val="TableofFigures"/>
        <w:tabs>
          <w:tab w:val="right" w:leader="dot" w:pos="8494"/>
        </w:tabs>
        <w:rPr>
          <w:ins w:id="1008" w:author="ilham.nur@office.ui.ac.id" w:date="2023-03-05T21:23:00Z"/>
          <w:rFonts w:asciiTheme="minorHAnsi" w:eastAsiaTheme="minorEastAsia" w:hAnsiTheme="minorHAnsi"/>
          <w:noProof/>
          <w:sz w:val="22"/>
        </w:rPr>
      </w:pPr>
      <w:ins w:id="1009" w:author="ilham.nur@office.ui.ac.id" w:date="2023-03-05T21:23:00Z">
        <w:r w:rsidRPr="00EA3DF4">
          <w:rPr>
            <w:rStyle w:val="Hyperlink"/>
            <w:noProof/>
          </w:rPr>
          <w:fldChar w:fldCharType="begin"/>
        </w:r>
        <w:r w:rsidRPr="00EA3DF4">
          <w:rPr>
            <w:rStyle w:val="Hyperlink"/>
            <w:noProof/>
          </w:rPr>
          <w:instrText xml:space="preserve"> </w:instrText>
        </w:r>
        <w:r>
          <w:rPr>
            <w:noProof/>
          </w:rPr>
          <w:instrText>HYPERLINK \l "_Toc128944261"</w:instrText>
        </w:r>
        <w:r w:rsidRPr="00EA3DF4">
          <w:rPr>
            <w:rStyle w:val="Hyperlink"/>
            <w:noProof/>
          </w:rPr>
          <w:instrText xml:space="preserve"> </w:instrText>
        </w:r>
        <w:r w:rsidRPr="00EA3DF4">
          <w:rPr>
            <w:rStyle w:val="Hyperlink"/>
            <w:noProof/>
          </w:rPr>
        </w:r>
        <w:r w:rsidRPr="00EA3DF4">
          <w:rPr>
            <w:rStyle w:val="Hyperlink"/>
            <w:noProof/>
          </w:rPr>
          <w:fldChar w:fldCharType="separate"/>
        </w:r>
        <w:r w:rsidRPr="00EA3DF4">
          <w:rPr>
            <w:rStyle w:val="Hyperlink"/>
            <w:noProof/>
          </w:rPr>
          <w:t>Tabel 2.2 Perbandingan SIMP Komersial berdasarkan kelebihan dan kekurangan (van Besouw &amp; Bond-Barnard, 2021)</w:t>
        </w:r>
        <w:r>
          <w:rPr>
            <w:noProof/>
            <w:webHidden/>
          </w:rPr>
          <w:tab/>
        </w:r>
        <w:r>
          <w:rPr>
            <w:noProof/>
            <w:webHidden/>
          </w:rPr>
          <w:fldChar w:fldCharType="begin"/>
        </w:r>
        <w:r>
          <w:rPr>
            <w:noProof/>
            <w:webHidden/>
          </w:rPr>
          <w:instrText xml:space="preserve"> PAGEREF _Toc128944261 \h </w:instrText>
        </w:r>
      </w:ins>
      <w:r>
        <w:rPr>
          <w:noProof/>
          <w:webHidden/>
        </w:rPr>
      </w:r>
      <w:r>
        <w:rPr>
          <w:noProof/>
          <w:webHidden/>
        </w:rPr>
        <w:fldChar w:fldCharType="separate"/>
      </w:r>
      <w:ins w:id="1010" w:author="ilham.nur@office.ui.ac.id" w:date="2023-03-05T21:23:00Z">
        <w:r>
          <w:rPr>
            <w:noProof/>
            <w:webHidden/>
          </w:rPr>
          <w:t>28</w:t>
        </w:r>
        <w:r>
          <w:rPr>
            <w:noProof/>
            <w:webHidden/>
          </w:rPr>
          <w:fldChar w:fldCharType="end"/>
        </w:r>
        <w:r w:rsidRPr="00EA3DF4">
          <w:rPr>
            <w:rStyle w:val="Hyperlink"/>
            <w:noProof/>
          </w:rPr>
          <w:fldChar w:fldCharType="end"/>
        </w:r>
      </w:ins>
    </w:p>
    <w:p w14:paraId="7546D7D6" w14:textId="25A9409D" w:rsidR="00A262DF" w:rsidRDefault="00A262DF">
      <w:pPr>
        <w:pStyle w:val="TableofFigures"/>
        <w:tabs>
          <w:tab w:val="right" w:leader="dot" w:pos="8494"/>
        </w:tabs>
        <w:rPr>
          <w:ins w:id="1011" w:author="ilham.nur@office.ui.ac.id" w:date="2023-03-05T21:23:00Z"/>
          <w:rFonts w:asciiTheme="minorHAnsi" w:eastAsiaTheme="minorEastAsia" w:hAnsiTheme="minorHAnsi"/>
          <w:noProof/>
          <w:sz w:val="22"/>
        </w:rPr>
      </w:pPr>
      <w:ins w:id="1012" w:author="ilham.nur@office.ui.ac.id" w:date="2023-03-05T21:23:00Z">
        <w:r w:rsidRPr="00EA3DF4">
          <w:rPr>
            <w:rStyle w:val="Hyperlink"/>
            <w:noProof/>
          </w:rPr>
          <w:fldChar w:fldCharType="begin"/>
        </w:r>
        <w:r w:rsidRPr="00EA3DF4">
          <w:rPr>
            <w:rStyle w:val="Hyperlink"/>
            <w:noProof/>
          </w:rPr>
          <w:instrText xml:space="preserve"> </w:instrText>
        </w:r>
        <w:r>
          <w:rPr>
            <w:noProof/>
          </w:rPr>
          <w:instrText>HYPERLINK \l "_Toc128944262"</w:instrText>
        </w:r>
        <w:r w:rsidRPr="00EA3DF4">
          <w:rPr>
            <w:rStyle w:val="Hyperlink"/>
            <w:noProof/>
          </w:rPr>
          <w:instrText xml:space="preserve"> </w:instrText>
        </w:r>
        <w:r w:rsidRPr="00EA3DF4">
          <w:rPr>
            <w:rStyle w:val="Hyperlink"/>
            <w:noProof/>
          </w:rPr>
        </w:r>
        <w:r w:rsidRPr="00EA3DF4">
          <w:rPr>
            <w:rStyle w:val="Hyperlink"/>
            <w:noProof/>
          </w:rPr>
          <w:fldChar w:fldCharType="separate"/>
        </w:r>
        <w:r w:rsidRPr="00EA3DF4">
          <w:rPr>
            <w:rStyle w:val="Hyperlink"/>
            <w:noProof/>
          </w:rPr>
          <w:t>Tabel 2.3 Rangkuman perbandingan metode MCDM yang umum digunakan (Zlaugotne et al., 2020)</w:t>
        </w:r>
        <w:r>
          <w:rPr>
            <w:noProof/>
            <w:webHidden/>
          </w:rPr>
          <w:tab/>
        </w:r>
        <w:r>
          <w:rPr>
            <w:noProof/>
            <w:webHidden/>
          </w:rPr>
          <w:fldChar w:fldCharType="begin"/>
        </w:r>
        <w:r>
          <w:rPr>
            <w:noProof/>
            <w:webHidden/>
          </w:rPr>
          <w:instrText xml:space="preserve"> PAGEREF _Toc128944262 \h </w:instrText>
        </w:r>
      </w:ins>
      <w:r>
        <w:rPr>
          <w:noProof/>
          <w:webHidden/>
        </w:rPr>
      </w:r>
      <w:r>
        <w:rPr>
          <w:noProof/>
          <w:webHidden/>
        </w:rPr>
        <w:fldChar w:fldCharType="separate"/>
      </w:r>
      <w:ins w:id="1013" w:author="ilham.nur@office.ui.ac.id" w:date="2023-03-05T21:23:00Z">
        <w:r>
          <w:rPr>
            <w:noProof/>
            <w:webHidden/>
          </w:rPr>
          <w:t>39</w:t>
        </w:r>
        <w:r>
          <w:rPr>
            <w:noProof/>
            <w:webHidden/>
          </w:rPr>
          <w:fldChar w:fldCharType="end"/>
        </w:r>
        <w:r w:rsidRPr="00EA3DF4">
          <w:rPr>
            <w:rStyle w:val="Hyperlink"/>
            <w:noProof/>
          </w:rPr>
          <w:fldChar w:fldCharType="end"/>
        </w:r>
      </w:ins>
    </w:p>
    <w:p w14:paraId="39D31D5C" w14:textId="2E114883" w:rsidR="00A262DF" w:rsidRDefault="00A262DF">
      <w:pPr>
        <w:pStyle w:val="TableofFigures"/>
        <w:tabs>
          <w:tab w:val="right" w:leader="dot" w:pos="8494"/>
        </w:tabs>
        <w:rPr>
          <w:ins w:id="1014" w:author="ilham.nur@office.ui.ac.id" w:date="2023-03-05T21:23:00Z"/>
          <w:rFonts w:asciiTheme="minorHAnsi" w:eastAsiaTheme="minorEastAsia" w:hAnsiTheme="minorHAnsi"/>
          <w:noProof/>
          <w:sz w:val="22"/>
        </w:rPr>
      </w:pPr>
      <w:ins w:id="1015" w:author="ilham.nur@office.ui.ac.id" w:date="2023-03-05T21:23:00Z">
        <w:r w:rsidRPr="00EA3DF4">
          <w:rPr>
            <w:rStyle w:val="Hyperlink"/>
            <w:noProof/>
          </w:rPr>
          <w:fldChar w:fldCharType="begin"/>
        </w:r>
        <w:r w:rsidRPr="00EA3DF4">
          <w:rPr>
            <w:rStyle w:val="Hyperlink"/>
            <w:noProof/>
          </w:rPr>
          <w:instrText xml:space="preserve"> </w:instrText>
        </w:r>
        <w:r>
          <w:rPr>
            <w:noProof/>
          </w:rPr>
          <w:instrText>HYPERLINK \l "_Toc128944263"</w:instrText>
        </w:r>
        <w:r w:rsidRPr="00EA3DF4">
          <w:rPr>
            <w:rStyle w:val="Hyperlink"/>
            <w:noProof/>
          </w:rPr>
          <w:instrText xml:space="preserve"> </w:instrText>
        </w:r>
        <w:r w:rsidRPr="00EA3DF4">
          <w:rPr>
            <w:rStyle w:val="Hyperlink"/>
            <w:noProof/>
          </w:rPr>
        </w:r>
        <w:r w:rsidRPr="00EA3DF4">
          <w:rPr>
            <w:rStyle w:val="Hyperlink"/>
            <w:noProof/>
          </w:rPr>
          <w:fldChar w:fldCharType="separate"/>
        </w:r>
        <w:r w:rsidRPr="00EA3DF4">
          <w:rPr>
            <w:rStyle w:val="Hyperlink"/>
            <w:noProof/>
          </w:rPr>
          <w:t>Tabel 3.1 Keselarasan bidang ilmu Teknik Industri dengan penelitian</w:t>
        </w:r>
        <w:r>
          <w:rPr>
            <w:noProof/>
            <w:webHidden/>
          </w:rPr>
          <w:tab/>
        </w:r>
        <w:r>
          <w:rPr>
            <w:noProof/>
            <w:webHidden/>
          </w:rPr>
          <w:fldChar w:fldCharType="begin"/>
        </w:r>
        <w:r>
          <w:rPr>
            <w:noProof/>
            <w:webHidden/>
          </w:rPr>
          <w:instrText xml:space="preserve"> PAGEREF _Toc128944263 \h </w:instrText>
        </w:r>
      </w:ins>
      <w:r>
        <w:rPr>
          <w:noProof/>
          <w:webHidden/>
        </w:rPr>
      </w:r>
      <w:r>
        <w:rPr>
          <w:noProof/>
          <w:webHidden/>
        </w:rPr>
        <w:fldChar w:fldCharType="separate"/>
      </w:r>
      <w:ins w:id="1016" w:author="ilham.nur@office.ui.ac.id" w:date="2023-03-05T21:23:00Z">
        <w:r>
          <w:rPr>
            <w:noProof/>
            <w:webHidden/>
          </w:rPr>
          <w:t>53</w:t>
        </w:r>
        <w:r>
          <w:rPr>
            <w:noProof/>
            <w:webHidden/>
          </w:rPr>
          <w:fldChar w:fldCharType="end"/>
        </w:r>
        <w:r w:rsidRPr="00EA3DF4">
          <w:rPr>
            <w:rStyle w:val="Hyperlink"/>
            <w:noProof/>
          </w:rPr>
          <w:fldChar w:fldCharType="end"/>
        </w:r>
      </w:ins>
    </w:p>
    <w:p w14:paraId="731A2C8F" w14:textId="233C1A19" w:rsidR="00A262DF" w:rsidRDefault="00A262DF">
      <w:pPr>
        <w:pStyle w:val="TableofFigures"/>
        <w:tabs>
          <w:tab w:val="right" w:leader="dot" w:pos="8494"/>
        </w:tabs>
        <w:rPr>
          <w:ins w:id="1017" w:author="ilham.nur@office.ui.ac.id" w:date="2023-03-05T21:23:00Z"/>
          <w:rFonts w:asciiTheme="minorHAnsi" w:eastAsiaTheme="minorEastAsia" w:hAnsiTheme="minorHAnsi"/>
          <w:noProof/>
          <w:sz w:val="22"/>
        </w:rPr>
      </w:pPr>
      <w:ins w:id="1018" w:author="ilham.nur@office.ui.ac.id" w:date="2023-03-05T21:23:00Z">
        <w:r w:rsidRPr="00EA3DF4">
          <w:rPr>
            <w:rStyle w:val="Hyperlink"/>
            <w:noProof/>
          </w:rPr>
          <w:fldChar w:fldCharType="begin"/>
        </w:r>
        <w:r w:rsidRPr="00EA3DF4">
          <w:rPr>
            <w:rStyle w:val="Hyperlink"/>
            <w:noProof/>
          </w:rPr>
          <w:instrText xml:space="preserve"> </w:instrText>
        </w:r>
        <w:r>
          <w:rPr>
            <w:noProof/>
          </w:rPr>
          <w:instrText>HYPERLINK \l "_Toc128944264"</w:instrText>
        </w:r>
        <w:r w:rsidRPr="00EA3DF4">
          <w:rPr>
            <w:rStyle w:val="Hyperlink"/>
            <w:noProof/>
          </w:rPr>
          <w:instrText xml:space="preserve"> </w:instrText>
        </w:r>
        <w:r w:rsidRPr="00EA3DF4">
          <w:rPr>
            <w:rStyle w:val="Hyperlink"/>
            <w:noProof/>
          </w:rPr>
        </w:r>
        <w:r w:rsidRPr="00EA3DF4">
          <w:rPr>
            <w:rStyle w:val="Hyperlink"/>
            <w:noProof/>
          </w:rPr>
          <w:fldChar w:fldCharType="separate"/>
        </w:r>
        <w:r w:rsidRPr="00EA3DF4">
          <w:rPr>
            <w:rStyle w:val="Hyperlink"/>
            <w:noProof/>
          </w:rPr>
          <w:t>Tabel 3.2 Profil Pakar yang memberikan informasi terkait penelitian ini</w:t>
        </w:r>
        <w:r>
          <w:rPr>
            <w:noProof/>
            <w:webHidden/>
          </w:rPr>
          <w:tab/>
        </w:r>
        <w:r>
          <w:rPr>
            <w:noProof/>
            <w:webHidden/>
          </w:rPr>
          <w:fldChar w:fldCharType="begin"/>
        </w:r>
        <w:r>
          <w:rPr>
            <w:noProof/>
            <w:webHidden/>
          </w:rPr>
          <w:instrText xml:space="preserve"> PAGEREF _Toc128944264 \h </w:instrText>
        </w:r>
      </w:ins>
      <w:r>
        <w:rPr>
          <w:noProof/>
          <w:webHidden/>
        </w:rPr>
      </w:r>
      <w:r>
        <w:rPr>
          <w:noProof/>
          <w:webHidden/>
        </w:rPr>
        <w:fldChar w:fldCharType="separate"/>
      </w:r>
      <w:ins w:id="1019" w:author="ilham.nur@office.ui.ac.id" w:date="2023-03-05T21:23:00Z">
        <w:r>
          <w:rPr>
            <w:noProof/>
            <w:webHidden/>
          </w:rPr>
          <w:t>58</w:t>
        </w:r>
        <w:r>
          <w:rPr>
            <w:noProof/>
            <w:webHidden/>
          </w:rPr>
          <w:fldChar w:fldCharType="end"/>
        </w:r>
        <w:r w:rsidRPr="00EA3DF4">
          <w:rPr>
            <w:rStyle w:val="Hyperlink"/>
            <w:noProof/>
          </w:rPr>
          <w:fldChar w:fldCharType="end"/>
        </w:r>
      </w:ins>
    </w:p>
    <w:p w14:paraId="4E2C577E" w14:textId="181B2469" w:rsidR="00A262DF" w:rsidRDefault="00A262DF">
      <w:pPr>
        <w:pStyle w:val="TableofFigures"/>
        <w:tabs>
          <w:tab w:val="right" w:leader="dot" w:pos="8494"/>
        </w:tabs>
        <w:rPr>
          <w:ins w:id="1020" w:author="ilham.nur@office.ui.ac.id" w:date="2023-03-05T21:23:00Z"/>
          <w:rFonts w:asciiTheme="minorHAnsi" w:eastAsiaTheme="minorEastAsia" w:hAnsiTheme="minorHAnsi"/>
          <w:noProof/>
          <w:sz w:val="22"/>
        </w:rPr>
      </w:pPr>
      <w:ins w:id="1021" w:author="ilham.nur@office.ui.ac.id" w:date="2023-03-05T21:23:00Z">
        <w:r w:rsidRPr="00EA3DF4">
          <w:rPr>
            <w:rStyle w:val="Hyperlink"/>
            <w:noProof/>
          </w:rPr>
          <w:fldChar w:fldCharType="begin"/>
        </w:r>
        <w:r w:rsidRPr="00EA3DF4">
          <w:rPr>
            <w:rStyle w:val="Hyperlink"/>
            <w:noProof/>
          </w:rPr>
          <w:instrText xml:space="preserve"> </w:instrText>
        </w:r>
        <w:r>
          <w:rPr>
            <w:noProof/>
          </w:rPr>
          <w:instrText>HYPERLINK \l "_Toc128944265"</w:instrText>
        </w:r>
        <w:r w:rsidRPr="00EA3DF4">
          <w:rPr>
            <w:rStyle w:val="Hyperlink"/>
            <w:noProof/>
          </w:rPr>
          <w:instrText xml:space="preserve"> </w:instrText>
        </w:r>
        <w:r w:rsidRPr="00EA3DF4">
          <w:rPr>
            <w:rStyle w:val="Hyperlink"/>
            <w:noProof/>
          </w:rPr>
        </w:r>
        <w:r w:rsidRPr="00EA3DF4">
          <w:rPr>
            <w:rStyle w:val="Hyperlink"/>
            <w:noProof/>
          </w:rPr>
          <w:fldChar w:fldCharType="separate"/>
        </w:r>
        <w:r w:rsidRPr="00EA3DF4">
          <w:rPr>
            <w:rStyle w:val="Hyperlink"/>
            <w:noProof/>
          </w:rPr>
          <w:t>Tabel 3.3 Acuan penelitian terdahulu terkait komponen kuesioner</w:t>
        </w:r>
        <w:r>
          <w:rPr>
            <w:noProof/>
            <w:webHidden/>
          </w:rPr>
          <w:tab/>
        </w:r>
        <w:r>
          <w:rPr>
            <w:noProof/>
            <w:webHidden/>
          </w:rPr>
          <w:fldChar w:fldCharType="begin"/>
        </w:r>
        <w:r>
          <w:rPr>
            <w:noProof/>
            <w:webHidden/>
          </w:rPr>
          <w:instrText xml:space="preserve"> PAGEREF _Toc128944265 \h </w:instrText>
        </w:r>
      </w:ins>
      <w:r>
        <w:rPr>
          <w:noProof/>
          <w:webHidden/>
        </w:rPr>
      </w:r>
      <w:r>
        <w:rPr>
          <w:noProof/>
          <w:webHidden/>
        </w:rPr>
        <w:fldChar w:fldCharType="separate"/>
      </w:r>
      <w:ins w:id="1022" w:author="ilham.nur@office.ui.ac.id" w:date="2023-03-05T21:23:00Z">
        <w:r>
          <w:rPr>
            <w:noProof/>
            <w:webHidden/>
          </w:rPr>
          <w:t>60</w:t>
        </w:r>
        <w:r>
          <w:rPr>
            <w:noProof/>
            <w:webHidden/>
          </w:rPr>
          <w:fldChar w:fldCharType="end"/>
        </w:r>
        <w:r w:rsidRPr="00EA3DF4">
          <w:rPr>
            <w:rStyle w:val="Hyperlink"/>
            <w:noProof/>
          </w:rPr>
          <w:fldChar w:fldCharType="end"/>
        </w:r>
      </w:ins>
    </w:p>
    <w:p w14:paraId="16256C32" w14:textId="2D6D33EC" w:rsidR="00A262DF" w:rsidRDefault="00A262DF">
      <w:pPr>
        <w:pStyle w:val="TableofFigures"/>
        <w:tabs>
          <w:tab w:val="right" w:leader="dot" w:pos="8494"/>
        </w:tabs>
        <w:rPr>
          <w:ins w:id="1023" w:author="ilham.nur@office.ui.ac.id" w:date="2023-03-05T21:23:00Z"/>
          <w:rFonts w:asciiTheme="minorHAnsi" w:eastAsiaTheme="minorEastAsia" w:hAnsiTheme="minorHAnsi"/>
          <w:noProof/>
          <w:sz w:val="22"/>
        </w:rPr>
      </w:pPr>
      <w:ins w:id="1024" w:author="ilham.nur@office.ui.ac.id" w:date="2023-03-05T21:23:00Z">
        <w:r w:rsidRPr="00EA3DF4">
          <w:rPr>
            <w:rStyle w:val="Hyperlink"/>
            <w:noProof/>
          </w:rPr>
          <w:fldChar w:fldCharType="begin"/>
        </w:r>
        <w:r w:rsidRPr="00EA3DF4">
          <w:rPr>
            <w:rStyle w:val="Hyperlink"/>
            <w:noProof/>
          </w:rPr>
          <w:instrText xml:space="preserve"> </w:instrText>
        </w:r>
        <w:r>
          <w:rPr>
            <w:noProof/>
          </w:rPr>
          <w:instrText>HYPERLINK \l "_Toc128944266"</w:instrText>
        </w:r>
        <w:r w:rsidRPr="00EA3DF4">
          <w:rPr>
            <w:rStyle w:val="Hyperlink"/>
            <w:noProof/>
          </w:rPr>
          <w:instrText xml:space="preserve"> </w:instrText>
        </w:r>
        <w:r w:rsidRPr="00EA3DF4">
          <w:rPr>
            <w:rStyle w:val="Hyperlink"/>
            <w:noProof/>
          </w:rPr>
        </w:r>
        <w:r w:rsidRPr="00EA3DF4">
          <w:rPr>
            <w:rStyle w:val="Hyperlink"/>
            <w:noProof/>
          </w:rPr>
          <w:fldChar w:fldCharType="separate"/>
        </w:r>
        <w:r w:rsidRPr="00EA3DF4">
          <w:rPr>
            <w:rStyle w:val="Hyperlink"/>
            <w:noProof/>
          </w:rPr>
          <w:t>Tabel 3.4 Elemen Bisnis EA SOAPSD</w:t>
        </w:r>
        <w:r>
          <w:rPr>
            <w:noProof/>
            <w:webHidden/>
          </w:rPr>
          <w:tab/>
        </w:r>
        <w:r>
          <w:rPr>
            <w:noProof/>
            <w:webHidden/>
          </w:rPr>
          <w:fldChar w:fldCharType="begin"/>
        </w:r>
        <w:r>
          <w:rPr>
            <w:noProof/>
            <w:webHidden/>
          </w:rPr>
          <w:instrText xml:space="preserve"> PAGEREF _Toc128944266 \h </w:instrText>
        </w:r>
      </w:ins>
      <w:r>
        <w:rPr>
          <w:noProof/>
          <w:webHidden/>
        </w:rPr>
      </w:r>
      <w:r>
        <w:rPr>
          <w:noProof/>
          <w:webHidden/>
        </w:rPr>
        <w:fldChar w:fldCharType="separate"/>
      </w:r>
      <w:ins w:id="1025" w:author="ilham.nur@office.ui.ac.id" w:date="2023-03-05T21:23:00Z">
        <w:r>
          <w:rPr>
            <w:noProof/>
            <w:webHidden/>
          </w:rPr>
          <w:t>65</w:t>
        </w:r>
        <w:r>
          <w:rPr>
            <w:noProof/>
            <w:webHidden/>
          </w:rPr>
          <w:fldChar w:fldCharType="end"/>
        </w:r>
        <w:r w:rsidRPr="00EA3DF4">
          <w:rPr>
            <w:rStyle w:val="Hyperlink"/>
            <w:noProof/>
          </w:rPr>
          <w:fldChar w:fldCharType="end"/>
        </w:r>
      </w:ins>
    </w:p>
    <w:p w14:paraId="34B47176" w14:textId="3085A95C" w:rsidR="00A262DF" w:rsidRDefault="00A262DF">
      <w:pPr>
        <w:pStyle w:val="TableofFigures"/>
        <w:tabs>
          <w:tab w:val="right" w:leader="dot" w:pos="8494"/>
        </w:tabs>
        <w:rPr>
          <w:ins w:id="1026" w:author="ilham.nur@office.ui.ac.id" w:date="2023-03-05T21:23:00Z"/>
          <w:rFonts w:asciiTheme="minorHAnsi" w:eastAsiaTheme="minorEastAsia" w:hAnsiTheme="minorHAnsi"/>
          <w:noProof/>
          <w:sz w:val="22"/>
        </w:rPr>
      </w:pPr>
      <w:ins w:id="1027" w:author="ilham.nur@office.ui.ac.id" w:date="2023-03-05T21:23:00Z">
        <w:r w:rsidRPr="00EA3DF4">
          <w:rPr>
            <w:rStyle w:val="Hyperlink"/>
            <w:noProof/>
          </w:rPr>
          <w:fldChar w:fldCharType="begin"/>
        </w:r>
        <w:r w:rsidRPr="00EA3DF4">
          <w:rPr>
            <w:rStyle w:val="Hyperlink"/>
            <w:noProof/>
          </w:rPr>
          <w:instrText xml:space="preserve"> </w:instrText>
        </w:r>
        <w:r>
          <w:rPr>
            <w:noProof/>
          </w:rPr>
          <w:instrText>HYPERLINK \l "_Toc128944267"</w:instrText>
        </w:r>
        <w:r w:rsidRPr="00EA3DF4">
          <w:rPr>
            <w:rStyle w:val="Hyperlink"/>
            <w:noProof/>
          </w:rPr>
          <w:instrText xml:space="preserve"> </w:instrText>
        </w:r>
        <w:r w:rsidRPr="00EA3DF4">
          <w:rPr>
            <w:rStyle w:val="Hyperlink"/>
            <w:noProof/>
          </w:rPr>
        </w:r>
        <w:r w:rsidRPr="00EA3DF4">
          <w:rPr>
            <w:rStyle w:val="Hyperlink"/>
            <w:noProof/>
          </w:rPr>
          <w:fldChar w:fldCharType="separate"/>
        </w:r>
        <w:r w:rsidRPr="00EA3DF4">
          <w:rPr>
            <w:rStyle w:val="Hyperlink"/>
            <w:noProof/>
          </w:rPr>
          <w:t>Tabel 3.5 Elemen aplikasi SOAPSD</w:t>
        </w:r>
        <w:r>
          <w:rPr>
            <w:noProof/>
            <w:webHidden/>
          </w:rPr>
          <w:tab/>
        </w:r>
        <w:r>
          <w:rPr>
            <w:noProof/>
            <w:webHidden/>
          </w:rPr>
          <w:fldChar w:fldCharType="begin"/>
        </w:r>
        <w:r>
          <w:rPr>
            <w:noProof/>
            <w:webHidden/>
          </w:rPr>
          <w:instrText xml:space="preserve"> PAGEREF _Toc128944267 \h </w:instrText>
        </w:r>
      </w:ins>
      <w:r>
        <w:rPr>
          <w:noProof/>
          <w:webHidden/>
        </w:rPr>
      </w:r>
      <w:r>
        <w:rPr>
          <w:noProof/>
          <w:webHidden/>
        </w:rPr>
        <w:fldChar w:fldCharType="separate"/>
      </w:r>
      <w:ins w:id="1028" w:author="ilham.nur@office.ui.ac.id" w:date="2023-03-05T21:23:00Z">
        <w:r>
          <w:rPr>
            <w:noProof/>
            <w:webHidden/>
          </w:rPr>
          <w:t>68</w:t>
        </w:r>
        <w:r>
          <w:rPr>
            <w:noProof/>
            <w:webHidden/>
          </w:rPr>
          <w:fldChar w:fldCharType="end"/>
        </w:r>
        <w:r w:rsidRPr="00EA3DF4">
          <w:rPr>
            <w:rStyle w:val="Hyperlink"/>
            <w:noProof/>
          </w:rPr>
          <w:fldChar w:fldCharType="end"/>
        </w:r>
      </w:ins>
    </w:p>
    <w:p w14:paraId="097197A8" w14:textId="16961587" w:rsidR="00A262DF" w:rsidRDefault="00A262DF">
      <w:pPr>
        <w:pStyle w:val="TableofFigures"/>
        <w:tabs>
          <w:tab w:val="right" w:leader="dot" w:pos="8494"/>
        </w:tabs>
        <w:rPr>
          <w:ins w:id="1029" w:author="ilham.nur@office.ui.ac.id" w:date="2023-03-05T21:23:00Z"/>
          <w:rFonts w:asciiTheme="minorHAnsi" w:eastAsiaTheme="minorEastAsia" w:hAnsiTheme="minorHAnsi"/>
          <w:noProof/>
          <w:sz w:val="22"/>
        </w:rPr>
      </w:pPr>
      <w:ins w:id="1030" w:author="ilham.nur@office.ui.ac.id" w:date="2023-03-05T21:23:00Z">
        <w:r w:rsidRPr="00EA3DF4">
          <w:rPr>
            <w:rStyle w:val="Hyperlink"/>
            <w:noProof/>
          </w:rPr>
          <w:fldChar w:fldCharType="begin"/>
        </w:r>
        <w:r w:rsidRPr="00EA3DF4">
          <w:rPr>
            <w:rStyle w:val="Hyperlink"/>
            <w:noProof/>
          </w:rPr>
          <w:instrText xml:space="preserve"> </w:instrText>
        </w:r>
        <w:r>
          <w:rPr>
            <w:noProof/>
          </w:rPr>
          <w:instrText>HYPERLINK \l "_Toc128944268"</w:instrText>
        </w:r>
        <w:r w:rsidRPr="00EA3DF4">
          <w:rPr>
            <w:rStyle w:val="Hyperlink"/>
            <w:noProof/>
          </w:rPr>
          <w:instrText xml:space="preserve"> </w:instrText>
        </w:r>
        <w:r w:rsidRPr="00EA3DF4">
          <w:rPr>
            <w:rStyle w:val="Hyperlink"/>
            <w:noProof/>
          </w:rPr>
        </w:r>
        <w:r w:rsidRPr="00EA3DF4">
          <w:rPr>
            <w:rStyle w:val="Hyperlink"/>
            <w:noProof/>
          </w:rPr>
          <w:fldChar w:fldCharType="separate"/>
        </w:r>
        <w:r w:rsidRPr="00EA3DF4">
          <w:rPr>
            <w:rStyle w:val="Hyperlink"/>
            <w:noProof/>
          </w:rPr>
          <w:t>Tabel 3.6 Struktur Lapisan Teknologi EA SOAPSD</w:t>
        </w:r>
        <w:r>
          <w:rPr>
            <w:noProof/>
            <w:webHidden/>
          </w:rPr>
          <w:tab/>
        </w:r>
        <w:r>
          <w:rPr>
            <w:noProof/>
            <w:webHidden/>
          </w:rPr>
          <w:fldChar w:fldCharType="begin"/>
        </w:r>
        <w:r>
          <w:rPr>
            <w:noProof/>
            <w:webHidden/>
          </w:rPr>
          <w:instrText xml:space="preserve"> PAGEREF _Toc128944268 \h </w:instrText>
        </w:r>
      </w:ins>
      <w:r>
        <w:rPr>
          <w:noProof/>
          <w:webHidden/>
        </w:rPr>
      </w:r>
      <w:r>
        <w:rPr>
          <w:noProof/>
          <w:webHidden/>
        </w:rPr>
        <w:fldChar w:fldCharType="separate"/>
      </w:r>
      <w:ins w:id="1031" w:author="ilham.nur@office.ui.ac.id" w:date="2023-03-05T21:23:00Z">
        <w:r>
          <w:rPr>
            <w:noProof/>
            <w:webHidden/>
          </w:rPr>
          <w:t>72</w:t>
        </w:r>
        <w:r>
          <w:rPr>
            <w:noProof/>
            <w:webHidden/>
          </w:rPr>
          <w:fldChar w:fldCharType="end"/>
        </w:r>
        <w:r w:rsidRPr="00EA3DF4">
          <w:rPr>
            <w:rStyle w:val="Hyperlink"/>
            <w:noProof/>
          </w:rPr>
          <w:fldChar w:fldCharType="end"/>
        </w:r>
      </w:ins>
    </w:p>
    <w:p w14:paraId="65D3CF10" w14:textId="1E3E2195" w:rsidR="00A262DF" w:rsidRDefault="00A262DF">
      <w:pPr>
        <w:pStyle w:val="TableofFigures"/>
        <w:tabs>
          <w:tab w:val="right" w:leader="dot" w:pos="8494"/>
        </w:tabs>
        <w:rPr>
          <w:ins w:id="1032" w:author="ilham.nur@office.ui.ac.id" w:date="2023-03-05T21:23:00Z"/>
          <w:rFonts w:asciiTheme="minorHAnsi" w:eastAsiaTheme="minorEastAsia" w:hAnsiTheme="minorHAnsi"/>
          <w:noProof/>
          <w:sz w:val="22"/>
        </w:rPr>
      </w:pPr>
      <w:ins w:id="1033" w:author="ilham.nur@office.ui.ac.id" w:date="2023-03-05T21:23:00Z">
        <w:r w:rsidRPr="00EA3DF4">
          <w:rPr>
            <w:rStyle w:val="Hyperlink"/>
            <w:noProof/>
          </w:rPr>
          <w:fldChar w:fldCharType="begin"/>
        </w:r>
        <w:r w:rsidRPr="00EA3DF4">
          <w:rPr>
            <w:rStyle w:val="Hyperlink"/>
            <w:noProof/>
          </w:rPr>
          <w:instrText xml:space="preserve"> </w:instrText>
        </w:r>
        <w:r>
          <w:rPr>
            <w:noProof/>
          </w:rPr>
          <w:instrText>HYPERLINK \l "_Toc128944269"</w:instrText>
        </w:r>
        <w:r w:rsidRPr="00EA3DF4">
          <w:rPr>
            <w:rStyle w:val="Hyperlink"/>
            <w:noProof/>
          </w:rPr>
          <w:instrText xml:space="preserve"> </w:instrText>
        </w:r>
        <w:r w:rsidRPr="00EA3DF4">
          <w:rPr>
            <w:rStyle w:val="Hyperlink"/>
            <w:noProof/>
          </w:rPr>
        </w:r>
        <w:r w:rsidRPr="00EA3DF4">
          <w:rPr>
            <w:rStyle w:val="Hyperlink"/>
            <w:noProof/>
          </w:rPr>
          <w:fldChar w:fldCharType="separate"/>
        </w:r>
        <w:r w:rsidRPr="00EA3DF4">
          <w:rPr>
            <w:rStyle w:val="Hyperlink"/>
            <w:noProof/>
          </w:rPr>
          <w:t>Tabel 3.7 Struktur dan Tipe Data Sistem</w:t>
        </w:r>
        <w:r>
          <w:rPr>
            <w:noProof/>
            <w:webHidden/>
          </w:rPr>
          <w:tab/>
        </w:r>
        <w:r>
          <w:rPr>
            <w:noProof/>
            <w:webHidden/>
          </w:rPr>
          <w:fldChar w:fldCharType="begin"/>
        </w:r>
        <w:r>
          <w:rPr>
            <w:noProof/>
            <w:webHidden/>
          </w:rPr>
          <w:instrText xml:space="preserve"> PAGEREF _Toc128944269 \h </w:instrText>
        </w:r>
      </w:ins>
      <w:r>
        <w:rPr>
          <w:noProof/>
          <w:webHidden/>
        </w:rPr>
      </w:r>
      <w:r>
        <w:rPr>
          <w:noProof/>
          <w:webHidden/>
        </w:rPr>
        <w:fldChar w:fldCharType="separate"/>
      </w:r>
      <w:ins w:id="1034" w:author="ilham.nur@office.ui.ac.id" w:date="2023-03-05T21:23:00Z">
        <w:r>
          <w:rPr>
            <w:noProof/>
            <w:webHidden/>
          </w:rPr>
          <w:t>77</w:t>
        </w:r>
        <w:r>
          <w:rPr>
            <w:noProof/>
            <w:webHidden/>
          </w:rPr>
          <w:fldChar w:fldCharType="end"/>
        </w:r>
        <w:r w:rsidRPr="00EA3DF4">
          <w:rPr>
            <w:rStyle w:val="Hyperlink"/>
            <w:noProof/>
          </w:rPr>
          <w:fldChar w:fldCharType="end"/>
        </w:r>
      </w:ins>
    </w:p>
    <w:p w14:paraId="09BB7A26" w14:textId="2DF0A9DB" w:rsidR="00A262DF" w:rsidRDefault="00A262DF">
      <w:pPr>
        <w:pStyle w:val="TableofFigures"/>
        <w:tabs>
          <w:tab w:val="right" w:leader="dot" w:pos="8494"/>
        </w:tabs>
        <w:rPr>
          <w:ins w:id="1035" w:author="ilham.nur@office.ui.ac.id" w:date="2023-03-05T21:23:00Z"/>
          <w:rFonts w:asciiTheme="minorHAnsi" w:eastAsiaTheme="minorEastAsia" w:hAnsiTheme="minorHAnsi"/>
          <w:noProof/>
          <w:sz w:val="22"/>
        </w:rPr>
      </w:pPr>
      <w:ins w:id="1036" w:author="ilham.nur@office.ui.ac.id" w:date="2023-03-05T21:23:00Z">
        <w:r w:rsidRPr="00EA3DF4">
          <w:rPr>
            <w:rStyle w:val="Hyperlink"/>
            <w:noProof/>
          </w:rPr>
          <w:fldChar w:fldCharType="begin"/>
        </w:r>
        <w:r w:rsidRPr="00EA3DF4">
          <w:rPr>
            <w:rStyle w:val="Hyperlink"/>
            <w:noProof/>
          </w:rPr>
          <w:instrText xml:space="preserve"> </w:instrText>
        </w:r>
        <w:r>
          <w:rPr>
            <w:noProof/>
          </w:rPr>
          <w:instrText>HYPERLINK \l "_Toc128944270"</w:instrText>
        </w:r>
        <w:r w:rsidRPr="00EA3DF4">
          <w:rPr>
            <w:rStyle w:val="Hyperlink"/>
            <w:noProof/>
          </w:rPr>
          <w:instrText xml:space="preserve"> </w:instrText>
        </w:r>
        <w:r w:rsidRPr="00EA3DF4">
          <w:rPr>
            <w:rStyle w:val="Hyperlink"/>
            <w:noProof/>
          </w:rPr>
        </w:r>
        <w:r w:rsidRPr="00EA3DF4">
          <w:rPr>
            <w:rStyle w:val="Hyperlink"/>
            <w:noProof/>
          </w:rPr>
          <w:fldChar w:fldCharType="separate"/>
        </w:r>
        <w:r w:rsidRPr="00EA3DF4">
          <w:rPr>
            <w:rStyle w:val="Hyperlink"/>
            <w:noProof/>
          </w:rPr>
          <w:t>Tabel 3.8 Relasi Tabel pada sistem basis data</w:t>
        </w:r>
        <w:r>
          <w:rPr>
            <w:noProof/>
            <w:webHidden/>
          </w:rPr>
          <w:tab/>
        </w:r>
        <w:r>
          <w:rPr>
            <w:noProof/>
            <w:webHidden/>
          </w:rPr>
          <w:fldChar w:fldCharType="begin"/>
        </w:r>
        <w:r>
          <w:rPr>
            <w:noProof/>
            <w:webHidden/>
          </w:rPr>
          <w:instrText xml:space="preserve"> PAGEREF _Toc128944270 \h </w:instrText>
        </w:r>
      </w:ins>
      <w:r>
        <w:rPr>
          <w:noProof/>
          <w:webHidden/>
        </w:rPr>
      </w:r>
      <w:r>
        <w:rPr>
          <w:noProof/>
          <w:webHidden/>
        </w:rPr>
        <w:fldChar w:fldCharType="separate"/>
      </w:r>
      <w:ins w:id="1037" w:author="ilham.nur@office.ui.ac.id" w:date="2023-03-05T21:23:00Z">
        <w:r>
          <w:rPr>
            <w:noProof/>
            <w:webHidden/>
          </w:rPr>
          <w:t>80</w:t>
        </w:r>
        <w:r>
          <w:rPr>
            <w:noProof/>
            <w:webHidden/>
          </w:rPr>
          <w:fldChar w:fldCharType="end"/>
        </w:r>
        <w:r w:rsidRPr="00EA3DF4">
          <w:rPr>
            <w:rStyle w:val="Hyperlink"/>
            <w:noProof/>
          </w:rPr>
          <w:fldChar w:fldCharType="end"/>
        </w:r>
      </w:ins>
    </w:p>
    <w:p w14:paraId="7849B567" w14:textId="6E2FEF51" w:rsidR="00A262DF" w:rsidRDefault="00A262DF">
      <w:pPr>
        <w:pStyle w:val="TableofFigures"/>
        <w:tabs>
          <w:tab w:val="right" w:leader="dot" w:pos="8494"/>
        </w:tabs>
        <w:rPr>
          <w:ins w:id="1038" w:author="ilham.nur@office.ui.ac.id" w:date="2023-03-05T21:23:00Z"/>
          <w:rFonts w:asciiTheme="minorHAnsi" w:eastAsiaTheme="minorEastAsia" w:hAnsiTheme="minorHAnsi"/>
          <w:noProof/>
          <w:sz w:val="22"/>
        </w:rPr>
      </w:pPr>
      <w:ins w:id="1039" w:author="ilham.nur@office.ui.ac.id" w:date="2023-03-05T21:23:00Z">
        <w:r w:rsidRPr="00EA3DF4">
          <w:rPr>
            <w:rStyle w:val="Hyperlink"/>
            <w:noProof/>
          </w:rPr>
          <w:fldChar w:fldCharType="begin"/>
        </w:r>
        <w:r w:rsidRPr="00EA3DF4">
          <w:rPr>
            <w:rStyle w:val="Hyperlink"/>
            <w:noProof/>
          </w:rPr>
          <w:instrText xml:space="preserve"> </w:instrText>
        </w:r>
        <w:r>
          <w:rPr>
            <w:noProof/>
          </w:rPr>
          <w:instrText>HYPERLINK \l "_Toc128944271"</w:instrText>
        </w:r>
        <w:r w:rsidRPr="00EA3DF4">
          <w:rPr>
            <w:rStyle w:val="Hyperlink"/>
            <w:noProof/>
          </w:rPr>
          <w:instrText xml:space="preserve"> </w:instrText>
        </w:r>
        <w:r w:rsidRPr="00EA3DF4">
          <w:rPr>
            <w:rStyle w:val="Hyperlink"/>
            <w:noProof/>
          </w:rPr>
        </w:r>
        <w:r w:rsidRPr="00EA3DF4">
          <w:rPr>
            <w:rStyle w:val="Hyperlink"/>
            <w:noProof/>
          </w:rPr>
          <w:fldChar w:fldCharType="separate"/>
        </w:r>
        <w:r w:rsidRPr="00EA3DF4">
          <w:rPr>
            <w:rStyle w:val="Hyperlink"/>
            <w:noProof/>
          </w:rPr>
          <w:t xml:space="preserve">Tabel 3.9 Proses </w:t>
        </w:r>
        <w:r w:rsidRPr="00EA3DF4">
          <w:rPr>
            <w:rStyle w:val="Hyperlink"/>
            <w:i/>
            <w:noProof/>
          </w:rPr>
          <w:t>as is</w:t>
        </w:r>
        <w:r w:rsidRPr="00EA3DF4">
          <w:rPr>
            <w:rStyle w:val="Hyperlink"/>
            <w:noProof/>
          </w:rPr>
          <w:t xml:space="preserve"> berjalan untuk perencanaan proyek menggunakan SIMP</w:t>
        </w:r>
        <w:r>
          <w:rPr>
            <w:noProof/>
            <w:webHidden/>
          </w:rPr>
          <w:tab/>
        </w:r>
        <w:r>
          <w:rPr>
            <w:noProof/>
            <w:webHidden/>
          </w:rPr>
          <w:fldChar w:fldCharType="begin"/>
        </w:r>
        <w:r>
          <w:rPr>
            <w:noProof/>
            <w:webHidden/>
          </w:rPr>
          <w:instrText xml:space="preserve"> PAGEREF _Toc128944271 \h </w:instrText>
        </w:r>
      </w:ins>
      <w:r>
        <w:rPr>
          <w:noProof/>
          <w:webHidden/>
        </w:rPr>
      </w:r>
      <w:r>
        <w:rPr>
          <w:noProof/>
          <w:webHidden/>
        </w:rPr>
        <w:fldChar w:fldCharType="separate"/>
      </w:r>
      <w:ins w:id="1040" w:author="ilham.nur@office.ui.ac.id" w:date="2023-03-05T21:23:00Z">
        <w:r>
          <w:rPr>
            <w:noProof/>
            <w:webHidden/>
          </w:rPr>
          <w:t>83</w:t>
        </w:r>
        <w:r>
          <w:rPr>
            <w:noProof/>
            <w:webHidden/>
          </w:rPr>
          <w:fldChar w:fldCharType="end"/>
        </w:r>
        <w:r w:rsidRPr="00EA3DF4">
          <w:rPr>
            <w:rStyle w:val="Hyperlink"/>
            <w:noProof/>
          </w:rPr>
          <w:fldChar w:fldCharType="end"/>
        </w:r>
      </w:ins>
    </w:p>
    <w:p w14:paraId="3EC13A10" w14:textId="06A7D6E8" w:rsidR="00A262DF" w:rsidRDefault="00A262DF">
      <w:pPr>
        <w:pStyle w:val="TableofFigures"/>
        <w:tabs>
          <w:tab w:val="right" w:leader="dot" w:pos="8494"/>
        </w:tabs>
        <w:rPr>
          <w:ins w:id="1041" w:author="ilham.nur@office.ui.ac.id" w:date="2023-03-05T21:23:00Z"/>
          <w:rFonts w:asciiTheme="minorHAnsi" w:eastAsiaTheme="minorEastAsia" w:hAnsiTheme="minorHAnsi"/>
          <w:noProof/>
          <w:sz w:val="22"/>
        </w:rPr>
      </w:pPr>
      <w:ins w:id="1042" w:author="ilham.nur@office.ui.ac.id" w:date="2023-03-05T21:23:00Z">
        <w:r w:rsidRPr="00EA3DF4">
          <w:rPr>
            <w:rStyle w:val="Hyperlink"/>
            <w:noProof/>
          </w:rPr>
          <w:fldChar w:fldCharType="begin"/>
        </w:r>
        <w:r w:rsidRPr="00EA3DF4">
          <w:rPr>
            <w:rStyle w:val="Hyperlink"/>
            <w:noProof/>
          </w:rPr>
          <w:instrText xml:space="preserve"> </w:instrText>
        </w:r>
        <w:r>
          <w:rPr>
            <w:noProof/>
          </w:rPr>
          <w:instrText>HYPERLINK \l "_Toc128944272"</w:instrText>
        </w:r>
        <w:r w:rsidRPr="00EA3DF4">
          <w:rPr>
            <w:rStyle w:val="Hyperlink"/>
            <w:noProof/>
          </w:rPr>
          <w:instrText xml:space="preserve"> </w:instrText>
        </w:r>
        <w:r w:rsidRPr="00EA3DF4">
          <w:rPr>
            <w:rStyle w:val="Hyperlink"/>
            <w:noProof/>
          </w:rPr>
        </w:r>
        <w:r w:rsidRPr="00EA3DF4">
          <w:rPr>
            <w:rStyle w:val="Hyperlink"/>
            <w:noProof/>
          </w:rPr>
          <w:fldChar w:fldCharType="separate"/>
        </w:r>
        <w:r w:rsidRPr="00EA3DF4">
          <w:rPr>
            <w:rStyle w:val="Hyperlink"/>
            <w:noProof/>
          </w:rPr>
          <w:t>Tabel 3.10 Biaya proses atau mandays implementasi proyek</w:t>
        </w:r>
        <w:r>
          <w:rPr>
            <w:noProof/>
            <w:webHidden/>
          </w:rPr>
          <w:tab/>
        </w:r>
        <w:r>
          <w:rPr>
            <w:noProof/>
            <w:webHidden/>
          </w:rPr>
          <w:fldChar w:fldCharType="begin"/>
        </w:r>
        <w:r>
          <w:rPr>
            <w:noProof/>
            <w:webHidden/>
          </w:rPr>
          <w:instrText xml:space="preserve"> PAGEREF _Toc128944272 \h </w:instrText>
        </w:r>
      </w:ins>
      <w:r>
        <w:rPr>
          <w:noProof/>
          <w:webHidden/>
        </w:rPr>
      </w:r>
      <w:r>
        <w:rPr>
          <w:noProof/>
          <w:webHidden/>
        </w:rPr>
        <w:fldChar w:fldCharType="separate"/>
      </w:r>
      <w:ins w:id="1043" w:author="ilham.nur@office.ui.ac.id" w:date="2023-03-05T21:23:00Z">
        <w:r>
          <w:rPr>
            <w:noProof/>
            <w:webHidden/>
          </w:rPr>
          <w:t>85</w:t>
        </w:r>
        <w:r>
          <w:rPr>
            <w:noProof/>
            <w:webHidden/>
          </w:rPr>
          <w:fldChar w:fldCharType="end"/>
        </w:r>
        <w:r w:rsidRPr="00EA3DF4">
          <w:rPr>
            <w:rStyle w:val="Hyperlink"/>
            <w:noProof/>
          </w:rPr>
          <w:fldChar w:fldCharType="end"/>
        </w:r>
      </w:ins>
    </w:p>
    <w:p w14:paraId="15DD4537" w14:textId="48C472E9" w:rsidR="00A262DF" w:rsidRDefault="00A262DF">
      <w:pPr>
        <w:pStyle w:val="TableofFigures"/>
        <w:tabs>
          <w:tab w:val="right" w:leader="dot" w:pos="8494"/>
        </w:tabs>
        <w:rPr>
          <w:ins w:id="1044" w:author="ilham.nur@office.ui.ac.id" w:date="2023-03-05T21:23:00Z"/>
          <w:rFonts w:asciiTheme="minorHAnsi" w:eastAsiaTheme="minorEastAsia" w:hAnsiTheme="minorHAnsi"/>
          <w:noProof/>
          <w:sz w:val="22"/>
        </w:rPr>
      </w:pPr>
      <w:ins w:id="1045" w:author="ilham.nur@office.ui.ac.id" w:date="2023-03-05T21:23:00Z">
        <w:r w:rsidRPr="00EA3DF4">
          <w:rPr>
            <w:rStyle w:val="Hyperlink"/>
            <w:noProof/>
          </w:rPr>
          <w:fldChar w:fldCharType="begin"/>
        </w:r>
        <w:r w:rsidRPr="00EA3DF4">
          <w:rPr>
            <w:rStyle w:val="Hyperlink"/>
            <w:noProof/>
          </w:rPr>
          <w:instrText xml:space="preserve"> </w:instrText>
        </w:r>
        <w:r>
          <w:rPr>
            <w:noProof/>
          </w:rPr>
          <w:instrText>HYPERLINK \l "_Toc128944273"</w:instrText>
        </w:r>
        <w:r w:rsidRPr="00EA3DF4">
          <w:rPr>
            <w:rStyle w:val="Hyperlink"/>
            <w:noProof/>
          </w:rPr>
          <w:instrText xml:space="preserve"> </w:instrText>
        </w:r>
        <w:r w:rsidRPr="00EA3DF4">
          <w:rPr>
            <w:rStyle w:val="Hyperlink"/>
            <w:noProof/>
          </w:rPr>
        </w:r>
        <w:r w:rsidRPr="00EA3DF4">
          <w:rPr>
            <w:rStyle w:val="Hyperlink"/>
            <w:noProof/>
          </w:rPr>
          <w:fldChar w:fldCharType="separate"/>
        </w:r>
        <w:r w:rsidRPr="00EA3DF4">
          <w:rPr>
            <w:rStyle w:val="Hyperlink"/>
            <w:noProof/>
          </w:rPr>
          <w:t xml:space="preserve">Tabel 3.11 Parameter </w:t>
        </w:r>
        <w:r w:rsidRPr="00EA3DF4">
          <w:rPr>
            <w:rStyle w:val="Hyperlink"/>
            <w:i/>
            <w:noProof/>
          </w:rPr>
          <w:t>exclusive gateway</w:t>
        </w:r>
        <w:r w:rsidRPr="00EA3DF4">
          <w:rPr>
            <w:rStyle w:val="Hyperlink"/>
            <w:noProof/>
          </w:rPr>
          <w:t xml:space="preserve"> BPMN as is</w:t>
        </w:r>
        <w:r>
          <w:rPr>
            <w:noProof/>
            <w:webHidden/>
          </w:rPr>
          <w:tab/>
        </w:r>
        <w:r>
          <w:rPr>
            <w:noProof/>
            <w:webHidden/>
          </w:rPr>
          <w:fldChar w:fldCharType="begin"/>
        </w:r>
        <w:r>
          <w:rPr>
            <w:noProof/>
            <w:webHidden/>
          </w:rPr>
          <w:instrText xml:space="preserve"> PAGEREF _Toc128944273 \h </w:instrText>
        </w:r>
      </w:ins>
      <w:r>
        <w:rPr>
          <w:noProof/>
          <w:webHidden/>
        </w:rPr>
      </w:r>
      <w:r>
        <w:rPr>
          <w:noProof/>
          <w:webHidden/>
        </w:rPr>
        <w:fldChar w:fldCharType="separate"/>
      </w:r>
      <w:ins w:id="1046" w:author="ilham.nur@office.ui.ac.id" w:date="2023-03-05T21:23:00Z">
        <w:r>
          <w:rPr>
            <w:noProof/>
            <w:webHidden/>
          </w:rPr>
          <w:t>87</w:t>
        </w:r>
        <w:r>
          <w:rPr>
            <w:noProof/>
            <w:webHidden/>
          </w:rPr>
          <w:fldChar w:fldCharType="end"/>
        </w:r>
        <w:r w:rsidRPr="00EA3DF4">
          <w:rPr>
            <w:rStyle w:val="Hyperlink"/>
            <w:noProof/>
          </w:rPr>
          <w:fldChar w:fldCharType="end"/>
        </w:r>
      </w:ins>
    </w:p>
    <w:p w14:paraId="64B51ACE" w14:textId="073A94C7" w:rsidR="00A262DF" w:rsidRDefault="00A262DF">
      <w:pPr>
        <w:pStyle w:val="TableofFigures"/>
        <w:tabs>
          <w:tab w:val="right" w:leader="dot" w:pos="8494"/>
        </w:tabs>
        <w:rPr>
          <w:ins w:id="1047" w:author="ilham.nur@office.ui.ac.id" w:date="2023-03-05T21:23:00Z"/>
          <w:rFonts w:asciiTheme="minorHAnsi" w:eastAsiaTheme="minorEastAsia" w:hAnsiTheme="minorHAnsi"/>
          <w:noProof/>
          <w:sz w:val="22"/>
        </w:rPr>
      </w:pPr>
      <w:ins w:id="1048" w:author="ilham.nur@office.ui.ac.id" w:date="2023-03-05T21:23:00Z">
        <w:r w:rsidRPr="00EA3DF4">
          <w:rPr>
            <w:rStyle w:val="Hyperlink"/>
            <w:noProof/>
          </w:rPr>
          <w:fldChar w:fldCharType="begin"/>
        </w:r>
        <w:r w:rsidRPr="00EA3DF4">
          <w:rPr>
            <w:rStyle w:val="Hyperlink"/>
            <w:noProof/>
          </w:rPr>
          <w:instrText xml:space="preserve"> </w:instrText>
        </w:r>
        <w:r>
          <w:rPr>
            <w:noProof/>
          </w:rPr>
          <w:instrText>HYPERLINK \l "_Toc128944274"</w:instrText>
        </w:r>
        <w:r w:rsidRPr="00EA3DF4">
          <w:rPr>
            <w:rStyle w:val="Hyperlink"/>
            <w:noProof/>
          </w:rPr>
          <w:instrText xml:space="preserve"> </w:instrText>
        </w:r>
        <w:r w:rsidRPr="00EA3DF4">
          <w:rPr>
            <w:rStyle w:val="Hyperlink"/>
            <w:noProof/>
          </w:rPr>
        </w:r>
        <w:r w:rsidRPr="00EA3DF4">
          <w:rPr>
            <w:rStyle w:val="Hyperlink"/>
            <w:noProof/>
          </w:rPr>
          <w:fldChar w:fldCharType="separate"/>
        </w:r>
        <w:r w:rsidRPr="00EA3DF4">
          <w:rPr>
            <w:rStyle w:val="Hyperlink"/>
            <w:noProof/>
          </w:rPr>
          <w:t xml:space="preserve">Tabel 3.12 Hasil Simulasi BPMN </w:t>
        </w:r>
        <w:r w:rsidRPr="00EA3DF4">
          <w:rPr>
            <w:rStyle w:val="Hyperlink"/>
            <w:i/>
            <w:noProof/>
          </w:rPr>
          <w:t>as is</w:t>
        </w:r>
        <w:r>
          <w:rPr>
            <w:noProof/>
            <w:webHidden/>
          </w:rPr>
          <w:tab/>
        </w:r>
        <w:r>
          <w:rPr>
            <w:noProof/>
            <w:webHidden/>
          </w:rPr>
          <w:fldChar w:fldCharType="begin"/>
        </w:r>
        <w:r>
          <w:rPr>
            <w:noProof/>
            <w:webHidden/>
          </w:rPr>
          <w:instrText xml:space="preserve"> PAGEREF _Toc128944274 \h </w:instrText>
        </w:r>
      </w:ins>
      <w:r>
        <w:rPr>
          <w:noProof/>
          <w:webHidden/>
        </w:rPr>
      </w:r>
      <w:r>
        <w:rPr>
          <w:noProof/>
          <w:webHidden/>
        </w:rPr>
        <w:fldChar w:fldCharType="separate"/>
      </w:r>
      <w:ins w:id="1049" w:author="ilham.nur@office.ui.ac.id" w:date="2023-03-05T21:23:00Z">
        <w:r>
          <w:rPr>
            <w:noProof/>
            <w:webHidden/>
          </w:rPr>
          <w:t>89</w:t>
        </w:r>
        <w:r>
          <w:rPr>
            <w:noProof/>
            <w:webHidden/>
          </w:rPr>
          <w:fldChar w:fldCharType="end"/>
        </w:r>
        <w:r w:rsidRPr="00EA3DF4">
          <w:rPr>
            <w:rStyle w:val="Hyperlink"/>
            <w:noProof/>
          </w:rPr>
          <w:fldChar w:fldCharType="end"/>
        </w:r>
      </w:ins>
    </w:p>
    <w:p w14:paraId="12D24A26" w14:textId="79D64B64" w:rsidR="00A262DF" w:rsidRDefault="00A262DF">
      <w:pPr>
        <w:pStyle w:val="TableofFigures"/>
        <w:tabs>
          <w:tab w:val="right" w:leader="dot" w:pos="8494"/>
        </w:tabs>
        <w:rPr>
          <w:ins w:id="1050" w:author="ilham.nur@office.ui.ac.id" w:date="2023-03-05T21:23:00Z"/>
          <w:rFonts w:asciiTheme="minorHAnsi" w:eastAsiaTheme="minorEastAsia" w:hAnsiTheme="minorHAnsi"/>
          <w:noProof/>
          <w:sz w:val="22"/>
        </w:rPr>
      </w:pPr>
      <w:ins w:id="1051" w:author="ilham.nur@office.ui.ac.id" w:date="2023-03-05T21:23:00Z">
        <w:r w:rsidRPr="00EA3DF4">
          <w:rPr>
            <w:rStyle w:val="Hyperlink"/>
            <w:noProof/>
          </w:rPr>
          <w:fldChar w:fldCharType="begin"/>
        </w:r>
        <w:r w:rsidRPr="00EA3DF4">
          <w:rPr>
            <w:rStyle w:val="Hyperlink"/>
            <w:noProof/>
          </w:rPr>
          <w:instrText xml:space="preserve"> </w:instrText>
        </w:r>
        <w:r>
          <w:rPr>
            <w:noProof/>
          </w:rPr>
          <w:instrText>HYPERLINK \l "_Toc128944275"</w:instrText>
        </w:r>
        <w:r w:rsidRPr="00EA3DF4">
          <w:rPr>
            <w:rStyle w:val="Hyperlink"/>
            <w:noProof/>
          </w:rPr>
          <w:instrText xml:space="preserve"> </w:instrText>
        </w:r>
        <w:r w:rsidRPr="00EA3DF4">
          <w:rPr>
            <w:rStyle w:val="Hyperlink"/>
            <w:noProof/>
          </w:rPr>
        </w:r>
        <w:r w:rsidRPr="00EA3DF4">
          <w:rPr>
            <w:rStyle w:val="Hyperlink"/>
            <w:noProof/>
          </w:rPr>
          <w:fldChar w:fldCharType="separate"/>
        </w:r>
        <w:r w:rsidRPr="00EA3DF4">
          <w:rPr>
            <w:rStyle w:val="Hyperlink"/>
            <w:noProof/>
          </w:rPr>
          <w:t>Tabel 3.13 Hasil rerata simulasi proses pada proses bisnis as is</w:t>
        </w:r>
        <w:r>
          <w:rPr>
            <w:noProof/>
            <w:webHidden/>
          </w:rPr>
          <w:tab/>
        </w:r>
        <w:r>
          <w:rPr>
            <w:noProof/>
            <w:webHidden/>
          </w:rPr>
          <w:fldChar w:fldCharType="begin"/>
        </w:r>
        <w:r>
          <w:rPr>
            <w:noProof/>
            <w:webHidden/>
          </w:rPr>
          <w:instrText xml:space="preserve"> PAGEREF _Toc128944275 \h </w:instrText>
        </w:r>
      </w:ins>
      <w:r>
        <w:rPr>
          <w:noProof/>
          <w:webHidden/>
        </w:rPr>
      </w:r>
      <w:r>
        <w:rPr>
          <w:noProof/>
          <w:webHidden/>
        </w:rPr>
        <w:fldChar w:fldCharType="separate"/>
      </w:r>
      <w:ins w:id="1052" w:author="ilham.nur@office.ui.ac.id" w:date="2023-03-05T21:23:00Z">
        <w:r>
          <w:rPr>
            <w:noProof/>
            <w:webHidden/>
          </w:rPr>
          <w:t>89</w:t>
        </w:r>
        <w:r>
          <w:rPr>
            <w:noProof/>
            <w:webHidden/>
          </w:rPr>
          <w:fldChar w:fldCharType="end"/>
        </w:r>
        <w:r w:rsidRPr="00EA3DF4">
          <w:rPr>
            <w:rStyle w:val="Hyperlink"/>
            <w:noProof/>
          </w:rPr>
          <w:fldChar w:fldCharType="end"/>
        </w:r>
      </w:ins>
    </w:p>
    <w:p w14:paraId="439277C6" w14:textId="28734A34" w:rsidR="00032BC4" w:rsidDel="00CA2078" w:rsidRDefault="00032BC4">
      <w:pPr>
        <w:pStyle w:val="TableofFigures"/>
        <w:tabs>
          <w:tab w:val="right" w:leader="dot" w:pos="8494"/>
        </w:tabs>
        <w:rPr>
          <w:ins w:id="1053" w:author="ilham.nur@office.ui.ac.id [2]" w:date="2023-01-29T12:12:00Z"/>
          <w:del w:id="1054" w:author="ilham.nur@office.ui.ac.id" w:date="2023-01-31T22:33:00Z"/>
          <w:rFonts w:asciiTheme="minorHAnsi" w:eastAsiaTheme="minorEastAsia" w:hAnsiTheme="minorHAnsi"/>
          <w:noProof/>
          <w:sz w:val="22"/>
        </w:rPr>
      </w:pPr>
      <w:ins w:id="1055" w:author="ilham.nur@office.ui.ac.id [2]" w:date="2023-01-29T12:12:00Z">
        <w:del w:id="1056" w:author="ilham.nur@office.ui.ac.id" w:date="2023-01-31T22:33:00Z">
          <w:r w:rsidRPr="00CA2078" w:rsidDel="00CA2078">
            <w:rPr>
              <w:rStyle w:val="Hyperlink"/>
              <w:noProof/>
            </w:rPr>
            <w:delText>Tabel 1.1 Penelitian terdahulu terkait dengan manajemen pekerjaan dan sumber daya pada proyek</w:delText>
          </w:r>
          <w:r w:rsidDel="00CA2078">
            <w:rPr>
              <w:noProof/>
              <w:webHidden/>
            </w:rPr>
            <w:tab/>
            <w:delText>8</w:delText>
          </w:r>
        </w:del>
      </w:ins>
    </w:p>
    <w:p w14:paraId="6509ADA9" w14:textId="5AF11BCC" w:rsidR="00032BC4" w:rsidDel="00CA2078" w:rsidRDefault="00032BC4">
      <w:pPr>
        <w:pStyle w:val="TableofFigures"/>
        <w:tabs>
          <w:tab w:val="right" w:leader="dot" w:pos="8494"/>
        </w:tabs>
        <w:rPr>
          <w:ins w:id="1057" w:author="ilham.nur@office.ui.ac.id [2]" w:date="2023-01-29T12:12:00Z"/>
          <w:del w:id="1058" w:author="ilham.nur@office.ui.ac.id" w:date="2023-01-31T22:33:00Z"/>
          <w:rFonts w:asciiTheme="minorHAnsi" w:eastAsiaTheme="minorEastAsia" w:hAnsiTheme="minorHAnsi"/>
          <w:noProof/>
          <w:sz w:val="22"/>
        </w:rPr>
      </w:pPr>
      <w:ins w:id="1059" w:author="ilham.nur@office.ui.ac.id [2]" w:date="2023-01-29T12:12:00Z">
        <w:del w:id="1060" w:author="ilham.nur@office.ui.ac.id" w:date="2023-01-31T22:33:00Z">
          <w:r w:rsidRPr="00CA2078" w:rsidDel="00CA2078">
            <w:rPr>
              <w:rStyle w:val="Hyperlink"/>
              <w:noProof/>
            </w:rPr>
            <w:delText>Tabel 1.2 Penelitian terdahulu terkait dengan penggunaan Sistem Informasi Manajemen Proyek</w:delText>
          </w:r>
          <w:r w:rsidDel="00CA2078">
            <w:rPr>
              <w:noProof/>
              <w:webHidden/>
            </w:rPr>
            <w:tab/>
            <w:delText>10</w:delText>
          </w:r>
        </w:del>
      </w:ins>
    </w:p>
    <w:p w14:paraId="3F581837" w14:textId="7BA4CCB0" w:rsidR="00032BC4" w:rsidDel="00CA2078" w:rsidRDefault="00032BC4">
      <w:pPr>
        <w:pStyle w:val="TableofFigures"/>
        <w:tabs>
          <w:tab w:val="right" w:leader="dot" w:pos="8494"/>
        </w:tabs>
        <w:rPr>
          <w:ins w:id="1061" w:author="ilham.nur@office.ui.ac.id [2]" w:date="2023-01-29T12:12:00Z"/>
          <w:del w:id="1062" w:author="ilham.nur@office.ui.ac.id" w:date="2023-01-31T22:33:00Z"/>
          <w:rFonts w:asciiTheme="minorHAnsi" w:eastAsiaTheme="minorEastAsia" w:hAnsiTheme="minorHAnsi"/>
          <w:noProof/>
          <w:sz w:val="22"/>
        </w:rPr>
      </w:pPr>
      <w:ins w:id="1063" w:author="ilham.nur@office.ui.ac.id [2]" w:date="2023-01-29T12:12:00Z">
        <w:del w:id="1064" w:author="ilham.nur@office.ui.ac.id" w:date="2023-01-31T22:33:00Z">
          <w:r w:rsidRPr="00CA2078" w:rsidDel="00CA2078">
            <w:rPr>
              <w:rStyle w:val="Hyperlink"/>
              <w:noProof/>
            </w:rPr>
            <w:delText>Tabel 1.3 Penelitian terdahulu terkait pengambilan keputusan dengan alat bantu pengambilan keputusan dalam bidang manajemen proyek</w:delText>
          </w:r>
          <w:r w:rsidDel="00CA2078">
            <w:rPr>
              <w:noProof/>
              <w:webHidden/>
            </w:rPr>
            <w:tab/>
            <w:delText>13</w:delText>
          </w:r>
        </w:del>
      </w:ins>
    </w:p>
    <w:p w14:paraId="31A5DE6F" w14:textId="2B357E11" w:rsidR="00032BC4" w:rsidDel="00CA2078" w:rsidRDefault="00032BC4">
      <w:pPr>
        <w:pStyle w:val="TableofFigures"/>
        <w:tabs>
          <w:tab w:val="right" w:leader="dot" w:pos="8494"/>
        </w:tabs>
        <w:rPr>
          <w:ins w:id="1065" w:author="ilham.nur@office.ui.ac.id [2]" w:date="2023-01-29T12:12:00Z"/>
          <w:del w:id="1066" w:author="ilham.nur@office.ui.ac.id" w:date="2023-01-31T22:33:00Z"/>
          <w:rFonts w:asciiTheme="minorHAnsi" w:eastAsiaTheme="minorEastAsia" w:hAnsiTheme="minorHAnsi"/>
          <w:noProof/>
          <w:sz w:val="22"/>
        </w:rPr>
      </w:pPr>
      <w:ins w:id="1067" w:author="ilham.nur@office.ui.ac.id [2]" w:date="2023-01-29T12:12:00Z">
        <w:del w:id="1068" w:author="ilham.nur@office.ui.ac.id" w:date="2023-01-31T22:33:00Z">
          <w:r w:rsidRPr="00CA2078" w:rsidDel="00CA2078">
            <w:rPr>
              <w:rStyle w:val="Hyperlink"/>
              <w:noProof/>
            </w:rPr>
            <w:delText>Tabel 2.1 Kategori area manajemen proyek yang dijadikan tolok ukur untuk pengukuran performa proyek (van Besouw &amp; Bond-Barnard, 2021)</w:delText>
          </w:r>
          <w:r w:rsidDel="00CA2078">
            <w:rPr>
              <w:noProof/>
              <w:webHidden/>
            </w:rPr>
            <w:tab/>
            <w:delText>25</w:delText>
          </w:r>
        </w:del>
      </w:ins>
    </w:p>
    <w:p w14:paraId="435303BE" w14:textId="4FA32236" w:rsidR="00032BC4" w:rsidDel="00CA2078" w:rsidRDefault="00032BC4">
      <w:pPr>
        <w:pStyle w:val="TableofFigures"/>
        <w:tabs>
          <w:tab w:val="right" w:leader="dot" w:pos="8494"/>
        </w:tabs>
        <w:rPr>
          <w:ins w:id="1069" w:author="ilham.nur@office.ui.ac.id [2]" w:date="2023-01-29T12:12:00Z"/>
          <w:del w:id="1070" w:author="ilham.nur@office.ui.ac.id" w:date="2023-01-31T22:33:00Z"/>
          <w:rFonts w:asciiTheme="minorHAnsi" w:eastAsiaTheme="minorEastAsia" w:hAnsiTheme="minorHAnsi"/>
          <w:noProof/>
          <w:sz w:val="22"/>
        </w:rPr>
      </w:pPr>
      <w:ins w:id="1071" w:author="ilham.nur@office.ui.ac.id [2]" w:date="2023-01-29T12:12:00Z">
        <w:del w:id="1072" w:author="ilham.nur@office.ui.ac.id" w:date="2023-01-31T22:33:00Z">
          <w:r w:rsidRPr="00CA2078" w:rsidDel="00CA2078">
            <w:rPr>
              <w:rStyle w:val="Hyperlink"/>
              <w:noProof/>
            </w:rPr>
            <w:delText>Tabel 2.2 Perbandingan SIMP Komersial berdasarkan kelebihan dan kekurangan (van Besouw &amp; Bond-Barnard, 2021)</w:delText>
          </w:r>
          <w:r w:rsidDel="00CA2078">
            <w:rPr>
              <w:noProof/>
              <w:webHidden/>
            </w:rPr>
            <w:tab/>
            <w:delText>28</w:delText>
          </w:r>
        </w:del>
      </w:ins>
    </w:p>
    <w:p w14:paraId="62C36B6F" w14:textId="6D95F171" w:rsidR="00032BC4" w:rsidDel="00CA2078" w:rsidRDefault="00032BC4">
      <w:pPr>
        <w:pStyle w:val="TableofFigures"/>
        <w:tabs>
          <w:tab w:val="right" w:leader="dot" w:pos="8494"/>
        </w:tabs>
        <w:rPr>
          <w:ins w:id="1073" w:author="ilham.nur@office.ui.ac.id [2]" w:date="2023-01-29T12:12:00Z"/>
          <w:del w:id="1074" w:author="ilham.nur@office.ui.ac.id" w:date="2023-01-31T22:33:00Z"/>
          <w:rFonts w:asciiTheme="minorHAnsi" w:eastAsiaTheme="minorEastAsia" w:hAnsiTheme="minorHAnsi"/>
          <w:noProof/>
          <w:sz w:val="22"/>
        </w:rPr>
      </w:pPr>
      <w:ins w:id="1075" w:author="ilham.nur@office.ui.ac.id [2]" w:date="2023-01-29T12:12:00Z">
        <w:del w:id="1076" w:author="ilham.nur@office.ui.ac.id" w:date="2023-01-31T22:33:00Z">
          <w:r w:rsidRPr="00CA2078" w:rsidDel="00CA2078">
            <w:rPr>
              <w:rStyle w:val="Hyperlink"/>
              <w:noProof/>
            </w:rPr>
            <w:delText>Tabel 2.3 Rangkuman perbandingan metode MCDM yang umum digunakan (Zlaugotne et al., 2020)</w:delText>
          </w:r>
          <w:r w:rsidDel="00CA2078">
            <w:rPr>
              <w:noProof/>
              <w:webHidden/>
            </w:rPr>
            <w:tab/>
            <w:delText>38</w:delText>
          </w:r>
        </w:del>
      </w:ins>
    </w:p>
    <w:p w14:paraId="7DFD723D" w14:textId="603B841A" w:rsidR="00032BC4" w:rsidDel="00CA2078" w:rsidRDefault="00032BC4">
      <w:pPr>
        <w:pStyle w:val="TableofFigures"/>
        <w:tabs>
          <w:tab w:val="right" w:leader="dot" w:pos="8494"/>
        </w:tabs>
        <w:rPr>
          <w:ins w:id="1077" w:author="ilham.nur@office.ui.ac.id [2]" w:date="2023-01-29T12:12:00Z"/>
          <w:del w:id="1078" w:author="ilham.nur@office.ui.ac.id" w:date="2023-01-31T22:33:00Z"/>
          <w:rFonts w:asciiTheme="minorHAnsi" w:eastAsiaTheme="minorEastAsia" w:hAnsiTheme="minorHAnsi"/>
          <w:noProof/>
          <w:sz w:val="22"/>
        </w:rPr>
      </w:pPr>
      <w:ins w:id="1079" w:author="ilham.nur@office.ui.ac.id [2]" w:date="2023-01-29T12:12:00Z">
        <w:del w:id="1080" w:author="ilham.nur@office.ui.ac.id" w:date="2023-01-31T22:33:00Z">
          <w:r w:rsidRPr="00CA2078" w:rsidDel="00CA2078">
            <w:rPr>
              <w:rStyle w:val="Hyperlink"/>
              <w:noProof/>
            </w:rPr>
            <w:delText>Tabel 3.1 Keselarasan bidang ilmu Teknik Industri dengan penelitian</w:delText>
          </w:r>
          <w:r w:rsidDel="00CA2078">
            <w:rPr>
              <w:noProof/>
              <w:webHidden/>
            </w:rPr>
            <w:tab/>
            <w:delText>51</w:delText>
          </w:r>
        </w:del>
      </w:ins>
    </w:p>
    <w:p w14:paraId="7F148418" w14:textId="43AAF612" w:rsidR="00032BC4" w:rsidDel="00CA2078" w:rsidRDefault="00032BC4">
      <w:pPr>
        <w:pStyle w:val="TableofFigures"/>
        <w:tabs>
          <w:tab w:val="right" w:leader="dot" w:pos="8494"/>
        </w:tabs>
        <w:rPr>
          <w:ins w:id="1081" w:author="ilham.nur@office.ui.ac.id [2]" w:date="2023-01-29T12:12:00Z"/>
          <w:del w:id="1082" w:author="ilham.nur@office.ui.ac.id" w:date="2023-01-31T22:33:00Z"/>
          <w:rFonts w:asciiTheme="minorHAnsi" w:eastAsiaTheme="minorEastAsia" w:hAnsiTheme="minorHAnsi"/>
          <w:noProof/>
          <w:sz w:val="22"/>
        </w:rPr>
      </w:pPr>
      <w:ins w:id="1083" w:author="ilham.nur@office.ui.ac.id [2]" w:date="2023-01-29T12:12:00Z">
        <w:del w:id="1084" w:author="ilham.nur@office.ui.ac.id" w:date="2023-01-31T22:33:00Z">
          <w:r w:rsidRPr="00CA2078" w:rsidDel="00CA2078">
            <w:rPr>
              <w:rStyle w:val="Hyperlink"/>
              <w:noProof/>
            </w:rPr>
            <w:delText>Tabel 3.2 Profil Pakar yang memberikan informasi terkait penelitian ini</w:delText>
          </w:r>
          <w:r w:rsidDel="00CA2078">
            <w:rPr>
              <w:noProof/>
              <w:webHidden/>
            </w:rPr>
            <w:tab/>
            <w:delText>56</w:delText>
          </w:r>
        </w:del>
      </w:ins>
    </w:p>
    <w:p w14:paraId="511C8953" w14:textId="1291AA73" w:rsidR="00032BC4" w:rsidDel="00CA2078" w:rsidRDefault="00032BC4">
      <w:pPr>
        <w:pStyle w:val="TableofFigures"/>
        <w:tabs>
          <w:tab w:val="right" w:leader="dot" w:pos="8494"/>
        </w:tabs>
        <w:rPr>
          <w:ins w:id="1085" w:author="ilham.nur@office.ui.ac.id [2]" w:date="2023-01-29T12:12:00Z"/>
          <w:del w:id="1086" w:author="ilham.nur@office.ui.ac.id" w:date="2023-01-31T22:33:00Z"/>
          <w:rFonts w:asciiTheme="minorHAnsi" w:eastAsiaTheme="minorEastAsia" w:hAnsiTheme="minorHAnsi"/>
          <w:noProof/>
          <w:sz w:val="22"/>
        </w:rPr>
      </w:pPr>
      <w:ins w:id="1087" w:author="ilham.nur@office.ui.ac.id [2]" w:date="2023-01-29T12:12:00Z">
        <w:del w:id="1088" w:author="ilham.nur@office.ui.ac.id" w:date="2023-01-31T22:33:00Z">
          <w:r w:rsidRPr="00CA2078" w:rsidDel="00CA2078">
            <w:rPr>
              <w:rStyle w:val="Hyperlink"/>
              <w:noProof/>
            </w:rPr>
            <w:delText>Tabel 3.3 Acuan penelitian terdahulu terkait komponen kuesioner</w:delText>
          </w:r>
          <w:r w:rsidDel="00CA2078">
            <w:rPr>
              <w:noProof/>
              <w:webHidden/>
            </w:rPr>
            <w:tab/>
            <w:delText>58</w:delText>
          </w:r>
        </w:del>
      </w:ins>
    </w:p>
    <w:p w14:paraId="4ECD11B0" w14:textId="377A54B5" w:rsidR="00032BC4" w:rsidDel="00CA2078" w:rsidRDefault="00032BC4">
      <w:pPr>
        <w:pStyle w:val="TableofFigures"/>
        <w:tabs>
          <w:tab w:val="right" w:leader="dot" w:pos="8494"/>
        </w:tabs>
        <w:rPr>
          <w:ins w:id="1089" w:author="ilham.nur@office.ui.ac.id [2]" w:date="2023-01-29T12:12:00Z"/>
          <w:del w:id="1090" w:author="ilham.nur@office.ui.ac.id" w:date="2023-01-31T22:33:00Z"/>
          <w:rFonts w:asciiTheme="minorHAnsi" w:eastAsiaTheme="minorEastAsia" w:hAnsiTheme="minorHAnsi"/>
          <w:noProof/>
          <w:sz w:val="22"/>
        </w:rPr>
      </w:pPr>
      <w:ins w:id="1091" w:author="ilham.nur@office.ui.ac.id [2]" w:date="2023-01-29T12:12:00Z">
        <w:del w:id="1092" w:author="ilham.nur@office.ui.ac.id" w:date="2023-01-31T22:33:00Z">
          <w:r w:rsidRPr="00CA2078" w:rsidDel="00CA2078">
            <w:rPr>
              <w:rStyle w:val="Hyperlink"/>
              <w:noProof/>
            </w:rPr>
            <w:delText xml:space="preserve">Tabel 3.4 Proses </w:delText>
          </w:r>
          <w:r w:rsidRPr="00CA2078" w:rsidDel="00CA2078">
            <w:rPr>
              <w:rStyle w:val="Hyperlink"/>
              <w:i/>
              <w:noProof/>
            </w:rPr>
            <w:delText>as is</w:delText>
          </w:r>
          <w:r w:rsidRPr="00CA2078" w:rsidDel="00CA2078">
            <w:rPr>
              <w:rStyle w:val="Hyperlink"/>
              <w:noProof/>
            </w:rPr>
            <w:delText xml:space="preserve"> berjalan untuk perencanaan proyek menggunakan SIMP</w:delText>
          </w:r>
          <w:r w:rsidDel="00CA2078">
            <w:rPr>
              <w:noProof/>
              <w:webHidden/>
            </w:rPr>
            <w:tab/>
            <w:delText>63</w:delText>
          </w:r>
        </w:del>
      </w:ins>
    </w:p>
    <w:p w14:paraId="2C2C734B" w14:textId="5865474D" w:rsidR="00032BC4" w:rsidDel="00CA2078" w:rsidRDefault="00032BC4">
      <w:pPr>
        <w:pStyle w:val="TableofFigures"/>
        <w:tabs>
          <w:tab w:val="right" w:leader="dot" w:pos="8494"/>
        </w:tabs>
        <w:rPr>
          <w:ins w:id="1093" w:author="ilham.nur@office.ui.ac.id [2]" w:date="2023-01-29T12:12:00Z"/>
          <w:del w:id="1094" w:author="ilham.nur@office.ui.ac.id" w:date="2023-01-31T22:33:00Z"/>
          <w:rFonts w:asciiTheme="minorHAnsi" w:eastAsiaTheme="minorEastAsia" w:hAnsiTheme="minorHAnsi"/>
          <w:noProof/>
          <w:sz w:val="22"/>
        </w:rPr>
      </w:pPr>
      <w:ins w:id="1095" w:author="ilham.nur@office.ui.ac.id [2]" w:date="2023-01-29T12:12:00Z">
        <w:del w:id="1096" w:author="ilham.nur@office.ui.ac.id" w:date="2023-01-31T22:33:00Z">
          <w:r w:rsidRPr="00CA2078" w:rsidDel="00CA2078">
            <w:rPr>
              <w:rStyle w:val="Hyperlink"/>
              <w:noProof/>
            </w:rPr>
            <w:delText>Tabel 3.5 Biaya proses atau mandays implementasi proyek</w:delText>
          </w:r>
          <w:r w:rsidDel="00CA2078">
            <w:rPr>
              <w:noProof/>
              <w:webHidden/>
            </w:rPr>
            <w:tab/>
            <w:delText>65</w:delText>
          </w:r>
        </w:del>
      </w:ins>
    </w:p>
    <w:p w14:paraId="404FBC5E" w14:textId="42A5F5A4" w:rsidR="00032BC4" w:rsidDel="00CA2078" w:rsidRDefault="00032BC4">
      <w:pPr>
        <w:pStyle w:val="TableofFigures"/>
        <w:tabs>
          <w:tab w:val="right" w:leader="dot" w:pos="8494"/>
        </w:tabs>
        <w:rPr>
          <w:ins w:id="1097" w:author="ilham.nur@office.ui.ac.id [2]" w:date="2023-01-29T12:12:00Z"/>
          <w:del w:id="1098" w:author="ilham.nur@office.ui.ac.id" w:date="2023-01-31T22:33:00Z"/>
          <w:rFonts w:asciiTheme="minorHAnsi" w:eastAsiaTheme="minorEastAsia" w:hAnsiTheme="minorHAnsi"/>
          <w:noProof/>
          <w:sz w:val="22"/>
        </w:rPr>
      </w:pPr>
      <w:ins w:id="1099" w:author="ilham.nur@office.ui.ac.id [2]" w:date="2023-01-29T12:12:00Z">
        <w:del w:id="1100" w:author="ilham.nur@office.ui.ac.id" w:date="2023-01-31T22:33:00Z">
          <w:r w:rsidRPr="00CA2078" w:rsidDel="00CA2078">
            <w:rPr>
              <w:rStyle w:val="Hyperlink"/>
              <w:noProof/>
            </w:rPr>
            <w:delText>Tabel 4.1 Elemen Bisnis EA SOAPDS</w:delText>
          </w:r>
          <w:r w:rsidDel="00CA2078">
            <w:rPr>
              <w:noProof/>
              <w:webHidden/>
            </w:rPr>
            <w:tab/>
            <w:delText>70</w:delText>
          </w:r>
        </w:del>
      </w:ins>
    </w:p>
    <w:p w14:paraId="4DFA3DDC" w14:textId="53BD035D" w:rsidR="00032BC4" w:rsidDel="00CA2078" w:rsidRDefault="00032BC4">
      <w:pPr>
        <w:pStyle w:val="TableofFigures"/>
        <w:tabs>
          <w:tab w:val="right" w:leader="dot" w:pos="8494"/>
        </w:tabs>
        <w:rPr>
          <w:ins w:id="1101" w:author="ilham.nur@office.ui.ac.id [2]" w:date="2023-01-29T12:12:00Z"/>
          <w:del w:id="1102" w:author="ilham.nur@office.ui.ac.id" w:date="2023-01-31T22:33:00Z"/>
          <w:rFonts w:asciiTheme="minorHAnsi" w:eastAsiaTheme="minorEastAsia" w:hAnsiTheme="minorHAnsi"/>
          <w:noProof/>
          <w:sz w:val="22"/>
        </w:rPr>
      </w:pPr>
      <w:ins w:id="1103" w:author="ilham.nur@office.ui.ac.id [2]" w:date="2023-01-29T12:12:00Z">
        <w:del w:id="1104" w:author="ilham.nur@office.ui.ac.id" w:date="2023-01-31T22:33:00Z">
          <w:r w:rsidRPr="00CA2078" w:rsidDel="00CA2078">
            <w:rPr>
              <w:rStyle w:val="Hyperlink"/>
              <w:noProof/>
            </w:rPr>
            <w:delText>Tabel 4.2 Struktur dan Tipe Data Sistem</w:delText>
          </w:r>
          <w:r w:rsidDel="00CA2078">
            <w:rPr>
              <w:noProof/>
              <w:webHidden/>
            </w:rPr>
            <w:tab/>
            <w:delText>74</w:delText>
          </w:r>
        </w:del>
      </w:ins>
    </w:p>
    <w:p w14:paraId="1424075A" w14:textId="34CC20FC" w:rsidR="00032BC4" w:rsidDel="00CA2078" w:rsidRDefault="00032BC4">
      <w:pPr>
        <w:pStyle w:val="TableofFigures"/>
        <w:tabs>
          <w:tab w:val="right" w:leader="dot" w:pos="8494"/>
        </w:tabs>
        <w:rPr>
          <w:ins w:id="1105" w:author="ilham.nur@office.ui.ac.id [2]" w:date="2023-01-29T12:12:00Z"/>
          <w:del w:id="1106" w:author="ilham.nur@office.ui.ac.id" w:date="2023-01-31T22:33:00Z"/>
          <w:rFonts w:asciiTheme="minorHAnsi" w:eastAsiaTheme="minorEastAsia" w:hAnsiTheme="minorHAnsi"/>
          <w:noProof/>
          <w:sz w:val="22"/>
        </w:rPr>
      </w:pPr>
      <w:ins w:id="1107" w:author="ilham.nur@office.ui.ac.id [2]" w:date="2023-01-29T12:12:00Z">
        <w:del w:id="1108" w:author="ilham.nur@office.ui.ac.id" w:date="2023-01-31T22:33:00Z">
          <w:r w:rsidRPr="00CA2078" w:rsidDel="00CA2078">
            <w:rPr>
              <w:rStyle w:val="Hyperlink"/>
              <w:noProof/>
            </w:rPr>
            <w:delText>Tabel 4.3 Relasi Tabel pada sistem basis data</w:delText>
          </w:r>
          <w:r w:rsidDel="00CA2078">
            <w:rPr>
              <w:noProof/>
              <w:webHidden/>
            </w:rPr>
            <w:tab/>
            <w:delText>76</w:delText>
          </w:r>
        </w:del>
      </w:ins>
    </w:p>
    <w:p w14:paraId="7699B65D" w14:textId="453AC6C9" w:rsidR="00C460EC" w:rsidDel="00CA2078" w:rsidRDefault="00C460EC">
      <w:pPr>
        <w:pStyle w:val="TableofFigures"/>
        <w:tabs>
          <w:tab w:val="right" w:leader="dot" w:pos="8494"/>
        </w:tabs>
        <w:rPr>
          <w:del w:id="1109" w:author="ilham.nur@office.ui.ac.id" w:date="2023-01-31T22:33:00Z"/>
          <w:rFonts w:asciiTheme="minorHAnsi" w:eastAsiaTheme="minorEastAsia" w:hAnsiTheme="minorHAnsi"/>
          <w:noProof/>
          <w:sz w:val="22"/>
          <w:lang w:val="en-ID" w:eastAsia="en-ID"/>
        </w:rPr>
      </w:pPr>
      <w:del w:id="1110" w:author="ilham.nur@office.ui.ac.id" w:date="2023-01-31T22:33:00Z">
        <w:r w:rsidRPr="00AF75ED" w:rsidDel="00CA2078">
          <w:rPr>
            <w:rPrChange w:id="1111" w:author="ilham.nur@office.ui.ac.id [2]" w:date="2023-01-17T21:41:00Z">
              <w:rPr>
                <w:rStyle w:val="Hyperlink"/>
                <w:noProof/>
              </w:rPr>
            </w:rPrChange>
          </w:rPr>
          <w:delText>Tabel 1.1 Penelitian terdahulu terkait dengan manajemen pekerjaan dan sumber daya pada proyek</w:delText>
        </w:r>
        <w:r w:rsidDel="00CA2078">
          <w:rPr>
            <w:noProof/>
            <w:webHidden/>
          </w:rPr>
          <w:tab/>
        </w:r>
        <w:r w:rsidR="00987C24" w:rsidDel="00CA2078">
          <w:rPr>
            <w:noProof/>
            <w:webHidden/>
          </w:rPr>
          <w:delText>7</w:delText>
        </w:r>
      </w:del>
    </w:p>
    <w:p w14:paraId="01F6005B" w14:textId="51E14EDD" w:rsidR="00C460EC" w:rsidDel="00CA2078" w:rsidRDefault="00C460EC">
      <w:pPr>
        <w:pStyle w:val="TableofFigures"/>
        <w:tabs>
          <w:tab w:val="right" w:leader="dot" w:pos="8494"/>
        </w:tabs>
        <w:rPr>
          <w:del w:id="1112" w:author="ilham.nur@office.ui.ac.id" w:date="2023-01-31T22:33:00Z"/>
          <w:rFonts w:asciiTheme="minorHAnsi" w:eastAsiaTheme="minorEastAsia" w:hAnsiTheme="minorHAnsi"/>
          <w:noProof/>
          <w:sz w:val="22"/>
          <w:lang w:val="en-ID" w:eastAsia="en-ID"/>
        </w:rPr>
      </w:pPr>
      <w:del w:id="1113" w:author="ilham.nur@office.ui.ac.id" w:date="2023-01-31T22:33:00Z">
        <w:r w:rsidRPr="00AF75ED" w:rsidDel="00CA2078">
          <w:rPr>
            <w:rPrChange w:id="1114" w:author="ilham.nur@office.ui.ac.id [2]" w:date="2023-01-17T21:41:00Z">
              <w:rPr>
                <w:rStyle w:val="Hyperlink"/>
                <w:noProof/>
              </w:rPr>
            </w:rPrChange>
          </w:rPr>
          <w:delText>Tabel 1.2 Penelitian terdahulu terkait dengan penggunaan Sistem Informasi Manajemen Proyek</w:delText>
        </w:r>
        <w:r w:rsidDel="00CA2078">
          <w:rPr>
            <w:noProof/>
            <w:webHidden/>
          </w:rPr>
          <w:tab/>
        </w:r>
        <w:r w:rsidR="00987C24" w:rsidDel="00CA2078">
          <w:rPr>
            <w:noProof/>
            <w:webHidden/>
          </w:rPr>
          <w:delText>9</w:delText>
        </w:r>
      </w:del>
    </w:p>
    <w:p w14:paraId="55784C31" w14:textId="02D53540" w:rsidR="00C460EC" w:rsidDel="00CA2078" w:rsidRDefault="00C460EC">
      <w:pPr>
        <w:pStyle w:val="TableofFigures"/>
        <w:tabs>
          <w:tab w:val="right" w:leader="dot" w:pos="8494"/>
        </w:tabs>
        <w:rPr>
          <w:del w:id="1115" w:author="ilham.nur@office.ui.ac.id" w:date="2023-01-31T22:33:00Z"/>
          <w:rFonts w:asciiTheme="minorHAnsi" w:eastAsiaTheme="minorEastAsia" w:hAnsiTheme="minorHAnsi"/>
          <w:noProof/>
          <w:sz w:val="22"/>
          <w:lang w:val="en-ID" w:eastAsia="en-ID"/>
        </w:rPr>
      </w:pPr>
      <w:del w:id="1116" w:author="ilham.nur@office.ui.ac.id" w:date="2023-01-31T22:33:00Z">
        <w:r w:rsidRPr="00AF75ED" w:rsidDel="00CA2078">
          <w:rPr>
            <w:rPrChange w:id="1117" w:author="ilham.nur@office.ui.ac.id [2]" w:date="2023-01-17T21:41:00Z">
              <w:rPr>
                <w:rStyle w:val="Hyperlink"/>
                <w:noProof/>
              </w:rPr>
            </w:rPrChange>
          </w:rPr>
          <w:delText>Tabel 1.3 Penelitian terdahulu terkait pengambilan keputusan dengan alat bantu pengambilan keputusan dalam bidang manajemen proyek</w:delText>
        </w:r>
        <w:r w:rsidDel="00CA2078">
          <w:rPr>
            <w:noProof/>
            <w:webHidden/>
          </w:rPr>
          <w:tab/>
        </w:r>
        <w:r w:rsidR="00987C24" w:rsidDel="00CA2078">
          <w:rPr>
            <w:noProof/>
            <w:webHidden/>
          </w:rPr>
          <w:delText>12</w:delText>
        </w:r>
      </w:del>
    </w:p>
    <w:p w14:paraId="030FE94B" w14:textId="3A266E42" w:rsidR="00C460EC" w:rsidDel="00CA2078" w:rsidRDefault="00C460EC">
      <w:pPr>
        <w:pStyle w:val="TableofFigures"/>
        <w:tabs>
          <w:tab w:val="right" w:leader="dot" w:pos="8494"/>
        </w:tabs>
        <w:rPr>
          <w:del w:id="1118" w:author="ilham.nur@office.ui.ac.id" w:date="2023-01-31T22:33:00Z"/>
          <w:rFonts w:asciiTheme="minorHAnsi" w:eastAsiaTheme="minorEastAsia" w:hAnsiTheme="minorHAnsi"/>
          <w:noProof/>
          <w:sz w:val="22"/>
          <w:lang w:val="en-ID" w:eastAsia="en-ID"/>
        </w:rPr>
      </w:pPr>
      <w:del w:id="1119" w:author="ilham.nur@office.ui.ac.id" w:date="2023-01-31T22:33:00Z">
        <w:r w:rsidRPr="00AF75ED" w:rsidDel="00CA2078">
          <w:rPr>
            <w:rPrChange w:id="1120" w:author="ilham.nur@office.ui.ac.id [2]" w:date="2023-01-17T21:41:00Z">
              <w:rPr>
                <w:rStyle w:val="Hyperlink"/>
                <w:noProof/>
              </w:rPr>
            </w:rPrChange>
          </w:rPr>
          <w:delText>Tabel 2.1 Kategori area manajemen proyek yang dijadikan tolok ukur untuk pengukuran performa proyek (van Besouw &amp; Bond-Barnard, 2021)</w:delText>
        </w:r>
        <w:r w:rsidDel="00CA2078">
          <w:rPr>
            <w:noProof/>
            <w:webHidden/>
          </w:rPr>
          <w:tab/>
        </w:r>
        <w:r w:rsidR="00987C24" w:rsidDel="00CA2078">
          <w:rPr>
            <w:noProof/>
            <w:webHidden/>
          </w:rPr>
          <w:delText>24</w:delText>
        </w:r>
      </w:del>
    </w:p>
    <w:p w14:paraId="1475A589" w14:textId="0156AF2F" w:rsidR="00C460EC" w:rsidDel="00CA2078" w:rsidRDefault="00C460EC">
      <w:pPr>
        <w:pStyle w:val="TableofFigures"/>
        <w:tabs>
          <w:tab w:val="right" w:leader="dot" w:pos="8494"/>
        </w:tabs>
        <w:rPr>
          <w:del w:id="1121" w:author="ilham.nur@office.ui.ac.id" w:date="2023-01-31T22:33:00Z"/>
          <w:rFonts w:asciiTheme="minorHAnsi" w:eastAsiaTheme="minorEastAsia" w:hAnsiTheme="minorHAnsi"/>
          <w:noProof/>
          <w:sz w:val="22"/>
          <w:lang w:val="en-ID" w:eastAsia="en-ID"/>
        </w:rPr>
      </w:pPr>
      <w:del w:id="1122" w:author="ilham.nur@office.ui.ac.id" w:date="2023-01-31T22:33:00Z">
        <w:r w:rsidRPr="00AF75ED" w:rsidDel="00CA2078">
          <w:rPr>
            <w:rPrChange w:id="1123" w:author="ilham.nur@office.ui.ac.id [2]" w:date="2023-01-17T21:41:00Z">
              <w:rPr>
                <w:rStyle w:val="Hyperlink"/>
                <w:noProof/>
              </w:rPr>
            </w:rPrChange>
          </w:rPr>
          <w:delText>Tabel 2.2 Perbandingan SIMP Komersial berdasarkan kelebihan dan kekurangan (van Besouw &amp; Bond-Barnard, 2021)</w:delText>
        </w:r>
        <w:r w:rsidDel="00CA2078">
          <w:rPr>
            <w:noProof/>
            <w:webHidden/>
          </w:rPr>
          <w:tab/>
        </w:r>
        <w:r w:rsidR="00987C24" w:rsidDel="00CA2078">
          <w:rPr>
            <w:noProof/>
            <w:webHidden/>
          </w:rPr>
          <w:delText>27</w:delText>
        </w:r>
      </w:del>
    </w:p>
    <w:p w14:paraId="005C3099" w14:textId="46C529DC" w:rsidR="00C460EC" w:rsidDel="00CA2078" w:rsidRDefault="00C460EC">
      <w:pPr>
        <w:pStyle w:val="TableofFigures"/>
        <w:tabs>
          <w:tab w:val="right" w:leader="dot" w:pos="8494"/>
        </w:tabs>
        <w:rPr>
          <w:del w:id="1124" w:author="ilham.nur@office.ui.ac.id" w:date="2023-01-31T22:33:00Z"/>
          <w:rFonts w:asciiTheme="minorHAnsi" w:eastAsiaTheme="minorEastAsia" w:hAnsiTheme="minorHAnsi"/>
          <w:noProof/>
          <w:sz w:val="22"/>
          <w:lang w:val="en-ID" w:eastAsia="en-ID"/>
        </w:rPr>
      </w:pPr>
      <w:del w:id="1125" w:author="ilham.nur@office.ui.ac.id" w:date="2023-01-31T22:33:00Z">
        <w:r w:rsidRPr="00AF75ED" w:rsidDel="00CA2078">
          <w:rPr>
            <w:rPrChange w:id="1126" w:author="ilham.nur@office.ui.ac.id [2]" w:date="2023-01-17T21:41:00Z">
              <w:rPr>
                <w:rStyle w:val="Hyperlink"/>
                <w:noProof/>
              </w:rPr>
            </w:rPrChange>
          </w:rPr>
          <w:delText>Tabel 2.3 Rangkuman perbandingan metode MCDM yang umum digunakan (Zlaugotne et al., 2020)</w:delText>
        </w:r>
        <w:r w:rsidDel="00CA2078">
          <w:rPr>
            <w:noProof/>
            <w:webHidden/>
          </w:rPr>
          <w:tab/>
        </w:r>
        <w:r w:rsidR="00987C24" w:rsidDel="00CA2078">
          <w:rPr>
            <w:noProof/>
            <w:webHidden/>
          </w:rPr>
          <w:delText>37</w:delText>
        </w:r>
      </w:del>
    </w:p>
    <w:p w14:paraId="44D759BA" w14:textId="3902F257" w:rsidR="00E53AA8" w:rsidRDefault="00F5566B" w:rsidP="00E53AA8">
      <w:r>
        <w:rPr>
          <w:b/>
          <w:bCs/>
          <w:noProof/>
        </w:rPr>
        <w:fldChar w:fldCharType="end"/>
      </w:r>
    </w:p>
    <w:p w14:paraId="06B10E6A" w14:textId="77777777" w:rsidR="00E53AA8" w:rsidRDefault="00E53AA8" w:rsidP="00E53AA8"/>
    <w:p w14:paraId="1B800611" w14:textId="77777777" w:rsidR="00E53AA8" w:rsidRDefault="00E53AA8" w:rsidP="00E53AA8"/>
    <w:p w14:paraId="4A010283" w14:textId="77777777" w:rsidR="00E53AA8" w:rsidRDefault="00E53AA8" w:rsidP="00214414">
      <w:pPr>
        <w:pStyle w:val="Heading1"/>
        <w:sectPr w:rsidR="00E53AA8" w:rsidSect="009C4241">
          <w:pgSz w:w="11906" w:h="16838" w:code="9"/>
          <w:pgMar w:top="1701" w:right="1701" w:bottom="1701" w:left="1701" w:header="720" w:footer="720" w:gutter="0"/>
          <w:pgNumType w:fmt="lowerRoman"/>
          <w:cols w:space="720"/>
          <w:docGrid w:linePitch="360"/>
        </w:sectPr>
      </w:pPr>
    </w:p>
    <w:p w14:paraId="27E5D4B4" w14:textId="39D95EEB" w:rsidR="004A56FD" w:rsidRDefault="00214414" w:rsidP="00802C5C">
      <w:pPr>
        <w:pStyle w:val="Heading1"/>
      </w:pPr>
      <w:r>
        <w:lastRenderedPageBreak/>
        <w:br/>
      </w:r>
      <w:bookmarkStart w:id="1127" w:name="_Toc120139620"/>
      <w:bookmarkStart w:id="1128" w:name="_Toc128943838"/>
      <w:r w:rsidR="009B6E44">
        <w:t>PENDAHULUAN</w:t>
      </w:r>
      <w:bookmarkEnd w:id="1127"/>
      <w:bookmarkEnd w:id="1128"/>
    </w:p>
    <w:p w14:paraId="3A99D118" w14:textId="77777777" w:rsidR="00EB1555" w:rsidRPr="00EB1555" w:rsidRDefault="00EB1555" w:rsidP="00EB1555"/>
    <w:p w14:paraId="6A892C32" w14:textId="7F9349D3" w:rsidR="00327A9F" w:rsidRDefault="0015473E" w:rsidP="007B1554">
      <w:pPr>
        <w:pStyle w:val="Heading2"/>
        <w:spacing w:line="360" w:lineRule="auto"/>
      </w:pPr>
      <w:bookmarkStart w:id="1129" w:name="_Toc120139621"/>
      <w:bookmarkStart w:id="1130" w:name="_Toc128943839"/>
      <w:proofErr w:type="spellStart"/>
      <w:r>
        <w:t>Latar</w:t>
      </w:r>
      <w:proofErr w:type="spellEnd"/>
      <w:r>
        <w:t xml:space="preserve"> </w:t>
      </w:r>
      <w:proofErr w:type="spellStart"/>
      <w:r>
        <w:t>Belakang</w:t>
      </w:r>
      <w:bookmarkEnd w:id="1129"/>
      <w:bookmarkEnd w:id="1130"/>
      <w:proofErr w:type="spellEnd"/>
    </w:p>
    <w:p w14:paraId="7DE6B9BC" w14:textId="20C6136F" w:rsidR="007B1554" w:rsidRDefault="007B1554" w:rsidP="007B1554">
      <w:pPr>
        <w:spacing w:line="360" w:lineRule="auto"/>
      </w:pPr>
      <w:proofErr w:type="spellStart"/>
      <w:r>
        <w:t>Industri</w:t>
      </w:r>
      <w:proofErr w:type="spellEnd"/>
      <w:r>
        <w:t xml:space="preserve"> </w:t>
      </w:r>
      <w:proofErr w:type="spellStart"/>
      <w:r>
        <w:t>jasa</w:t>
      </w:r>
      <w:proofErr w:type="spellEnd"/>
      <w:r>
        <w:t xml:space="preserve"> yang </w:t>
      </w:r>
      <w:proofErr w:type="spellStart"/>
      <w:r>
        <w:t>berbasis</w:t>
      </w:r>
      <w:proofErr w:type="spellEnd"/>
      <w:r>
        <w:t xml:space="preserve"> pada </w:t>
      </w:r>
      <w:proofErr w:type="spellStart"/>
      <w:r>
        <w:t>teknologi</w:t>
      </w:r>
      <w:proofErr w:type="spellEnd"/>
      <w:r>
        <w:t xml:space="preserve"> </w:t>
      </w:r>
      <w:proofErr w:type="spellStart"/>
      <w:r>
        <w:t>informasi</w:t>
      </w:r>
      <w:proofErr w:type="spellEnd"/>
      <w:r>
        <w:t xml:space="preserve"> </w:t>
      </w:r>
      <w:proofErr w:type="spellStart"/>
      <w:r>
        <w:t>saat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industri</w:t>
      </w:r>
      <w:proofErr w:type="spellEnd"/>
      <w:r>
        <w:t xml:space="preserve"> yang </w:t>
      </w:r>
      <w:proofErr w:type="spellStart"/>
      <w:r>
        <w:t>mengalami</w:t>
      </w:r>
      <w:proofErr w:type="spellEnd"/>
      <w:r>
        <w:t xml:space="preserve"> </w:t>
      </w:r>
      <w:proofErr w:type="spellStart"/>
      <w:r>
        <w:t>pertumbuhan</w:t>
      </w:r>
      <w:proofErr w:type="spellEnd"/>
      <w:r>
        <w:t xml:space="preserve"> </w:t>
      </w:r>
      <w:proofErr w:type="spellStart"/>
      <w:r>
        <w:t>ekonomi</w:t>
      </w:r>
      <w:proofErr w:type="spellEnd"/>
      <w:r>
        <w:t xml:space="preserve"> </w:t>
      </w:r>
      <w:proofErr w:type="spellStart"/>
      <w:r>
        <w:t>secara</w:t>
      </w:r>
      <w:proofErr w:type="spellEnd"/>
      <w:r>
        <w:t xml:space="preserve"> </w:t>
      </w:r>
      <w:proofErr w:type="spellStart"/>
      <w:r>
        <w:t>pesat</w:t>
      </w:r>
      <w:proofErr w:type="spellEnd"/>
      <w:r>
        <w:t xml:space="preserve"> </w:t>
      </w:r>
      <w:r>
        <w:fldChar w:fldCharType="begin" w:fldLock="1"/>
      </w:r>
      <w:r>
        <w:instrText>ADDIN CSL_CITATION {"citationItems":[{"id":"ITEM-1","itemData":{"DOI":"10.1016/j.ijproman.2020.01.001","ISSN":"02637863","abstract":"Estimates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Management","id":"ITEM-1","issue":"2","issued":{"date-parts":[["2020","2","1"]]},"page":"99-111","publisher":"Elsevier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2020)","plainTextFormattedCitation":"(Fink &amp; Pinchovski, 2020)","previouslyFormattedCitation":"(Fink &amp; Pinchovski, 2020)"},"properties":{"noteIndex":0},"schema":"https://github.com/citation-style-language/schema/raw/master/csl-citation.json"}</w:instrText>
      </w:r>
      <w:r>
        <w:fldChar w:fldCharType="separate"/>
      </w:r>
      <w:r w:rsidRPr="00C62558">
        <w:rPr>
          <w:noProof/>
        </w:rPr>
        <w:t>(Fink &amp; Pinchovski, 2020)</w:t>
      </w:r>
      <w:r>
        <w:fldChar w:fldCharType="end"/>
      </w:r>
      <w:r>
        <w:t xml:space="preserve">. </w:t>
      </w:r>
      <w:proofErr w:type="spellStart"/>
      <w:r>
        <w:t>Pertumbuhan</w:t>
      </w:r>
      <w:proofErr w:type="spellEnd"/>
      <w:r>
        <w:t xml:space="preserve"> </w:t>
      </w:r>
      <w:proofErr w:type="spellStart"/>
      <w:r>
        <w:t>ekonomi</w:t>
      </w:r>
      <w:proofErr w:type="spellEnd"/>
      <w:r>
        <w:t xml:space="preserve"> </w:t>
      </w:r>
      <w:proofErr w:type="spellStart"/>
      <w:r>
        <w:t>ini</w:t>
      </w:r>
      <w:proofErr w:type="spellEnd"/>
      <w:r>
        <w:t xml:space="preserve"> </w:t>
      </w:r>
      <w:proofErr w:type="spellStart"/>
      <w:r>
        <w:t>mengakibatkan</w:t>
      </w:r>
      <w:proofErr w:type="spellEnd"/>
      <w:r>
        <w:t xml:space="preserve"> </w:t>
      </w:r>
      <w:proofErr w:type="spellStart"/>
      <w:r>
        <w:t>banyaknya</w:t>
      </w:r>
      <w:proofErr w:type="spellEnd"/>
      <w:r>
        <w:t xml:space="preserve"> </w:t>
      </w:r>
      <w:proofErr w:type="spellStart"/>
      <w:r>
        <w:t>permintaan</w:t>
      </w:r>
      <w:proofErr w:type="spellEnd"/>
      <w:r>
        <w:t xml:space="preserve"> </w:t>
      </w:r>
      <w:proofErr w:type="spellStart"/>
      <w:r>
        <w:t>akan</w:t>
      </w:r>
      <w:proofErr w:type="spellEnd"/>
      <w:r>
        <w:t xml:space="preserve"> </w:t>
      </w:r>
      <w:proofErr w:type="spellStart"/>
      <w:r>
        <w:t>layanan</w:t>
      </w:r>
      <w:proofErr w:type="spellEnd"/>
      <w:r>
        <w:t xml:space="preserve"> yang </w:t>
      </w:r>
      <w:proofErr w:type="spellStart"/>
      <w:r>
        <w:t>diinginkan</w:t>
      </w:r>
      <w:proofErr w:type="spellEnd"/>
      <w:r>
        <w:t xml:space="preserve"> oleh </w:t>
      </w:r>
      <w:proofErr w:type="spellStart"/>
      <w:r>
        <w:t>suatu</w:t>
      </w:r>
      <w:proofErr w:type="spellEnd"/>
      <w:r>
        <w:t xml:space="preserve"> </w:t>
      </w:r>
      <w:proofErr w:type="spellStart"/>
      <w:r>
        <w:t>industri</w:t>
      </w:r>
      <w:proofErr w:type="spellEnd"/>
      <w:r>
        <w:t xml:space="preserve">. </w:t>
      </w:r>
      <w:proofErr w:type="spellStart"/>
      <w:r>
        <w:t>Layanan</w:t>
      </w:r>
      <w:proofErr w:type="spellEnd"/>
      <w:r>
        <w:t xml:space="preserve"> yang di </w:t>
      </w:r>
      <w:proofErr w:type="spellStart"/>
      <w:r>
        <w:t>berikan</w:t>
      </w:r>
      <w:proofErr w:type="spellEnd"/>
      <w:r>
        <w:t xml:space="preserve"> oleh </w:t>
      </w:r>
      <w:proofErr w:type="spellStart"/>
      <w:r>
        <w:t>industri</w:t>
      </w:r>
      <w:proofErr w:type="spellEnd"/>
      <w:r>
        <w:t xml:space="preserve"> </w:t>
      </w:r>
      <w:proofErr w:type="spellStart"/>
      <w:r>
        <w:t>teknologi</w:t>
      </w:r>
      <w:proofErr w:type="spellEnd"/>
      <w:r>
        <w:t xml:space="preserve"> </w:t>
      </w:r>
      <w:proofErr w:type="spellStart"/>
      <w:r>
        <w:t>informasi</w:t>
      </w:r>
      <w:proofErr w:type="spellEnd"/>
      <w:r>
        <w:t xml:space="preserve"> </w:t>
      </w:r>
      <w:proofErr w:type="spellStart"/>
      <w:r>
        <w:t>dapat</w:t>
      </w:r>
      <w:proofErr w:type="spellEnd"/>
      <w:r>
        <w:t xml:space="preserve"> </w:t>
      </w:r>
      <w:proofErr w:type="spellStart"/>
      <w:r>
        <w:t>dibedakan</w:t>
      </w:r>
      <w:proofErr w:type="spellEnd"/>
      <w:r>
        <w:t xml:space="preserve"> </w:t>
      </w:r>
      <w:proofErr w:type="spellStart"/>
      <w:r>
        <w:t>menjadi</w:t>
      </w:r>
      <w:proofErr w:type="spellEnd"/>
      <w:r>
        <w:t xml:space="preserve"> 2 </w:t>
      </w:r>
      <w:proofErr w:type="spellStart"/>
      <w:r>
        <w:t>jenis</w:t>
      </w:r>
      <w:proofErr w:type="spellEnd"/>
      <w:r>
        <w:t xml:space="preserve"> </w:t>
      </w:r>
      <w:proofErr w:type="spellStart"/>
      <w:r>
        <w:t>yaitu</w:t>
      </w:r>
      <w:proofErr w:type="spellEnd"/>
      <w:r>
        <w:t xml:space="preserve"> </w:t>
      </w:r>
      <w:r w:rsidRPr="009D5568">
        <w:rPr>
          <w:i/>
          <w:iCs/>
        </w:rPr>
        <w:t>B</w:t>
      </w:r>
      <w:r>
        <w:rPr>
          <w:i/>
          <w:iCs/>
        </w:rPr>
        <w:t xml:space="preserve">usiness as Usual </w:t>
      </w:r>
      <w:r>
        <w:t>(</w:t>
      </w:r>
      <w:proofErr w:type="spellStart"/>
      <w:r>
        <w:t>BaU</w:t>
      </w:r>
      <w:proofErr w:type="spellEnd"/>
      <w:r>
        <w:t>) dan</w:t>
      </w:r>
      <w:r w:rsidR="00C43A30">
        <w:t xml:space="preserve"> </w:t>
      </w:r>
      <w:proofErr w:type="spellStart"/>
      <w:r w:rsidR="00C43A30">
        <w:t>layanan</w:t>
      </w:r>
      <w:proofErr w:type="spellEnd"/>
      <w:r>
        <w:t xml:space="preserve"> yang perlu untuk dilakukan </w:t>
      </w:r>
      <w:proofErr w:type="spellStart"/>
      <w:r>
        <w:t>pengembangan</w:t>
      </w:r>
      <w:proofErr w:type="spellEnd"/>
      <w:r>
        <w:t xml:space="preserve"> </w:t>
      </w:r>
      <w:r>
        <w:fldChar w:fldCharType="begin" w:fldLock="1"/>
      </w:r>
      <w:r>
        <w:instrText>ADDIN CSL_CITATION {"citationItems":[{"id":"ITEM-1","itemData":{"author":[{"dropping-particle":"","family":"Economy","given":"African Political","non-dropping-particle":"","parse-names":false,"suffix":""}],"id":"ITEM-1","issue":"140","issued":{"date-parts":[["2022"]]},"page":"264-283","title":"Industrial transformation or business as usual ? Information and communication technologies and Africa ' s place in the global information economy Author ( s ): James T . Murphy , Pádraig Carmody and Björn Surborg Source : Review of African Political Econ","type":"article-journal","volume":"41"},"uris":["http://www.mendeley.com/documents/?uuid=a7c67f3d-2b74-4ae6-ab19-63eb699c6719"]}],"mendeley":{"formattedCitation":"(Economy, 2022)","plainTextFormattedCitation":"(Economy, 2022)","previouslyFormattedCitation":"(Economy, 2022)"},"properties":{"noteIndex":0},"schema":"https://github.com/citation-style-language/schema/raw/master/csl-citation.json"}</w:instrText>
      </w:r>
      <w:r>
        <w:fldChar w:fldCharType="separate"/>
      </w:r>
      <w:r w:rsidRPr="00DD2F6C">
        <w:rPr>
          <w:noProof/>
        </w:rPr>
        <w:t>(Economy, 2022)</w:t>
      </w:r>
      <w:r>
        <w:fldChar w:fldCharType="end"/>
      </w:r>
      <w:r>
        <w:t xml:space="preserve">. </w:t>
      </w:r>
      <w:proofErr w:type="spellStart"/>
      <w:r>
        <w:t>Layanan</w:t>
      </w:r>
      <w:proofErr w:type="spellEnd"/>
      <w:r>
        <w:t xml:space="preserve"> </w:t>
      </w:r>
      <w:proofErr w:type="spellStart"/>
      <w:r>
        <w:t>BaU</w:t>
      </w:r>
      <w:proofErr w:type="spellEnd"/>
      <w:r>
        <w:t xml:space="preserve"> </w:t>
      </w:r>
      <w:proofErr w:type="spellStart"/>
      <w:r>
        <w:t>merupakan</w:t>
      </w:r>
      <w:proofErr w:type="spellEnd"/>
      <w:r>
        <w:t xml:space="preserve"> </w:t>
      </w:r>
      <w:proofErr w:type="spellStart"/>
      <w:r>
        <w:t>layanan</w:t>
      </w:r>
      <w:proofErr w:type="spellEnd"/>
      <w:r>
        <w:t xml:space="preserve"> yang </w:t>
      </w:r>
      <w:proofErr w:type="spellStart"/>
      <w:r>
        <w:t>dapat</w:t>
      </w:r>
      <w:proofErr w:type="spellEnd"/>
      <w:r>
        <w:t xml:space="preserve"> </w:t>
      </w:r>
      <w:proofErr w:type="spellStart"/>
      <w:r>
        <w:t>diberikan</w:t>
      </w:r>
      <w:proofErr w:type="spellEnd"/>
      <w:r>
        <w:t xml:space="preserve"> pada </w:t>
      </w:r>
      <w:proofErr w:type="spellStart"/>
      <w:r>
        <w:t>konsumen</w:t>
      </w:r>
      <w:proofErr w:type="spellEnd"/>
      <w:r>
        <w:t xml:space="preserve"> oleh </w:t>
      </w:r>
      <w:proofErr w:type="spellStart"/>
      <w:r>
        <w:t>industri</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pengembagan</w:t>
      </w:r>
      <w:proofErr w:type="spellEnd"/>
      <w:r>
        <w:t xml:space="preserve"> </w:t>
      </w:r>
      <w:proofErr w:type="spellStart"/>
      <w:r>
        <w:t>atau</w:t>
      </w:r>
      <w:proofErr w:type="spellEnd"/>
      <w:r>
        <w:t xml:space="preserve"> </w:t>
      </w:r>
      <w:proofErr w:type="spellStart"/>
      <w:r>
        <w:t>penyesuaian</w:t>
      </w:r>
      <w:proofErr w:type="spellEnd"/>
      <w:r>
        <w:t xml:space="preserve"> </w:t>
      </w:r>
      <w:proofErr w:type="spellStart"/>
      <w:r>
        <w:t>dari</w:t>
      </w:r>
      <w:proofErr w:type="spellEnd"/>
      <w:r>
        <w:t xml:space="preserve"> </w:t>
      </w:r>
      <w:proofErr w:type="spellStart"/>
      <w:r>
        <w:t>layanan</w:t>
      </w:r>
      <w:proofErr w:type="spellEnd"/>
      <w:r>
        <w:t xml:space="preserve"> yang sudah </w:t>
      </w:r>
      <w:proofErr w:type="spellStart"/>
      <w:r>
        <w:t>ada</w:t>
      </w:r>
      <w:proofErr w:type="spellEnd"/>
      <w:r>
        <w:t xml:space="preserve"> </w:t>
      </w:r>
      <w:r>
        <w:fldChar w:fldCharType="begin" w:fldLock="1"/>
      </w:r>
      <w:r>
        <w:instrText>ADDIN CSL_CITATION {"citationItems":[{"id":"ITEM-1","itemData":{"author":[{"dropping-particle":"","family":"Economy","given":"African Political","non-dropping-particle":"","parse-names":false,"suffix":""}],"id":"ITEM-1","issue":"140","issued":{"date-parts":[["2022"]]},"page":"264-283","title":"Industrial transformation or business as usual ? Information and communication technologies and Africa ' s place in the global information economy Author ( s ): James T . Murphy , Pádraig Carmody and Björn Surborg Source : Review of African Political Econ","type":"article-journal","volume":"41"},"uris":["http://www.mendeley.com/documents/?uuid=a7c67f3d-2b74-4ae6-ab19-63eb699c6719"]}],"mendeley":{"formattedCitation":"(Economy, 2022)","plainTextFormattedCitation":"(Economy, 2022)","previouslyFormattedCitation":"(Economy, 2022)"},"properties":{"noteIndex":0},"schema":"https://github.com/citation-style-language/schema/raw/master/csl-citation.json"}</w:instrText>
      </w:r>
      <w:r>
        <w:fldChar w:fldCharType="separate"/>
      </w:r>
      <w:r w:rsidRPr="009F0F6C">
        <w:rPr>
          <w:noProof/>
        </w:rPr>
        <w:t>(Economy, 2022)</w:t>
      </w:r>
      <w:r>
        <w:fldChar w:fldCharType="end"/>
      </w:r>
      <w:r>
        <w:t xml:space="preserve">. </w:t>
      </w:r>
      <w:proofErr w:type="spellStart"/>
      <w:r>
        <w:t>Layanan</w:t>
      </w:r>
      <w:proofErr w:type="spellEnd"/>
      <w:r>
        <w:t xml:space="preserve"> yang perlu </w:t>
      </w:r>
      <w:proofErr w:type="spellStart"/>
      <w:r>
        <w:t>pengembangan</w:t>
      </w:r>
      <w:proofErr w:type="spellEnd"/>
      <w:r>
        <w:t xml:space="preserve"> </w:t>
      </w:r>
      <w:proofErr w:type="spellStart"/>
      <w:r>
        <w:t>sebelum</w:t>
      </w:r>
      <w:proofErr w:type="spellEnd"/>
      <w:r>
        <w:t xml:space="preserve"> </w:t>
      </w:r>
      <w:proofErr w:type="spellStart"/>
      <w:r>
        <w:t>dapat</w:t>
      </w:r>
      <w:proofErr w:type="spellEnd"/>
      <w:r>
        <w:t xml:space="preserve"> </w:t>
      </w:r>
      <w:proofErr w:type="spellStart"/>
      <w:r>
        <w:t>dikonsumsi</w:t>
      </w:r>
      <w:proofErr w:type="spellEnd"/>
      <w:r>
        <w:t xml:space="preserve"> oleh </w:t>
      </w:r>
      <w:proofErr w:type="spellStart"/>
      <w:r>
        <w:t>konsumen</w:t>
      </w:r>
      <w:proofErr w:type="spellEnd"/>
      <w:r>
        <w:t xml:space="preserve"> </w:t>
      </w:r>
      <w:proofErr w:type="spellStart"/>
      <w:r>
        <w:t>diwujudkan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proyek</w:t>
      </w:r>
      <w:proofErr w:type="spellEnd"/>
      <w:r>
        <w:t xml:space="preserve">. </w:t>
      </w:r>
      <w:proofErr w:type="spellStart"/>
      <w:r>
        <w:t>Proyek</w:t>
      </w:r>
      <w:proofErr w:type="spellEnd"/>
      <w:r>
        <w:t xml:space="preserve"> </w:t>
      </w:r>
      <w:proofErr w:type="spellStart"/>
      <w:r>
        <w:t>merupakan</w:t>
      </w:r>
      <w:proofErr w:type="spellEnd"/>
      <w:r>
        <w:t xml:space="preserve"> </w:t>
      </w:r>
      <w:proofErr w:type="spellStart"/>
      <w:r>
        <w:t>kegiatan</w:t>
      </w:r>
      <w:proofErr w:type="spellEnd"/>
      <w:r>
        <w:t xml:space="preserve"> yang </w:t>
      </w:r>
      <w:proofErr w:type="spellStart"/>
      <w:r w:rsidRPr="00605E01">
        <w:t>yang</w:t>
      </w:r>
      <w:proofErr w:type="spellEnd"/>
      <w:r w:rsidRPr="00605E01">
        <w:t xml:space="preserve"> dilakukan untuk </w:t>
      </w:r>
      <w:proofErr w:type="spellStart"/>
      <w:r w:rsidRPr="00605E01">
        <w:t>menciptakan</w:t>
      </w:r>
      <w:proofErr w:type="spellEnd"/>
      <w:r w:rsidRPr="00605E01">
        <w:t xml:space="preserve"> </w:t>
      </w:r>
      <w:proofErr w:type="spellStart"/>
      <w:r w:rsidRPr="00605E01">
        <w:t>produk</w:t>
      </w:r>
      <w:proofErr w:type="spellEnd"/>
      <w:r w:rsidRPr="00605E01">
        <w:t xml:space="preserve">, </w:t>
      </w:r>
      <w:proofErr w:type="spellStart"/>
      <w:r w:rsidRPr="00605E01">
        <w:t>layanan</w:t>
      </w:r>
      <w:proofErr w:type="spellEnd"/>
      <w:r w:rsidRPr="00605E01">
        <w:t xml:space="preserve">, </w:t>
      </w:r>
      <w:proofErr w:type="spellStart"/>
      <w:r w:rsidRPr="00605E01">
        <w:t>atau</w:t>
      </w:r>
      <w:proofErr w:type="spellEnd"/>
      <w:r w:rsidRPr="00605E01">
        <w:t xml:space="preserve"> hasil yang </w:t>
      </w:r>
      <w:proofErr w:type="spellStart"/>
      <w:r w:rsidRPr="00605E01">
        <w:t>unik</w:t>
      </w:r>
      <w:proofErr w:type="spellEnd"/>
      <w:r>
        <w:t xml:space="preserve"> </w:t>
      </w:r>
      <w:proofErr w:type="spellStart"/>
      <w:r>
        <w:t>atau</w:t>
      </w:r>
      <w:proofErr w:type="spellEnd"/>
      <w:r>
        <w:t xml:space="preserve"> di </w:t>
      </w:r>
      <w:proofErr w:type="spellStart"/>
      <w:r>
        <w:t>sesuaikan</w:t>
      </w:r>
      <w:proofErr w:type="spellEnd"/>
      <w:r>
        <w:t xml:space="preserve"> </w:t>
      </w:r>
      <w:r>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fldChar w:fldCharType="separate"/>
      </w:r>
      <w:r w:rsidR="003452A5" w:rsidRPr="003452A5">
        <w:rPr>
          <w:noProof/>
        </w:rPr>
        <w:t>(PMI, 2021a)</w:t>
      </w:r>
      <w:r>
        <w:fldChar w:fldCharType="end"/>
      </w:r>
      <w:r w:rsidRPr="00605E01">
        <w:t>.</w:t>
      </w:r>
      <w:r>
        <w:t xml:space="preserve"> Dengan </w:t>
      </w:r>
      <w:proofErr w:type="spellStart"/>
      <w:r>
        <w:t>adanya</w:t>
      </w:r>
      <w:proofErr w:type="spellEnd"/>
      <w:r>
        <w:t xml:space="preserve"> </w:t>
      </w:r>
      <w:proofErr w:type="spellStart"/>
      <w:r>
        <w:t>peningkatan</w:t>
      </w:r>
      <w:proofErr w:type="spellEnd"/>
      <w:r>
        <w:t xml:space="preserve"> yang </w:t>
      </w:r>
      <w:proofErr w:type="spellStart"/>
      <w:r>
        <w:t>tinggi</w:t>
      </w:r>
      <w:proofErr w:type="spellEnd"/>
      <w:r>
        <w:t xml:space="preserve"> </w:t>
      </w:r>
      <w:proofErr w:type="spellStart"/>
      <w:r>
        <w:t>akan</w:t>
      </w:r>
      <w:proofErr w:type="spellEnd"/>
      <w:r>
        <w:t xml:space="preserve"> </w:t>
      </w:r>
      <w:proofErr w:type="spellStart"/>
      <w:r>
        <w:t>permintaan</w:t>
      </w:r>
      <w:proofErr w:type="spellEnd"/>
      <w:r>
        <w:t xml:space="preserve"> </w:t>
      </w:r>
      <w:proofErr w:type="spellStart"/>
      <w:r>
        <w:t>layanan</w:t>
      </w:r>
      <w:proofErr w:type="spellEnd"/>
      <w:r>
        <w:t xml:space="preserve">, </w:t>
      </w:r>
      <w:proofErr w:type="spellStart"/>
      <w:r>
        <w:t>organisasi</w:t>
      </w:r>
      <w:proofErr w:type="spellEnd"/>
      <w:r>
        <w:t xml:space="preserve"> modern </w:t>
      </w:r>
      <w:proofErr w:type="spellStart"/>
      <w:r>
        <w:t>saat</w:t>
      </w:r>
      <w:proofErr w:type="spellEnd"/>
      <w:r>
        <w:t xml:space="preserve"> </w:t>
      </w:r>
      <w:proofErr w:type="spellStart"/>
      <w:r>
        <w:t>ini</w:t>
      </w:r>
      <w:proofErr w:type="spellEnd"/>
      <w:r>
        <w:t xml:space="preserve"> </w:t>
      </w:r>
      <w:proofErr w:type="spellStart"/>
      <w:r>
        <w:t>menghadapi</w:t>
      </w:r>
      <w:proofErr w:type="spellEnd"/>
      <w:r>
        <w:t xml:space="preserve"> </w:t>
      </w:r>
      <w:proofErr w:type="spellStart"/>
      <w:r>
        <w:t>proyek</w:t>
      </w:r>
      <w:proofErr w:type="spellEnd"/>
      <w:r>
        <w:t xml:space="preserve"> dengan </w:t>
      </w:r>
      <w:proofErr w:type="spellStart"/>
      <w:r>
        <w:t>kompleksitas</w:t>
      </w:r>
      <w:proofErr w:type="spellEnd"/>
      <w:r>
        <w:t xml:space="preserve"> yang </w:t>
      </w:r>
      <w:proofErr w:type="spellStart"/>
      <w:r>
        <w:t>tinggi</w:t>
      </w:r>
      <w:proofErr w:type="spellEnd"/>
      <w:r>
        <w:t xml:space="preserve"> </w:t>
      </w:r>
      <w:proofErr w:type="spellStart"/>
      <w:r>
        <w:t>dikarenakan</w:t>
      </w:r>
      <w:proofErr w:type="spellEnd"/>
      <w:r>
        <w:t xml:space="preserve"> </w:t>
      </w:r>
      <w:proofErr w:type="spellStart"/>
      <w:r>
        <w:t>lingkungan</w:t>
      </w:r>
      <w:proofErr w:type="spellEnd"/>
      <w:r>
        <w:t xml:space="preserve"> </w:t>
      </w:r>
      <w:proofErr w:type="spellStart"/>
      <w:r>
        <w:t>bisnis</w:t>
      </w:r>
      <w:proofErr w:type="spellEnd"/>
      <w:r>
        <w:t xml:space="preserve"> </w:t>
      </w:r>
      <w:proofErr w:type="spellStart"/>
      <w:r>
        <w:t>saat</w:t>
      </w:r>
      <w:proofErr w:type="spellEnd"/>
      <w:r>
        <w:t xml:space="preserve"> </w:t>
      </w:r>
      <w:proofErr w:type="spellStart"/>
      <w:r>
        <w:t>ini</w:t>
      </w:r>
      <w:proofErr w:type="spellEnd"/>
      <w:r>
        <w:t xml:space="preserve"> yang </w:t>
      </w:r>
      <w:proofErr w:type="spellStart"/>
      <w:r>
        <w:t>bersifat</w:t>
      </w:r>
      <w:proofErr w:type="spellEnd"/>
      <w:r>
        <w:t xml:space="preserve"> </w:t>
      </w:r>
      <w:r>
        <w:rPr>
          <w:i/>
          <w:iCs/>
        </w:rPr>
        <w:t xml:space="preserve">volatile, uncertain, </w:t>
      </w:r>
      <w:r>
        <w:t xml:space="preserve">dan </w:t>
      </w:r>
      <w:proofErr w:type="spellStart"/>
      <w:r>
        <w:t>ambigu</w:t>
      </w:r>
      <w:proofErr w:type="spellEnd"/>
      <w:r>
        <w:t xml:space="preserve"> </w:t>
      </w:r>
      <w:r>
        <w:fldChar w:fldCharType="begin" w:fldLock="1"/>
      </w:r>
      <w:r>
        <w:instrText>ADDIN CSL_CITATION {"citationItems":[{"id":"ITEM-1","itemData":{"DOI":"10.12821/ijispm090404","ISSN":"21827788","abstract":"This paper aims to provide new insights into information systems (IS) project management success. Even though many studies found in the literature show results of software development projects, few studies address the success of IS (socio-technical) projects. Responses to an international survey, regarding 472 projects in total, showed that IS project management is achieving high levels of success; yet, only a minority of projects end without changes in scope, schedule or cost. Furthermore, the results show that changes in scope, schedule or cost are frequent in this kind of project and do not significantly affect the perception of success. These results provide researchers and practitioners with a better understanding of IS project management success evaluation.","author":[{"dropping-particle":"","family":"Varajão","given":"João","non-dropping-particle":"","parse-names":false,"suffix":""},{"dropping-particle":"","family":"Pereira","given":"José Luís","non-dropping-particle":"","parse-names":false,"suffix":""},{"dropping-particle":"","family":"Trigo","given":"António","non-dropping-particle":"","parse-names":false,"suffix":""},{"dropping-particle":"","family":"Moura","given":"Isabel","non-dropping-particle":"","parse-names":false,"suffix":""}],"container-title":"International Journal of Information Systems and Project Management","id":"ITEM-1","issue":"4","issued":{"date-parts":[["2021"]]},"page":"62-74","publisher":"SciKA","title":"Information systems project management success","type":"article-journal","volume":"9"},"uris":["http://www.mendeley.com/documents/?uuid=a954e438-e148-338c-a961-a49e0c677d90"]}],"mendeley":{"formattedCitation":"(Varajão et al., 2021)","plainTextFormattedCitation":"(Varajão et al., 2021)","previouslyFormattedCitation":"(Varajão et al., 2021)"},"properties":{"noteIndex":0},"schema":"https://github.com/citation-style-language/schema/raw/master/csl-citation.json"}</w:instrText>
      </w:r>
      <w:r>
        <w:fldChar w:fldCharType="separate"/>
      </w:r>
      <w:r w:rsidRPr="00605E01">
        <w:rPr>
          <w:noProof/>
        </w:rPr>
        <w:t>(Varajão et al., 2021)</w:t>
      </w:r>
      <w:r>
        <w:fldChar w:fldCharType="end"/>
      </w:r>
      <w:r>
        <w:t>.</w:t>
      </w:r>
    </w:p>
    <w:p w14:paraId="338C42C6" w14:textId="060C2209" w:rsidR="001E459C" w:rsidRDefault="000D600F" w:rsidP="001E459C">
      <w:pPr>
        <w:spacing w:line="360" w:lineRule="auto"/>
      </w:pPr>
      <w:proofErr w:type="spellStart"/>
      <w:r>
        <w:t>Seiring</w:t>
      </w:r>
      <w:proofErr w:type="spellEnd"/>
      <w:r>
        <w:t xml:space="preserve"> dengan </w:t>
      </w:r>
      <w:proofErr w:type="spellStart"/>
      <w:r>
        <w:t>berjalanya</w:t>
      </w:r>
      <w:proofErr w:type="spellEnd"/>
      <w:r>
        <w:t xml:space="preserve"> </w:t>
      </w:r>
      <w:proofErr w:type="spellStart"/>
      <w:r>
        <w:t>waktu</w:t>
      </w:r>
      <w:proofErr w:type="spellEnd"/>
      <w:r w:rsidR="00EC3A93">
        <w:t xml:space="preserve">, </w:t>
      </w:r>
      <w:proofErr w:type="spellStart"/>
      <w:r>
        <w:t>kompleksitas</w:t>
      </w:r>
      <w:proofErr w:type="spellEnd"/>
      <w:r>
        <w:t xml:space="preserve"> </w:t>
      </w:r>
      <w:proofErr w:type="spellStart"/>
      <w:r>
        <w:t>proyek</w:t>
      </w:r>
      <w:proofErr w:type="spellEnd"/>
      <w:r>
        <w:t xml:space="preserve"> juga </w:t>
      </w:r>
      <w:proofErr w:type="spellStart"/>
      <w:r>
        <w:t>meningkat</w:t>
      </w:r>
      <w:proofErr w:type="spellEnd"/>
      <w:r>
        <w:t xml:space="preserve"> yang </w:t>
      </w:r>
      <w:proofErr w:type="spellStart"/>
      <w:r>
        <w:t>mengakibatkan</w:t>
      </w:r>
      <w:proofErr w:type="spellEnd"/>
      <w:r w:rsidR="00891202">
        <w:t xml:space="preserve"> </w:t>
      </w:r>
      <w:proofErr w:type="spellStart"/>
      <w:r w:rsidR="00891202">
        <w:t>organisasi</w:t>
      </w:r>
      <w:proofErr w:type="spellEnd"/>
      <w:r w:rsidR="00891202">
        <w:t xml:space="preserve"> </w:t>
      </w:r>
      <w:proofErr w:type="spellStart"/>
      <w:r w:rsidR="00891202">
        <w:t>khususnya</w:t>
      </w:r>
      <w:proofErr w:type="spellEnd"/>
      <w:r>
        <w:t xml:space="preserve"> </w:t>
      </w:r>
      <w:proofErr w:type="spellStart"/>
      <w:r>
        <w:t>manajer</w:t>
      </w:r>
      <w:proofErr w:type="spellEnd"/>
      <w:r>
        <w:t xml:space="preserve"> </w:t>
      </w:r>
      <w:proofErr w:type="spellStart"/>
      <w:r>
        <w:t>proyek</w:t>
      </w:r>
      <w:proofErr w:type="spellEnd"/>
      <w:r>
        <w:t xml:space="preserve"> </w:t>
      </w:r>
      <w:proofErr w:type="spellStart"/>
      <w:r w:rsidR="00F51730">
        <w:t>dapat</w:t>
      </w:r>
      <w:proofErr w:type="spellEnd"/>
      <w:r w:rsidR="00F51730">
        <w:t xml:space="preserve"> </w:t>
      </w:r>
      <w:proofErr w:type="spellStart"/>
      <w:r>
        <w:t>menghadapi</w:t>
      </w:r>
      <w:proofErr w:type="spellEnd"/>
      <w:r>
        <w:t xml:space="preserve"> </w:t>
      </w:r>
      <w:proofErr w:type="spellStart"/>
      <w:r>
        <w:t>kondisi</w:t>
      </w:r>
      <w:proofErr w:type="spellEnd"/>
      <w:r>
        <w:t xml:space="preserve"> di mana </w:t>
      </w:r>
      <w:proofErr w:type="spellStart"/>
      <w:r>
        <w:t>proyek</w:t>
      </w:r>
      <w:proofErr w:type="spellEnd"/>
      <w:r>
        <w:t xml:space="preserve"> yang </w:t>
      </w:r>
      <w:proofErr w:type="spellStart"/>
      <w:r>
        <w:t>dikerjakan</w:t>
      </w:r>
      <w:proofErr w:type="spellEnd"/>
      <w:r>
        <w:t xml:space="preserve"> </w:t>
      </w:r>
      <w:proofErr w:type="spellStart"/>
      <w:r w:rsidR="006D20CA">
        <w:t>bersifat</w:t>
      </w:r>
      <w:proofErr w:type="spellEnd"/>
      <w:r w:rsidR="008A086B">
        <w:t xml:space="preserve"> </w:t>
      </w:r>
      <w:proofErr w:type="spellStart"/>
      <w:r>
        <w:t>banyak</w:t>
      </w:r>
      <w:proofErr w:type="spellEnd"/>
      <w:r>
        <w:t xml:space="preserve">, dengan </w:t>
      </w:r>
      <w:proofErr w:type="spellStart"/>
      <w:r>
        <w:t>waktu</w:t>
      </w:r>
      <w:proofErr w:type="spellEnd"/>
      <w:r>
        <w:t xml:space="preserve"> yang </w:t>
      </w:r>
      <w:proofErr w:type="spellStart"/>
      <w:r>
        <w:t>sedikit</w:t>
      </w:r>
      <w:proofErr w:type="spellEnd"/>
      <w:r>
        <w:t xml:space="preserve">, dan </w:t>
      </w:r>
      <w:proofErr w:type="spellStart"/>
      <w:r>
        <w:t>sumber</w:t>
      </w:r>
      <w:proofErr w:type="spellEnd"/>
      <w:r>
        <w:t xml:space="preserve"> </w:t>
      </w:r>
      <w:proofErr w:type="spellStart"/>
      <w:r>
        <w:t>daya</w:t>
      </w:r>
      <w:proofErr w:type="spellEnd"/>
      <w:r>
        <w:t xml:space="preserve"> yang </w:t>
      </w:r>
      <w:proofErr w:type="spellStart"/>
      <w:r>
        <w:t>terbatas</w:t>
      </w:r>
      <w:proofErr w:type="spellEnd"/>
      <w:r>
        <w:t xml:space="preserve"> </w:t>
      </w:r>
      <w:proofErr w:type="spellStart"/>
      <w:r>
        <w:t>atau</w:t>
      </w:r>
      <w:proofErr w:type="spellEnd"/>
      <w:r>
        <w:t xml:space="preserve"> </w:t>
      </w:r>
      <w:proofErr w:type="spellStart"/>
      <w:r>
        <w:t>biasa</w:t>
      </w:r>
      <w:proofErr w:type="spellEnd"/>
      <w:r>
        <w:t xml:space="preserve"> di </w:t>
      </w:r>
      <w:proofErr w:type="spellStart"/>
      <w:r>
        <w:t>sebut</w:t>
      </w:r>
      <w:proofErr w:type="spellEnd"/>
      <w:r>
        <w:t xml:space="preserve"> </w:t>
      </w:r>
      <w:r>
        <w:rPr>
          <w:i/>
          <w:iCs/>
        </w:rPr>
        <w:t xml:space="preserve">Resource Constraint Multiple Project Scheduling Problem </w:t>
      </w:r>
      <w:r>
        <w:t xml:space="preserve">(RCMPSP) </w:t>
      </w:r>
      <w:r>
        <w:fldChar w:fldCharType="begin" w:fldLock="1"/>
      </w:r>
      <w:r w:rsidR="002A5843">
        <w:instrText>ADDIN CSL_CITATION {"citationItems":[{"id":"ITEM-1","itemData":{"DOI":"10.1080/00207543.2020.1857450","ISSN":"1366588X","abstract":"In this study, we consider the dynamic and stochastic resource-constrained multi-project scheduling problem where projects generate rewards at their completion, completions later than a due date cause tardiness costs, task duration is uncertain, and new projects arrive randomly during the ongoing project execution both of which disturb the existing project scheduling plan. We model this problem as a discrete-time Markov decision process and explore the performance and computational limitations of solving the problem by dynamic programming. We run and compare five different solution approaches, which are: a dynamic programming algorithm to determine a policy that maximises the time-average profit, a genetic algorithm and an optimal reactive baseline algorithm, both generate a schedule to maximise the total profit of ongoing projects, a rule-based algorithm which prioritises processing of tasks with the highest processing durations, and a worst decision algorithm to seek a non-idling policy that minimises the time-average profit. The performance of the optimal reactive baseline algorithm is the closest to the optimal policies of the dynamic programming algorithm, but its results are suboptimal, up to 37.6%. Alternative scheduling algorithms are close to optimal with low project arrival probability but quickly deteriorate their performance as the probability increases.","author":[{"dropping-particle":"","family":"Satic","given":"Ugur","non-dropping-particle":"","parse-names":false,"suffix":""},{"dropping-particle":"","family":"Jacko","given":"Peter","non-dropping-particle":"","parse-names":false,"suffix":""},{"dropping-particle":"","family":"Kirkbride","given":"Christopher","non-dropping-particle":"","parse-names":false,"suffix":""}],"container-title":"International Journal of Production Research","id":"ITEM-1","issue":"4","issued":{"date-parts":[["2022"]]},"page":"1411-1423","publisher":"Taylor and Francis Ltd.","title":"Performance evaluation of scheduling policies for the dynamic and stochastic resource-constrained multi-project scheduling problem","type":"article-journal","volume":"60"},"uris":["http://www.mendeley.com/documents/?uuid=d586857f-ebc9-34a9-a66e-615a055e0572"]}],"mendeley":{"formattedCitation":"(Satic et al., 2022)","plainTextFormattedCitation":"(Satic et al., 2022)","previouslyFormattedCitation":"(Satic et al., 2022)"},"properties":{"noteIndex":0},"schema":"https://github.com/citation-style-language/schema/raw/master/csl-citation.json"}</w:instrText>
      </w:r>
      <w:r>
        <w:fldChar w:fldCharType="separate"/>
      </w:r>
      <w:r w:rsidRPr="000D600F">
        <w:rPr>
          <w:noProof/>
        </w:rPr>
        <w:t>(Satic et al., 2022)</w:t>
      </w:r>
      <w:r>
        <w:fldChar w:fldCharType="end"/>
      </w:r>
      <w:r>
        <w:t xml:space="preserve">. </w:t>
      </w:r>
      <w:proofErr w:type="spellStart"/>
      <w:r w:rsidR="007B1554">
        <w:t>Kompleksitas</w:t>
      </w:r>
      <w:proofErr w:type="spellEnd"/>
      <w:r w:rsidR="007B1554">
        <w:t xml:space="preserve"> </w:t>
      </w:r>
      <w:proofErr w:type="spellStart"/>
      <w:r w:rsidR="007B1554">
        <w:t>proyek</w:t>
      </w:r>
      <w:proofErr w:type="spellEnd"/>
      <w:r w:rsidR="007B1554">
        <w:t xml:space="preserve"> </w:t>
      </w:r>
      <w:proofErr w:type="spellStart"/>
      <w:r w:rsidR="007B1554">
        <w:t>dapat</w:t>
      </w:r>
      <w:proofErr w:type="spellEnd"/>
      <w:r w:rsidR="007B1554">
        <w:t xml:space="preserve"> </w:t>
      </w:r>
      <w:proofErr w:type="spellStart"/>
      <w:r w:rsidR="007B1554">
        <w:t>muncul</w:t>
      </w:r>
      <w:proofErr w:type="spellEnd"/>
      <w:r w:rsidR="007B1554">
        <w:t xml:space="preserve"> </w:t>
      </w:r>
      <w:proofErr w:type="spellStart"/>
      <w:r w:rsidR="007B1554">
        <w:t>akibat</w:t>
      </w:r>
      <w:proofErr w:type="spellEnd"/>
      <w:r w:rsidR="007B1554">
        <w:t xml:space="preserve"> </w:t>
      </w:r>
      <w:proofErr w:type="spellStart"/>
      <w:r w:rsidR="007B1554">
        <w:t>adanya</w:t>
      </w:r>
      <w:proofErr w:type="spellEnd"/>
      <w:r w:rsidR="007B1554">
        <w:t xml:space="preserve"> </w:t>
      </w:r>
      <w:proofErr w:type="spellStart"/>
      <w:r w:rsidR="007B1554">
        <w:t>kendala</w:t>
      </w:r>
      <w:proofErr w:type="spellEnd"/>
      <w:r w:rsidR="007B1554">
        <w:t xml:space="preserve"> pada </w:t>
      </w:r>
      <w:r w:rsidR="007B1554">
        <w:rPr>
          <w:i/>
          <w:iCs/>
        </w:rPr>
        <w:t xml:space="preserve">project management knowledge area </w:t>
      </w:r>
      <w:proofErr w:type="spellStart"/>
      <w:r w:rsidR="007B1554">
        <w:t>yaitu</w:t>
      </w:r>
      <w:proofErr w:type="spellEnd"/>
      <w:r w:rsidR="007B1554">
        <w:t xml:space="preserve">, </w:t>
      </w:r>
      <w:proofErr w:type="spellStart"/>
      <w:r w:rsidR="007B1554">
        <w:t>lingkup</w:t>
      </w:r>
      <w:proofErr w:type="spellEnd"/>
      <w:r w:rsidR="007B1554">
        <w:t xml:space="preserve">, jadwal, </w:t>
      </w:r>
      <w:proofErr w:type="spellStart"/>
      <w:r w:rsidR="007B1554">
        <w:t>biaya</w:t>
      </w:r>
      <w:proofErr w:type="spellEnd"/>
      <w:r w:rsidR="007B1554">
        <w:t xml:space="preserve">, </w:t>
      </w:r>
      <w:proofErr w:type="spellStart"/>
      <w:r w:rsidR="007B1554">
        <w:t>kualitas</w:t>
      </w:r>
      <w:proofErr w:type="spellEnd"/>
      <w:r w:rsidR="007B1554">
        <w:t xml:space="preserve">, </w:t>
      </w:r>
      <w:proofErr w:type="spellStart"/>
      <w:r w:rsidR="007B1554">
        <w:t>sumber</w:t>
      </w:r>
      <w:proofErr w:type="spellEnd"/>
      <w:r w:rsidR="007B1554">
        <w:t xml:space="preserve"> </w:t>
      </w:r>
      <w:proofErr w:type="spellStart"/>
      <w:r w:rsidR="007B1554">
        <w:t>daya</w:t>
      </w:r>
      <w:proofErr w:type="spellEnd"/>
      <w:r w:rsidR="007B1554">
        <w:t xml:space="preserve">, </w:t>
      </w:r>
      <w:proofErr w:type="spellStart"/>
      <w:r w:rsidR="007B1554">
        <w:t>komunikasi</w:t>
      </w:r>
      <w:proofErr w:type="spellEnd"/>
      <w:r w:rsidR="007B1554">
        <w:t xml:space="preserve">, </w:t>
      </w:r>
      <w:proofErr w:type="spellStart"/>
      <w:r w:rsidR="007B1554">
        <w:t>risiko</w:t>
      </w:r>
      <w:proofErr w:type="spellEnd"/>
      <w:r w:rsidR="007B1554">
        <w:t xml:space="preserve">, </w:t>
      </w:r>
      <w:proofErr w:type="spellStart"/>
      <w:r w:rsidR="007B1554">
        <w:t>pengadaan</w:t>
      </w:r>
      <w:proofErr w:type="spellEnd"/>
      <w:r w:rsidR="007B1554">
        <w:t xml:space="preserve"> dan </w:t>
      </w:r>
      <w:proofErr w:type="spellStart"/>
      <w:r w:rsidR="007B1554">
        <w:t>pemegang</w:t>
      </w:r>
      <w:proofErr w:type="spellEnd"/>
      <w:r w:rsidR="007B1554">
        <w:t xml:space="preserve"> </w:t>
      </w:r>
      <w:proofErr w:type="spellStart"/>
      <w:r w:rsidR="007B1554">
        <w:t>kepentingan</w:t>
      </w:r>
      <w:proofErr w:type="spellEnd"/>
      <w:r w:rsidR="007B1554">
        <w:t xml:space="preserve"> </w:t>
      </w:r>
      <w:r w:rsidR="007B1554">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rsidR="007B1554">
        <w:fldChar w:fldCharType="separate"/>
      </w:r>
      <w:r w:rsidR="003452A5" w:rsidRPr="003452A5">
        <w:rPr>
          <w:noProof/>
        </w:rPr>
        <w:t>(PMI, 2021a)</w:t>
      </w:r>
      <w:r w:rsidR="007B1554">
        <w:fldChar w:fldCharType="end"/>
      </w:r>
      <w:r w:rsidR="007B1554">
        <w:t>.</w:t>
      </w:r>
      <w:r w:rsidR="001E459C">
        <w:t xml:space="preserve"> </w:t>
      </w:r>
      <w:proofErr w:type="spellStart"/>
      <w:r w:rsidR="001E459C">
        <w:t>Berdasarkan</w:t>
      </w:r>
      <w:proofErr w:type="spellEnd"/>
      <w:r w:rsidR="001E459C">
        <w:t xml:space="preserve"> data </w:t>
      </w:r>
      <w:proofErr w:type="spellStart"/>
      <w:r w:rsidR="001E459C">
        <w:t>laporan</w:t>
      </w:r>
      <w:proofErr w:type="spellEnd"/>
      <w:r w:rsidR="001E459C">
        <w:t xml:space="preserve"> </w:t>
      </w:r>
      <w:proofErr w:type="spellStart"/>
      <w:r w:rsidR="001E459C">
        <w:t>proyek</w:t>
      </w:r>
      <w:proofErr w:type="spellEnd"/>
      <w:r w:rsidR="001E459C">
        <w:t xml:space="preserve"> </w:t>
      </w:r>
      <w:proofErr w:type="spellStart"/>
      <w:r w:rsidR="001E459C">
        <w:t>tahun</w:t>
      </w:r>
      <w:proofErr w:type="spellEnd"/>
      <w:r w:rsidR="001E459C">
        <w:t xml:space="preserve"> 2021 </w:t>
      </w:r>
      <w:proofErr w:type="spellStart"/>
      <w:r w:rsidR="001E459C">
        <w:t>dari</w:t>
      </w:r>
      <w:proofErr w:type="spellEnd"/>
      <w:r w:rsidR="001E459C">
        <w:t xml:space="preserve"> </w:t>
      </w:r>
      <w:proofErr w:type="spellStart"/>
      <w:r w:rsidR="001E459C">
        <w:t>Wellingtone</w:t>
      </w:r>
      <w:proofErr w:type="spellEnd"/>
      <w:r w:rsidR="001E459C">
        <w:t xml:space="preserve"> </w:t>
      </w:r>
      <w:r w:rsidR="001E459C">
        <w:fldChar w:fldCharType="begin" w:fldLock="1"/>
      </w:r>
      <w:r w:rsidR="00582FC1">
        <w:instrText>ADDIN CSL_CITATION {"citationItems":[{"id":"ITEM-1","itemData":{"abstract":"Analyzes the shift of companies toward project management training. Trend in project training; Effect of market demand and competition on the quality of training; Types of project management; Improvements in project management training; Knowledge areas of the training. INSETS: TOMORROW'S LEADERS;THE GLOBAL PULSE OF TRAINING.","author":[{"dropping-particle":"","family":"Pappas","given":"Lorna","non-dropping-particle":"","parse-names":false,"suffix":""}],"container-title":"Wellingtone","id":"ITEM-1","issued":{"date-parts":[["2021"]]},"number-of-pages":"1-22","publisher-place":"Berkshire","title":"The State of Project Management Training","type":"report"},"uris":["http://www.mendeley.com/documents/?uuid=b77d1c85-d7e9-453e-9f65-16cf2064ac2e","http://www.mendeley.com/documents/?uuid=6b30dbe0-8202-4d27-983e-af827257bed3"]}],"mendeley":{"formattedCitation":"(Pappas, 2021a)","plainTextFormattedCitation":"(Pappas, 2021a)","previouslyFormattedCitation":"(Pappas, 2021a)"},"properties":{"noteIndex":0},"schema":"https://github.com/citation-style-language/schema/raw/master/csl-citation.json"}</w:instrText>
      </w:r>
      <w:r w:rsidR="001E459C">
        <w:fldChar w:fldCharType="separate"/>
      </w:r>
      <w:r w:rsidR="00C4357D" w:rsidRPr="00C4357D">
        <w:rPr>
          <w:noProof/>
        </w:rPr>
        <w:t>(Pappas, 2021a)</w:t>
      </w:r>
      <w:r w:rsidR="001E459C">
        <w:fldChar w:fldCharType="end"/>
      </w:r>
      <w:r w:rsidR="001E459C">
        <w:t xml:space="preserve">, </w:t>
      </w:r>
    </w:p>
    <w:p w14:paraId="26EA6B04" w14:textId="5341A169" w:rsidR="001E459C" w:rsidRDefault="00A96144" w:rsidP="001E459C">
      <w:pPr>
        <w:pStyle w:val="ListParagraph"/>
        <w:numPr>
          <w:ilvl w:val="0"/>
          <w:numId w:val="11"/>
        </w:numPr>
        <w:spacing w:line="360" w:lineRule="auto"/>
      </w:pPr>
      <w:proofErr w:type="spellStart"/>
      <w:r>
        <w:t>P</w:t>
      </w:r>
      <w:r w:rsidR="001E459C">
        <w:t>royek</w:t>
      </w:r>
      <w:proofErr w:type="spellEnd"/>
      <w:r w:rsidR="001E459C">
        <w:t xml:space="preserve"> yang </w:t>
      </w:r>
      <w:proofErr w:type="spellStart"/>
      <w:r w:rsidR="001E459C">
        <w:t>diselesaikan</w:t>
      </w:r>
      <w:proofErr w:type="spellEnd"/>
      <w:r w:rsidR="001E459C">
        <w:t xml:space="preserve"> oleh </w:t>
      </w:r>
      <w:proofErr w:type="spellStart"/>
      <w:r w:rsidR="001E459C">
        <w:t>organisasi</w:t>
      </w:r>
      <w:proofErr w:type="spellEnd"/>
      <w:r w:rsidR="001E459C">
        <w:t xml:space="preserve"> </w:t>
      </w:r>
      <w:proofErr w:type="spellStart"/>
      <w:r w:rsidR="001E459C">
        <w:t>secara</w:t>
      </w:r>
      <w:proofErr w:type="spellEnd"/>
      <w:r w:rsidR="001E459C">
        <w:t xml:space="preserve"> </w:t>
      </w:r>
      <w:proofErr w:type="spellStart"/>
      <w:r w:rsidR="001E459C">
        <w:t>tepat</w:t>
      </w:r>
      <w:proofErr w:type="spellEnd"/>
      <w:r w:rsidR="001E459C">
        <w:t xml:space="preserve"> </w:t>
      </w:r>
      <w:proofErr w:type="spellStart"/>
      <w:r w:rsidR="001E459C">
        <w:t>waktu</w:t>
      </w:r>
      <w:proofErr w:type="spellEnd"/>
      <w:r w:rsidR="001E459C">
        <w:t xml:space="preserve"> </w:t>
      </w:r>
      <w:proofErr w:type="spellStart"/>
      <w:r w:rsidR="001E459C">
        <w:t>hanya</w:t>
      </w:r>
      <w:proofErr w:type="spellEnd"/>
      <w:r w:rsidR="001E459C">
        <w:t xml:space="preserve"> 34% </w:t>
      </w:r>
      <w:proofErr w:type="spellStart"/>
      <w:r w:rsidR="001E459C">
        <w:t>dari</w:t>
      </w:r>
      <w:proofErr w:type="spellEnd"/>
      <w:r w:rsidR="001E459C">
        <w:t xml:space="preserve"> total </w:t>
      </w:r>
      <w:proofErr w:type="spellStart"/>
      <w:r w:rsidR="001E459C">
        <w:t>proyek</w:t>
      </w:r>
      <w:proofErr w:type="spellEnd"/>
      <w:r w:rsidR="001E459C">
        <w:t xml:space="preserve"> yang </w:t>
      </w:r>
      <w:proofErr w:type="spellStart"/>
      <w:r w:rsidR="001E459C">
        <w:t>dikerjakan</w:t>
      </w:r>
      <w:proofErr w:type="spellEnd"/>
      <w:r w:rsidR="001E459C">
        <w:t xml:space="preserve"> oleh </w:t>
      </w:r>
      <w:proofErr w:type="spellStart"/>
      <w:r w:rsidR="001E459C">
        <w:t>organisasi</w:t>
      </w:r>
      <w:proofErr w:type="spellEnd"/>
      <w:r w:rsidR="001E459C">
        <w:t>,</w:t>
      </w:r>
    </w:p>
    <w:p w14:paraId="0A183E11" w14:textId="09EB9FDF" w:rsidR="001E459C" w:rsidRDefault="00A96144" w:rsidP="001E459C">
      <w:pPr>
        <w:pStyle w:val="ListParagraph"/>
        <w:numPr>
          <w:ilvl w:val="0"/>
          <w:numId w:val="11"/>
        </w:numPr>
        <w:spacing w:line="360" w:lineRule="auto"/>
      </w:pPr>
      <w:proofErr w:type="spellStart"/>
      <w:r>
        <w:t>P</w:t>
      </w:r>
      <w:r w:rsidR="001E459C">
        <w:t>royek</w:t>
      </w:r>
      <w:proofErr w:type="spellEnd"/>
      <w:r w:rsidR="001E459C">
        <w:t xml:space="preserve"> yang </w:t>
      </w:r>
      <w:proofErr w:type="spellStart"/>
      <w:r w:rsidR="001E459C">
        <w:t>diselesaikan</w:t>
      </w:r>
      <w:proofErr w:type="spellEnd"/>
      <w:r w:rsidR="001E459C">
        <w:t xml:space="preserve"> </w:t>
      </w:r>
      <w:proofErr w:type="spellStart"/>
      <w:r w:rsidR="001E459C">
        <w:t>sesuai</w:t>
      </w:r>
      <w:proofErr w:type="spellEnd"/>
      <w:r w:rsidR="001E459C">
        <w:t xml:space="preserve"> dengan </w:t>
      </w:r>
      <w:proofErr w:type="spellStart"/>
      <w:r w:rsidR="001E459C">
        <w:t>biaya</w:t>
      </w:r>
      <w:proofErr w:type="spellEnd"/>
      <w:r w:rsidR="001E459C">
        <w:t xml:space="preserve"> yang </w:t>
      </w:r>
      <w:proofErr w:type="spellStart"/>
      <w:r w:rsidR="001E459C">
        <w:t>telah</w:t>
      </w:r>
      <w:proofErr w:type="spellEnd"/>
      <w:r w:rsidR="001E459C">
        <w:t xml:space="preserve"> </w:t>
      </w:r>
      <w:proofErr w:type="spellStart"/>
      <w:r w:rsidR="001E459C">
        <w:t>ditentukan</w:t>
      </w:r>
      <w:proofErr w:type="spellEnd"/>
      <w:r w:rsidR="001E459C">
        <w:t xml:space="preserve"> </w:t>
      </w:r>
      <w:proofErr w:type="spellStart"/>
      <w:r w:rsidR="001E459C">
        <w:t>adalah</w:t>
      </w:r>
      <w:proofErr w:type="spellEnd"/>
      <w:r w:rsidR="001E459C">
        <w:t xml:space="preserve"> 34% </w:t>
      </w:r>
      <w:proofErr w:type="spellStart"/>
      <w:r w:rsidR="001E459C">
        <w:t>dari</w:t>
      </w:r>
      <w:proofErr w:type="spellEnd"/>
      <w:r w:rsidR="001E459C">
        <w:t xml:space="preserve"> total </w:t>
      </w:r>
      <w:proofErr w:type="spellStart"/>
      <w:r w:rsidR="001E459C">
        <w:t>proyek</w:t>
      </w:r>
      <w:proofErr w:type="spellEnd"/>
      <w:r w:rsidR="001E459C">
        <w:t xml:space="preserve"> yang </w:t>
      </w:r>
      <w:proofErr w:type="spellStart"/>
      <w:r w:rsidR="001E459C">
        <w:t>dikerjakan</w:t>
      </w:r>
      <w:proofErr w:type="spellEnd"/>
      <w:r w:rsidR="001E459C">
        <w:t xml:space="preserve"> oleh </w:t>
      </w:r>
      <w:proofErr w:type="spellStart"/>
      <w:r w:rsidR="001E459C">
        <w:t>organisasi</w:t>
      </w:r>
      <w:proofErr w:type="spellEnd"/>
      <w:r w:rsidR="001E459C">
        <w:t>,</w:t>
      </w:r>
    </w:p>
    <w:p w14:paraId="5F11BBD6" w14:textId="739F715C" w:rsidR="001E459C" w:rsidRDefault="00A96144" w:rsidP="001E459C">
      <w:pPr>
        <w:pStyle w:val="ListParagraph"/>
        <w:numPr>
          <w:ilvl w:val="0"/>
          <w:numId w:val="11"/>
        </w:numPr>
        <w:spacing w:line="360" w:lineRule="auto"/>
      </w:pPr>
      <w:proofErr w:type="spellStart"/>
      <w:r>
        <w:lastRenderedPageBreak/>
        <w:t>P</w:t>
      </w:r>
      <w:r w:rsidR="001E459C">
        <w:t>royek</w:t>
      </w:r>
      <w:proofErr w:type="spellEnd"/>
      <w:r w:rsidR="001E459C">
        <w:t xml:space="preserve"> yang </w:t>
      </w:r>
      <w:proofErr w:type="spellStart"/>
      <w:r w:rsidR="001E459C">
        <w:t>diselesaikan</w:t>
      </w:r>
      <w:proofErr w:type="spellEnd"/>
      <w:r w:rsidR="001E459C">
        <w:t xml:space="preserve"> oleh </w:t>
      </w:r>
      <w:proofErr w:type="spellStart"/>
      <w:r w:rsidR="001E459C">
        <w:t>organisasi</w:t>
      </w:r>
      <w:proofErr w:type="spellEnd"/>
      <w:r w:rsidR="001E459C">
        <w:t xml:space="preserve"> dengan </w:t>
      </w:r>
      <w:proofErr w:type="spellStart"/>
      <w:r w:rsidR="001E459C">
        <w:t>memberikan</w:t>
      </w:r>
      <w:proofErr w:type="spellEnd"/>
      <w:r w:rsidR="001E459C">
        <w:t xml:space="preserve"> </w:t>
      </w:r>
      <w:r w:rsidR="001E459C">
        <w:rPr>
          <w:i/>
          <w:iCs/>
        </w:rPr>
        <w:t xml:space="preserve">deliverables </w:t>
      </w:r>
      <w:proofErr w:type="spellStart"/>
      <w:r w:rsidR="001E459C">
        <w:t>sesuai</w:t>
      </w:r>
      <w:proofErr w:type="spellEnd"/>
      <w:r w:rsidR="001E459C">
        <w:t xml:space="preserve"> dengan </w:t>
      </w:r>
      <w:proofErr w:type="spellStart"/>
      <w:r w:rsidR="001E459C">
        <w:t>kesepakatan</w:t>
      </w:r>
      <w:proofErr w:type="spellEnd"/>
      <w:r w:rsidR="001E459C">
        <w:t xml:space="preserve"> di </w:t>
      </w:r>
      <w:proofErr w:type="spellStart"/>
      <w:r w:rsidR="001E459C">
        <w:t>awal</w:t>
      </w:r>
      <w:proofErr w:type="spellEnd"/>
      <w:r w:rsidR="001E459C">
        <w:t xml:space="preserve"> </w:t>
      </w:r>
      <w:proofErr w:type="spellStart"/>
      <w:r w:rsidR="001E459C">
        <w:t>hanya</w:t>
      </w:r>
      <w:proofErr w:type="spellEnd"/>
      <w:r w:rsidR="001E459C">
        <w:t xml:space="preserve"> 36%,</w:t>
      </w:r>
    </w:p>
    <w:p w14:paraId="465FDA48" w14:textId="3B750852" w:rsidR="001E459C" w:rsidRDefault="00A96144" w:rsidP="001E459C">
      <w:pPr>
        <w:pStyle w:val="ListParagraph"/>
        <w:numPr>
          <w:ilvl w:val="0"/>
          <w:numId w:val="11"/>
        </w:numPr>
        <w:spacing w:line="360" w:lineRule="auto"/>
      </w:pPr>
      <w:r>
        <w:t>T</w:t>
      </w:r>
      <w:r w:rsidR="001E459C">
        <w:t xml:space="preserve">ingkat </w:t>
      </w:r>
      <w:proofErr w:type="spellStart"/>
      <w:r w:rsidR="001E459C">
        <w:t>kesuksesan</w:t>
      </w:r>
      <w:proofErr w:type="spellEnd"/>
      <w:r w:rsidR="001E459C">
        <w:t xml:space="preserve"> </w:t>
      </w:r>
      <w:proofErr w:type="spellStart"/>
      <w:r w:rsidR="001E459C">
        <w:t>proyek</w:t>
      </w:r>
      <w:proofErr w:type="spellEnd"/>
      <w:r w:rsidR="001E459C">
        <w:t xml:space="preserve"> yang </w:t>
      </w:r>
      <w:proofErr w:type="spellStart"/>
      <w:r w:rsidR="001E459C">
        <w:t>ada</w:t>
      </w:r>
      <w:proofErr w:type="spellEnd"/>
      <w:r w:rsidR="001E459C">
        <w:t xml:space="preserve"> di </w:t>
      </w:r>
      <w:proofErr w:type="spellStart"/>
      <w:r w:rsidR="001E459C">
        <w:t>organisasi</w:t>
      </w:r>
      <w:proofErr w:type="spellEnd"/>
      <w:r w:rsidR="001E459C">
        <w:t xml:space="preserve"> </w:t>
      </w:r>
      <w:proofErr w:type="spellStart"/>
      <w:r w:rsidR="001E459C">
        <w:t>dari</w:t>
      </w:r>
      <w:proofErr w:type="spellEnd"/>
      <w:r w:rsidR="001E459C">
        <w:t xml:space="preserve"> </w:t>
      </w:r>
      <w:proofErr w:type="spellStart"/>
      <w:r w:rsidR="001E459C">
        <w:t>seluruh</w:t>
      </w:r>
      <w:proofErr w:type="spellEnd"/>
      <w:r w:rsidR="001E459C">
        <w:t xml:space="preserve"> </w:t>
      </w:r>
      <w:proofErr w:type="spellStart"/>
      <w:r w:rsidR="001E459C">
        <w:t>proyek</w:t>
      </w:r>
      <w:proofErr w:type="spellEnd"/>
      <w:r w:rsidR="001E459C">
        <w:t xml:space="preserve"> yang </w:t>
      </w:r>
      <w:proofErr w:type="spellStart"/>
      <w:r w:rsidR="001E459C">
        <w:t>dikerjakan</w:t>
      </w:r>
      <w:proofErr w:type="spellEnd"/>
      <w:r w:rsidR="001E459C">
        <w:t xml:space="preserve"> </w:t>
      </w:r>
      <w:proofErr w:type="spellStart"/>
      <w:r w:rsidR="001E459C">
        <w:t>hanya</w:t>
      </w:r>
      <w:proofErr w:type="spellEnd"/>
      <w:r w:rsidR="001E459C">
        <w:t xml:space="preserve"> 45%.</w:t>
      </w:r>
    </w:p>
    <w:p w14:paraId="2088854D" w14:textId="25817617" w:rsidR="001E459C" w:rsidRDefault="001E459C" w:rsidP="00FD2D6E">
      <w:pPr>
        <w:spacing w:line="360" w:lineRule="auto"/>
      </w:pPr>
      <w:r>
        <w:t xml:space="preserve">Hal </w:t>
      </w:r>
      <w:proofErr w:type="spellStart"/>
      <w:r>
        <w:t>ini</w:t>
      </w:r>
      <w:proofErr w:type="spellEnd"/>
      <w:r>
        <w:t xml:space="preserve"> </w:t>
      </w:r>
      <w:proofErr w:type="spellStart"/>
      <w:r>
        <w:t>menunjukan</w:t>
      </w:r>
      <w:proofErr w:type="spellEnd"/>
      <w:r>
        <w:t xml:space="preserve"> </w:t>
      </w:r>
      <w:proofErr w:type="spellStart"/>
      <w:r>
        <w:t>bahwa</w:t>
      </w:r>
      <w:proofErr w:type="spellEnd"/>
      <w:r>
        <w:t xml:space="preserve"> </w:t>
      </w:r>
      <w:proofErr w:type="spellStart"/>
      <w:r>
        <w:t>terdapat</w:t>
      </w:r>
      <w:proofErr w:type="spellEnd"/>
      <w:r>
        <w:t xml:space="preserve"> </w:t>
      </w:r>
      <w:proofErr w:type="spellStart"/>
      <w:r>
        <w:t>faktor</w:t>
      </w:r>
      <w:proofErr w:type="spellEnd"/>
      <w:r>
        <w:t xml:space="preserve"> yang </w:t>
      </w:r>
      <w:proofErr w:type="spellStart"/>
      <w:r>
        <w:t>mempengaruhi</w:t>
      </w:r>
      <w:proofErr w:type="spellEnd"/>
      <w:r>
        <w:t xml:space="preserve"> </w:t>
      </w:r>
      <w:proofErr w:type="spellStart"/>
      <w:r>
        <w:t>performa</w:t>
      </w:r>
      <w:proofErr w:type="spellEnd"/>
      <w:r>
        <w:t xml:space="preserve"> </w:t>
      </w:r>
      <w:proofErr w:type="spellStart"/>
      <w:r>
        <w:t>proyek</w:t>
      </w:r>
      <w:proofErr w:type="spellEnd"/>
      <w:r>
        <w:t xml:space="preserve"> </w:t>
      </w:r>
      <w:proofErr w:type="spellStart"/>
      <w:r w:rsidR="00147E66">
        <w:t>dalam</w:t>
      </w:r>
      <w:proofErr w:type="spellEnd"/>
      <w:r>
        <w:t xml:space="preserve"> </w:t>
      </w:r>
      <w:proofErr w:type="spellStart"/>
      <w:r>
        <w:t>memberikan</w:t>
      </w:r>
      <w:proofErr w:type="spellEnd"/>
      <w:r>
        <w:t xml:space="preserve"> </w:t>
      </w:r>
      <w:r>
        <w:rPr>
          <w:i/>
          <w:iCs/>
        </w:rPr>
        <w:t xml:space="preserve">deliverables </w:t>
      </w:r>
      <w:proofErr w:type="spellStart"/>
      <w:r>
        <w:t>sesuai</w:t>
      </w:r>
      <w:proofErr w:type="spellEnd"/>
      <w:r>
        <w:t xml:space="preserve"> dengan </w:t>
      </w:r>
      <w:proofErr w:type="spellStart"/>
      <w:r w:rsidR="00147E66">
        <w:t>perjanj</w:t>
      </w:r>
      <w:r w:rsidR="00AC019C">
        <w:t>i</w:t>
      </w:r>
      <w:r w:rsidR="00147E66">
        <w:t>an</w:t>
      </w:r>
      <w:proofErr w:type="spellEnd"/>
      <w:r>
        <w:t>. Pada</w:t>
      </w:r>
      <w:r w:rsidR="00B83B25">
        <w:t xml:space="preserve"> </w:t>
      </w:r>
      <w:r w:rsidR="00C16B34">
        <w:fldChar w:fldCharType="begin"/>
      </w:r>
      <w:r w:rsidR="00C16B34">
        <w:instrText xml:space="preserve"> REF _Ref117102829 \h </w:instrText>
      </w:r>
      <w:r w:rsidR="00C16B34">
        <w:fldChar w:fldCharType="separate"/>
      </w:r>
      <w:r w:rsidR="00A262DF">
        <w:t xml:space="preserve">Gambar </w:t>
      </w:r>
      <w:r w:rsidR="00A262DF">
        <w:rPr>
          <w:noProof/>
        </w:rPr>
        <w:t>1</w:t>
      </w:r>
      <w:r w:rsidR="00A262DF">
        <w:t>.</w:t>
      </w:r>
      <w:r w:rsidR="00A262DF">
        <w:rPr>
          <w:noProof/>
        </w:rPr>
        <w:t>1</w:t>
      </w:r>
      <w:r w:rsidR="00C16B34">
        <w:fldChar w:fldCharType="end"/>
      </w:r>
      <w:r w:rsidR="00C16B34">
        <w:t xml:space="preserve"> </w:t>
      </w:r>
      <w:proofErr w:type="spellStart"/>
      <w:r w:rsidR="00FD2D6E">
        <w:t>d</w:t>
      </w:r>
      <w:r>
        <w:t>apat</w:t>
      </w:r>
      <w:proofErr w:type="spellEnd"/>
      <w:r>
        <w:t xml:space="preserve"> </w:t>
      </w:r>
      <w:proofErr w:type="spellStart"/>
      <w:r>
        <w:t>dilihat</w:t>
      </w:r>
      <w:proofErr w:type="spellEnd"/>
      <w:r>
        <w:t xml:space="preserve"> </w:t>
      </w:r>
      <w:r w:rsidR="00FD2D6E">
        <w:t>data</w:t>
      </w:r>
      <w:r>
        <w:t xml:space="preserve"> </w:t>
      </w:r>
      <w:proofErr w:type="spellStart"/>
      <w:r>
        <w:t>performa</w:t>
      </w:r>
      <w:proofErr w:type="spellEnd"/>
      <w:r>
        <w:t xml:space="preserve"> </w:t>
      </w:r>
      <w:proofErr w:type="spellStart"/>
      <w:r>
        <w:t>dari</w:t>
      </w:r>
      <w:proofErr w:type="spellEnd"/>
      <w:r>
        <w:t xml:space="preserve"> </w:t>
      </w:r>
      <w:proofErr w:type="spellStart"/>
      <w:r>
        <w:t>proyek</w:t>
      </w:r>
      <w:proofErr w:type="spellEnd"/>
      <w:r w:rsidR="00FD2D6E">
        <w:t xml:space="preserve"> di </w:t>
      </w:r>
      <w:proofErr w:type="spellStart"/>
      <w:r w:rsidR="00FD2D6E">
        <w:t>seluruh</w:t>
      </w:r>
      <w:proofErr w:type="spellEnd"/>
      <w:r w:rsidR="00FD2D6E">
        <w:t xml:space="preserve"> dunia</w:t>
      </w:r>
      <w:r>
        <w:t>.</w:t>
      </w:r>
    </w:p>
    <w:p w14:paraId="08A8A93A" w14:textId="77777777" w:rsidR="009343D3" w:rsidRDefault="009343D3" w:rsidP="009343D3">
      <w:pPr>
        <w:keepNext/>
        <w:spacing w:line="360" w:lineRule="auto"/>
        <w:jc w:val="center"/>
      </w:pPr>
      <w:r>
        <w:rPr>
          <w:noProof/>
        </w:rPr>
        <w:drawing>
          <wp:inline distT="0" distB="0" distL="0" distR="0" wp14:anchorId="1294127A" wp14:editId="5E04E02A">
            <wp:extent cx="4582510" cy="2743200"/>
            <wp:effectExtent l="0" t="0" r="8890" b="0"/>
            <wp:docPr id="13" name="Chart 13">
              <a:extLst xmlns:a="http://schemas.openxmlformats.org/drawingml/2006/main">
                <a:ext uri="{FF2B5EF4-FFF2-40B4-BE49-F238E27FC236}">
                  <a16:creationId xmlns:a16="http://schemas.microsoft.com/office/drawing/2014/main" id="{14C91490-8E11-57C0-CE22-DEC5FBA9F8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029D268" w14:textId="106CEFFC" w:rsidR="00C652C2" w:rsidRDefault="009343D3" w:rsidP="003F0C01">
      <w:pPr>
        <w:pStyle w:val="Caption"/>
        <w:rPr>
          <w:ins w:id="1131" w:author="ilham.nur@office.ui.ac.id [2]" w:date="2023-01-29T12:10:00Z"/>
        </w:rPr>
      </w:pPr>
      <w:bookmarkStart w:id="1132" w:name="_Ref127991844"/>
      <w:bookmarkStart w:id="1133" w:name="_Ref125515908"/>
      <w:bookmarkStart w:id="1134" w:name="_Ref117102829"/>
      <w:bookmarkStart w:id="1135" w:name="_Toc128944229"/>
      <w:r>
        <w:t xml:space="preserve">Gambar </w:t>
      </w:r>
      <w:ins w:id="1136" w:author="ilham.nur@office.ui.ac.id" w:date="2023-03-10T23:19:00Z">
        <w:r w:rsidR="0017462A">
          <w:fldChar w:fldCharType="begin"/>
        </w:r>
        <w:r w:rsidR="0017462A">
          <w:instrText xml:space="preserve"> STYLEREF 1 \s </w:instrText>
        </w:r>
      </w:ins>
      <w:r w:rsidR="0017462A">
        <w:fldChar w:fldCharType="separate"/>
      </w:r>
      <w:r w:rsidR="0017462A">
        <w:rPr>
          <w:noProof/>
        </w:rPr>
        <w:t>1</w:t>
      </w:r>
      <w:ins w:id="1137"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1138" w:author="ilham.nur@office.ui.ac.id" w:date="2023-03-10T23:19:00Z">
        <w:r w:rsidR="0017462A">
          <w:rPr>
            <w:noProof/>
          </w:rPr>
          <w:t>1</w:t>
        </w:r>
        <w:r w:rsidR="0017462A">
          <w:fldChar w:fldCharType="end"/>
        </w:r>
      </w:ins>
      <w:ins w:id="1139" w:author="Ilham Nur Pratama" w:date="2023-03-09T00:23:00Z">
        <w:del w:id="1140" w:author="ilham.nur@office.ui.ac.id" w:date="2023-03-10T23:19:00Z">
          <w:r w:rsidR="00C56C18" w:rsidDel="0017462A">
            <w:fldChar w:fldCharType="begin"/>
          </w:r>
          <w:r w:rsidR="00C56C18" w:rsidDel="0017462A">
            <w:delInstrText xml:space="preserve"> STYLEREF 1 \s </w:delInstrText>
          </w:r>
        </w:del>
      </w:ins>
      <w:del w:id="1141" w:author="ilham.nur@office.ui.ac.id" w:date="2023-03-10T23:19:00Z">
        <w:r w:rsidR="00C56C18" w:rsidDel="0017462A">
          <w:fldChar w:fldCharType="separate"/>
        </w:r>
        <w:r w:rsidR="00C56C18" w:rsidDel="0017462A">
          <w:rPr>
            <w:noProof/>
          </w:rPr>
          <w:delText>1</w:delText>
        </w:r>
      </w:del>
      <w:ins w:id="1142" w:author="Ilham Nur Pratama" w:date="2023-03-09T00:23:00Z">
        <w:del w:id="1143"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1144" w:author="ilham.nur@office.ui.ac.id" w:date="2023-03-10T23:19:00Z">
        <w:r w:rsidR="00C56C18" w:rsidDel="0017462A">
          <w:fldChar w:fldCharType="separate"/>
        </w:r>
      </w:del>
      <w:ins w:id="1145" w:author="Ilham Nur Pratama" w:date="2023-03-09T00:23:00Z">
        <w:del w:id="1146" w:author="ilham.nur@office.ui.ac.id" w:date="2023-03-10T23:19:00Z">
          <w:r w:rsidR="00C56C18" w:rsidDel="0017462A">
            <w:rPr>
              <w:noProof/>
            </w:rPr>
            <w:delText>1</w:delText>
          </w:r>
          <w:r w:rsidR="00C56C18" w:rsidDel="0017462A">
            <w:fldChar w:fldCharType="end"/>
          </w:r>
        </w:del>
      </w:ins>
      <w:ins w:id="1147" w:author="ilham.nur@office.ui.ac.id" w:date="2023-03-05T14:12:00Z">
        <w:del w:id="1148" w:author="Ilham Nur Pratama" w:date="2023-03-08T18:52:00Z">
          <w:r w:rsidR="00604724" w:rsidDel="0067134C">
            <w:fldChar w:fldCharType="begin"/>
          </w:r>
          <w:r w:rsidR="00604724" w:rsidDel="0067134C">
            <w:delInstrText xml:space="preserve"> STYLEREF 1 \s </w:delInstrText>
          </w:r>
        </w:del>
      </w:ins>
      <w:del w:id="1149" w:author="Ilham Nur Pratama" w:date="2023-03-08T18:52:00Z">
        <w:r w:rsidR="00604724" w:rsidDel="0067134C">
          <w:fldChar w:fldCharType="separate"/>
        </w:r>
        <w:r w:rsidR="00A262DF" w:rsidDel="0067134C">
          <w:rPr>
            <w:noProof/>
          </w:rPr>
          <w:delText>1</w:delText>
        </w:r>
      </w:del>
      <w:ins w:id="1150" w:author="ilham.nur@office.ui.ac.id" w:date="2023-03-05T14:12:00Z">
        <w:del w:id="1151"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1152" w:author="Ilham Nur Pratama" w:date="2023-03-08T18:52:00Z">
        <w:r w:rsidR="00604724" w:rsidDel="0067134C">
          <w:fldChar w:fldCharType="separate"/>
        </w:r>
      </w:del>
      <w:ins w:id="1153" w:author="ilham.nur@office.ui.ac.id" w:date="2023-03-05T21:23:00Z">
        <w:del w:id="1154" w:author="Ilham Nur Pratama" w:date="2023-03-08T18:52:00Z">
          <w:r w:rsidR="00A262DF" w:rsidDel="0067134C">
            <w:rPr>
              <w:noProof/>
            </w:rPr>
            <w:delText>1</w:delText>
          </w:r>
        </w:del>
      </w:ins>
      <w:ins w:id="1155" w:author="ilham.nur@office.ui.ac.id" w:date="2023-03-05T14:12:00Z">
        <w:del w:id="1156" w:author="Ilham Nur Pratama" w:date="2023-03-08T18:52:00Z">
          <w:r w:rsidR="00604724" w:rsidDel="0067134C">
            <w:fldChar w:fldCharType="end"/>
          </w:r>
        </w:del>
      </w:ins>
      <w:bookmarkEnd w:id="1132"/>
      <w:ins w:id="1157" w:author="ilham.nur@office.ui.ac.id [2]" w:date="2023-01-25T05:09:00Z">
        <w:del w:id="1158" w:author="ilham.nur@office.ui.ac.id" w:date="2023-02-02T22:33:00Z">
          <w:r w:rsidR="00F62D33" w:rsidDel="00A76FCF">
            <w:fldChar w:fldCharType="begin"/>
          </w:r>
          <w:r w:rsidR="00F62D33" w:rsidDel="00A76FCF">
            <w:delInstrText xml:space="preserve"> STYLEREF 1 \s </w:delInstrText>
          </w:r>
        </w:del>
      </w:ins>
      <w:del w:id="1159" w:author="ilham.nur@office.ui.ac.id" w:date="2023-02-02T22:33:00Z">
        <w:r w:rsidR="00F62D33" w:rsidDel="00A76FCF">
          <w:fldChar w:fldCharType="separate"/>
        </w:r>
        <w:r w:rsidR="00C64CA0" w:rsidDel="00A76FCF">
          <w:rPr>
            <w:noProof/>
          </w:rPr>
          <w:delText>1</w:delText>
        </w:r>
      </w:del>
      <w:ins w:id="1160" w:author="ilham.nur@office.ui.ac.id [2]" w:date="2023-01-25T05:09:00Z">
        <w:del w:id="1161"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162" w:author="ilham.nur@office.ui.ac.id" w:date="2023-02-02T22:33:00Z">
        <w:r w:rsidR="00000000">
          <w:fldChar w:fldCharType="separate"/>
        </w:r>
      </w:del>
      <w:ins w:id="1163" w:author="ilham.nur@office.ui.ac.id [2]" w:date="2023-01-25T05:09:00Z">
        <w:del w:id="1164" w:author="ilham.nur@office.ui.ac.id" w:date="2023-02-02T22:33:00Z">
          <w:r w:rsidR="00F62D33" w:rsidDel="00A76FCF">
            <w:fldChar w:fldCharType="end"/>
          </w:r>
        </w:del>
      </w:ins>
      <w:bookmarkEnd w:id="1133"/>
      <w:del w:id="1165"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1</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1</w:delText>
        </w:r>
        <w:r w:rsidR="0030521D" w:rsidDel="00E614FF">
          <w:fldChar w:fldCharType="end"/>
        </w:r>
      </w:del>
      <w:bookmarkEnd w:id="1134"/>
      <w:r>
        <w:t xml:space="preserve"> Data </w:t>
      </w:r>
      <w:proofErr w:type="spellStart"/>
      <w:r>
        <w:t>performa</w:t>
      </w:r>
      <w:proofErr w:type="spellEnd"/>
      <w:r>
        <w:t xml:space="preserve"> </w:t>
      </w:r>
      <w:proofErr w:type="spellStart"/>
      <w:r>
        <w:t>proyek</w:t>
      </w:r>
      <w:proofErr w:type="spellEnd"/>
      <w:r>
        <w:t xml:space="preserve"> </w:t>
      </w:r>
      <w:proofErr w:type="spellStart"/>
      <w:r>
        <w:t>berdasarkan</w:t>
      </w:r>
      <w:proofErr w:type="spellEnd"/>
      <w:r>
        <w:t xml:space="preserve"> </w:t>
      </w:r>
      <w:proofErr w:type="spellStart"/>
      <w:r>
        <w:t>daerah</w:t>
      </w:r>
      <w:bookmarkEnd w:id="1135"/>
      <w:proofErr w:type="spellEnd"/>
      <w:r>
        <w:t xml:space="preserve"> </w:t>
      </w:r>
      <w:del w:id="1166" w:author="ilham.nur@office.ui.ac.id [2]" w:date="2023-01-29T12:10:00Z">
        <w:r w:rsidRPr="009343D3" w:rsidDel="00937F96">
          <w:fldChar w:fldCharType="begin" w:fldLock="1"/>
        </w:r>
        <w:r w:rsidR="006D3180" w:rsidDel="00937F96">
          <w:delInstrText>ADDIN CSL_CITATION {"citationItems":[{"id":"ITEM-1","itemData":{"abstract":"In unprecedented times, organizations are delivering remarkable change. Amid a global pandemic and deep economic woes, they have found new ways of working and have improved project performance. Although many planned projects were put on hold, of those that did forge ahead, more met original goals and business intent, and more were completed within budget and on time, compared to last year’s Pulse of the Profession®. But not all organizations were able to pivot and thrive—it took a special kind of organization to maintain its momentum or even overachieve. What we’re seeing is a fundamental shift in how leading organizations and their teams plan and execute initiatives. We call them gymnastic enterprises: they are focused on outcomes rather than process, with a clear sense of how to balance structure and governance with the need to flex and pivot on demand. Gymnastic enterprises go beyond reacting or embracing change—they empower their people to make change happen. They enable their employees to master different ways of working, to become well-rounded professionals, and to elevate their power skills—from embracing collaborative leadership to forging an innovative mindset. Gymnastic enterprises also recognize the importance of enabling all these project skills through a values-based organizational culture that’s focused on customer value, digital solutions, and diversity, equity, and inclusion. The result? Higher levels of organizational agility, more standardized risk management practices, and less project scope creep, among other benefits, all contributing to better project performance. Resilient, flexible, and future-focused—these gymnastic enterprises are turning strategy into reality and carving out a true competitive advantage in The Project Economy","author":[{"dropping-particle":"","family":"PMI","given":"","non-dropping-particle":"","parse-names":false,"suffix":""}],"id":"ITEM-1","issued":{"date-parts":[["2021"]]},"number-of-pages":"1-23","title":"Pulse of Profession 2021: Beyond Agility","type":"report"},"uris":["http://www.mendeley.com/documents/?uuid=73ddbe1c-b36b-407e-82d8-4d3ed90d89b1"]}],"mendeley":{"formattedCitation":"(PMI, 2021b)","plainTextFormattedCitation":"(PMI, 2021b)","previouslyFormattedCitation":"(PMI, 2021b)"},"properties":{"noteIndex":0},"schema":"https://github.com/citation-style-language/schema/raw/master/csl-citation.json"}</w:delInstrText>
        </w:r>
        <w:r w:rsidRPr="009343D3" w:rsidDel="00937F96">
          <w:fldChar w:fldCharType="separate"/>
        </w:r>
        <w:r w:rsidRPr="009343D3" w:rsidDel="00937F96">
          <w:rPr>
            <w:noProof/>
          </w:rPr>
          <w:delText>(PMI, 2021b)</w:delText>
        </w:r>
        <w:r w:rsidRPr="009343D3" w:rsidDel="00937F96">
          <w:fldChar w:fldCharType="end"/>
        </w:r>
      </w:del>
    </w:p>
    <w:p w14:paraId="2896C5D8" w14:textId="2A620F63" w:rsidR="00937F96" w:rsidRPr="00937F96" w:rsidRDefault="00937F96" w:rsidP="003E51EB">
      <w:pPr>
        <w:jc w:val="center"/>
      </w:pPr>
      <w:proofErr w:type="spellStart"/>
      <w:ins w:id="1167" w:author="ilham.nur@office.ui.ac.id [2]" w:date="2023-01-29T12:10:00Z">
        <w:r>
          <w:t>Sumber</w:t>
        </w:r>
        <w:proofErr w:type="spellEnd"/>
        <w:r>
          <w:t xml:space="preserve">: </w:t>
        </w:r>
        <w:r w:rsidRPr="009343D3">
          <w:fldChar w:fldCharType="begin" w:fldLock="1"/>
        </w:r>
        <w:r>
          <w:instrText>ADDIN CSL_CITATION {"citationItems":[{"id":"ITEM-1","itemData":{"abstract":"In unprecedented times, organizations are delivering remarkable change. Amid a global pandemic and deep economic woes, they have found new ways of working and have improved project performance. Although many planned projects were put on hold, of those that did forge ahead, more met original goals and business intent, and more were completed within budget and on time, compared to last year’s Pulse of the Profession®. But not all organizations were able to pivot and thrive—it took a special kind of organization to maintain its momentum or even overachieve. What we’re seeing is a fundamental shift in how leading organizations and their teams plan and execute initiatives. We call them gymnastic enterprises: they are focused on outcomes rather than process, with a clear sense of how to balance structure and governance with the need to flex and pivot on demand. Gymnastic enterprises go beyond reacting or embracing change—they empower their people to make change happen. They enable their employees to master different ways of working, to become well-rounded professionals, and to elevate their power skills—from embracing collaborative leadership to forging an innovative mindset. Gymnastic enterprises also recognize the importance of enabling all these project skills through a values-based organizational culture that’s focused on customer value, digital solutions, and diversity, equity, and inclusion. The result? Higher levels of organizational agility, more standardized risk management practices, and less project scope creep, among other benefits, all contributing to better project performance. Resilient, flexible, and future-focused—these gymnastic enterprises are turning strategy into reality and carving out a true competitive advantage in The Project Economy","author":[{"dropping-particle":"","family":"PMI","given":"","non-dropping-particle":"","parse-names":false,"suffix":""}],"id":"ITEM-1","issued":{"date-parts":[["2021"]]},"number-of-pages":"1-23","title":"Pulse of Profession 2021: Beyond Agility","type":"report"},"uris":["http://www.mendeley.com/documents/?uuid=73ddbe1c-b36b-407e-82d8-4d3ed90d89b1"]}],"mendeley":{"formattedCitation":"(PMI, 2021b)","plainTextFormattedCitation":"(PMI, 2021b)","previouslyFormattedCitation":"(PMI, 2021b)"},"properties":{"noteIndex":0},"schema":"https://github.com/citation-style-language/schema/raw/master/csl-citation.json"}</w:instrText>
        </w:r>
        <w:r w:rsidRPr="009343D3">
          <w:fldChar w:fldCharType="separate"/>
        </w:r>
        <w:r w:rsidRPr="009343D3">
          <w:rPr>
            <w:noProof/>
          </w:rPr>
          <w:t>(PMI, 2021b)</w:t>
        </w:r>
        <w:r w:rsidRPr="009343D3">
          <w:fldChar w:fldCharType="end"/>
        </w:r>
      </w:ins>
    </w:p>
    <w:p w14:paraId="7DA55A7B" w14:textId="56A35FDE" w:rsidR="00574C85" w:rsidRDefault="00DF19F2" w:rsidP="007B1554">
      <w:pPr>
        <w:spacing w:line="360" w:lineRule="auto"/>
      </w:pPr>
      <w:proofErr w:type="spellStart"/>
      <w:r>
        <w:t>Dapat</w:t>
      </w:r>
      <w:proofErr w:type="spellEnd"/>
      <w:r>
        <w:t xml:space="preserve"> </w:t>
      </w:r>
      <w:proofErr w:type="spellStart"/>
      <w:r>
        <w:t>dilihat</w:t>
      </w:r>
      <w:proofErr w:type="spellEnd"/>
      <w:r>
        <w:t xml:space="preserve"> </w:t>
      </w:r>
      <w:proofErr w:type="spellStart"/>
      <w:r w:rsidR="005D099B">
        <w:t>secara</w:t>
      </w:r>
      <w:proofErr w:type="spellEnd"/>
      <w:r w:rsidR="005D099B">
        <w:t xml:space="preserve"> global</w:t>
      </w:r>
      <w:r w:rsidR="00AE1274">
        <w:t>,</w:t>
      </w:r>
      <w:r w:rsidR="005D099B">
        <w:t xml:space="preserve"> </w:t>
      </w:r>
      <w:proofErr w:type="spellStart"/>
      <w:r w:rsidR="005D099B">
        <w:t>proyek</w:t>
      </w:r>
      <w:proofErr w:type="spellEnd"/>
      <w:r w:rsidR="005D099B">
        <w:t xml:space="preserve"> yang </w:t>
      </w:r>
      <w:proofErr w:type="spellStart"/>
      <w:r w:rsidR="005D099B">
        <w:t>diselesaikan</w:t>
      </w:r>
      <w:proofErr w:type="spellEnd"/>
      <w:r w:rsidR="005D099B">
        <w:t xml:space="preserve"> </w:t>
      </w:r>
      <w:proofErr w:type="spellStart"/>
      <w:r w:rsidR="00EB3BBF">
        <w:t>tepat</w:t>
      </w:r>
      <w:proofErr w:type="spellEnd"/>
      <w:r w:rsidR="00EB3BBF">
        <w:t xml:space="preserve"> </w:t>
      </w:r>
      <w:proofErr w:type="spellStart"/>
      <w:r w:rsidR="00EB3BBF">
        <w:t>waktu</w:t>
      </w:r>
      <w:proofErr w:type="spellEnd"/>
      <w:r w:rsidR="00EB3BBF">
        <w:t xml:space="preserve"> di </w:t>
      </w:r>
      <w:proofErr w:type="spellStart"/>
      <w:r w:rsidR="00EB3BBF">
        <w:t>angka</w:t>
      </w:r>
      <w:proofErr w:type="spellEnd"/>
      <w:r w:rsidR="00EB3BBF">
        <w:t xml:space="preserve"> 55%. Hal </w:t>
      </w:r>
      <w:proofErr w:type="spellStart"/>
      <w:r w:rsidR="00EB3BBF">
        <w:t>ini</w:t>
      </w:r>
      <w:proofErr w:type="spellEnd"/>
      <w:r w:rsidR="00EB3BBF">
        <w:t xml:space="preserve"> </w:t>
      </w:r>
      <w:proofErr w:type="spellStart"/>
      <w:r w:rsidR="00EB3BBF">
        <w:t>menunjukan</w:t>
      </w:r>
      <w:proofErr w:type="spellEnd"/>
      <w:r w:rsidR="00EB3BBF">
        <w:t xml:space="preserve"> </w:t>
      </w:r>
      <w:proofErr w:type="spellStart"/>
      <w:r w:rsidR="00EB3BBF">
        <w:t>bahwa</w:t>
      </w:r>
      <w:proofErr w:type="spellEnd"/>
      <w:r w:rsidR="00EB3BBF">
        <w:t xml:space="preserve"> </w:t>
      </w:r>
      <w:proofErr w:type="spellStart"/>
      <w:r w:rsidR="00EB3BBF">
        <w:t>selama</w:t>
      </w:r>
      <w:proofErr w:type="spellEnd"/>
      <w:r w:rsidR="00EB3BBF">
        <w:t xml:space="preserve"> proses </w:t>
      </w:r>
      <w:proofErr w:type="spellStart"/>
      <w:r w:rsidR="00EB3BBF">
        <w:t>pekerjaan</w:t>
      </w:r>
      <w:proofErr w:type="spellEnd"/>
      <w:r w:rsidR="00EB3BBF">
        <w:t xml:space="preserve"> </w:t>
      </w:r>
      <w:proofErr w:type="spellStart"/>
      <w:r w:rsidR="00EB3BBF">
        <w:t>proyek</w:t>
      </w:r>
      <w:proofErr w:type="spellEnd"/>
      <w:r w:rsidR="00EB3BBF">
        <w:t xml:space="preserve"> </w:t>
      </w:r>
      <w:proofErr w:type="spellStart"/>
      <w:r w:rsidR="00D436B3">
        <w:t>terkendala</w:t>
      </w:r>
      <w:proofErr w:type="spellEnd"/>
      <w:r w:rsidR="00D436B3">
        <w:t xml:space="preserve"> </w:t>
      </w:r>
      <w:proofErr w:type="spellStart"/>
      <w:r w:rsidR="00D436B3">
        <w:t>sehinga</w:t>
      </w:r>
      <w:proofErr w:type="spellEnd"/>
      <w:r w:rsidR="00D436B3">
        <w:t xml:space="preserve"> </w:t>
      </w:r>
      <w:proofErr w:type="spellStart"/>
      <w:r w:rsidR="00D436B3">
        <w:t>menyebabkan</w:t>
      </w:r>
      <w:proofErr w:type="spellEnd"/>
      <w:r w:rsidR="00D436B3">
        <w:t xml:space="preserve"> </w:t>
      </w:r>
      <w:proofErr w:type="spellStart"/>
      <w:r w:rsidR="00D436B3">
        <w:t>adanya</w:t>
      </w:r>
      <w:proofErr w:type="spellEnd"/>
      <w:r w:rsidR="00D436B3">
        <w:t xml:space="preserve"> </w:t>
      </w:r>
      <w:proofErr w:type="spellStart"/>
      <w:r w:rsidR="00D436B3">
        <w:t>keterlambatan</w:t>
      </w:r>
      <w:proofErr w:type="spellEnd"/>
      <w:r w:rsidR="00D436B3">
        <w:t xml:space="preserve"> </w:t>
      </w:r>
      <w:proofErr w:type="spellStart"/>
      <w:r w:rsidR="00D436B3">
        <w:t>proyek</w:t>
      </w:r>
      <w:proofErr w:type="spellEnd"/>
      <w:r w:rsidR="00D436B3">
        <w:t>.</w:t>
      </w:r>
    </w:p>
    <w:p w14:paraId="585CA784" w14:textId="353ECAFA" w:rsidR="004045E2" w:rsidRDefault="008711C1" w:rsidP="00AE58C4">
      <w:pPr>
        <w:keepNext/>
        <w:spacing w:line="360" w:lineRule="auto"/>
      </w:pPr>
      <w:r>
        <w:rPr>
          <w:noProof/>
        </w:rPr>
        <w:lastRenderedPageBreak/>
        <mc:AlternateContent>
          <mc:Choice Requires="cx1">
            <w:drawing>
              <wp:inline distT="0" distB="0" distL="0" distR="0" wp14:anchorId="7A06214D" wp14:editId="7C18A636">
                <wp:extent cx="5400040" cy="5426075"/>
                <wp:effectExtent l="0" t="0" r="10160" b="3175"/>
                <wp:docPr id="16" name="Chart 16">
                  <a:extLst xmlns:a="http://schemas.openxmlformats.org/drawingml/2006/main">
                    <a:ext uri="{FF2B5EF4-FFF2-40B4-BE49-F238E27FC236}">
                      <a16:creationId xmlns:a16="http://schemas.microsoft.com/office/drawing/2014/main" id="{2E5AD713-83BA-3E91-855A-F42768788AA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4"/>
                  </a:graphicData>
                </a:graphic>
              </wp:inline>
            </w:drawing>
          </mc:Choice>
          <mc:Fallback>
            <w:drawing>
              <wp:inline distT="0" distB="0" distL="0" distR="0" wp14:anchorId="7A06214D" wp14:editId="7C18A636">
                <wp:extent cx="5400040" cy="5426075"/>
                <wp:effectExtent l="0" t="0" r="10160" b="3175"/>
                <wp:docPr id="16" name="Chart 16">
                  <a:extLst xmlns:a="http://schemas.openxmlformats.org/drawingml/2006/main">
                    <a:ext uri="{FF2B5EF4-FFF2-40B4-BE49-F238E27FC236}">
                      <a16:creationId xmlns:a16="http://schemas.microsoft.com/office/drawing/2014/main" id="{2E5AD713-83BA-3E91-855A-F42768788AA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Chart 16">
                          <a:extLst>
                            <a:ext uri="{FF2B5EF4-FFF2-40B4-BE49-F238E27FC236}">
                              <a16:creationId xmlns:a16="http://schemas.microsoft.com/office/drawing/2014/main" id="{2E5AD713-83BA-3E91-855A-F42768788AAC}"/>
                            </a:ext>
                          </a:extLst>
                        </pic:cNvPr>
                        <pic:cNvPicPr>
                          <a:picLocks noGrp="1" noRot="1" noChangeAspect="1" noMove="1" noResize="1" noEditPoints="1" noAdjustHandles="1" noChangeArrowheads="1" noChangeShapeType="1"/>
                        </pic:cNvPicPr>
                      </pic:nvPicPr>
                      <pic:blipFill>
                        <a:blip r:embed="rId25"/>
                        <a:stretch>
                          <a:fillRect/>
                        </a:stretch>
                      </pic:blipFill>
                      <pic:spPr>
                        <a:xfrm>
                          <a:off x="0" y="0"/>
                          <a:ext cx="5400040" cy="5426075"/>
                        </a:xfrm>
                        <a:prstGeom prst="rect">
                          <a:avLst/>
                        </a:prstGeom>
                      </pic:spPr>
                    </pic:pic>
                  </a:graphicData>
                </a:graphic>
              </wp:inline>
            </w:drawing>
          </mc:Fallback>
        </mc:AlternateContent>
      </w:r>
    </w:p>
    <w:p w14:paraId="1DCFC0E5" w14:textId="29236E8F" w:rsidR="008711C1" w:rsidRDefault="004045E2" w:rsidP="003F0C01">
      <w:pPr>
        <w:pStyle w:val="Caption"/>
        <w:rPr>
          <w:ins w:id="1168" w:author="ilham.nur@office.ui.ac.id [2]" w:date="2023-01-29T12:10:00Z"/>
        </w:rPr>
      </w:pPr>
      <w:bookmarkStart w:id="1169" w:name="_Ref117425644"/>
      <w:bookmarkStart w:id="1170" w:name="_Toc128944230"/>
      <w:r>
        <w:t xml:space="preserve">Gambar </w:t>
      </w:r>
      <w:ins w:id="1171" w:author="ilham.nur@office.ui.ac.id" w:date="2023-03-10T23:19:00Z">
        <w:r w:rsidR="0017462A">
          <w:fldChar w:fldCharType="begin"/>
        </w:r>
        <w:r w:rsidR="0017462A">
          <w:instrText xml:space="preserve"> STYLEREF 1 \s </w:instrText>
        </w:r>
      </w:ins>
      <w:r w:rsidR="0017462A">
        <w:fldChar w:fldCharType="separate"/>
      </w:r>
      <w:r w:rsidR="0017462A">
        <w:rPr>
          <w:noProof/>
        </w:rPr>
        <w:t>1</w:t>
      </w:r>
      <w:ins w:id="1172"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1173" w:author="ilham.nur@office.ui.ac.id" w:date="2023-03-10T23:19:00Z">
        <w:r w:rsidR="0017462A">
          <w:rPr>
            <w:noProof/>
          </w:rPr>
          <w:t>2</w:t>
        </w:r>
        <w:r w:rsidR="0017462A">
          <w:fldChar w:fldCharType="end"/>
        </w:r>
      </w:ins>
      <w:ins w:id="1174" w:author="Ilham Nur Pratama" w:date="2023-03-09T00:23:00Z">
        <w:del w:id="1175" w:author="ilham.nur@office.ui.ac.id" w:date="2023-03-10T23:19:00Z">
          <w:r w:rsidR="00C56C18" w:rsidDel="0017462A">
            <w:fldChar w:fldCharType="begin"/>
          </w:r>
          <w:r w:rsidR="00C56C18" w:rsidDel="0017462A">
            <w:delInstrText xml:space="preserve"> STYLEREF 1 \s </w:delInstrText>
          </w:r>
        </w:del>
      </w:ins>
      <w:del w:id="1176" w:author="ilham.nur@office.ui.ac.id" w:date="2023-03-10T23:19:00Z">
        <w:r w:rsidR="00C56C18" w:rsidDel="0017462A">
          <w:fldChar w:fldCharType="separate"/>
        </w:r>
        <w:r w:rsidR="00C56C18" w:rsidDel="0017462A">
          <w:rPr>
            <w:noProof/>
          </w:rPr>
          <w:delText>1</w:delText>
        </w:r>
      </w:del>
      <w:ins w:id="1177" w:author="Ilham Nur Pratama" w:date="2023-03-09T00:23:00Z">
        <w:del w:id="1178"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1179" w:author="ilham.nur@office.ui.ac.id" w:date="2023-03-10T23:19:00Z">
        <w:r w:rsidR="00C56C18" w:rsidDel="0017462A">
          <w:fldChar w:fldCharType="separate"/>
        </w:r>
      </w:del>
      <w:ins w:id="1180" w:author="Ilham Nur Pratama" w:date="2023-03-09T00:23:00Z">
        <w:del w:id="1181" w:author="ilham.nur@office.ui.ac.id" w:date="2023-03-10T23:19:00Z">
          <w:r w:rsidR="00C56C18" w:rsidDel="0017462A">
            <w:rPr>
              <w:noProof/>
            </w:rPr>
            <w:delText>2</w:delText>
          </w:r>
          <w:r w:rsidR="00C56C18" w:rsidDel="0017462A">
            <w:fldChar w:fldCharType="end"/>
          </w:r>
        </w:del>
      </w:ins>
      <w:ins w:id="1182" w:author="ilham.nur@office.ui.ac.id" w:date="2023-03-05T14:12:00Z">
        <w:del w:id="1183" w:author="Ilham Nur Pratama" w:date="2023-03-08T18:52:00Z">
          <w:r w:rsidR="00604724" w:rsidDel="0067134C">
            <w:fldChar w:fldCharType="begin"/>
          </w:r>
          <w:r w:rsidR="00604724" w:rsidDel="0067134C">
            <w:delInstrText xml:space="preserve"> STYLEREF 1 \s </w:delInstrText>
          </w:r>
        </w:del>
      </w:ins>
      <w:del w:id="1184" w:author="Ilham Nur Pratama" w:date="2023-03-08T18:52:00Z">
        <w:r w:rsidR="00604724" w:rsidDel="0067134C">
          <w:fldChar w:fldCharType="separate"/>
        </w:r>
        <w:r w:rsidR="00A262DF" w:rsidDel="0067134C">
          <w:rPr>
            <w:noProof/>
          </w:rPr>
          <w:delText>1</w:delText>
        </w:r>
      </w:del>
      <w:ins w:id="1185" w:author="ilham.nur@office.ui.ac.id" w:date="2023-03-05T14:12:00Z">
        <w:del w:id="1186"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1187" w:author="Ilham Nur Pratama" w:date="2023-03-08T18:52:00Z">
        <w:r w:rsidR="00604724" w:rsidDel="0067134C">
          <w:fldChar w:fldCharType="separate"/>
        </w:r>
      </w:del>
      <w:ins w:id="1188" w:author="ilham.nur@office.ui.ac.id" w:date="2023-03-05T21:23:00Z">
        <w:del w:id="1189" w:author="Ilham Nur Pratama" w:date="2023-03-08T18:52:00Z">
          <w:r w:rsidR="00A262DF" w:rsidDel="0067134C">
            <w:rPr>
              <w:noProof/>
            </w:rPr>
            <w:delText>2</w:delText>
          </w:r>
        </w:del>
      </w:ins>
      <w:ins w:id="1190" w:author="ilham.nur@office.ui.ac.id" w:date="2023-03-05T14:12:00Z">
        <w:del w:id="1191" w:author="Ilham Nur Pratama" w:date="2023-03-08T18:52:00Z">
          <w:r w:rsidR="00604724" w:rsidDel="0067134C">
            <w:fldChar w:fldCharType="end"/>
          </w:r>
        </w:del>
      </w:ins>
      <w:ins w:id="1192" w:author="ilham.nur@office.ui.ac.id [2]" w:date="2023-01-25T05:09:00Z">
        <w:del w:id="1193" w:author="ilham.nur@office.ui.ac.id" w:date="2023-02-02T22:33:00Z">
          <w:r w:rsidR="00F62D33" w:rsidDel="00A76FCF">
            <w:fldChar w:fldCharType="begin"/>
          </w:r>
          <w:r w:rsidR="00F62D33" w:rsidDel="00A76FCF">
            <w:delInstrText xml:space="preserve"> STYLEREF 1 \s </w:delInstrText>
          </w:r>
        </w:del>
      </w:ins>
      <w:del w:id="1194" w:author="ilham.nur@office.ui.ac.id" w:date="2023-02-02T22:33:00Z">
        <w:r w:rsidR="00F62D33" w:rsidDel="00A76FCF">
          <w:fldChar w:fldCharType="separate"/>
        </w:r>
        <w:r w:rsidR="00C64CA0" w:rsidDel="00A76FCF">
          <w:rPr>
            <w:noProof/>
          </w:rPr>
          <w:delText>1</w:delText>
        </w:r>
      </w:del>
      <w:ins w:id="1195" w:author="ilham.nur@office.ui.ac.id [2]" w:date="2023-01-25T05:09:00Z">
        <w:del w:id="1196"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197" w:author="ilham.nur@office.ui.ac.id" w:date="2023-02-02T22:33:00Z">
        <w:r w:rsidR="00000000">
          <w:fldChar w:fldCharType="separate"/>
        </w:r>
      </w:del>
      <w:ins w:id="1198" w:author="ilham.nur@office.ui.ac.id [2]" w:date="2023-01-25T05:09:00Z">
        <w:del w:id="1199" w:author="ilham.nur@office.ui.ac.id" w:date="2023-02-02T22:33:00Z">
          <w:r w:rsidR="00F62D33" w:rsidDel="00A76FCF">
            <w:fldChar w:fldCharType="end"/>
          </w:r>
        </w:del>
      </w:ins>
      <w:del w:id="1200"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1</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2</w:delText>
        </w:r>
        <w:r w:rsidR="0030521D" w:rsidDel="00E614FF">
          <w:fldChar w:fldCharType="end"/>
        </w:r>
      </w:del>
      <w:bookmarkEnd w:id="1169"/>
      <w:r>
        <w:t xml:space="preserve"> </w:t>
      </w:r>
      <w:proofErr w:type="spellStart"/>
      <w:r>
        <w:t>Kendala</w:t>
      </w:r>
      <w:proofErr w:type="spellEnd"/>
      <w:r>
        <w:t xml:space="preserve"> yang </w:t>
      </w:r>
      <w:proofErr w:type="spellStart"/>
      <w:r>
        <w:t>mengakibatkan</w:t>
      </w:r>
      <w:proofErr w:type="spellEnd"/>
      <w:r>
        <w:t xml:space="preserve"> </w:t>
      </w:r>
      <w:proofErr w:type="spellStart"/>
      <w:r>
        <w:t>keterlambatan</w:t>
      </w:r>
      <w:proofErr w:type="spellEnd"/>
      <w:r>
        <w:t xml:space="preserve"> </w:t>
      </w:r>
      <w:proofErr w:type="spellStart"/>
      <w:r>
        <w:t>proyek</w:t>
      </w:r>
      <w:proofErr w:type="spellEnd"/>
      <w:r>
        <w:t xml:space="preserve"> </w:t>
      </w:r>
      <w:proofErr w:type="spellStart"/>
      <w:r>
        <w:t>menurut</w:t>
      </w:r>
      <w:proofErr w:type="spellEnd"/>
      <w:r>
        <w:t xml:space="preserve"> Association Project Management</w:t>
      </w:r>
      <w:bookmarkEnd w:id="1170"/>
      <w:del w:id="1201" w:author="ilham.nur@office.ui.ac.id [2]" w:date="2023-01-29T12:10:00Z">
        <w:r w:rsidR="009627CD" w:rsidDel="00566EB5">
          <w:delText xml:space="preserve"> </w:delText>
        </w:r>
        <w:r w:rsidR="0066279A" w:rsidRPr="009627CD" w:rsidDel="00566EB5">
          <w:fldChar w:fldCharType="begin" w:fldLock="1"/>
        </w:r>
        <w:r w:rsidR="00043D25" w:rsidDel="00566EB5">
          <w:delInstrText>ADDIN CSL_CITATION {"citationItems":[{"id":"ITEM-1","itemData":{"abstract":"Analyzes the shift of companies toward project management training. Trend in project training; Effect of market demand and competition on the quality of training; Types of project management; Improvements in project management training; Knowledge areas of the training. INSETS: TOMORROW'S LEADERS;THE GLOBAL PULSE OF TRAINING.","author":[{"dropping-particle":"","family":"Pappas","given":"Lorna","non-dropping-particle":"","parse-names":false,"suffix":""}],"container-title":"Wellingtone","id":"ITEM-1","issued":{"date-parts":[["2021"]]},"number-of-pages":"1-22","publisher-place":"Berkshire","title":"The State of Project Management Training","type":"report"},"uris":["http://www.mendeley.com/documents/?uuid=6b30dbe0-8202-4d27-983e-af827257bed3"]}],"mendeley":{"formattedCitation":"(Pappas, 2021b)","plainTextFormattedCitation":"(Pappas, 2021b)","previouslyFormattedCitation":"(Pappas, 2021b)"},"properties":{"noteIndex":0},"schema":"https://github.com/citation-style-language/schema/raw/master/csl-citation.json"}</w:delInstrText>
        </w:r>
        <w:r w:rsidR="0066279A" w:rsidRPr="009627CD" w:rsidDel="00566EB5">
          <w:fldChar w:fldCharType="separate"/>
        </w:r>
        <w:r w:rsidR="0066279A" w:rsidRPr="009627CD" w:rsidDel="00566EB5">
          <w:rPr>
            <w:noProof/>
          </w:rPr>
          <w:delText>(Pappas, 2021b)</w:delText>
        </w:r>
        <w:r w:rsidR="0066279A" w:rsidRPr="009627CD" w:rsidDel="00566EB5">
          <w:fldChar w:fldCharType="end"/>
        </w:r>
      </w:del>
    </w:p>
    <w:p w14:paraId="6AEE71EC" w14:textId="161BF165" w:rsidR="00566EB5" w:rsidRPr="00566EB5" w:rsidRDefault="00566EB5" w:rsidP="003E51EB">
      <w:pPr>
        <w:jc w:val="center"/>
      </w:pPr>
      <w:proofErr w:type="spellStart"/>
      <w:ins w:id="1202" w:author="ilham.nur@office.ui.ac.id [2]" w:date="2023-01-29T12:10:00Z">
        <w:r>
          <w:t>Sumber</w:t>
        </w:r>
        <w:proofErr w:type="spellEnd"/>
        <w:r>
          <w:t xml:space="preserve">: </w:t>
        </w:r>
        <w:r w:rsidRPr="009627CD">
          <w:fldChar w:fldCharType="begin" w:fldLock="1"/>
        </w:r>
        <w:r>
          <w:instrText>ADDIN CSL_CITATION {"citationItems":[{"id":"ITEM-1","itemData":{"abstract":"Analyzes the shift of companies toward project management training. Trend in project training; Effect of market demand and competition on the quality of training; Types of project management; Improvements in project management training; Knowledge areas of the training. INSETS: TOMORROW'S LEADERS;THE GLOBAL PULSE OF TRAINING.","author":[{"dropping-particle":"","family":"Pappas","given":"Lorna","non-dropping-particle":"","parse-names":false,"suffix":""}],"container-title":"Wellingtone","id":"ITEM-1","issued":{"date-parts":[["2021"]]},"number-of-pages":"1-22","publisher-place":"Berkshire","title":"The State of Project Management Training","type":"report"},"uris":["http://www.mendeley.com/documents/?uuid=6b30dbe0-8202-4d27-983e-af827257bed3"]}],"mendeley":{"formattedCitation":"(Pappas, 2021b)","plainTextFormattedCitation":"(Pappas, 2021b)","previouslyFormattedCitation":"(Pappas, 2021b)"},"properties":{"noteIndex":0},"schema":"https://github.com/citation-style-language/schema/raw/master/csl-citation.json"}</w:instrText>
        </w:r>
        <w:r w:rsidRPr="009627CD">
          <w:fldChar w:fldCharType="separate"/>
        </w:r>
        <w:r w:rsidRPr="009627CD">
          <w:rPr>
            <w:noProof/>
          </w:rPr>
          <w:t>(Pappas, 2021b)</w:t>
        </w:r>
        <w:r w:rsidRPr="009627CD">
          <w:fldChar w:fldCharType="end"/>
        </w:r>
      </w:ins>
    </w:p>
    <w:p w14:paraId="00D30C25" w14:textId="5F321C88" w:rsidR="00DF19F2" w:rsidRDefault="004045E2" w:rsidP="007B1554">
      <w:pPr>
        <w:spacing w:line="360" w:lineRule="auto"/>
      </w:pPr>
      <w:r>
        <w:t>Pada</w:t>
      </w:r>
      <w:r w:rsidR="00B84B4D">
        <w:t xml:space="preserve"> </w:t>
      </w:r>
      <w:r w:rsidR="00B84B4D">
        <w:fldChar w:fldCharType="begin"/>
      </w:r>
      <w:r w:rsidR="00B84B4D">
        <w:instrText xml:space="preserve"> REF _Ref117425644 \h </w:instrText>
      </w:r>
      <w:r w:rsidR="00B84B4D">
        <w:fldChar w:fldCharType="separate"/>
      </w:r>
      <w:r w:rsidR="00A262DF">
        <w:t xml:space="preserve">Gambar </w:t>
      </w:r>
      <w:r w:rsidR="00A262DF">
        <w:rPr>
          <w:noProof/>
        </w:rPr>
        <w:t>1</w:t>
      </w:r>
      <w:r w:rsidR="00A262DF">
        <w:t>.</w:t>
      </w:r>
      <w:r w:rsidR="00A262DF">
        <w:rPr>
          <w:noProof/>
        </w:rPr>
        <w:t>2</w:t>
      </w:r>
      <w:r w:rsidR="00B84B4D">
        <w:fldChar w:fldCharType="end"/>
      </w:r>
      <w:r w:rsidR="00B84B4D">
        <w:t xml:space="preserve"> </w:t>
      </w:r>
      <w:proofErr w:type="spellStart"/>
      <w:r w:rsidR="00B84B4D">
        <w:t>adalah</w:t>
      </w:r>
      <w:proofErr w:type="spellEnd"/>
      <w:r w:rsidR="0066279A">
        <w:t xml:space="preserve"> diagram </w:t>
      </w:r>
      <w:proofErr w:type="spellStart"/>
      <w:r w:rsidR="0066279A">
        <w:t>paretto</w:t>
      </w:r>
      <w:proofErr w:type="spellEnd"/>
      <w:r w:rsidR="0066279A">
        <w:t xml:space="preserve"> </w:t>
      </w:r>
      <w:proofErr w:type="spellStart"/>
      <w:r w:rsidR="0066279A">
        <w:t>dari</w:t>
      </w:r>
      <w:proofErr w:type="spellEnd"/>
      <w:r w:rsidR="0066279A">
        <w:t xml:space="preserve"> data </w:t>
      </w:r>
      <w:r w:rsidR="004533B7">
        <w:rPr>
          <w:i/>
          <w:iCs/>
        </w:rPr>
        <w:t xml:space="preserve">Association of Project Management </w:t>
      </w:r>
      <w:r w:rsidR="004533B7">
        <w:t xml:space="preserve">(APM) yang </w:t>
      </w:r>
      <w:proofErr w:type="spellStart"/>
      <w:r w:rsidR="00B84B4D">
        <w:t>menunjukkan</w:t>
      </w:r>
      <w:proofErr w:type="spellEnd"/>
      <w:r w:rsidR="00B84B4D">
        <w:t xml:space="preserve"> </w:t>
      </w:r>
      <w:proofErr w:type="spellStart"/>
      <w:r w:rsidR="00B84B4D">
        <w:t>h</w:t>
      </w:r>
      <w:r w:rsidR="00D436B3">
        <w:t>al</w:t>
      </w:r>
      <w:proofErr w:type="spellEnd"/>
      <w:r w:rsidR="00D436B3">
        <w:t xml:space="preserve"> yang </w:t>
      </w:r>
      <w:proofErr w:type="spellStart"/>
      <w:r w:rsidR="00D436B3">
        <w:t>mengakibatkan</w:t>
      </w:r>
      <w:proofErr w:type="spellEnd"/>
      <w:r w:rsidR="00D436B3">
        <w:t xml:space="preserve"> </w:t>
      </w:r>
      <w:proofErr w:type="spellStart"/>
      <w:r w:rsidR="00D436B3">
        <w:t>adanya</w:t>
      </w:r>
      <w:proofErr w:type="spellEnd"/>
      <w:r w:rsidR="00D436B3">
        <w:t xml:space="preserve"> </w:t>
      </w:r>
      <w:proofErr w:type="spellStart"/>
      <w:r w:rsidR="00D436B3">
        <w:t>keterlambatan</w:t>
      </w:r>
      <w:proofErr w:type="spellEnd"/>
      <w:r w:rsidR="00D436B3">
        <w:t xml:space="preserve"> </w:t>
      </w:r>
      <w:proofErr w:type="spellStart"/>
      <w:r w:rsidR="00D436B3">
        <w:t>proyek</w:t>
      </w:r>
      <w:proofErr w:type="spellEnd"/>
      <w:r w:rsidR="00D436B3">
        <w:t xml:space="preserve"> </w:t>
      </w:r>
      <w:r w:rsidR="004533B7">
        <w:t xml:space="preserve">di </w:t>
      </w:r>
      <w:proofErr w:type="spellStart"/>
      <w:r w:rsidR="004533B7">
        <w:t>seluruh</w:t>
      </w:r>
      <w:proofErr w:type="spellEnd"/>
      <w:r w:rsidR="004533B7">
        <w:t xml:space="preserve"> dunia</w:t>
      </w:r>
      <w:r w:rsidR="0066279A">
        <w:t>.</w:t>
      </w:r>
      <w:r w:rsidR="004533B7">
        <w:t xml:space="preserve"> </w:t>
      </w:r>
      <w:proofErr w:type="spellStart"/>
      <w:r w:rsidR="00B65937">
        <w:t>manajer</w:t>
      </w:r>
      <w:proofErr w:type="spellEnd"/>
      <w:r w:rsidR="00B65937">
        <w:t xml:space="preserve"> </w:t>
      </w:r>
      <w:proofErr w:type="spellStart"/>
      <w:r w:rsidR="00B65937">
        <w:t>proyek</w:t>
      </w:r>
      <w:proofErr w:type="spellEnd"/>
      <w:r w:rsidR="00B65937">
        <w:t xml:space="preserve"> yang </w:t>
      </w:r>
      <w:proofErr w:type="spellStart"/>
      <w:r w:rsidR="00B65937">
        <w:t>kurang</w:t>
      </w:r>
      <w:proofErr w:type="spellEnd"/>
      <w:r w:rsidR="00B65937">
        <w:t xml:space="preserve"> </w:t>
      </w:r>
      <w:proofErr w:type="spellStart"/>
      <w:r w:rsidR="00B65937">
        <w:t>kompeten</w:t>
      </w:r>
      <w:proofErr w:type="spellEnd"/>
      <w:r w:rsidR="00B65937">
        <w:t xml:space="preserve">, </w:t>
      </w:r>
      <w:proofErr w:type="spellStart"/>
      <w:r w:rsidR="00B65937">
        <w:t>organisasi</w:t>
      </w:r>
      <w:proofErr w:type="spellEnd"/>
      <w:r w:rsidR="00B65937">
        <w:t xml:space="preserve"> </w:t>
      </w:r>
      <w:proofErr w:type="spellStart"/>
      <w:r w:rsidR="00B65937">
        <w:t>menjalankan</w:t>
      </w:r>
      <w:proofErr w:type="spellEnd"/>
      <w:r w:rsidR="00B65937">
        <w:t xml:space="preserve"> </w:t>
      </w:r>
      <w:proofErr w:type="spellStart"/>
      <w:r w:rsidR="00B65937">
        <w:t>lebih</w:t>
      </w:r>
      <w:proofErr w:type="spellEnd"/>
      <w:r w:rsidR="00B65937">
        <w:t xml:space="preserve"> </w:t>
      </w:r>
      <w:proofErr w:type="spellStart"/>
      <w:r w:rsidR="00B65937">
        <w:t>dari</w:t>
      </w:r>
      <w:proofErr w:type="spellEnd"/>
      <w:r w:rsidR="00B65937">
        <w:t xml:space="preserve"> </w:t>
      </w:r>
      <w:proofErr w:type="spellStart"/>
      <w:r w:rsidR="00B65937">
        <w:t>satu</w:t>
      </w:r>
      <w:proofErr w:type="spellEnd"/>
      <w:r w:rsidR="00B65937">
        <w:t xml:space="preserve"> </w:t>
      </w:r>
      <w:proofErr w:type="spellStart"/>
      <w:r w:rsidR="00B65937">
        <w:t>proyek</w:t>
      </w:r>
      <w:proofErr w:type="spellEnd"/>
      <w:r w:rsidR="00B65937">
        <w:t xml:space="preserve"> </w:t>
      </w:r>
      <w:proofErr w:type="spellStart"/>
      <w:r w:rsidR="00B65937">
        <w:t>serta</w:t>
      </w:r>
      <w:proofErr w:type="spellEnd"/>
      <w:r w:rsidR="00B65937">
        <w:t xml:space="preserve"> </w:t>
      </w:r>
      <w:proofErr w:type="spellStart"/>
      <w:r w:rsidR="00B65937">
        <w:t>kekurangan</w:t>
      </w:r>
      <w:proofErr w:type="spellEnd"/>
      <w:r w:rsidR="00B65937">
        <w:t xml:space="preserve"> </w:t>
      </w:r>
      <w:proofErr w:type="spellStart"/>
      <w:r w:rsidR="00B65937">
        <w:t>biaya</w:t>
      </w:r>
      <w:proofErr w:type="spellEnd"/>
      <w:r w:rsidR="00B65937">
        <w:t xml:space="preserve"> </w:t>
      </w:r>
      <w:proofErr w:type="spellStart"/>
      <w:r w:rsidR="00B65937">
        <w:t>proyek</w:t>
      </w:r>
      <w:proofErr w:type="spellEnd"/>
      <w:r w:rsidR="00B65937">
        <w:t xml:space="preserve"> </w:t>
      </w:r>
      <w:proofErr w:type="spellStart"/>
      <w:r w:rsidR="00B65937">
        <w:t>merupakan</w:t>
      </w:r>
      <w:proofErr w:type="spellEnd"/>
      <w:r w:rsidR="00B65937">
        <w:t xml:space="preserve"> </w:t>
      </w:r>
      <w:proofErr w:type="spellStart"/>
      <w:r w:rsidR="00B33280">
        <w:t>penyebab</w:t>
      </w:r>
      <w:proofErr w:type="spellEnd"/>
      <w:r w:rsidR="00B33280">
        <w:t xml:space="preserve"> yang </w:t>
      </w:r>
      <w:proofErr w:type="spellStart"/>
      <w:r w:rsidR="00B33280">
        <w:t>berkontribusi</w:t>
      </w:r>
      <w:proofErr w:type="spellEnd"/>
      <w:r w:rsidR="00B33280">
        <w:t xml:space="preserve"> </w:t>
      </w:r>
      <w:proofErr w:type="spellStart"/>
      <w:r w:rsidR="00B33280">
        <w:t>secara</w:t>
      </w:r>
      <w:proofErr w:type="spellEnd"/>
      <w:r w:rsidR="00B33280">
        <w:t xml:space="preserve"> </w:t>
      </w:r>
      <w:proofErr w:type="spellStart"/>
      <w:r w:rsidR="00B33280">
        <w:t>besar</w:t>
      </w:r>
      <w:proofErr w:type="spellEnd"/>
      <w:r w:rsidR="00B33280">
        <w:t xml:space="preserve"> </w:t>
      </w:r>
      <w:proofErr w:type="spellStart"/>
      <w:r w:rsidR="00B33280">
        <w:t>dalam</w:t>
      </w:r>
      <w:proofErr w:type="spellEnd"/>
      <w:r w:rsidR="00B33280">
        <w:t xml:space="preserve"> </w:t>
      </w:r>
      <w:proofErr w:type="spellStart"/>
      <w:r w:rsidR="00B33280">
        <w:t>keterlambatan</w:t>
      </w:r>
      <w:proofErr w:type="spellEnd"/>
      <w:r w:rsidR="00B33280">
        <w:t xml:space="preserve"> </w:t>
      </w:r>
      <w:proofErr w:type="spellStart"/>
      <w:r w:rsidR="00B33280">
        <w:t>proyek</w:t>
      </w:r>
      <w:proofErr w:type="spellEnd"/>
      <w:r w:rsidR="00B33280">
        <w:t xml:space="preserve"> di </w:t>
      </w:r>
      <w:proofErr w:type="spellStart"/>
      <w:r w:rsidR="00B33280">
        <w:t>seluruh</w:t>
      </w:r>
      <w:proofErr w:type="spellEnd"/>
      <w:r w:rsidR="00B33280">
        <w:t xml:space="preserve"> dunia </w:t>
      </w:r>
      <w:r w:rsidR="00C4357D">
        <w:fldChar w:fldCharType="begin" w:fldLock="1"/>
      </w:r>
      <w:r w:rsidR="00582FC1">
        <w:instrText>ADDIN CSL_CITATION {"citationItems":[{"id":"ITEM-1","itemData":{"abstract":"Analyzes the shift of companies toward project management training. Trend in project training; Effect of market demand and competition on the quality of training; Types of project management; Improvements in project management training; Knowledge areas of the training. INSETS: TOMORROW'S LEADERS;THE GLOBAL PULSE OF TRAINING.","author":[{"dropping-particle":"","family":"Pappas","given":"Lorna","non-dropping-particle":"","parse-names":false,"suffix":""}],"container-title":"Wellingtone","id":"ITEM-1","issued":{"date-parts":[["2021"]]},"number-of-pages":"1-22","publisher-place":"Berkshire","title":"The State of Project Management Training","type":"report"},"uris":["http://www.mendeley.com/documents/?uuid=6b30dbe0-8202-4d27-983e-af827257bed3"]}],"mendeley":{"formattedCitation":"(Pappas, 2021b)","plainTextFormattedCitation":"(Pappas, 2021b)","previouslyFormattedCitation":"(Pappas, 2021b)"},"properties":{"noteIndex":0},"schema":"https://github.com/citation-style-language/schema/raw/master/csl-citation.json"}</w:instrText>
      </w:r>
      <w:r w:rsidR="00C4357D">
        <w:fldChar w:fldCharType="separate"/>
      </w:r>
      <w:r w:rsidR="00C4357D" w:rsidRPr="00C4357D">
        <w:rPr>
          <w:noProof/>
        </w:rPr>
        <w:t>(Pappas, 2021b)</w:t>
      </w:r>
      <w:r w:rsidR="00C4357D">
        <w:fldChar w:fldCharType="end"/>
      </w:r>
      <w:r w:rsidR="00C4357D">
        <w:t>.</w:t>
      </w:r>
      <w:r w:rsidR="00B33280">
        <w:t xml:space="preserve"> </w:t>
      </w:r>
      <w:proofErr w:type="spellStart"/>
      <w:r w:rsidR="00B1381D">
        <w:t>Sedangkan</w:t>
      </w:r>
      <w:proofErr w:type="spellEnd"/>
      <w:r w:rsidR="00B1381D">
        <w:t xml:space="preserve"> </w:t>
      </w:r>
      <w:proofErr w:type="spellStart"/>
      <w:r w:rsidR="00EF7DEE">
        <w:t>kendala</w:t>
      </w:r>
      <w:proofErr w:type="spellEnd"/>
      <w:r w:rsidR="00EF7DEE">
        <w:t xml:space="preserve"> lain </w:t>
      </w:r>
      <w:proofErr w:type="spellStart"/>
      <w:r w:rsidR="00EF7DEE">
        <w:t>seperti</w:t>
      </w:r>
      <w:proofErr w:type="spellEnd"/>
      <w:r w:rsidR="00EF7DEE">
        <w:t xml:space="preserve"> </w:t>
      </w:r>
      <w:proofErr w:type="spellStart"/>
      <w:r w:rsidR="00EF7DEE">
        <w:t>perangkat</w:t>
      </w:r>
      <w:proofErr w:type="spellEnd"/>
      <w:r w:rsidR="00EF7DEE">
        <w:t xml:space="preserve"> </w:t>
      </w:r>
      <w:proofErr w:type="spellStart"/>
      <w:r w:rsidR="00EF7DEE">
        <w:t>lunak</w:t>
      </w:r>
      <w:proofErr w:type="spellEnd"/>
      <w:r w:rsidR="00EF7DEE">
        <w:t xml:space="preserve"> tidak </w:t>
      </w:r>
      <w:proofErr w:type="spellStart"/>
      <w:r w:rsidR="00EF7DEE">
        <w:t>mendukung</w:t>
      </w:r>
      <w:proofErr w:type="spellEnd"/>
      <w:r w:rsidR="00EF7DEE">
        <w:t xml:space="preserve">, </w:t>
      </w:r>
      <w:proofErr w:type="spellStart"/>
      <w:r w:rsidR="00EF7DEE">
        <w:t>manajemen</w:t>
      </w:r>
      <w:proofErr w:type="spellEnd"/>
      <w:r w:rsidR="00EF7DEE">
        <w:t xml:space="preserve"> </w:t>
      </w:r>
      <w:proofErr w:type="spellStart"/>
      <w:r w:rsidR="00EF7DEE">
        <w:t>sumber</w:t>
      </w:r>
      <w:proofErr w:type="spellEnd"/>
      <w:r w:rsidR="00EF7DEE">
        <w:t xml:space="preserve"> </w:t>
      </w:r>
      <w:proofErr w:type="spellStart"/>
      <w:r w:rsidR="00EF7DEE">
        <w:t>daya</w:t>
      </w:r>
      <w:proofErr w:type="spellEnd"/>
      <w:r w:rsidR="00EF7DEE">
        <w:t xml:space="preserve"> yang </w:t>
      </w:r>
      <w:proofErr w:type="spellStart"/>
      <w:r w:rsidR="00EF7DEE">
        <w:t>kurang</w:t>
      </w:r>
      <w:proofErr w:type="spellEnd"/>
      <w:r w:rsidR="00EF7DEE">
        <w:t xml:space="preserve">, </w:t>
      </w:r>
      <w:proofErr w:type="spellStart"/>
      <w:r w:rsidR="00EF7DEE">
        <w:t>kurangnya</w:t>
      </w:r>
      <w:proofErr w:type="spellEnd"/>
      <w:r w:rsidR="00EF7DEE">
        <w:t xml:space="preserve"> implementasi </w:t>
      </w:r>
      <w:proofErr w:type="spellStart"/>
      <w:r w:rsidR="00EF7DEE">
        <w:t>kebijakan</w:t>
      </w:r>
      <w:proofErr w:type="spellEnd"/>
      <w:r w:rsidR="00EF7DEE">
        <w:t xml:space="preserve">, </w:t>
      </w:r>
      <w:proofErr w:type="spellStart"/>
      <w:r w:rsidR="00EF7DEE">
        <w:t>kurangnya</w:t>
      </w:r>
      <w:proofErr w:type="spellEnd"/>
      <w:r w:rsidR="00EF7DEE">
        <w:t xml:space="preserve"> </w:t>
      </w:r>
      <w:proofErr w:type="spellStart"/>
      <w:r w:rsidR="00EF7DEE">
        <w:t>manajemen</w:t>
      </w:r>
      <w:proofErr w:type="spellEnd"/>
      <w:r w:rsidR="00EF7DEE">
        <w:t xml:space="preserve"> </w:t>
      </w:r>
      <w:proofErr w:type="spellStart"/>
      <w:r w:rsidR="00EF7DEE">
        <w:t>risiko</w:t>
      </w:r>
      <w:proofErr w:type="spellEnd"/>
      <w:r w:rsidR="00EF7DEE">
        <w:t xml:space="preserve"> dan </w:t>
      </w:r>
      <w:proofErr w:type="spellStart"/>
      <w:r w:rsidR="00EF7DEE">
        <w:t>lingkup</w:t>
      </w:r>
      <w:proofErr w:type="spellEnd"/>
      <w:r w:rsidR="00EF7DEE">
        <w:t xml:space="preserve"> </w:t>
      </w:r>
      <w:proofErr w:type="spellStart"/>
      <w:r w:rsidR="00EF7DEE">
        <w:lastRenderedPageBreak/>
        <w:t>proyek</w:t>
      </w:r>
      <w:proofErr w:type="spellEnd"/>
      <w:r w:rsidR="00EF7DEE">
        <w:t xml:space="preserve"> yang </w:t>
      </w:r>
      <w:proofErr w:type="spellStart"/>
      <w:r w:rsidR="00EF7DEE">
        <w:t>berubah-ubah</w:t>
      </w:r>
      <w:proofErr w:type="spellEnd"/>
      <w:r w:rsidR="00EF7DEE">
        <w:t xml:space="preserve"> </w:t>
      </w:r>
      <w:proofErr w:type="spellStart"/>
      <w:r w:rsidR="00EF7DEE">
        <w:t>merupakan</w:t>
      </w:r>
      <w:proofErr w:type="spellEnd"/>
      <w:r w:rsidR="00EF7DEE">
        <w:t xml:space="preserve"> </w:t>
      </w:r>
      <w:proofErr w:type="spellStart"/>
      <w:r w:rsidR="00EF7DEE">
        <w:t>penyebab</w:t>
      </w:r>
      <w:proofErr w:type="spellEnd"/>
      <w:r w:rsidR="00EF7DEE">
        <w:t xml:space="preserve"> </w:t>
      </w:r>
      <w:r w:rsidR="00043D25">
        <w:t xml:space="preserve">lain yang </w:t>
      </w:r>
      <w:proofErr w:type="spellStart"/>
      <w:r w:rsidR="00043D25">
        <w:t>berkontribusi</w:t>
      </w:r>
      <w:proofErr w:type="spellEnd"/>
      <w:r w:rsidR="00043D25">
        <w:t xml:space="preserve"> </w:t>
      </w:r>
      <w:proofErr w:type="spellStart"/>
      <w:r w:rsidR="00043D25">
        <w:t>dalam</w:t>
      </w:r>
      <w:proofErr w:type="spellEnd"/>
      <w:r w:rsidR="00043D25">
        <w:t xml:space="preserve"> </w:t>
      </w:r>
      <w:proofErr w:type="spellStart"/>
      <w:r w:rsidR="00043D25">
        <w:t>keterlambatan</w:t>
      </w:r>
      <w:proofErr w:type="spellEnd"/>
      <w:r w:rsidR="00043D25">
        <w:t xml:space="preserve"> </w:t>
      </w:r>
      <w:proofErr w:type="spellStart"/>
      <w:r w:rsidR="00043D25">
        <w:t>proyek</w:t>
      </w:r>
      <w:proofErr w:type="spellEnd"/>
      <w:r w:rsidR="00043D25">
        <w:t xml:space="preserve"> </w:t>
      </w:r>
      <w:r w:rsidR="00043D25">
        <w:fldChar w:fldCharType="begin" w:fldLock="1"/>
      </w:r>
      <w:r w:rsidR="009F400B">
        <w:instrText>ADDIN CSL_CITATION {"citationItems":[{"id":"ITEM-1","itemData":{"abstract":"Analyzes the shift of companies toward project management training. Trend in project training; Effect of market demand and competition on the quality of training; Types of project management; Improvements in project management training; Knowledge areas of the training. INSETS: TOMORROW'S LEADERS;THE GLOBAL PULSE OF TRAINING.","author":[{"dropping-particle":"","family":"Pappas","given":"Lorna","non-dropping-particle":"","parse-names":false,"suffix":""}],"container-title":"Wellingtone","id":"ITEM-1","issued":{"date-parts":[["2021"]]},"number-of-pages":"1-22","publisher-place":"Berkshire","title":"The State of Project Management Training","type":"report"},"uris":["http://www.mendeley.com/documents/?uuid=6b30dbe0-8202-4d27-983e-af827257bed3"]}],"mendeley":{"formattedCitation":"(Pappas, 2021b)","plainTextFormattedCitation":"(Pappas, 2021b)","previouslyFormattedCitation":"(Pappas, 2021b)"},"properties":{"noteIndex":0},"schema":"https://github.com/citation-style-language/schema/raw/master/csl-citation.json"}</w:instrText>
      </w:r>
      <w:r w:rsidR="00043D25">
        <w:fldChar w:fldCharType="separate"/>
      </w:r>
      <w:r w:rsidR="00043D25" w:rsidRPr="00043D25">
        <w:rPr>
          <w:noProof/>
        </w:rPr>
        <w:t>(Pappas, 2021b)</w:t>
      </w:r>
      <w:r w:rsidR="00043D25">
        <w:fldChar w:fldCharType="end"/>
      </w:r>
      <w:r w:rsidR="00043D25">
        <w:t>.</w:t>
      </w:r>
    </w:p>
    <w:p w14:paraId="204535B4" w14:textId="3B43ACE8" w:rsidR="006E5CA3" w:rsidRDefault="009F4790" w:rsidP="007B1554">
      <w:pPr>
        <w:spacing w:line="360" w:lineRule="auto"/>
      </w:pPr>
      <w:proofErr w:type="spellStart"/>
      <w:r>
        <w:t>P</w:t>
      </w:r>
      <w:r w:rsidR="007B1554">
        <w:t>royek</w:t>
      </w:r>
      <w:proofErr w:type="spellEnd"/>
      <w:r w:rsidR="007B1554">
        <w:t xml:space="preserve"> </w:t>
      </w:r>
      <w:proofErr w:type="spellStart"/>
      <w:r w:rsidR="007B1554">
        <w:t>pengembangan</w:t>
      </w:r>
      <w:proofErr w:type="spellEnd"/>
      <w:r w:rsidR="007B1554">
        <w:t xml:space="preserve"> </w:t>
      </w:r>
      <w:r w:rsidR="00B1381D">
        <w:t xml:space="preserve">pada </w:t>
      </w:r>
      <w:proofErr w:type="spellStart"/>
      <w:r w:rsidR="00B1381D">
        <w:t>industri</w:t>
      </w:r>
      <w:proofErr w:type="spellEnd"/>
      <w:r w:rsidR="00B1381D">
        <w:t xml:space="preserve"> </w:t>
      </w:r>
      <w:proofErr w:type="spellStart"/>
      <w:r w:rsidR="007B1554">
        <w:t>teknologi</w:t>
      </w:r>
      <w:proofErr w:type="spellEnd"/>
      <w:r w:rsidR="007B1554">
        <w:t xml:space="preserve"> </w:t>
      </w:r>
      <w:proofErr w:type="spellStart"/>
      <w:r w:rsidR="007B1554">
        <w:t>informasi</w:t>
      </w:r>
      <w:proofErr w:type="spellEnd"/>
      <w:r w:rsidR="007B1554">
        <w:t xml:space="preserve"> </w:t>
      </w:r>
      <w:proofErr w:type="spellStart"/>
      <w:r w:rsidR="00043D25">
        <w:t>memiliki</w:t>
      </w:r>
      <w:proofErr w:type="spellEnd"/>
      <w:r w:rsidR="00043D25">
        <w:t xml:space="preserve"> </w:t>
      </w:r>
      <w:proofErr w:type="spellStart"/>
      <w:r w:rsidR="00043D25">
        <w:t>karakteristik</w:t>
      </w:r>
      <w:proofErr w:type="spellEnd"/>
      <w:r w:rsidR="00043D25">
        <w:t xml:space="preserve"> </w:t>
      </w:r>
      <w:proofErr w:type="spellStart"/>
      <w:r w:rsidR="00811CB8">
        <w:t>beberapa</w:t>
      </w:r>
      <w:proofErr w:type="spellEnd"/>
      <w:r w:rsidR="00811CB8">
        <w:t xml:space="preserve"> </w:t>
      </w:r>
      <w:proofErr w:type="spellStart"/>
      <w:r w:rsidR="00811CB8">
        <w:t>karakteristik</w:t>
      </w:r>
      <w:proofErr w:type="spellEnd"/>
      <w:r w:rsidR="00811CB8">
        <w:t xml:space="preserve"> </w:t>
      </w:r>
      <w:proofErr w:type="spellStart"/>
      <w:r w:rsidR="00811CB8">
        <w:t>yaitu</w:t>
      </w:r>
      <w:proofErr w:type="spellEnd"/>
      <w:r w:rsidR="00811CB8">
        <w:t xml:space="preserve"> </w:t>
      </w:r>
      <w:proofErr w:type="spellStart"/>
      <w:r w:rsidR="00811CB8">
        <w:t>banyak</w:t>
      </w:r>
      <w:proofErr w:type="spellEnd"/>
      <w:r w:rsidR="00811CB8">
        <w:t xml:space="preserve"> dan </w:t>
      </w:r>
      <w:proofErr w:type="spellStart"/>
      <w:r w:rsidR="00811CB8">
        <w:t>memlilki</w:t>
      </w:r>
      <w:proofErr w:type="spellEnd"/>
      <w:r w:rsidR="00811CB8">
        <w:t xml:space="preserve"> </w:t>
      </w:r>
      <w:proofErr w:type="spellStart"/>
      <w:r w:rsidR="00811CB8">
        <w:t>lingkup</w:t>
      </w:r>
      <w:proofErr w:type="spellEnd"/>
      <w:r w:rsidR="00811CB8">
        <w:t xml:space="preserve"> yang </w:t>
      </w:r>
      <w:proofErr w:type="spellStart"/>
      <w:r w:rsidR="00811CB8">
        <w:t>berubah-ubah</w:t>
      </w:r>
      <w:proofErr w:type="spellEnd"/>
      <w:r w:rsidR="00811CB8">
        <w:t xml:space="preserve">, </w:t>
      </w:r>
      <w:proofErr w:type="spellStart"/>
      <w:r w:rsidR="00811CB8">
        <w:t>serta</w:t>
      </w:r>
      <w:proofErr w:type="spellEnd"/>
      <w:r w:rsidR="00811CB8">
        <w:t xml:space="preserve"> </w:t>
      </w:r>
      <w:proofErr w:type="spellStart"/>
      <w:r w:rsidR="00811CB8">
        <w:t>bergantung</w:t>
      </w:r>
      <w:proofErr w:type="spellEnd"/>
      <w:r w:rsidR="00811CB8">
        <w:t xml:space="preserve"> </w:t>
      </w:r>
      <w:proofErr w:type="spellStart"/>
      <w:r w:rsidR="00EB0712">
        <w:t>kepada</w:t>
      </w:r>
      <w:proofErr w:type="spellEnd"/>
      <w:r w:rsidR="00EB0712">
        <w:t xml:space="preserve"> </w:t>
      </w:r>
      <w:proofErr w:type="spellStart"/>
      <w:r w:rsidR="00EB0712">
        <w:t>sumber</w:t>
      </w:r>
      <w:proofErr w:type="spellEnd"/>
      <w:r w:rsidR="00EB0712">
        <w:t xml:space="preserve"> </w:t>
      </w:r>
      <w:proofErr w:type="spellStart"/>
      <w:r w:rsidR="00EB0712">
        <w:t>daya</w:t>
      </w:r>
      <w:proofErr w:type="spellEnd"/>
      <w:r w:rsidR="00EB0712">
        <w:t xml:space="preserve"> </w:t>
      </w:r>
      <w:proofErr w:type="spellStart"/>
      <w:r w:rsidR="00EB0712">
        <w:t>manusia</w:t>
      </w:r>
      <w:proofErr w:type="spellEnd"/>
      <w:r w:rsidR="00EB0712">
        <w:t xml:space="preserve"> yang </w:t>
      </w:r>
      <w:proofErr w:type="spellStart"/>
      <w:r w:rsidR="00EB0712">
        <w:t>mengerjakan</w:t>
      </w:r>
      <w:proofErr w:type="spellEnd"/>
      <w:r w:rsidR="00EB0712">
        <w:t xml:space="preserve"> </w:t>
      </w:r>
      <w:r w:rsidR="007B1554">
        <w:fldChar w:fldCharType="begin" w:fldLock="1"/>
      </w:r>
      <w:r w:rsidR="007B1554">
        <w:instrText>ADDIN CSL_CITATION {"citationItems":[{"id":"ITEM-1","itemData":{"DOI":"10.12821/ijispm020303","ISSN":"21827788","abstract":"Resource allocation is the process of assigning resources to tasks throughout the life of a project. Despite sophisticated software packages devoted to keeping track of tasks, resources and resource assignments, it is often the case that project managers find some resources over-allocated and therefore unable to complete the assigned work in the allotted amount of time. Most scheduling software has provisions for leveling resources, but the techniques for doing so simply add time to the schedule and may cause delays in tasks that are critical to the project in meeting deadlines. This paper presents a software application that ensures that resources are properly balanced at the beginning of the project and eliminates the situation in which resources become over-allocated. It can be used in a multi-project environment and reused throughout the project as tasks, resource assignments and availability, and the project scope change. The application utilizes the bounded enumeration technique to formulate an optimal schedule for which both the task sequence and resource availability are taken into account. It is run on a database server to reduce the running time and make it a viable application for practitioners.","author":[{"dropping-particle":"","family":"Chilton","given":"Michael A.","non-dropping-particle":"","parse-names":false,"suffix":""}],"container-title":"International Journal of Information Systems and Project Management","id":"ITEM-1","issue":"3","issued":{"date-parts":[["2014"]]},"page":"47-59","publisher":"SciKA","title":"Resource allocation in IT projects: Using schedule optimization","type":"article-journal","volume":"2"},"uris":["http://www.mendeley.com/documents/?uuid=ee942a0a-b123-3550-8a76-73bda1fda693"]}],"mendeley":{"formattedCitation":"(Chilton, 2014)","plainTextFormattedCitation":"(Chilton, 2014)","previouslyFormattedCitation":"(Chilton, 2014)"},"properties":{"noteIndex":0},"schema":"https://github.com/citation-style-language/schema/raw/master/csl-citation.json"}</w:instrText>
      </w:r>
      <w:r w:rsidR="007B1554">
        <w:fldChar w:fldCharType="separate"/>
      </w:r>
      <w:r w:rsidR="007B1554" w:rsidRPr="00D706DB">
        <w:rPr>
          <w:noProof/>
        </w:rPr>
        <w:t>(Chilton, 2014)</w:t>
      </w:r>
      <w:r w:rsidR="007B1554">
        <w:fldChar w:fldCharType="end"/>
      </w:r>
      <w:r w:rsidR="007B1554">
        <w:t xml:space="preserve">. </w:t>
      </w:r>
      <w:proofErr w:type="spellStart"/>
      <w:r w:rsidR="007B1554">
        <w:t>Kendala</w:t>
      </w:r>
      <w:proofErr w:type="spellEnd"/>
      <w:r w:rsidR="007B1554">
        <w:t xml:space="preserve"> </w:t>
      </w:r>
      <w:proofErr w:type="spellStart"/>
      <w:r w:rsidR="007B1554">
        <w:t>sumber</w:t>
      </w:r>
      <w:proofErr w:type="spellEnd"/>
      <w:r w:rsidR="007B1554">
        <w:t xml:space="preserve"> </w:t>
      </w:r>
      <w:proofErr w:type="spellStart"/>
      <w:r w:rsidR="007B1554">
        <w:t>daya</w:t>
      </w:r>
      <w:proofErr w:type="spellEnd"/>
      <w:r w:rsidR="007B1554">
        <w:t xml:space="preserve"> </w:t>
      </w:r>
      <w:proofErr w:type="spellStart"/>
      <w:r w:rsidR="007B1554">
        <w:t>manusia</w:t>
      </w:r>
      <w:proofErr w:type="spellEnd"/>
      <w:r w:rsidR="007B1554">
        <w:t xml:space="preserve"> yang </w:t>
      </w:r>
      <w:proofErr w:type="spellStart"/>
      <w:r w:rsidR="007B1554">
        <w:t>sering</w:t>
      </w:r>
      <w:proofErr w:type="spellEnd"/>
      <w:r w:rsidR="007B1554">
        <w:t xml:space="preserve"> </w:t>
      </w:r>
      <w:proofErr w:type="spellStart"/>
      <w:r w:rsidR="007B1554">
        <w:t>dihadapi</w:t>
      </w:r>
      <w:proofErr w:type="spellEnd"/>
      <w:r w:rsidR="007B1554">
        <w:t xml:space="preserve"> </w:t>
      </w:r>
      <w:proofErr w:type="spellStart"/>
      <w:r w:rsidR="007B1554">
        <w:t>umumnya</w:t>
      </w:r>
      <w:proofErr w:type="spellEnd"/>
      <w:r w:rsidR="007B1554">
        <w:t xml:space="preserve"> </w:t>
      </w:r>
      <w:proofErr w:type="spellStart"/>
      <w:r w:rsidR="007B1554">
        <w:t>adalah</w:t>
      </w:r>
      <w:proofErr w:type="spellEnd"/>
      <w:r w:rsidR="007B1554">
        <w:t xml:space="preserve"> </w:t>
      </w:r>
      <w:proofErr w:type="spellStart"/>
      <w:r w:rsidR="007B1554">
        <w:t>kekurangan</w:t>
      </w:r>
      <w:proofErr w:type="spellEnd"/>
      <w:r w:rsidR="007B1554">
        <w:t xml:space="preserve"> </w:t>
      </w:r>
      <w:proofErr w:type="spellStart"/>
      <w:r w:rsidR="007B1554">
        <w:t>sumber</w:t>
      </w:r>
      <w:proofErr w:type="spellEnd"/>
      <w:r w:rsidR="007B1554">
        <w:t xml:space="preserve"> </w:t>
      </w:r>
      <w:proofErr w:type="spellStart"/>
      <w:r w:rsidR="007B1554">
        <w:t>daya</w:t>
      </w:r>
      <w:proofErr w:type="spellEnd"/>
      <w:r w:rsidR="007B1554">
        <w:t xml:space="preserve"> untuk </w:t>
      </w:r>
      <w:proofErr w:type="spellStart"/>
      <w:r w:rsidR="007B1554">
        <w:t>mengerjakan</w:t>
      </w:r>
      <w:proofErr w:type="spellEnd"/>
      <w:r w:rsidR="007B1554">
        <w:t xml:space="preserve"> </w:t>
      </w:r>
      <w:proofErr w:type="spellStart"/>
      <w:r w:rsidR="007B1554">
        <w:t>suatu</w:t>
      </w:r>
      <w:proofErr w:type="spellEnd"/>
      <w:r w:rsidR="007B1554">
        <w:t xml:space="preserve"> </w:t>
      </w:r>
      <w:proofErr w:type="spellStart"/>
      <w:r w:rsidR="007B1554">
        <w:t>pekerjaan</w:t>
      </w:r>
      <w:proofErr w:type="spellEnd"/>
      <w:r w:rsidR="007B1554">
        <w:t xml:space="preserve"> dan </w:t>
      </w:r>
      <w:proofErr w:type="spellStart"/>
      <w:r w:rsidR="007B1554">
        <w:t>ketidaktepatan</w:t>
      </w:r>
      <w:proofErr w:type="spellEnd"/>
      <w:r w:rsidR="007B1554">
        <w:t xml:space="preserve"> </w:t>
      </w:r>
      <w:proofErr w:type="spellStart"/>
      <w:r w:rsidR="007B1554">
        <w:t>penempatan</w:t>
      </w:r>
      <w:proofErr w:type="spellEnd"/>
      <w:r w:rsidR="007B1554">
        <w:t xml:space="preserve"> </w:t>
      </w:r>
      <w:proofErr w:type="spellStart"/>
      <w:r w:rsidR="007B1554">
        <w:t>sumber</w:t>
      </w:r>
      <w:proofErr w:type="spellEnd"/>
      <w:r w:rsidR="007B1554">
        <w:t xml:space="preserve"> </w:t>
      </w:r>
      <w:proofErr w:type="spellStart"/>
      <w:r w:rsidR="007B1554">
        <w:t>daya</w:t>
      </w:r>
      <w:proofErr w:type="spellEnd"/>
      <w:r w:rsidR="007B1554">
        <w:t xml:space="preserve"> pada </w:t>
      </w:r>
      <w:proofErr w:type="spellStart"/>
      <w:r w:rsidR="007B1554">
        <w:t>jenis</w:t>
      </w:r>
      <w:proofErr w:type="spellEnd"/>
      <w:r w:rsidR="007B1554">
        <w:t xml:space="preserve"> </w:t>
      </w:r>
      <w:proofErr w:type="spellStart"/>
      <w:r w:rsidR="007B1554">
        <w:t>pekerjaan</w:t>
      </w:r>
      <w:proofErr w:type="spellEnd"/>
      <w:r w:rsidR="007B1554">
        <w:t xml:space="preserve">. </w:t>
      </w:r>
    </w:p>
    <w:p w14:paraId="2EEE35EB" w14:textId="13E32794" w:rsidR="002B5830" w:rsidRDefault="00FF7340" w:rsidP="007B1554">
      <w:pPr>
        <w:spacing w:line="360" w:lineRule="auto"/>
        <w:rPr>
          <w:ins w:id="1203" w:author="ilham.nur@office.ui.ac.id [2]" w:date="2023-01-17T21:14:00Z"/>
        </w:rPr>
      </w:pPr>
      <w:r>
        <w:t xml:space="preserve">PT </w:t>
      </w:r>
      <w:proofErr w:type="spellStart"/>
      <w:ins w:id="1204" w:author="ilham.nur@office.ui.ac.id" w:date="2023-02-02T22:43:00Z">
        <w:r w:rsidR="00303105">
          <w:t>Pembayaran</w:t>
        </w:r>
        <w:proofErr w:type="spellEnd"/>
        <w:r w:rsidR="00303105">
          <w:t xml:space="preserve"> Digital Indonesia</w:t>
        </w:r>
      </w:ins>
      <w:del w:id="1205" w:author="ilham.nur@office.ui.ac.id" w:date="2023-02-02T22:43:00Z">
        <w:r w:rsidDel="00303105">
          <w:delText>X</w:delText>
        </w:r>
      </w:del>
      <w:r w:rsidR="00E748DD">
        <w:t xml:space="preserve"> </w:t>
      </w:r>
      <w:proofErr w:type="spellStart"/>
      <w:r w:rsidR="00E748DD">
        <w:t>sebagai</w:t>
      </w:r>
      <w:proofErr w:type="spellEnd"/>
      <w:r w:rsidR="00E748DD">
        <w:t xml:space="preserve"> salah </w:t>
      </w:r>
      <w:proofErr w:type="spellStart"/>
      <w:r w:rsidR="00E748DD">
        <w:t>satu</w:t>
      </w:r>
      <w:proofErr w:type="spellEnd"/>
      <w:r w:rsidR="00E748DD">
        <w:t xml:space="preserve"> </w:t>
      </w:r>
      <w:proofErr w:type="spellStart"/>
      <w:r w:rsidR="00E748DD">
        <w:t>anak</w:t>
      </w:r>
      <w:proofErr w:type="spellEnd"/>
      <w:r w:rsidR="00E748DD">
        <w:t xml:space="preserve"> </w:t>
      </w:r>
      <w:proofErr w:type="spellStart"/>
      <w:r w:rsidR="00E748DD">
        <w:t>usaha</w:t>
      </w:r>
      <w:proofErr w:type="spellEnd"/>
      <w:r w:rsidR="00E748DD">
        <w:t xml:space="preserve"> </w:t>
      </w:r>
      <w:proofErr w:type="spellStart"/>
      <w:r w:rsidR="00E748DD">
        <w:t>dari</w:t>
      </w:r>
      <w:proofErr w:type="spellEnd"/>
      <w:r w:rsidR="00E748DD">
        <w:t xml:space="preserve"> </w:t>
      </w:r>
      <w:proofErr w:type="spellStart"/>
      <w:r w:rsidR="008B0382">
        <w:t>perusahaan</w:t>
      </w:r>
      <w:proofErr w:type="spellEnd"/>
      <w:r w:rsidR="008B0382">
        <w:t xml:space="preserve"> </w:t>
      </w:r>
      <w:r>
        <w:t xml:space="preserve">BUMN yang </w:t>
      </w:r>
      <w:proofErr w:type="spellStart"/>
      <w:r>
        <w:t>bergerak</w:t>
      </w:r>
      <w:proofErr w:type="spellEnd"/>
      <w:r>
        <w:t xml:space="preserve"> </w:t>
      </w:r>
      <w:proofErr w:type="spellStart"/>
      <w:r>
        <w:t>dalam</w:t>
      </w:r>
      <w:proofErr w:type="spellEnd"/>
      <w:r>
        <w:t xml:space="preserve"> </w:t>
      </w:r>
      <w:proofErr w:type="spellStart"/>
      <w:r>
        <w:t>bidang</w:t>
      </w:r>
      <w:proofErr w:type="spellEnd"/>
      <w:r>
        <w:t xml:space="preserve"> </w:t>
      </w:r>
      <w:proofErr w:type="spellStart"/>
      <w:r>
        <w:t>telekomunikasi</w:t>
      </w:r>
      <w:proofErr w:type="spellEnd"/>
      <w:r>
        <w:t xml:space="preserve">, </w:t>
      </w:r>
      <w:proofErr w:type="spellStart"/>
      <w:r w:rsidR="00E748DD">
        <w:t>merupakan</w:t>
      </w:r>
      <w:proofErr w:type="spellEnd"/>
      <w:r w:rsidR="00E748DD">
        <w:t xml:space="preserve"> </w:t>
      </w:r>
      <w:proofErr w:type="spellStart"/>
      <w:r w:rsidR="00E748DD">
        <w:t>perusahaan</w:t>
      </w:r>
      <w:proofErr w:type="spellEnd"/>
      <w:r w:rsidR="00E748DD">
        <w:t xml:space="preserve"> yang </w:t>
      </w:r>
      <w:proofErr w:type="spellStart"/>
      <w:r w:rsidR="00E748DD">
        <w:t>bergerak</w:t>
      </w:r>
      <w:proofErr w:type="spellEnd"/>
      <w:r w:rsidR="00E748DD">
        <w:t xml:space="preserve"> di </w:t>
      </w:r>
      <w:proofErr w:type="spellStart"/>
      <w:r w:rsidR="00E748DD">
        <w:t>bidang</w:t>
      </w:r>
      <w:proofErr w:type="spellEnd"/>
      <w:r w:rsidR="00E748DD">
        <w:t xml:space="preserve"> </w:t>
      </w:r>
      <w:proofErr w:type="spellStart"/>
      <w:r w:rsidR="00E748DD">
        <w:t>Teknologi</w:t>
      </w:r>
      <w:proofErr w:type="spellEnd"/>
      <w:r w:rsidR="00E748DD">
        <w:t xml:space="preserve"> </w:t>
      </w:r>
      <w:proofErr w:type="spellStart"/>
      <w:r w:rsidR="00E748DD">
        <w:t>Informasi</w:t>
      </w:r>
      <w:proofErr w:type="spellEnd"/>
      <w:r w:rsidR="00E748DD">
        <w:t xml:space="preserve"> </w:t>
      </w:r>
      <w:r w:rsidR="004334F5">
        <w:t xml:space="preserve">yang </w:t>
      </w:r>
      <w:proofErr w:type="spellStart"/>
      <w:r w:rsidR="004334F5">
        <w:t>fokus</w:t>
      </w:r>
      <w:proofErr w:type="spellEnd"/>
      <w:r w:rsidR="004334F5">
        <w:t xml:space="preserve"> </w:t>
      </w:r>
      <w:proofErr w:type="spellStart"/>
      <w:r w:rsidR="008B2C41">
        <w:t>dalam</w:t>
      </w:r>
      <w:proofErr w:type="spellEnd"/>
      <w:r w:rsidR="008B2C41">
        <w:t xml:space="preserve"> </w:t>
      </w:r>
      <w:proofErr w:type="spellStart"/>
      <w:r w:rsidR="008B2C41">
        <w:t>memberikan</w:t>
      </w:r>
      <w:proofErr w:type="spellEnd"/>
      <w:r w:rsidR="008B2C41">
        <w:t xml:space="preserve"> </w:t>
      </w:r>
      <w:proofErr w:type="spellStart"/>
      <w:r w:rsidR="004334F5">
        <w:t>solusi</w:t>
      </w:r>
      <w:proofErr w:type="spellEnd"/>
      <w:r w:rsidR="004334F5">
        <w:t xml:space="preserve"> </w:t>
      </w:r>
      <w:proofErr w:type="spellStart"/>
      <w:r w:rsidR="004334F5">
        <w:t>keuangan</w:t>
      </w:r>
      <w:proofErr w:type="spellEnd"/>
      <w:r w:rsidR="004334F5">
        <w:t xml:space="preserve"> digital. </w:t>
      </w:r>
      <w:proofErr w:type="spellStart"/>
      <w:r w:rsidR="004334F5">
        <w:t>Dalam</w:t>
      </w:r>
      <w:proofErr w:type="spellEnd"/>
      <w:r w:rsidR="004334F5">
        <w:t xml:space="preserve"> </w:t>
      </w:r>
      <w:proofErr w:type="spellStart"/>
      <w:r w:rsidR="00A62A3A">
        <w:t>memberikan</w:t>
      </w:r>
      <w:proofErr w:type="spellEnd"/>
      <w:r w:rsidR="00A62A3A">
        <w:t xml:space="preserve"> </w:t>
      </w:r>
      <w:proofErr w:type="spellStart"/>
      <w:r w:rsidR="004334F5">
        <w:t>layanan</w:t>
      </w:r>
      <w:proofErr w:type="spellEnd"/>
      <w:r w:rsidR="00A62A3A">
        <w:t xml:space="preserve"> </w:t>
      </w:r>
      <w:proofErr w:type="spellStart"/>
      <w:r w:rsidR="00A62A3A">
        <w:t>kepada</w:t>
      </w:r>
      <w:proofErr w:type="spellEnd"/>
      <w:r w:rsidR="00A62A3A">
        <w:t xml:space="preserve"> </w:t>
      </w:r>
      <w:proofErr w:type="spellStart"/>
      <w:r w:rsidR="00A62A3A">
        <w:t>pelanggan</w:t>
      </w:r>
      <w:proofErr w:type="spellEnd"/>
      <w:r w:rsidR="003C4ACA">
        <w:t>,</w:t>
      </w:r>
      <w:r w:rsidR="00A62A3A">
        <w:t xml:space="preserve"> </w:t>
      </w:r>
      <w:r>
        <w:t xml:space="preserve">PT </w:t>
      </w:r>
      <w:proofErr w:type="spellStart"/>
      <w:ins w:id="1206" w:author="ilham.nur@office.ui.ac.id" w:date="2023-02-02T22:43:00Z">
        <w:r w:rsidR="00303105">
          <w:t>Pembayaran</w:t>
        </w:r>
        <w:proofErr w:type="spellEnd"/>
        <w:r w:rsidR="00303105">
          <w:t xml:space="preserve"> Digital Indonesia</w:t>
        </w:r>
      </w:ins>
      <w:del w:id="1207" w:author="ilham.nur@office.ui.ac.id" w:date="2023-02-02T22:43:00Z">
        <w:r w:rsidDel="00303105">
          <w:delText>X</w:delText>
        </w:r>
      </w:del>
      <w:r>
        <w:t xml:space="preserve"> </w:t>
      </w:r>
      <w:proofErr w:type="spellStart"/>
      <w:r w:rsidR="00A62A3A">
        <w:t>mengadaptasi</w:t>
      </w:r>
      <w:proofErr w:type="spellEnd"/>
      <w:r w:rsidR="00A62A3A">
        <w:t xml:space="preserve"> model </w:t>
      </w:r>
      <w:proofErr w:type="spellStart"/>
      <w:r w:rsidR="00A62A3A">
        <w:t>pendekatan</w:t>
      </w:r>
      <w:proofErr w:type="spellEnd"/>
      <w:r w:rsidR="00A62A3A">
        <w:t xml:space="preserve"> </w:t>
      </w:r>
      <w:proofErr w:type="spellStart"/>
      <w:r w:rsidR="00A62A3A">
        <w:t>manajemen</w:t>
      </w:r>
      <w:proofErr w:type="spellEnd"/>
      <w:r w:rsidR="00A62A3A">
        <w:t xml:space="preserve"> </w:t>
      </w:r>
      <w:proofErr w:type="spellStart"/>
      <w:r w:rsidR="00A62A3A">
        <w:t>proyek</w:t>
      </w:r>
      <w:proofErr w:type="spellEnd"/>
      <w:r w:rsidR="00A62A3A">
        <w:t xml:space="preserve"> </w:t>
      </w:r>
      <w:proofErr w:type="spellStart"/>
      <w:r w:rsidR="00A62A3A">
        <w:t>campuran</w:t>
      </w:r>
      <w:proofErr w:type="spellEnd"/>
      <w:r w:rsidR="00A62A3A">
        <w:t xml:space="preserve"> </w:t>
      </w:r>
      <w:proofErr w:type="spellStart"/>
      <w:r w:rsidR="00A62A3A">
        <w:t>antara</w:t>
      </w:r>
      <w:proofErr w:type="spellEnd"/>
      <w:r w:rsidR="00A62A3A">
        <w:rPr>
          <w:i/>
          <w:iCs/>
        </w:rPr>
        <w:t xml:space="preserve"> waterfall </w:t>
      </w:r>
      <w:r w:rsidR="00A62A3A">
        <w:t xml:space="preserve">dan </w:t>
      </w:r>
      <w:r w:rsidR="00EF5714">
        <w:rPr>
          <w:i/>
          <w:iCs/>
        </w:rPr>
        <w:t>agile</w:t>
      </w:r>
      <w:r w:rsidR="004D1F54">
        <w:rPr>
          <w:i/>
          <w:iCs/>
        </w:rPr>
        <w:t xml:space="preserve"> </w:t>
      </w:r>
      <w:r w:rsidR="009D0C09">
        <w:t xml:space="preserve">yang </w:t>
      </w:r>
      <w:proofErr w:type="spellStart"/>
      <w:r w:rsidR="009D0C09">
        <w:t>menunjukan</w:t>
      </w:r>
      <w:proofErr w:type="spellEnd"/>
      <w:r w:rsidR="009D0C09">
        <w:t xml:space="preserve"> </w:t>
      </w:r>
      <w:proofErr w:type="spellStart"/>
      <w:r w:rsidR="009D0C09">
        <w:t>bahwa</w:t>
      </w:r>
      <w:proofErr w:type="spellEnd"/>
      <w:r w:rsidR="009D0C09">
        <w:t xml:space="preserve"> </w:t>
      </w:r>
      <w:r>
        <w:t xml:space="preserve">PT </w:t>
      </w:r>
      <w:proofErr w:type="spellStart"/>
      <w:ins w:id="1208" w:author="ilham.nur@office.ui.ac.id" w:date="2023-02-02T22:43:00Z">
        <w:r w:rsidR="00303105">
          <w:t>Pembayaran</w:t>
        </w:r>
        <w:proofErr w:type="spellEnd"/>
        <w:r w:rsidR="00303105">
          <w:t xml:space="preserve"> Digital Indonesia</w:t>
        </w:r>
      </w:ins>
      <w:del w:id="1209" w:author="ilham.nur@office.ui.ac.id" w:date="2023-02-02T22:43:00Z">
        <w:r w:rsidDel="00303105">
          <w:delText>X</w:delText>
        </w:r>
      </w:del>
      <w:r>
        <w:t xml:space="preserve"> </w:t>
      </w:r>
      <w:r w:rsidR="009D0C09">
        <w:t xml:space="preserve">sudah </w:t>
      </w:r>
      <w:proofErr w:type="spellStart"/>
      <w:r w:rsidR="009D0C09">
        <w:t>mencapai</w:t>
      </w:r>
      <w:proofErr w:type="spellEnd"/>
      <w:r w:rsidR="009D0C09">
        <w:t xml:space="preserve"> </w:t>
      </w:r>
      <w:r w:rsidR="004D1F54" w:rsidRPr="00AE58C4">
        <w:rPr>
          <w:i/>
          <w:iCs/>
        </w:rPr>
        <w:t>Maturity Phase</w:t>
      </w:r>
      <w:r w:rsidR="009D0C09">
        <w:rPr>
          <w:i/>
          <w:iCs/>
        </w:rPr>
        <w:t xml:space="preserve"> </w:t>
      </w:r>
      <w:proofErr w:type="spellStart"/>
      <w:r w:rsidR="009D0C09">
        <w:t>dari</w:t>
      </w:r>
      <w:proofErr w:type="spellEnd"/>
      <w:r w:rsidR="009D0C09">
        <w:t xml:space="preserve"> </w:t>
      </w:r>
      <w:proofErr w:type="spellStart"/>
      <w:r w:rsidR="009D0C09">
        <w:t>adopsi</w:t>
      </w:r>
      <w:proofErr w:type="spellEnd"/>
      <w:r w:rsidR="009D0C09">
        <w:t xml:space="preserve"> </w:t>
      </w:r>
      <w:proofErr w:type="spellStart"/>
      <w:r w:rsidR="009D0C09">
        <w:t>pendekatan</w:t>
      </w:r>
      <w:proofErr w:type="spellEnd"/>
      <w:r w:rsidR="009D0C09">
        <w:t xml:space="preserve"> </w:t>
      </w:r>
      <w:proofErr w:type="spellStart"/>
      <w:r w:rsidR="009D0C09">
        <w:t>manajemen</w:t>
      </w:r>
      <w:proofErr w:type="spellEnd"/>
      <w:r w:rsidR="009D0C09">
        <w:t xml:space="preserve"> </w:t>
      </w:r>
      <w:proofErr w:type="spellStart"/>
      <w:r w:rsidR="009D0C09">
        <w:t>proyek</w:t>
      </w:r>
      <w:proofErr w:type="spellEnd"/>
      <w:r w:rsidR="009D0C09">
        <w:t xml:space="preserve"> </w:t>
      </w:r>
      <w:r w:rsidR="00F0441B">
        <w:fldChar w:fldCharType="begin" w:fldLock="1"/>
      </w:r>
      <w:r w:rsidR="005A0BC0">
        <w:instrText>ADDIN CSL_CITATION {"citationItems":[{"id":"ITEM-1","itemData":{"ISBN":"9772081415","ISSN":"17549469","PMID":"25246403","abstract":"This article aims to break new ground in academia by bridging the existing knowledge and practice gap on governance during conflict. It seeks to understand the governance dynamics during conflict in the non-government-controlled parts of Syria. It pays particular attention to civil society and state building processes. In doing so, the study spans historical and geographical width. Historically, to understand the roots of the conflict, it assesses the state-civil society-market dynamics of governance in Syria prior to 2011. Nevertheless, its focus is on contemporary Syria between March, 2011 and May, 2014. Geographically, its particular attention and in-depth analysis is on three areas in the non-government-controlled parts: Al-Raqqa (the city), Deir Ez-zor (Al-Mayadeen and the city) and Aleppo (the city).","author":[{"dropping-particle":"","family":"Kerzner","given":"Harold","non-dropping-particle":"","parse-names":false,"suffix":""}],"container-title":"Syria Studies","edition":"12th","id":"ITEM-1","issue":"1","issued":{"date-parts":[["2017"]]},"number-of-pages":"1-840","publisher":"John Wiley &amp; Sons","publisher-place":"New Jersey","title":"Project Management 12th Edition","type":"book","volume":"7"},"uris":["http://www.mendeley.com/documents/?uuid=0f4df09a-597c-4bb3-9eff-8efbde0b46e4","http://www.mendeley.com/documents/?uuid=4b08e73b-783a-472d-98db-699f0beffd37"]}],"mendeley":{"formattedCitation":"(Kerzner, 2017)","plainTextFormattedCitation":"(Kerzner, 2017)","previouslyFormattedCitation":"(Kerzner, 2017)"},"properties":{"noteIndex":0},"schema":"https://github.com/citation-style-language/schema/raw/master/csl-citation.json"}</w:instrText>
      </w:r>
      <w:r w:rsidR="00F0441B">
        <w:fldChar w:fldCharType="separate"/>
      </w:r>
      <w:r w:rsidR="00F0441B" w:rsidRPr="00F0441B">
        <w:rPr>
          <w:noProof/>
        </w:rPr>
        <w:t>(Kerzner, 2017)</w:t>
      </w:r>
      <w:r w:rsidR="00F0441B">
        <w:fldChar w:fldCharType="end"/>
      </w:r>
      <w:r w:rsidR="009D0C09">
        <w:t>.</w:t>
      </w:r>
      <w:r w:rsidR="004D1F54" w:rsidRPr="00AE58C4">
        <w:rPr>
          <w:i/>
          <w:iCs/>
        </w:rPr>
        <w:t xml:space="preserve"> </w:t>
      </w:r>
      <w:r w:rsidR="00C14F9C">
        <w:t>D</w:t>
      </w:r>
      <w:r w:rsidR="00EF5714">
        <w:t>engan</w:t>
      </w:r>
      <w:r w:rsidR="00350A68">
        <w:t xml:space="preserve"> </w:t>
      </w:r>
      <w:proofErr w:type="spellStart"/>
      <w:r w:rsidR="00350A68">
        <w:t>kondisi</w:t>
      </w:r>
      <w:proofErr w:type="spellEnd"/>
      <w:r w:rsidR="00350A68">
        <w:t xml:space="preserve"> </w:t>
      </w:r>
      <w:proofErr w:type="spellStart"/>
      <w:r w:rsidR="00C14F9C">
        <w:t>ini</w:t>
      </w:r>
      <w:proofErr w:type="spellEnd"/>
      <w:r w:rsidR="00C14F9C">
        <w:t xml:space="preserve"> </w:t>
      </w:r>
      <w:r>
        <w:t xml:space="preserve">PT </w:t>
      </w:r>
      <w:proofErr w:type="spellStart"/>
      <w:ins w:id="1210" w:author="ilham.nur@office.ui.ac.id" w:date="2023-02-02T22:43:00Z">
        <w:r w:rsidR="00303105">
          <w:t>Pembayaran</w:t>
        </w:r>
        <w:proofErr w:type="spellEnd"/>
        <w:r w:rsidR="00303105">
          <w:t xml:space="preserve"> Digital Indonesia</w:t>
        </w:r>
      </w:ins>
      <w:del w:id="1211" w:author="ilham.nur@office.ui.ac.id" w:date="2023-02-02T22:43:00Z">
        <w:r w:rsidDel="00303105">
          <w:delText>X</w:delText>
        </w:r>
      </w:del>
      <w:r w:rsidR="00C14F9C">
        <w:t xml:space="preserve"> </w:t>
      </w:r>
      <w:proofErr w:type="spellStart"/>
      <w:r w:rsidR="00C14F9C">
        <w:t>menghadapi</w:t>
      </w:r>
      <w:proofErr w:type="spellEnd"/>
      <w:r w:rsidR="00C14F9C">
        <w:t xml:space="preserve"> </w:t>
      </w:r>
      <w:proofErr w:type="spellStart"/>
      <w:r w:rsidR="00C14F9C">
        <w:t>proyek</w:t>
      </w:r>
      <w:proofErr w:type="spellEnd"/>
      <w:r w:rsidR="00C14F9C">
        <w:t xml:space="preserve"> dengan </w:t>
      </w:r>
      <w:proofErr w:type="spellStart"/>
      <w:r w:rsidR="00C14F9C">
        <w:t>jumlah</w:t>
      </w:r>
      <w:proofErr w:type="spellEnd"/>
      <w:r w:rsidR="00C14F9C">
        <w:t xml:space="preserve"> yang </w:t>
      </w:r>
      <w:proofErr w:type="spellStart"/>
      <w:r w:rsidR="00C14F9C">
        <w:t>banyak</w:t>
      </w:r>
      <w:proofErr w:type="spellEnd"/>
      <w:r w:rsidR="00EF5714">
        <w:t xml:space="preserve">, dan juga </w:t>
      </w:r>
      <w:proofErr w:type="spellStart"/>
      <w:r w:rsidR="00EF5714">
        <w:t>sumber</w:t>
      </w:r>
      <w:proofErr w:type="spellEnd"/>
      <w:r w:rsidR="00EF5714">
        <w:t xml:space="preserve"> </w:t>
      </w:r>
      <w:proofErr w:type="spellStart"/>
      <w:r w:rsidR="00EF5714">
        <w:t>daya</w:t>
      </w:r>
      <w:proofErr w:type="spellEnd"/>
      <w:r w:rsidR="00EF5714">
        <w:t xml:space="preserve"> yang </w:t>
      </w:r>
      <w:proofErr w:type="spellStart"/>
      <w:r w:rsidR="00EF5714">
        <w:t>terbatas</w:t>
      </w:r>
      <w:proofErr w:type="spellEnd"/>
      <w:r w:rsidR="00BC2FC2">
        <w:t xml:space="preserve"> </w:t>
      </w:r>
      <w:proofErr w:type="spellStart"/>
      <w:r w:rsidR="00BC2FC2">
        <w:t>atau</w:t>
      </w:r>
      <w:proofErr w:type="spellEnd"/>
      <w:r w:rsidR="00BC2FC2">
        <w:t xml:space="preserve"> juga </w:t>
      </w:r>
      <w:proofErr w:type="spellStart"/>
      <w:r w:rsidR="004C6077">
        <w:t>dapat</w:t>
      </w:r>
      <w:proofErr w:type="spellEnd"/>
      <w:r w:rsidR="00BC2FC2">
        <w:t xml:space="preserve"> di </w:t>
      </w:r>
      <w:proofErr w:type="spellStart"/>
      <w:r w:rsidR="00BC2FC2">
        <w:t>sebut</w:t>
      </w:r>
      <w:proofErr w:type="spellEnd"/>
      <w:r w:rsidR="00BC2FC2">
        <w:t xml:space="preserve"> RCMPSP. </w:t>
      </w:r>
      <w:ins w:id="1212" w:author="ilham.nur@office.ui.ac.id [2]" w:date="2023-01-17T21:14:00Z">
        <w:r w:rsidR="002B5830">
          <w:t xml:space="preserve">Pada </w:t>
        </w:r>
      </w:ins>
      <w:ins w:id="1213" w:author="ilham.nur@office.ui.ac.id [2]" w:date="2023-01-17T21:41:00Z">
        <w:r w:rsidR="00E24FC9">
          <w:fldChar w:fldCharType="begin"/>
        </w:r>
        <w:r w:rsidR="00E24FC9">
          <w:instrText xml:space="preserve"> REF _Ref124884171 \h </w:instrText>
        </w:r>
      </w:ins>
      <w:r w:rsidR="00E24FC9">
        <w:fldChar w:fldCharType="separate"/>
      </w:r>
      <w:ins w:id="1214" w:author="ilham.nur@office.ui.ac.id" w:date="2023-03-05T21:23:00Z">
        <w:r w:rsidR="00A262DF">
          <w:t xml:space="preserve">Gambar </w:t>
        </w:r>
        <w:r w:rsidR="00A262DF">
          <w:rPr>
            <w:noProof/>
          </w:rPr>
          <w:t>1</w:t>
        </w:r>
        <w:r w:rsidR="00A262DF">
          <w:t>.</w:t>
        </w:r>
        <w:r w:rsidR="00A262DF">
          <w:rPr>
            <w:noProof/>
          </w:rPr>
          <w:t>3</w:t>
        </w:r>
      </w:ins>
      <w:ins w:id="1215" w:author="ilham.nur@office.ui.ac.id [2]" w:date="2023-01-17T21:41:00Z">
        <w:r w:rsidR="00E24FC9">
          <w:fldChar w:fldCharType="end"/>
        </w:r>
        <w:r w:rsidR="00E24FC9">
          <w:t xml:space="preserve"> </w:t>
        </w:r>
      </w:ins>
      <w:proofErr w:type="spellStart"/>
      <w:ins w:id="1216" w:author="ilham.nur@office.ui.ac.id [2]" w:date="2023-01-17T21:14:00Z">
        <w:r w:rsidR="002B5830">
          <w:t>menunjukan</w:t>
        </w:r>
        <w:proofErr w:type="spellEnd"/>
        <w:r w:rsidR="002B5830">
          <w:t xml:space="preserve"> </w:t>
        </w:r>
        <w:proofErr w:type="spellStart"/>
        <w:r w:rsidR="002B5830">
          <w:t>kendala</w:t>
        </w:r>
        <w:proofErr w:type="spellEnd"/>
        <w:r w:rsidR="002B5830">
          <w:t xml:space="preserve"> yang </w:t>
        </w:r>
        <w:proofErr w:type="spellStart"/>
        <w:r w:rsidR="002B5830">
          <w:t>dihadapi</w:t>
        </w:r>
        <w:proofErr w:type="spellEnd"/>
        <w:r w:rsidR="002B5830">
          <w:t xml:space="preserve"> PT </w:t>
        </w:r>
      </w:ins>
      <w:proofErr w:type="spellStart"/>
      <w:ins w:id="1217" w:author="ilham.nur@office.ui.ac.id" w:date="2023-02-02T22:43:00Z">
        <w:r w:rsidR="00303105">
          <w:t>Pembayaran</w:t>
        </w:r>
        <w:proofErr w:type="spellEnd"/>
        <w:r w:rsidR="00303105">
          <w:t xml:space="preserve"> Digital Indonesia</w:t>
        </w:r>
      </w:ins>
      <w:ins w:id="1218" w:author="ilham.nur@office.ui.ac.id [2]" w:date="2023-01-17T21:14:00Z">
        <w:del w:id="1219" w:author="ilham.nur@office.ui.ac.id" w:date="2023-02-02T22:43:00Z">
          <w:r w:rsidR="002B5830" w:rsidDel="00303105">
            <w:delText>X</w:delText>
          </w:r>
        </w:del>
        <w:r w:rsidR="002B5830">
          <w:t xml:space="preserve"> </w:t>
        </w:r>
        <w:proofErr w:type="spellStart"/>
        <w:r w:rsidR="002B5830">
          <w:t>dalam</w:t>
        </w:r>
        <w:proofErr w:type="spellEnd"/>
        <w:r w:rsidR="002B5830">
          <w:t xml:space="preserve"> </w:t>
        </w:r>
        <w:proofErr w:type="spellStart"/>
        <w:r w:rsidR="002B5830">
          <w:t>melaksanakan</w:t>
        </w:r>
        <w:proofErr w:type="spellEnd"/>
        <w:r w:rsidR="002B5830">
          <w:t xml:space="preserve"> </w:t>
        </w:r>
        <w:proofErr w:type="spellStart"/>
        <w:r w:rsidR="002B5830">
          <w:t>sebuah</w:t>
        </w:r>
        <w:proofErr w:type="spellEnd"/>
        <w:r w:rsidR="002B5830">
          <w:t xml:space="preserve"> </w:t>
        </w:r>
        <w:proofErr w:type="spellStart"/>
        <w:r w:rsidR="002B5830">
          <w:t>proyek</w:t>
        </w:r>
        <w:proofErr w:type="spellEnd"/>
        <w:r w:rsidR="002B5830">
          <w:t>.</w:t>
        </w:r>
      </w:ins>
    </w:p>
    <w:p w14:paraId="7EAF4D7F" w14:textId="3C3F15A9" w:rsidR="00AF75ED" w:rsidRDefault="000815B0">
      <w:pPr>
        <w:keepNext/>
        <w:spacing w:line="360" w:lineRule="auto"/>
        <w:rPr>
          <w:ins w:id="1220" w:author="ilham.nur@office.ui.ac.id [2]" w:date="2023-01-17T21:40:00Z"/>
        </w:rPr>
        <w:pPrChange w:id="1221" w:author="ilham.nur@office.ui.ac.id [2]" w:date="2023-01-23T06:54:00Z">
          <w:pPr>
            <w:spacing w:line="360" w:lineRule="auto"/>
            <w:jc w:val="center"/>
          </w:pPr>
        </w:pPrChange>
      </w:pPr>
      <w:ins w:id="1222" w:author="ilham.nur@office.ui.ac.id [2]" w:date="2023-01-23T06:54:00Z">
        <w:r>
          <w:rPr>
            <w:noProof/>
          </w:rPr>
          <w:lastRenderedPageBreak/>
          <w:drawing>
            <wp:inline distT="0" distB="0" distL="0" distR="0" wp14:anchorId="6BFB9EDC" wp14:editId="58AD6897">
              <wp:extent cx="5471940" cy="61958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0689" cy="6205755"/>
                      </a:xfrm>
                      <a:prstGeom prst="rect">
                        <a:avLst/>
                      </a:prstGeom>
                      <a:noFill/>
                    </pic:spPr>
                  </pic:pic>
                </a:graphicData>
              </a:graphic>
            </wp:inline>
          </w:drawing>
        </w:r>
      </w:ins>
    </w:p>
    <w:p w14:paraId="742480B3" w14:textId="2EEF7F64" w:rsidR="002B5830" w:rsidRDefault="00AF75ED" w:rsidP="003F0C01">
      <w:pPr>
        <w:pStyle w:val="Caption"/>
        <w:rPr>
          <w:ins w:id="1223" w:author="ilham.nur@office.ui.ac.id [2]" w:date="2023-01-17T21:14:00Z"/>
        </w:rPr>
        <w:pPrChange w:id="1224" w:author="ilham.nur@office.ui.ac.id" w:date="2023-03-10T23:21:00Z">
          <w:pPr>
            <w:spacing w:line="360" w:lineRule="auto"/>
          </w:pPr>
        </w:pPrChange>
      </w:pPr>
      <w:bookmarkStart w:id="1225" w:name="_Ref129197548"/>
      <w:bookmarkStart w:id="1226" w:name="_Ref124884171"/>
      <w:bookmarkStart w:id="1227" w:name="_Toc128944231"/>
      <w:ins w:id="1228" w:author="ilham.nur@office.ui.ac.id [2]" w:date="2023-01-17T21:40:00Z">
        <w:r>
          <w:t xml:space="preserve">Gambar </w:t>
        </w:r>
      </w:ins>
      <w:ins w:id="1229" w:author="ilham.nur@office.ui.ac.id" w:date="2023-03-10T23:19:00Z">
        <w:r w:rsidR="0017462A">
          <w:fldChar w:fldCharType="begin"/>
        </w:r>
        <w:r w:rsidR="0017462A">
          <w:instrText xml:space="preserve"> STYLEREF 1 \s </w:instrText>
        </w:r>
      </w:ins>
      <w:r w:rsidR="0017462A">
        <w:fldChar w:fldCharType="separate"/>
      </w:r>
      <w:r w:rsidR="0017462A">
        <w:rPr>
          <w:noProof/>
        </w:rPr>
        <w:t>1</w:t>
      </w:r>
      <w:ins w:id="1230"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1231" w:author="ilham.nur@office.ui.ac.id" w:date="2023-03-10T23:19:00Z">
        <w:r w:rsidR="0017462A">
          <w:rPr>
            <w:noProof/>
          </w:rPr>
          <w:t>3</w:t>
        </w:r>
        <w:r w:rsidR="0017462A">
          <w:fldChar w:fldCharType="end"/>
        </w:r>
      </w:ins>
      <w:ins w:id="1232" w:author="Ilham Nur Pratama" w:date="2023-03-09T00:23:00Z">
        <w:del w:id="1233" w:author="ilham.nur@office.ui.ac.id" w:date="2023-03-10T23:19:00Z">
          <w:r w:rsidR="00C56C18" w:rsidDel="0017462A">
            <w:fldChar w:fldCharType="begin"/>
          </w:r>
          <w:r w:rsidR="00C56C18" w:rsidDel="0017462A">
            <w:delInstrText xml:space="preserve"> STYLEREF 1 \s </w:delInstrText>
          </w:r>
        </w:del>
      </w:ins>
      <w:del w:id="1234" w:author="ilham.nur@office.ui.ac.id" w:date="2023-03-10T23:19:00Z">
        <w:r w:rsidR="00C56C18" w:rsidDel="0017462A">
          <w:fldChar w:fldCharType="separate"/>
        </w:r>
        <w:r w:rsidR="00C56C18" w:rsidDel="0017462A">
          <w:rPr>
            <w:noProof/>
          </w:rPr>
          <w:delText>1</w:delText>
        </w:r>
      </w:del>
      <w:ins w:id="1235" w:author="Ilham Nur Pratama" w:date="2023-03-09T00:23:00Z">
        <w:del w:id="1236"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1237" w:author="ilham.nur@office.ui.ac.id" w:date="2023-03-10T23:19:00Z">
        <w:r w:rsidR="00C56C18" w:rsidDel="0017462A">
          <w:fldChar w:fldCharType="separate"/>
        </w:r>
      </w:del>
      <w:ins w:id="1238" w:author="Ilham Nur Pratama" w:date="2023-03-09T00:23:00Z">
        <w:del w:id="1239" w:author="ilham.nur@office.ui.ac.id" w:date="2023-03-10T23:19:00Z">
          <w:r w:rsidR="00C56C18" w:rsidDel="0017462A">
            <w:rPr>
              <w:noProof/>
            </w:rPr>
            <w:delText>3</w:delText>
          </w:r>
          <w:r w:rsidR="00C56C18" w:rsidDel="0017462A">
            <w:fldChar w:fldCharType="end"/>
          </w:r>
        </w:del>
      </w:ins>
      <w:bookmarkEnd w:id="1225"/>
      <w:ins w:id="1240" w:author="ilham.nur@office.ui.ac.id" w:date="2023-03-05T14:12:00Z">
        <w:del w:id="1241" w:author="Ilham Nur Pratama" w:date="2023-03-08T18:52:00Z">
          <w:r w:rsidR="00604724" w:rsidDel="0067134C">
            <w:fldChar w:fldCharType="begin"/>
          </w:r>
          <w:r w:rsidR="00604724" w:rsidDel="0067134C">
            <w:delInstrText xml:space="preserve"> STYLEREF 1 \s </w:delInstrText>
          </w:r>
        </w:del>
      </w:ins>
      <w:del w:id="1242" w:author="Ilham Nur Pratama" w:date="2023-03-08T18:52:00Z">
        <w:r w:rsidR="00604724" w:rsidDel="0067134C">
          <w:fldChar w:fldCharType="separate"/>
        </w:r>
        <w:r w:rsidR="00A262DF" w:rsidDel="0067134C">
          <w:rPr>
            <w:noProof/>
          </w:rPr>
          <w:delText>1</w:delText>
        </w:r>
      </w:del>
      <w:ins w:id="1243" w:author="ilham.nur@office.ui.ac.id" w:date="2023-03-05T14:12:00Z">
        <w:del w:id="1244"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1245" w:author="Ilham Nur Pratama" w:date="2023-03-08T18:52:00Z">
        <w:r w:rsidR="00604724" w:rsidDel="0067134C">
          <w:fldChar w:fldCharType="separate"/>
        </w:r>
      </w:del>
      <w:ins w:id="1246" w:author="ilham.nur@office.ui.ac.id" w:date="2023-03-05T21:23:00Z">
        <w:del w:id="1247" w:author="Ilham Nur Pratama" w:date="2023-03-08T18:52:00Z">
          <w:r w:rsidR="00A262DF" w:rsidDel="0067134C">
            <w:rPr>
              <w:noProof/>
            </w:rPr>
            <w:delText>3</w:delText>
          </w:r>
        </w:del>
      </w:ins>
      <w:ins w:id="1248" w:author="ilham.nur@office.ui.ac.id" w:date="2023-03-05T14:12:00Z">
        <w:del w:id="1249" w:author="Ilham Nur Pratama" w:date="2023-03-08T18:52:00Z">
          <w:r w:rsidR="00604724" w:rsidDel="0067134C">
            <w:fldChar w:fldCharType="end"/>
          </w:r>
        </w:del>
      </w:ins>
      <w:ins w:id="1250" w:author="ilham.nur@office.ui.ac.id [2]" w:date="2023-01-25T05:09:00Z">
        <w:del w:id="1251" w:author="ilham.nur@office.ui.ac.id" w:date="2023-02-02T22:33:00Z">
          <w:r w:rsidR="00F62D33" w:rsidDel="00A76FCF">
            <w:fldChar w:fldCharType="begin"/>
          </w:r>
          <w:r w:rsidR="00F62D33" w:rsidDel="00A76FCF">
            <w:delInstrText xml:space="preserve"> STYLEREF 1 \s </w:delInstrText>
          </w:r>
        </w:del>
      </w:ins>
      <w:del w:id="1252" w:author="ilham.nur@office.ui.ac.id" w:date="2023-02-02T22:33:00Z">
        <w:r w:rsidR="00F62D33" w:rsidDel="00A76FCF">
          <w:fldChar w:fldCharType="separate"/>
        </w:r>
        <w:r w:rsidR="00C64CA0" w:rsidDel="00A76FCF">
          <w:rPr>
            <w:noProof/>
          </w:rPr>
          <w:delText>1</w:delText>
        </w:r>
      </w:del>
      <w:ins w:id="1253" w:author="ilham.nur@office.ui.ac.id [2]" w:date="2023-01-25T05:09:00Z">
        <w:del w:id="1254"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255" w:author="ilham.nur@office.ui.ac.id" w:date="2023-02-02T22:33:00Z">
        <w:r w:rsidR="00000000">
          <w:fldChar w:fldCharType="separate"/>
        </w:r>
      </w:del>
      <w:ins w:id="1256" w:author="ilham.nur@office.ui.ac.id [2]" w:date="2023-01-25T05:09:00Z">
        <w:del w:id="1257" w:author="ilham.nur@office.ui.ac.id" w:date="2023-02-02T22:33:00Z">
          <w:r w:rsidR="00F62D33" w:rsidDel="00A76FCF">
            <w:fldChar w:fldCharType="end"/>
          </w:r>
        </w:del>
      </w:ins>
      <w:bookmarkEnd w:id="1226"/>
      <w:ins w:id="1258" w:author="ilham.nur@office.ui.ac.id [2]" w:date="2023-01-17T21:40:00Z">
        <w:r>
          <w:t xml:space="preserve"> Diagram Pareto yang </w:t>
        </w:r>
        <w:proofErr w:type="spellStart"/>
        <w:r>
          <w:t>menggambarkan</w:t>
        </w:r>
        <w:proofErr w:type="spellEnd"/>
        <w:r>
          <w:t xml:space="preserve"> </w:t>
        </w:r>
        <w:proofErr w:type="spellStart"/>
        <w:r>
          <w:t>kendala</w:t>
        </w:r>
        <w:proofErr w:type="spellEnd"/>
        <w:r>
          <w:t xml:space="preserve"> </w:t>
        </w:r>
        <w:proofErr w:type="spellStart"/>
        <w:r>
          <w:t>keterlambatan</w:t>
        </w:r>
        <w:proofErr w:type="spellEnd"/>
        <w:r>
          <w:t xml:space="preserve"> </w:t>
        </w:r>
        <w:proofErr w:type="spellStart"/>
        <w:r>
          <w:t>proyek</w:t>
        </w:r>
        <w:proofErr w:type="spellEnd"/>
        <w:r>
          <w:t xml:space="preserve"> PT </w:t>
        </w:r>
      </w:ins>
      <w:proofErr w:type="spellStart"/>
      <w:ins w:id="1259" w:author="ilham.nur@office.ui.ac.id" w:date="2023-02-02T22:43:00Z">
        <w:r w:rsidR="00303105">
          <w:t>Pembayaran</w:t>
        </w:r>
        <w:proofErr w:type="spellEnd"/>
        <w:r w:rsidR="00303105">
          <w:t xml:space="preserve"> Digital Indonesia</w:t>
        </w:r>
      </w:ins>
      <w:bookmarkEnd w:id="1227"/>
      <w:ins w:id="1260" w:author="ilham.nur@office.ui.ac.id [2]" w:date="2023-01-17T21:40:00Z">
        <w:del w:id="1261" w:author="ilham.nur@office.ui.ac.id" w:date="2023-02-02T22:43:00Z">
          <w:r w:rsidDel="00303105">
            <w:delText>X</w:delText>
          </w:r>
        </w:del>
      </w:ins>
    </w:p>
    <w:p w14:paraId="49BA9C8D" w14:textId="32626FE0" w:rsidR="00E24FC9" w:rsidRDefault="00E24FC9" w:rsidP="007B1554">
      <w:pPr>
        <w:spacing w:line="360" w:lineRule="auto"/>
        <w:rPr>
          <w:ins w:id="1262" w:author="ilham.nur@office.ui.ac.id [2]" w:date="2023-01-17T21:41:00Z"/>
        </w:rPr>
      </w:pPr>
      <w:proofErr w:type="spellStart"/>
      <w:ins w:id="1263" w:author="ilham.nur@office.ui.ac.id [2]" w:date="2023-01-17T21:41:00Z">
        <w:r>
          <w:t>Kendala</w:t>
        </w:r>
        <w:proofErr w:type="spellEnd"/>
        <w:r>
          <w:t xml:space="preserve"> </w:t>
        </w:r>
        <w:proofErr w:type="spellStart"/>
        <w:r>
          <w:t>utam</w:t>
        </w:r>
      </w:ins>
      <w:ins w:id="1264" w:author="ilham.nur@office.ui.ac.id" w:date="2023-03-04T13:15:00Z">
        <w:r w:rsidR="00421029">
          <w:t>a</w:t>
        </w:r>
      </w:ins>
      <w:proofErr w:type="spellEnd"/>
      <w:ins w:id="1265" w:author="ilham.nur@office.ui.ac.id [2]" w:date="2023-01-17T21:41:00Z">
        <w:r>
          <w:t xml:space="preserve"> yang </w:t>
        </w:r>
        <w:proofErr w:type="spellStart"/>
        <w:r>
          <w:t>dihadapi</w:t>
        </w:r>
        <w:proofErr w:type="spellEnd"/>
        <w:r>
          <w:t xml:space="preserve"> oleh PT </w:t>
        </w:r>
      </w:ins>
      <w:proofErr w:type="spellStart"/>
      <w:ins w:id="1266" w:author="ilham.nur@office.ui.ac.id" w:date="2023-02-02T22:44:00Z">
        <w:r w:rsidR="00303105">
          <w:t>Pembayaran</w:t>
        </w:r>
        <w:proofErr w:type="spellEnd"/>
        <w:r w:rsidR="00303105">
          <w:t xml:space="preserve"> Digital Indonesia</w:t>
        </w:r>
      </w:ins>
      <w:ins w:id="1267" w:author="ilham.nur@office.ui.ac.id [2]" w:date="2023-01-17T21:41:00Z">
        <w:del w:id="1268" w:author="ilham.nur@office.ui.ac.id" w:date="2023-02-02T22:44:00Z">
          <w:r w:rsidDel="00303105">
            <w:delText>X</w:delText>
          </w:r>
        </w:del>
        <w:r>
          <w:t xml:space="preserve"> </w:t>
        </w:r>
        <w:proofErr w:type="spellStart"/>
        <w:r>
          <w:t>ada</w:t>
        </w:r>
      </w:ins>
      <w:ins w:id="1269" w:author="ilham.nur@office.ui.ac.id [2]" w:date="2023-01-17T21:42:00Z">
        <w:r>
          <w:t>lah</w:t>
        </w:r>
        <w:proofErr w:type="spellEnd"/>
        <w:r>
          <w:t xml:space="preserve"> </w:t>
        </w:r>
        <w:r w:rsidR="00C064B5">
          <w:t xml:space="preserve">PT </w:t>
        </w:r>
      </w:ins>
      <w:proofErr w:type="spellStart"/>
      <w:ins w:id="1270" w:author="ilham.nur@office.ui.ac.id" w:date="2023-02-02T22:44:00Z">
        <w:r w:rsidR="00303105">
          <w:t>Pembayaran</w:t>
        </w:r>
        <w:proofErr w:type="spellEnd"/>
        <w:r w:rsidR="00303105">
          <w:t xml:space="preserve"> Digital Indonesia</w:t>
        </w:r>
      </w:ins>
      <w:ins w:id="1271" w:author="ilham.nur@office.ui.ac.id [2]" w:date="2023-01-17T21:42:00Z">
        <w:del w:id="1272" w:author="ilham.nur@office.ui.ac.id" w:date="2023-02-02T22:44:00Z">
          <w:r w:rsidR="00C064B5" w:rsidDel="00303105">
            <w:delText>X</w:delText>
          </w:r>
        </w:del>
        <w:r w:rsidR="00C064B5">
          <w:t xml:space="preserve"> </w:t>
        </w:r>
        <w:proofErr w:type="spellStart"/>
        <w:r w:rsidR="00C064B5">
          <w:t>mengerjakan</w:t>
        </w:r>
        <w:proofErr w:type="spellEnd"/>
        <w:r w:rsidR="00C064B5">
          <w:t xml:space="preserve"> </w:t>
        </w:r>
        <w:proofErr w:type="spellStart"/>
        <w:r w:rsidR="00C064B5">
          <w:t>banyak</w:t>
        </w:r>
        <w:proofErr w:type="spellEnd"/>
        <w:r w:rsidR="00C064B5">
          <w:t xml:space="preserve"> </w:t>
        </w:r>
        <w:proofErr w:type="spellStart"/>
        <w:r w:rsidR="00C064B5">
          <w:t>proyek</w:t>
        </w:r>
        <w:proofErr w:type="spellEnd"/>
        <w:r w:rsidR="00C064B5">
          <w:t xml:space="preserve"> </w:t>
        </w:r>
        <w:proofErr w:type="spellStart"/>
        <w:r w:rsidR="00C064B5">
          <w:t>diwaktu</w:t>
        </w:r>
        <w:proofErr w:type="spellEnd"/>
        <w:r w:rsidR="00C064B5">
          <w:t xml:space="preserve"> yang </w:t>
        </w:r>
        <w:proofErr w:type="spellStart"/>
        <w:r w:rsidR="00C064B5">
          <w:t>bersamaan</w:t>
        </w:r>
        <w:proofErr w:type="spellEnd"/>
        <w:r w:rsidR="00C064B5">
          <w:t xml:space="preserve">, </w:t>
        </w:r>
        <w:proofErr w:type="spellStart"/>
        <w:r w:rsidR="00C064B5">
          <w:t>sehingga</w:t>
        </w:r>
        <w:proofErr w:type="spellEnd"/>
        <w:r w:rsidR="00C064B5">
          <w:t xml:space="preserve"> </w:t>
        </w:r>
        <w:proofErr w:type="spellStart"/>
        <w:r w:rsidR="00C064B5">
          <w:t>berdampak</w:t>
        </w:r>
        <w:proofErr w:type="spellEnd"/>
        <w:r w:rsidR="00C064B5">
          <w:t xml:space="preserve"> </w:t>
        </w:r>
        <w:proofErr w:type="spellStart"/>
        <w:r w:rsidR="00C064B5">
          <w:t>kepada</w:t>
        </w:r>
        <w:proofErr w:type="spellEnd"/>
        <w:r w:rsidR="00C064B5">
          <w:t xml:space="preserve"> </w:t>
        </w:r>
        <w:proofErr w:type="spellStart"/>
        <w:r w:rsidR="00C064B5">
          <w:t>aspek</w:t>
        </w:r>
        <w:proofErr w:type="spellEnd"/>
        <w:r w:rsidR="00C064B5">
          <w:t xml:space="preserve"> lain </w:t>
        </w:r>
        <w:proofErr w:type="spellStart"/>
        <w:r w:rsidR="00C064B5">
          <w:t>seperti</w:t>
        </w:r>
        <w:proofErr w:type="spellEnd"/>
        <w:r w:rsidR="00C064B5">
          <w:t xml:space="preserve"> </w:t>
        </w:r>
        <w:proofErr w:type="spellStart"/>
        <w:r w:rsidR="00C064B5">
          <w:t>alat</w:t>
        </w:r>
        <w:proofErr w:type="spellEnd"/>
        <w:r w:rsidR="00C064B5">
          <w:t xml:space="preserve"> </w:t>
        </w:r>
        <w:proofErr w:type="spellStart"/>
        <w:r w:rsidR="00C064B5">
          <w:t>perencanaan</w:t>
        </w:r>
        <w:proofErr w:type="spellEnd"/>
        <w:r w:rsidR="00C064B5">
          <w:t xml:space="preserve"> yang </w:t>
        </w:r>
        <w:proofErr w:type="spellStart"/>
        <w:r w:rsidR="00C064B5">
          <w:t>kurang</w:t>
        </w:r>
        <w:proofErr w:type="spellEnd"/>
        <w:r w:rsidR="00C064B5">
          <w:t xml:space="preserve"> </w:t>
        </w:r>
        <w:proofErr w:type="spellStart"/>
        <w:r w:rsidR="00C064B5">
          <w:t>memadai</w:t>
        </w:r>
        <w:proofErr w:type="spellEnd"/>
        <w:r w:rsidR="00C064B5">
          <w:t xml:space="preserve">, </w:t>
        </w:r>
        <w:proofErr w:type="spellStart"/>
        <w:r w:rsidR="00C064B5">
          <w:t>sumber</w:t>
        </w:r>
        <w:proofErr w:type="spellEnd"/>
        <w:r w:rsidR="00C064B5">
          <w:t xml:space="preserve"> </w:t>
        </w:r>
        <w:proofErr w:type="spellStart"/>
        <w:r w:rsidR="00C064B5">
          <w:t>daya</w:t>
        </w:r>
        <w:proofErr w:type="spellEnd"/>
        <w:r w:rsidR="00C064B5">
          <w:t xml:space="preserve"> yang </w:t>
        </w:r>
        <w:proofErr w:type="spellStart"/>
        <w:r w:rsidR="00C064B5">
          <w:t>kurang</w:t>
        </w:r>
        <w:proofErr w:type="spellEnd"/>
        <w:r w:rsidR="00C064B5">
          <w:t xml:space="preserve">, </w:t>
        </w:r>
        <w:proofErr w:type="spellStart"/>
        <w:r w:rsidR="00C064B5">
          <w:t>kurang</w:t>
        </w:r>
        <w:proofErr w:type="spellEnd"/>
        <w:r w:rsidR="00C064B5">
          <w:t xml:space="preserve"> </w:t>
        </w:r>
        <w:proofErr w:type="spellStart"/>
        <w:r w:rsidR="00C064B5">
          <w:t>biaya</w:t>
        </w:r>
        <w:proofErr w:type="spellEnd"/>
        <w:r w:rsidR="00C064B5">
          <w:t xml:space="preserve"> </w:t>
        </w:r>
        <w:proofErr w:type="spellStart"/>
        <w:r w:rsidR="00C064B5">
          <w:t>proyek</w:t>
        </w:r>
        <w:proofErr w:type="spellEnd"/>
        <w:r w:rsidR="00C064B5">
          <w:t xml:space="preserve"> dan jadwal yang </w:t>
        </w:r>
        <w:proofErr w:type="spellStart"/>
        <w:r w:rsidR="00C064B5">
          <w:t>berubah-ubah</w:t>
        </w:r>
        <w:proofErr w:type="spellEnd"/>
        <w:r w:rsidR="00C064B5">
          <w:t>.</w:t>
        </w:r>
      </w:ins>
    </w:p>
    <w:p w14:paraId="36628028" w14:textId="29FCC24E" w:rsidR="004916EC" w:rsidRDefault="004916EC" w:rsidP="007B1554">
      <w:pPr>
        <w:spacing w:line="360" w:lineRule="auto"/>
      </w:pPr>
      <w:r>
        <w:lastRenderedPageBreak/>
        <w:t xml:space="preserve">Pada </w:t>
      </w:r>
      <w:r w:rsidR="00455D2B">
        <w:fldChar w:fldCharType="begin"/>
      </w:r>
      <w:r w:rsidR="00455D2B">
        <w:instrText xml:space="preserve"> REF _Ref117107019 \h </w:instrText>
      </w:r>
      <w:r w:rsidR="00455D2B">
        <w:fldChar w:fldCharType="separate"/>
      </w:r>
      <w:ins w:id="1273" w:author="ilham.nur@office.ui.ac.id" w:date="2023-03-05T21:23:00Z">
        <w:r w:rsidR="00A262DF">
          <w:t xml:space="preserve">Gambar </w:t>
        </w:r>
        <w:r w:rsidR="00A262DF">
          <w:rPr>
            <w:noProof/>
          </w:rPr>
          <w:t>1</w:t>
        </w:r>
        <w:r w:rsidR="00A262DF">
          <w:t>.</w:t>
        </w:r>
        <w:r w:rsidR="00A262DF">
          <w:rPr>
            <w:noProof/>
          </w:rPr>
          <w:t>4</w:t>
        </w:r>
      </w:ins>
      <w:ins w:id="1274" w:author="ilham.nur@office.ui.ac.id [2]" w:date="2023-01-29T12:12:00Z">
        <w:del w:id="1275" w:author="ilham.nur@office.ui.ac.id" w:date="2023-01-31T22:33:00Z">
          <w:r w:rsidR="00032BC4" w:rsidDel="00CA2078">
            <w:delText xml:space="preserve">Gambar </w:delText>
          </w:r>
          <w:r w:rsidR="00032BC4" w:rsidDel="00CA2078">
            <w:rPr>
              <w:noProof/>
            </w:rPr>
            <w:delText>1</w:delText>
          </w:r>
          <w:r w:rsidR="00032BC4" w:rsidDel="00CA2078">
            <w:delText>.</w:delText>
          </w:r>
          <w:r w:rsidR="00032BC4" w:rsidDel="00CA2078">
            <w:rPr>
              <w:noProof/>
            </w:rPr>
            <w:delText>4</w:delText>
          </w:r>
        </w:del>
      </w:ins>
      <w:del w:id="1276" w:author="ilham.nur@office.ui.ac.id" w:date="2023-01-31T22:33:00Z">
        <w:r w:rsidR="00987C24" w:rsidDel="00CA2078">
          <w:delText xml:space="preserve">Gambar </w:delText>
        </w:r>
        <w:r w:rsidR="00987C24" w:rsidDel="00CA2078">
          <w:rPr>
            <w:noProof/>
          </w:rPr>
          <w:delText>1</w:delText>
        </w:r>
        <w:r w:rsidR="00987C24" w:rsidDel="00CA2078">
          <w:delText>.</w:delText>
        </w:r>
        <w:r w:rsidR="00987C24" w:rsidDel="00CA2078">
          <w:rPr>
            <w:noProof/>
          </w:rPr>
          <w:delText>3</w:delText>
        </w:r>
      </w:del>
      <w:r w:rsidR="00455D2B">
        <w:fldChar w:fldCharType="end"/>
      </w:r>
      <w:r w:rsidR="00455D2B">
        <w:t xml:space="preserve"> </w:t>
      </w:r>
      <w:proofErr w:type="spellStart"/>
      <w:r w:rsidR="00455D2B">
        <w:t>menunjukan</w:t>
      </w:r>
      <w:proofErr w:type="spellEnd"/>
      <w:r w:rsidR="00455D2B">
        <w:t xml:space="preserve"> data </w:t>
      </w:r>
      <w:proofErr w:type="spellStart"/>
      <w:r w:rsidR="00127A61">
        <w:t>perbandingan</w:t>
      </w:r>
      <w:proofErr w:type="spellEnd"/>
      <w:r w:rsidR="00127A61">
        <w:t xml:space="preserve"> </w:t>
      </w:r>
      <w:proofErr w:type="spellStart"/>
      <w:r w:rsidR="00127A61">
        <w:t>waktu</w:t>
      </w:r>
      <w:proofErr w:type="spellEnd"/>
      <w:r w:rsidR="00127A61">
        <w:t xml:space="preserve"> </w:t>
      </w:r>
      <w:proofErr w:type="spellStart"/>
      <w:r w:rsidR="00127A61">
        <w:t>penyelesaian</w:t>
      </w:r>
      <w:proofErr w:type="spellEnd"/>
      <w:r w:rsidR="00127A61">
        <w:t xml:space="preserve"> </w:t>
      </w:r>
      <w:proofErr w:type="spellStart"/>
      <w:r w:rsidR="00127A61">
        <w:t>proyek</w:t>
      </w:r>
      <w:proofErr w:type="spellEnd"/>
      <w:r w:rsidR="00127A61">
        <w:t xml:space="preserve"> pada PT </w:t>
      </w:r>
      <w:proofErr w:type="spellStart"/>
      <w:ins w:id="1277" w:author="ilham.nur@office.ui.ac.id" w:date="2023-02-02T22:44:00Z">
        <w:r w:rsidR="00303105">
          <w:t>Pembayaran</w:t>
        </w:r>
        <w:proofErr w:type="spellEnd"/>
        <w:r w:rsidR="00303105">
          <w:t xml:space="preserve"> Digital Indonesia</w:t>
        </w:r>
      </w:ins>
      <w:del w:id="1278" w:author="ilham.nur@office.ui.ac.id" w:date="2023-02-02T22:44:00Z">
        <w:r w:rsidR="00127A61" w:rsidDel="00303105">
          <w:delText>X</w:delText>
        </w:r>
      </w:del>
      <w:r w:rsidR="00127A61">
        <w:t xml:space="preserve"> </w:t>
      </w:r>
      <w:proofErr w:type="spellStart"/>
      <w:r w:rsidR="00127A61">
        <w:t>dari</w:t>
      </w:r>
      <w:proofErr w:type="spellEnd"/>
      <w:r w:rsidR="00127A61">
        <w:t xml:space="preserve"> </w:t>
      </w:r>
      <w:proofErr w:type="spellStart"/>
      <w:r w:rsidR="00127A61">
        <w:t>waktu</w:t>
      </w:r>
      <w:proofErr w:type="spellEnd"/>
      <w:r w:rsidR="00127A61">
        <w:t xml:space="preserve"> yang </w:t>
      </w:r>
      <w:proofErr w:type="spellStart"/>
      <w:r w:rsidR="00127A61">
        <w:t>telah</w:t>
      </w:r>
      <w:proofErr w:type="spellEnd"/>
      <w:r w:rsidR="00127A61">
        <w:t xml:space="preserve"> </w:t>
      </w:r>
      <w:proofErr w:type="spellStart"/>
      <w:r w:rsidR="00127A61">
        <w:t>ditetapkan</w:t>
      </w:r>
      <w:proofErr w:type="spellEnd"/>
      <w:r w:rsidR="00127A61">
        <w:t xml:space="preserve"> dengan </w:t>
      </w:r>
      <w:proofErr w:type="spellStart"/>
      <w:r w:rsidR="00127A61">
        <w:t>kondisi</w:t>
      </w:r>
      <w:proofErr w:type="spellEnd"/>
      <w:r w:rsidR="00127A61">
        <w:t xml:space="preserve"> </w:t>
      </w:r>
      <w:proofErr w:type="spellStart"/>
      <w:r w:rsidR="00127A61">
        <w:t>sebenarnya</w:t>
      </w:r>
      <w:proofErr w:type="spellEnd"/>
      <w:r w:rsidR="00127A61">
        <w:t xml:space="preserve"> pada implementasi </w:t>
      </w:r>
      <w:proofErr w:type="spellStart"/>
      <w:r w:rsidR="00127A61">
        <w:t>proyek</w:t>
      </w:r>
      <w:proofErr w:type="spellEnd"/>
      <w:r w:rsidR="00127A61">
        <w:t>.</w:t>
      </w:r>
    </w:p>
    <w:p w14:paraId="7A9A6795" w14:textId="35DC7455" w:rsidR="0079704C" w:rsidRDefault="004F4C9B">
      <w:pPr>
        <w:keepNext/>
        <w:spacing w:line="360" w:lineRule="auto"/>
        <w:pPrChange w:id="1279" w:author="ilham.nur@office.ui.ac.id [2]" w:date="2023-01-17T21:13:00Z">
          <w:pPr>
            <w:keepNext/>
            <w:spacing w:line="360" w:lineRule="auto"/>
            <w:jc w:val="center"/>
          </w:pPr>
        </w:pPrChange>
      </w:pPr>
      <w:r>
        <w:rPr>
          <w:noProof/>
        </w:rPr>
        <w:drawing>
          <wp:inline distT="0" distB="0" distL="0" distR="0" wp14:anchorId="49D9D82C" wp14:editId="0F92562E">
            <wp:extent cx="5400040" cy="36366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636645"/>
                    </a:xfrm>
                    <a:prstGeom prst="rect">
                      <a:avLst/>
                    </a:prstGeom>
                    <a:noFill/>
                    <a:ln>
                      <a:noFill/>
                    </a:ln>
                  </pic:spPr>
                </pic:pic>
              </a:graphicData>
            </a:graphic>
          </wp:inline>
        </w:drawing>
      </w:r>
    </w:p>
    <w:p w14:paraId="4E13C48C" w14:textId="7EF3367B" w:rsidR="009A771D" w:rsidRDefault="0079704C" w:rsidP="003F0C01">
      <w:pPr>
        <w:pStyle w:val="Caption"/>
      </w:pPr>
      <w:bookmarkStart w:id="1280" w:name="_Ref117107019"/>
      <w:bookmarkStart w:id="1281" w:name="_Toc128944232"/>
      <w:r>
        <w:t xml:space="preserve">Gambar </w:t>
      </w:r>
      <w:ins w:id="1282" w:author="ilham.nur@office.ui.ac.id" w:date="2023-03-10T23:19:00Z">
        <w:r w:rsidR="0017462A">
          <w:fldChar w:fldCharType="begin"/>
        </w:r>
        <w:r w:rsidR="0017462A">
          <w:instrText xml:space="preserve"> STYLEREF 1 \s </w:instrText>
        </w:r>
      </w:ins>
      <w:r w:rsidR="0017462A">
        <w:fldChar w:fldCharType="separate"/>
      </w:r>
      <w:r w:rsidR="0017462A">
        <w:rPr>
          <w:noProof/>
        </w:rPr>
        <w:t>1</w:t>
      </w:r>
      <w:ins w:id="1283"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1284" w:author="ilham.nur@office.ui.ac.id" w:date="2023-03-10T23:19:00Z">
        <w:r w:rsidR="0017462A">
          <w:rPr>
            <w:noProof/>
          </w:rPr>
          <w:t>4</w:t>
        </w:r>
        <w:r w:rsidR="0017462A">
          <w:fldChar w:fldCharType="end"/>
        </w:r>
      </w:ins>
      <w:ins w:id="1285" w:author="Ilham Nur Pratama" w:date="2023-03-09T00:23:00Z">
        <w:del w:id="1286" w:author="ilham.nur@office.ui.ac.id" w:date="2023-03-10T23:19:00Z">
          <w:r w:rsidR="00C56C18" w:rsidDel="0017462A">
            <w:fldChar w:fldCharType="begin"/>
          </w:r>
          <w:r w:rsidR="00C56C18" w:rsidDel="0017462A">
            <w:delInstrText xml:space="preserve"> STYLEREF 1 \s </w:delInstrText>
          </w:r>
        </w:del>
      </w:ins>
      <w:del w:id="1287" w:author="ilham.nur@office.ui.ac.id" w:date="2023-03-10T23:19:00Z">
        <w:r w:rsidR="00C56C18" w:rsidDel="0017462A">
          <w:fldChar w:fldCharType="separate"/>
        </w:r>
        <w:r w:rsidR="00C56C18" w:rsidDel="0017462A">
          <w:rPr>
            <w:noProof/>
          </w:rPr>
          <w:delText>1</w:delText>
        </w:r>
      </w:del>
      <w:ins w:id="1288" w:author="Ilham Nur Pratama" w:date="2023-03-09T00:23:00Z">
        <w:del w:id="1289"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1290" w:author="ilham.nur@office.ui.ac.id" w:date="2023-03-10T23:19:00Z">
        <w:r w:rsidR="00C56C18" w:rsidDel="0017462A">
          <w:fldChar w:fldCharType="separate"/>
        </w:r>
      </w:del>
      <w:ins w:id="1291" w:author="Ilham Nur Pratama" w:date="2023-03-09T00:23:00Z">
        <w:del w:id="1292" w:author="ilham.nur@office.ui.ac.id" w:date="2023-03-10T23:19:00Z">
          <w:r w:rsidR="00C56C18" w:rsidDel="0017462A">
            <w:rPr>
              <w:noProof/>
            </w:rPr>
            <w:delText>4</w:delText>
          </w:r>
          <w:r w:rsidR="00C56C18" w:rsidDel="0017462A">
            <w:fldChar w:fldCharType="end"/>
          </w:r>
        </w:del>
      </w:ins>
      <w:ins w:id="1293" w:author="ilham.nur@office.ui.ac.id" w:date="2023-03-05T14:12:00Z">
        <w:del w:id="1294" w:author="Ilham Nur Pratama" w:date="2023-03-08T18:52:00Z">
          <w:r w:rsidR="00604724" w:rsidDel="0067134C">
            <w:fldChar w:fldCharType="begin"/>
          </w:r>
          <w:r w:rsidR="00604724" w:rsidDel="0067134C">
            <w:delInstrText xml:space="preserve"> STYLEREF 1 \s </w:delInstrText>
          </w:r>
        </w:del>
      </w:ins>
      <w:del w:id="1295" w:author="Ilham Nur Pratama" w:date="2023-03-08T18:52:00Z">
        <w:r w:rsidR="00604724" w:rsidDel="0067134C">
          <w:fldChar w:fldCharType="separate"/>
        </w:r>
        <w:r w:rsidR="00A262DF" w:rsidDel="0067134C">
          <w:rPr>
            <w:noProof/>
          </w:rPr>
          <w:delText>1</w:delText>
        </w:r>
      </w:del>
      <w:ins w:id="1296" w:author="ilham.nur@office.ui.ac.id" w:date="2023-03-05T14:12:00Z">
        <w:del w:id="1297"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1298" w:author="Ilham Nur Pratama" w:date="2023-03-08T18:52:00Z">
        <w:r w:rsidR="00604724" w:rsidDel="0067134C">
          <w:fldChar w:fldCharType="separate"/>
        </w:r>
      </w:del>
      <w:ins w:id="1299" w:author="ilham.nur@office.ui.ac.id" w:date="2023-03-05T21:23:00Z">
        <w:del w:id="1300" w:author="Ilham Nur Pratama" w:date="2023-03-08T18:52:00Z">
          <w:r w:rsidR="00A262DF" w:rsidDel="0067134C">
            <w:rPr>
              <w:noProof/>
            </w:rPr>
            <w:delText>4</w:delText>
          </w:r>
        </w:del>
      </w:ins>
      <w:ins w:id="1301" w:author="ilham.nur@office.ui.ac.id" w:date="2023-03-05T14:12:00Z">
        <w:del w:id="1302" w:author="Ilham Nur Pratama" w:date="2023-03-08T18:52:00Z">
          <w:r w:rsidR="00604724" w:rsidDel="0067134C">
            <w:fldChar w:fldCharType="end"/>
          </w:r>
        </w:del>
      </w:ins>
      <w:ins w:id="1303" w:author="ilham.nur@office.ui.ac.id [2]" w:date="2023-01-25T05:09:00Z">
        <w:del w:id="1304" w:author="ilham.nur@office.ui.ac.id" w:date="2023-02-02T22:33:00Z">
          <w:r w:rsidR="00F62D33" w:rsidDel="00A76FCF">
            <w:fldChar w:fldCharType="begin"/>
          </w:r>
          <w:r w:rsidR="00F62D33" w:rsidDel="00A76FCF">
            <w:delInstrText xml:space="preserve"> STYLEREF 1 \s </w:delInstrText>
          </w:r>
        </w:del>
      </w:ins>
      <w:del w:id="1305" w:author="ilham.nur@office.ui.ac.id" w:date="2023-02-02T22:33:00Z">
        <w:r w:rsidR="00F62D33" w:rsidDel="00A76FCF">
          <w:fldChar w:fldCharType="separate"/>
        </w:r>
        <w:r w:rsidR="00C64CA0" w:rsidDel="00A76FCF">
          <w:rPr>
            <w:noProof/>
          </w:rPr>
          <w:delText>1</w:delText>
        </w:r>
      </w:del>
      <w:ins w:id="1306" w:author="ilham.nur@office.ui.ac.id [2]" w:date="2023-01-25T05:09:00Z">
        <w:del w:id="1307"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308" w:author="ilham.nur@office.ui.ac.id" w:date="2023-02-02T22:33:00Z">
        <w:r w:rsidR="00000000">
          <w:fldChar w:fldCharType="separate"/>
        </w:r>
      </w:del>
      <w:ins w:id="1309" w:author="ilham.nur@office.ui.ac.id [2]" w:date="2023-01-25T05:09:00Z">
        <w:del w:id="1310" w:author="ilham.nur@office.ui.ac.id" w:date="2023-02-02T22:33:00Z">
          <w:r w:rsidR="00F62D33" w:rsidDel="00A76FCF">
            <w:fldChar w:fldCharType="end"/>
          </w:r>
        </w:del>
      </w:ins>
      <w:del w:id="1311"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1</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3</w:delText>
        </w:r>
        <w:r w:rsidR="0030521D" w:rsidDel="00E614FF">
          <w:fldChar w:fldCharType="end"/>
        </w:r>
      </w:del>
      <w:bookmarkEnd w:id="1280"/>
      <w:r>
        <w:t xml:space="preserve"> Performa </w:t>
      </w:r>
      <w:proofErr w:type="spellStart"/>
      <w:r>
        <w:t>waktu</w:t>
      </w:r>
      <w:proofErr w:type="spellEnd"/>
      <w:r>
        <w:t xml:space="preserve"> </w:t>
      </w:r>
      <w:proofErr w:type="spellStart"/>
      <w:r>
        <w:t>penyelesaian</w:t>
      </w:r>
      <w:proofErr w:type="spellEnd"/>
      <w:r>
        <w:t xml:space="preserve"> </w:t>
      </w:r>
      <w:proofErr w:type="spellStart"/>
      <w:r>
        <w:t>proyek</w:t>
      </w:r>
      <w:proofErr w:type="spellEnd"/>
      <w:r>
        <w:t xml:space="preserve"> pada PT.X</w:t>
      </w:r>
      <w:r w:rsidR="00494158">
        <w:t xml:space="preserve"> yang </w:t>
      </w:r>
      <w:proofErr w:type="spellStart"/>
      <w:r w:rsidR="00494158">
        <w:t>mengalami</w:t>
      </w:r>
      <w:proofErr w:type="spellEnd"/>
      <w:r w:rsidR="00494158">
        <w:t xml:space="preserve"> </w:t>
      </w:r>
      <w:proofErr w:type="spellStart"/>
      <w:r w:rsidR="00494158">
        <w:t>keterlambatan</w:t>
      </w:r>
      <w:proofErr w:type="spellEnd"/>
      <w:r>
        <w:t xml:space="preserve"> di </w:t>
      </w:r>
      <w:proofErr w:type="spellStart"/>
      <w:r>
        <w:t>tahun</w:t>
      </w:r>
      <w:proofErr w:type="spellEnd"/>
      <w:r>
        <w:t xml:space="preserve"> 2021</w:t>
      </w:r>
      <w:bookmarkEnd w:id="1281"/>
    </w:p>
    <w:p w14:paraId="757CB325" w14:textId="5F37F152" w:rsidR="00D27FB3" w:rsidRPr="00350A68" w:rsidRDefault="00770C9D" w:rsidP="007B1554">
      <w:pPr>
        <w:spacing w:line="360" w:lineRule="auto"/>
      </w:pPr>
      <w:r>
        <w:t xml:space="preserve">Dengan </w:t>
      </w:r>
      <w:proofErr w:type="spellStart"/>
      <w:r>
        <w:t>kondisi</w:t>
      </w:r>
      <w:proofErr w:type="spellEnd"/>
      <w:r>
        <w:t xml:space="preserve"> </w:t>
      </w:r>
      <w:proofErr w:type="spellStart"/>
      <w:r w:rsidR="00426077">
        <w:t>tersebut</w:t>
      </w:r>
      <w:proofErr w:type="spellEnd"/>
      <w:r w:rsidR="00426077">
        <w:t xml:space="preserve">, PT </w:t>
      </w:r>
      <w:proofErr w:type="spellStart"/>
      <w:ins w:id="1312" w:author="ilham.nur@office.ui.ac.id" w:date="2023-02-02T22:44:00Z">
        <w:r w:rsidR="00303105">
          <w:t>Pembayaran</w:t>
        </w:r>
        <w:proofErr w:type="spellEnd"/>
        <w:r w:rsidR="00303105">
          <w:t xml:space="preserve"> Digital Indonesia</w:t>
        </w:r>
      </w:ins>
      <w:del w:id="1313" w:author="ilham.nur@office.ui.ac.id" w:date="2023-02-02T22:44:00Z">
        <w:r w:rsidR="00426077" w:rsidDel="00303105">
          <w:delText>X</w:delText>
        </w:r>
      </w:del>
      <w:r w:rsidR="00426077">
        <w:t xml:space="preserve"> </w:t>
      </w:r>
      <w:proofErr w:type="spellStart"/>
      <w:r w:rsidR="003757BE">
        <w:t>sering</w:t>
      </w:r>
      <w:proofErr w:type="spellEnd"/>
      <w:r w:rsidR="003757BE">
        <w:t xml:space="preserve"> </w:t>
      </w:r>
      <w:proofErr w:type="spellStart"/>
      <w:r w:rsidR="003757BE">
        <w:t>mengalami</w:t>
      </w:r>
      <w:proofErr w:type="spellEnd"/>
      <w:r w:rsidR="003757BE">
        <w:t xml:space="preserve"> </w:t>
      </w:r>
      <w:proofErr w:type="spellStart"/>
      <w:r w:rsidR="003757BE">
        <w:t>keterlambatan</w:t>
      </w:r>
      <w:proofErr w:type="spellEnd"/>
      <w:r w:rsidR="003757BE">
        <w:t xml:space="preserve"> </w:t>
      </w:r>
      <w:proofErr w:type="spellStart"/>
      <w:r w:rsidR="00C62EAD">
        <w:t>dari</w:t>
      </w:r>
      <w:proofErr w:type="spellEnd"/>
      <w:r w:rsidR="00C62EAD">
        <w:t xml:space="preserve"> </w:t>
      </w:r>
      <w:proofErr w:type="spellStart"/>
      <w:r w:rsidR="00C62EAD">
        <w:t>rencana</w:t>
      </w:r>
      <w:proofErr w:type="spellEnd"/>
      <w:r w:rsidR="00C62EAD">
        <w:t xml:space="preserve"> </w:t>
      </w:r>
      <w:proofErr w:type="spellStart"/>
      <w:r w:rsidR="00C62EAD">
        <w:t>awal</w:t>
      </w:r>
      <w:proofErr w:type="spellEnd"/>
      <w:r w:rsidR="00C62EAD">
        <w:t xml:space="preserve"> yang </w:t>
      </w:r>
      <w:proofErr w:type="spellStart"/>
      <w:r w:rsidR="00C62EAD">
        <w:t>telah</w:t>
      </w:r>
      <w:proofErr w:type="spellEnd"/>
      <w:r w:rsidR="00C62EAD">
        <w:t xml:space="preserve"> </w:t>
      </w:r>
      <w:proofErr w:type="spellStart"/>
      <w:r w:rsidR="00C62EAD">
        <w:t>dibuat</w:t>
      </w:r>
      <w:proofErr w:type="spellEnd"/>
      <w:r w:rsidR="00493569">
        <w:t xml:space="preserve"> </w:t>
      </w:r>
      <w:r w:rsidR="00A634A0">
        <w:t xml:space="preserve">rata </w:t>
      </w:r>
      <w:proofErr w:type="spellStart"/>
      <w:r w:rsidR="00A634A0">
        <w:t>rata</w:t>
      </w:r>
      <w:proofErr w:type="spellEnd"/>
      <w:r w:rsidR="00A634A0">
        <w:t xml:space="preserve"> 99 </w:t>
      </w:r>
      <w:proofErr w:type="spellStart"/>
      <w:r w:rsidR="00A634A0">
        <w:t>hari</w:t>
      </w:r>
      <w:proofErr w:type="spellEnd"/>
      <w:r w:rsidR="00A634A0">
        <w:t xml:space="preserve"> </w:t>
      </w:r>
      <w:proofErr w:type="spellStart"/>
      <w:r w:rsidR="00493569">
        <w:t>dalam</w:t>
      </w:r>
      <w:proofErr w:type="spellEnd"/>
      <w:r w:rsidR="00493569">
        <w:t xml:space="preserve"> </w:t>
      </w:r>
      <w:proofErr w:type="spellStart"/>
      <w:r w:rsidR="00493569">
        <w:t>menyelesaikan</w:t>
      </w:r>
      <w:proofErr w:type="spellEnd"/>
      <w:r w:rsidR="00493569">
        <w:t xml:space="preserve"> </w:t>
      </w:r>
      <w:proofErr w:type="spellStart"/>
      <w:r w:rsidR="00493569">
        <w:t>proyek</w:t>
      </w:r>
      <w:proofErr w:type="spellEnd"/>
      <w:r w:rsidR="00493569">
        <w:t xml:space="preserve"> </w:t>
      </w:r>
      <w:proofErr w:type="spellStart"/>
      <w:r w:rsidR="00493569">
        <w:t>dari</w:t>
      </w:r>
      <w:proofErr w:type="spellEnd"/>
      <w:r w:rsidR="00493569">
        <w:t xml:space="preserve"> </w:t>
      </w:r>
      <w:proofErr w:type="spellStart"/>
      <w:r w:rsidR="00493569">
        <w:t>rencana</w:t>
      </w:r>
      <w:proofErr w:type="spellEnd"/>
      <w:r w:rsidR="00493569">
        <w:t xml:space="preserve"> </w:t>
      </w:r>
      <w:proofErr w:type="spellStart"/>
      <w:r w:rsidR="00493569">
        <w:t>awal</w:t>
      </w:r>
      <w:proofErr w:type="spellEnd"/>
      <w:r w:rsidR="00493569">
        <w:t xml:space="preserve"> yang </w:t>
      </w:r>
      <w:proofErr w:type="spellStart"/>
      <w:r w:rsidR="00493569">
        <w:t>disepakati</w:t>
      </w:r>
      <w:proofErr w:type="spellEnd"/>
      <w:r w:rsidR="008C07AA">
        <w:t xml:space="preserve"> </w:t>
      </w:r>
      <w:proofErr w:type="spellStart"/>
      <w:r w:rsidR="008C07AA">
        <w:t>sepanjang</w:t>
      </w:r>
      <w:proofErr w:type="spellEnd"/>
      <w:r w:rsidR="008C07AA">
        <w:t xml:space="preserve"> </w:t>
      </w:r>
      <w:proofErr w:type="spellStart"/>
      <w:r w:rsidR="008C07AA">
        <w:t>tahun</w:t>
      </w:r>
      <w:proofErr w:type="spellEnd"/>
      <w:r w:rsidR="008C07AA">
        <w:t xml:space="preserve"> 2021-2022</w:t>
      </w:r>
      <w:r w:rsidR="00493569">
        <w:t>.</w:t>
      </w:r>
      <w:ins w:id="1314" w:author="ilham.nur@office.ui.ac.id [2]" w:date="2023-01-17T21:14:00Z">
        <w:r w:rsidR="002B5830">
          <w:t xml:space="preserve"> </w:t>
        </w:r>
      </w:ins>
      <w:del w:id="1315" w:author="ilham.nur@office.ui.ac.id [2]" w:date="2023-01-17T21:14:00Z">
        <w:r w:rsidR="00073A6C" w:rsidDel="002B5830">
          <w:delText xml:space="preserve"> </w:delText>
        </w:r>
      </w:del>
      <w:r w:rsidR="00073A6C">
        <w:t xml:space="preserve">Hal </w:t>
      </w:r>
      <w:proofErr w:type="spellStart"/>
      <w:r w:rsidR="00073A6C">
        <w:t>ini</w:t>
      </w:r>
      <w:proofErr w:type="spellEnd"/>
      <w:r w:rsidR="00073A6C">
        <w:t xml:space="preserve"> </w:t>
      </w:r>
      <w:proofErr w:type="spellStart"/>
      <w:r w:rsidR="00073A6C">
        <w:t>tentunya</w:t>
      </w:r>
      <w:proofErr w:type="spellEnd"/>
      <w:r w:rsidR="00073A6C">
        <w:t xml:space="preserve"> </w:t>
      </w:r>
      <w:proofErr w:type="spellStart"/>
      <w:r w:rsidR="00073A6C">
        <w:t>berpengaruh</w:t>
      </w:r>
      <w:proofErr w:type="spellEnd"/>
      <w:r w:rsidR="00073A6C">
        <w:t xml:space="preserve"> pada </w:t>
      </w:r>
      <w:proofErr w:type="spellStart"/>
      <w:r w:rsidR="00073A6C">
        <w:t>performa</w:t>
      </w:r>
      <w:proofErr w:type="spellEnd"/>
      <w:r w:rsidR="00073A6C">
        <w:t xml:space="preserve"> PT </w:t>
      </w:r>
      <w:proofErr w:type="spellStart"/>
      <w:ins w:id="1316" w:author="ilham.nur@office.ui.ac.id" w:date="2023-02-02T22:44:00Z">
        <w:r w:rsidR="00303105">
          <w:t>Pembayaran</w:t>
        </w:r>
        <w:proofErr w:type="spellEnd"/>
        <w:r w:rsidR="00303105">
          <w:t xml:space="preserve"> Digital Indonesia</w:t>
        </w:r>
      </w:ins>
      <w:del w:id="1317" w:author="ilham.nur@office.ui.ac.id" w:date="2023-02-02T22:44:00Z">
        <w:r w:rsidR="00073A6C" w:rsidDel="00303105">
          <w:delText>X</w:delText>
        </w:r>
      </w:del>
      <w:r w:rsidR="00073A6C">
        <w:t xml:space="preserve"> </w:t>
      </w:r>
      <w:proofErr w:type="spellStart"/>
      <w:r w:rsidR="00073A6C">
        <w:t>baik</w:t>
      </w:r>
      <w:proofErr w:type="spellEnd"/>
      <w:r w:rsidR="00073A6C">
        <w:t xml:space="preserve"> ke </w:t>
      </w:r>
      <w:proofErr w:type="spellStart"/>
      <w:r w:rsidR="00073A6C">
        <w:t>arah</w:t>
      </w:r>
      <w:proofErr w:type="spellEnd"/>
      <w:r w:rsidR="00073A6C">
        <w:t xml:space="preserve"> internal </w:t>
      </w:r>
      <w:proofErr w:type="spellStart"/>
      <w:r w:rsidR="00073A6C">
        <w:t>maupun</w:t>
      </w:r>
      <w:proofErr w:type="spellEnd"/>
      <w:r w:rsidR="00073A6C">
        <w:t xml:space="preserve"> ke </w:t>
      </w:r>
      <w:proofErr w:type="spellStart"/>
      <w:r w:rsidR="00073A6C">
        <w:t>arah</w:t>
      </w:r>
      <w:proofErr w:type="spellEnd"/>
      <w:r w:rsidR="00073A6C">
        <w:t xml:space="preserve"> </w:t>
      </w:r>
      <w:proofErr w:type="spellStart"/>
      <w:r w:rsidR="00073A6C">
        <w:t>eksternal</w:t>
      </w:r>
      <w:proofErr w:type="spellEnd"/>
      <w:r w:rsidR="00371765">
        <w:t xml:space="preserve">, untuk </w:t>
      </w:r>
      <w:proofErr w:type="spellStart"/>
      <w:r w:rsidR="00371765">
        <w:t>itu</w:t>
      </w:r>
      <w:proofErr w:type="spellEnd"/>
      <w:r w:rsidR="00371765">
        <w:t xml:space="preserve"> </w:t>
      </w:r>
      <w:proofErr w:type="spellStart"/>
      <w:r w:rsidR="00371765">
        <w:t>permasalahan</w:t>
      </w:r>
      <w:proofErr w:type="spellEnd"/>
      <w:r w:rsidR="00371765">
        <w:t xml:space="preserve"> terkait dengan RCMPSP pada PT </w:t>
      </w:r>
      <w:proofErr w:type="spellStart"/>
      <w:ins w:id="1318" w:author="ilham.nur@office.ui.ac.id" w:date="2023-02-02T22:44:00Z">
        <w:r w:rsidR="00303105">
          <w:t>Pembayaran</w:t>
        </w:r>
        <w:proofErr w:type="spellEnd"/>
        <w:r w:rsidR="00303105">
          <w:t xml:space="preserve"> Digital Indonesia</w:t>
        </w:r>
      </w:ins>
      <w:del w:id="1319" w:author="ilham.nur@office.ui.ac.id" w:date="2023-02-02T22:44:00Z">
        <w:r w:rsidR="00371765" w:rsidDel="00303105">
          <w:delText>X</w:delText>
        </w:r>
      </w:del>
      <w:r w:rsidR="00371765">
        <w:t xml:space="preserve"> perlu untuk </w:t>
      </w:r>
      <w:proofErr w:type="spellStart"/>
      <w:r w:rsidR="00371765">
        <w:t>segera</w:t>
      </w:r>
      <w:proofErr w:type="spellEnd"/>
      <w:r w:rsidR="00371765">
        <w:t xml:space="preserve"> </w:t>
      </w:r>
      <w:proofErr w:type="spellStart"/>
      <w:r w:rsidR="00371765">
        <w:t>mendapatkan</w:t>
      </w:r>
      <w:proofErr w:type="spellEnd"/>
      <w:r w:rsidR="00371765">
        <w:t xml:space="preserve"> </w:t>
      </w:r>
      <w:proofErr w:type="spellStart"/>
      <w:r w:rsidR="00371765">
        <w:t>solusi</w:t>
      </w:r>
      <w:proofErr w:type="spellEnd"/>
      <w:r w:rsidR="00371765">
        <w:t>.</w:t>
      </w:r>
    </w:p>
    <w:p w14:paraId="17705E6E" w14:textId="1C9DD72E" w:rsidR="007B1554" w:rsidRPr="00480747" w:rsidRDefault="007B1554" w:rsidP="007B1554">
      <w:pPr>
        <w:spacing w:line="360" w:lineRule="auto"/>
      </w:pPr>
      <w:r>
        <w:t xml:space="preserve">Untuk </w:t>
      </w:r>
      <w:proofErr w:type="spellStart"/>
      <w:r>
        <w:t>mengatasi</w:t>
      </w:r>
      <w:proofErr w:type="spellEnd"/>
      <w:r>
        <w:t xml:space="preserve"> </w:t>
      </w:r>
      <w:proofErr w:type="spellStart"/>
      <w:r w:rsidR="0088305F">
        <w:t>permasalahan</w:t>
      </w:r>
      <w:proofErr w:type="spellEnd"/>
      <w:r w:rsidR="0088305F">
        <w:t xml:space="preserve"> terkait RCMPSP </w:t>
      </w:r>
      <w:proofErr w:type="spellStart"/>
      <w:r w:rsidR="0088305F">
        <w:t>khususnya</w:t>
      </w:r>
      <w:proofErr w:type="spellEnd"/>
      <w:r w:rsidR="0088305F">
        <w:t xml:space="preserve"> </w:t>
      </w:r>
      <w:proofErr w:type="spellStart"/>
      <w:r w:rsidR="0088305F">
        <w:t>manajemen</w:t>
      </w:r>
      <w:proofErr w:type="spellEnd"/>
      <w:r w:rsidR="0088305F">
        <w:t xml:space="preserve"> </w:t>
      </w:r>
      <w:proofErr w:type="spellStart"/>
      <w:r w:rsidR="0088305F">
        <w:t>pekerjaan</w:t>
      </w:r>
      <w:proofErr w:type="spellEnd"/>
      <w:r w:rsidR="0088305F">
        <w:t xml:space="preserve"> dan </w:t>
      </w:r>
      <w:proofErr w:type="spellStart"/>
      <w:r w:rsidR="0088305F">
        <w:t>manajemen</w:t>
      </w:r>
      <w:proofErr w:type="spellEnd"/>
      <w:r w:rsidR="0088305F">
        <w:t xml:space="preserve"> </w:t>
      </w:r>
      <w:proofErr w:type="spellStart"/>
      <w:r>
        <w:t>sumber</w:t>
      </w:r>
      <w:proofErr w:type="spellEnd"/>
      <w:r>
        <w:t xml:space="preserve"> </w:t>
      </w:r>
      <w:proofErr w:type="spellStart"/>
      <w:r>
        <w:t>daya</w:t>
      </w:r>
      <w:proofErr w:type="spellEnd"/>
      <w:r>
        <w:t xml:space="preserve"> </w:t>
      </w:r>
      <w:proofErr w:type="spellStart"/>
      <w:r>
        <w:t>manusia</w:t>
      </w:r>
      <w:proofErr w:type="spellEnd"/>
      <w:r w:rsidR="00437249">
        <w:t xml:space="preserve"> </w:t>
      </w:r>
      <w:proofErr w:type="spellStart"/>
      <w:r w:rsidR="00437249">
        <w:t>akibat</w:t>
      </w:r>
      <w:proofErr w:type="spellEnd"/>
      <w:r w:rsidR="00437249">
        <w:t xml:space="preserve"> </w:t>
      </w:r>
      <w:proofErr w:type="spellStart"/>
      <w:r w:rsidR="00437249">
        <w:t>terdapat</w:t>
      </w:r>
      <w:proofErr w:type="spellEnd"/>
      <w:r w:rsidR="00437249">
        <w:t xml:space="preserve"> </w:t>
      </w:r>
      <w:proofErr w:type="spellStart"/>
      <w:r w:rsidR="00437249">
        <w:t>banyak</w:t>
      </w:r>
      <w:proofErr w:type="spellEnd"/>
      <w:r w:rsidR="00437249">
        <w:t xml:space="preserve"> </w:t>
      </w:r>
      <w:proofErr w:type="spellStart"/>
      <w:r w:rsidR="00437249">
        <w:t>proyek</w:t>
      </w:r>
      <w:proofErr w:type="spellEnd"/>
      <w:r w:rsidR="00437249">
        <w:t xml:space="preserve"> yang </w:t>
      </w:r>
      <w:proofErr w:type="spellStart"/>
      <w:r w:rsidR="00437249">
        <w:t>dijalankan</w:t>
      </w:r>
      <w:proofErr w:type="spellEnd"/>
      <w:r>
        <w:t xml:space="preserve">, </w:t>
      </w:r>
      <w:proofErr w:type="spellStart"/>
      <w:r>
        <w:t>manajer</w:t>
      </w:r>
      <w:proofErr w:type="spellEnd"/>
      <w:r>
        <w:t xml:space="preserve"> </w:t>
      </w:r>
      <w:proofErr w:type="spellStart"/>
      <w:r>
        <w:t>proyek</w:t>
      </w:r>
      <w:proofErr w:type="spellEnd"/>
      <w:r>
        <w:t xml:space="preserve"> </w:t>
      </w:r>
      <w:proofErr w:type="spellStart"/>
      <w:r>
        <w:t>menggunakan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proyek</w:t>
      </w:r>
      <w:proofErr w:type="spellEnd"/>
      <w:r>
        <w:t xml:space="preserve"> untuk </w:t>
      </w:r>
      <w:proofErr w:type="spellStart"/>
      <w:r>
        <w:t>mempermudah</w:t>
      </w:r>
      <w:proofErr w:type="spellEnd"/>
      <w:r>
        <w:t xml:space="preserve"> proses </w:t>
      </w:r>
      <w:proofErr w:type="spellStart"/>
      <w:r>
        <w:t>perencanaan</w:t>
      </w:r>
      <w:proofErr w:type="spellEnd"/>
      <w:r>
        <w:t xml:space="preserve"> </w:t>
      </w:r>
      <w:proofErr w:type="spellStart"/>
      <w:r>
        <w:t>proyek</w:t>
      </w:r>
      <w:proofErr w:type="spellEnd"/>
      <w:r>
        <w:t xml:space="preserve"> dan </w:t>
      </w:r>
      <w:proofErr w:type="spellStart"/>
      <w:r>
        <w:t>manajemen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manusia</w:t>
      </w:r>
      <w:proofErr w:type="spellEnd"/>
      <w:r>
        <w:t xml:space="preserve"> pada </w:t>
      </w:r>
      <w:proofErr w:type="spellStart"/>
      <w:r>
        <w:t>suatu</w:t>
      </w:r>
      <w:proofErr w:type="spellEnd"/>
      <w:r>
        <w:t xml:space="preserve"> </w:t>
      </w:r>
      <w:proofErr w:type="spellStart"/>
      <w:r>
        <w:t>proyek</w:t>
      </w:r>
      <w:proofErr w:type="spellEnd"/>
      <w:r>
        <w:t>.</w:t>
      </w:r>
    </w:p>
    <w:p w14:paraId="6EE01212" w14:textId="77777777" w:rsidR="000C26CE" w:rsidRDefault="007B1554" w:rsidP="007B1554">
      <w:pPr>
        <w:spacing w:line="360" w:lineRule="auto"/>
      </w:pPr>
      <w:proofErr w:type="spellStart"/>
      <w:r>
        <w:lastRenderedPageBreak/>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Proyek</w:t>
      </w:r>
      <w:proofErr w:type="spellEnd"/>
      <w:r>
        <w:t xml:space="preserve"> (SIMP) </w:t>
      </w:r>
      <w:proofErr w:type="spellStart"/>
      <w:r>
        <w:t>merupakan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oleh </w:t>
      </w:r>
      <w:proofErr w:type="spellStart"/>
      <w:r>
        <w:t>suatu</w:t>
      </w:r>
      <w:proofErr w:type="spellEnd"/>
      <w:r>
        <w:t xml:space="preserve"> </w:t>
      </w:r>
      <w:proofErr w:type="spellStart"/>
      <w:r>
        <w:t>organisasi</w:t>
      </w:r>
      <w:proofErr w:type="spellEnd"/>
      <w:r>
        <w:t xml:space="preserve"> </w:t>
      </w:r>
      <w:proofErr w:type="spellStart"/>
      <w:r>
        <w:t>atau</w:t>
      </w:r>
      <w:proofErr w:type="spellEnd"/>
      <w:r>
        <w:t xml:space="preserve"> </w:t>
      </w:r>
      <w:proofErr w:type="spellStart"/>
      <w:r>
        <w:t>manajer</w:t>
      </w:r>
      <w:proofErr w:type="spellEnd"/>
      <w:r>
        <w:t xml:space="preserve"> </w:t>
      </w:r>
      <w:proofErr w:type="spellStart"/>
      <w:r>
        <w:t>proyek</w:t>
      </w:r>
      <w:proofErr w:type="spellEnd"/>
      <w:r>
        <w:t xml:space="preserve"> untuk </w:t>
      </w:r>
      <w:proofErr w:type="spellStart"/>
      <w:r>
        <w:t>membuat</w:t>
      </w:r>
      <w:proofErr w:type="spellEnd"/>
      <w:r>
        <w:t xml:space="preserve">, </w:t>
      </w:r>
      <w:proofErr w:type="spellStart"/>
      <w:r>
        <w:t>menyimpan</w:t>
      </w:r>
      <w:proofErr w:type="spellEnd"/>
      <w:r>
        <w:t xml:space="preserve"> dan </w:t>
      </w:r>
      <w:proofErr w:type="spellStart"/>
      <w:r>
        <w:t>manajemen</w:t>
      </w:r>
      <w:proofErr w:type="spellEnd"/>
      <w:r>
        <w:t xml:space="preserve"> data </w:t>
      </w:r>
      <w:proofErr w:type="spellStart"/>
      <w:r>
        <w:t>proyek</w:t>
      </w:r>
      <w:proofErr w:type="spellEnd"/>
      <w:r>
        <w:t xml:space="preserve"> untuk </w:t>
      </w:r>
      <w:proofErr w:type="spellStart"/>
      <w:r>
        <w:t>megoptimalisasi</w:t>
      </w:r>
      <w:proofErr w:type="spellEnd"/>
      <w:r>
        <w:t xml:space="preserve"> </w:t>
      </w:r>
      <w:proofErr w:type="spellStart"/>
      <w:r>
        <w:t>performa</w:t>
      </w:r>
      <w:proofErr w:type="spellEnd"/>
      <w:r>
        <w:t xml:space="preserve"> </w:t>
      </w:r>
      <w:proofErr w:type="spellStart"/>
      <w:r>
        <w:t>proyek</w:t>
      </w:r>
      <w:proofErr w:type="spellEnd"/>
      <w:r>
        <w:t xml:space="preserve"> </w:t>
      </w:r>
      <w:r>
        <w:fldChar w:fldCharType="begin" w:fldLock="1"/>
      </w:r>
      <w:r>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fldChar w:fldCharType="separate"/>
      </w:r>
      <w:r w:rsidRPr="005124B8">
        <w:rPr>
          <w:noProof/>
        </w:rPr>
        <w:t>(van Besouw &amp; Bond-Barnard, 2021)</w:t>
      </w:r>
      <w:r>
        <w:fldChar w:fldCharType="end"/>
      </w:r>
      <w:r>
        <w:t xml:space="preserve">. SIMP </w:t>
      </w:r>
      <w:proofErr w:type="spellStart"/>
      <w:r>
        <w:t>memiliki</w:t>
      </w:r>
      <w:proofErr w:type="spellEnd"/>
      <w:r>
        <w:t xml:space="preserve"> </w:t>
      </w:r>
      <w:proofErr w:type="spellStart"/>
      <w:r>
        <w:t>beberapa</w:t>
      </w:r>
      <w:proofErr w:type="spellEnd"/>
      <w:r>
        <w:t xml:space="preserve"> </w:t>
      </w:r>
      <w:proofErr w:type="spellStart"/>
      <w:r>
        <w:t>fungsi</w:t>
      </w:r>
      <w:proofErr w:type="spellEnd"/>
      <w:r>
        <w:t xml:space="preserve"> </w:t>
      </w:r>
      <w:proofErr w:type="spellStart"/>
      <w:r>
        <w:t>utama</w:t>
      </w:r>
      <w:proofErr w:type="spellEnd"/>
      <w:r>
        <w:t xml:space="preserve"> </w:t>
      </w:r>
      <w:proofErr w:type="spellStart"/>
      <w:r>
        <w:t>yaitu</w:t>
      </w:r>
      <w:proofErr w:type="spellEnd"/>
      <w:r>
        <w:t xml:space="preserve"> </w:t>
      </w:r>
      <w:proofErr w:type="spellStart"/>
      <w:r>
        <w:t>manajemen</w:t>
      </w:r>
      <w:proofErr w:type="spellEnd"/>
      <w:r>
        <w:t xml:space="preserve"> jadwal, </w:t>
      </w:r>
      <w:proofErr w:type="spellStart"/>
      <w:r>
        <w:t>manajemen</w:t>
      </w:r>
      <w:proofErr w:type="spellEnd"/>
      <w:r>
        <w:t xml:space="preserve"> </w:t>
      </w:r>
      <w:proofErr w:type="spellStart"/>
      <w:r>
        <w:t>biaya</w:t>
      </w:r>
      <w:proofErr w:type="spellEnd"/>
      <w:r>
        <w:t xml:space="preserve">, </w:t>
      </w:r>
      <w:proofErr w:type="spellStart"/>
      <w:r>
        <w:t>manajemen</w:t>
      </w:r>
      <w:proofErr w:type="spellEnd"/>
      <w:r>
        <w:t xml:space="preserve"> </w:t>
      </w:r>
      <w:proofErr w:type="spellStart"/>
      <w:r>
        <w:t>sumber</w:t>
      </w:r>
      <w:proofErr w:type="spellEnd"/>
      <w:r>
        <w:t xml:space="preserve"> </w:t>
      </w:r>
      <w:proofErr w:type="spellStart"/>
      <w:r>
        <w:t>daya</w:t>
      </w:r>
      <w:proofErr w:type="spellEnd"/>
      <w:r>
        <w:t xml:space="preserve"> dan </w:t>
      </w:r>
      <w:proofErr w:type="spellStart"/>
      <w:r>
        <w:t>sumber</w:t>
      </w:r>
      <w:proofErr w:type="spellEnd"/>
      <w:r>
        <w:t xml:space="preserve"> </w:t>
      </w:r>
      <w:proofErr w:type="spellStart"/>
      <w:r>
        <w:t>daya</w:t>
      </w:r>
      <w:proofErr w:type="spellEnd"/>
      <w:r>
        <w:t xml:space="preserve"> </w:t>
      </w:r>
      <w:proofErr w:type="spellStart"/>
      <w:r>
        <w:t>manusia</w:t>
      </w:r>
      <w:proofErr w:type="spellEnd"/>
      <w:r>
        <w:t xml:space="preserve">, dan </w:t>
      </w:r>
      <w:proofErr w:type="spellStart"/>
      <w:r>
        <w:t>manajemen</w:t>
      </w:r>
      <w:proofErr w:type="spellEnd"/>
      <w:r>
        <w:t xml:space="preserve"> dokumentasi </w:t>
      </w:r>
      <w:r>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fldChar w:fldCharType="separate"/>
      </w:r>
      <w:r w:rsidR="003452A5" w:rsidRPr="003452A5">
        <w:rPr>
          <w:noProof/>
        </w:rPr>
        <w:t>(PMI, 2021a)</w:t>
      </w:r>
      <w:r>
        <w:fldChar w:fldCharType="end"/>
      </w:r>
      <w:r>
        <w:t xml:space="preserve">. </w:t>
      </w:r>
    </w:p>
    <w:p w14:paraId="4CE362A0" w14:textId="4217ADDC" w:rsidR="007B1554" w:rsidRDefault="001E459C" w:rsidP="007B1554">
      <w:pPr>
        <w:spacing w:line="360" w:lineRule="auto"/>
      </w:pPr>
      <w:proofErr w:type="spellStart"/>
      <w:r>
        <w:t>Meskipun</w:t>
      </w:r>
      <w:proofErr w:type="spellEnd"/>
      <w:r>
        <w:t xml:space="preserve"> SIMP sudah </w:t>
      </w:r>
      <w:proofErr w:type="spellStart"/>
      <w:r>
        <w:t>dapat</w:t>
      </w:r>
      <w:proofErr w:type="spellEnd"/>
      <w:r>
        <w:t xml:space="preserve"> </w:t>
      </w:r>
      <w:proofErr w:type="spellStart"/>
      <w:r>
        <w:t>melakukan</w:t>
      </w:r>
      <w:proofErr w:type="spellEnd"/>
      <w:r>
        <w:t xml:space="preserve"> </w:t>
      </w:r>
      <w:proofErr w:type="spellStart"/>
      <w:r>
        <w:t>manajemen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rsidR="00D14D8C">
        <w:t>lebih</w:t>
      </w:r>
      <w:proofErr w:type="spellEnd"/>
      <w:r w:rsidR="00D14D8C">
        <w:t xml:space="preserve"> </w:t>
      </w:r>
      <w:proofErr w:type="spellStart"/>
      <w:r w:rsidR="00D14D8C">
        <w:t>mudah</w:t>
      </w:r>
      <w:proofErr w:type="spellEnd"/>
      <w:r>
        <w:t xml:space="preserve">, SIMP </w:t>
      </w:r>
      <w:proofErr w:type="spellStart"/>
      <w:r>
        <w:t>belum</w:t>
      </w:r>
      <w:proofErr w:type="spellEnd"/>
      <w:r>
        <w:t xml:space="preserve"> </w:t>
      </w:r>
      <w:proofErr w:type="spellStart"/>
      <w:r w:rsidR="00A73616">
        <w:t>dapat</w:t>
      </w:r>
      <w:proofErr w:type="spellEnd"/>
      <w:r w:rsidR="00A73616">
        <w:t xml:space="preserve"> </w:t>
      </w:r>
      <w:proofErr w:type="spellStart"/>
      <w:r>
        <w:t>menujukan</w:t>
      </w:r>
      <w:proofErr w:type="spellEnd"/>
      <w:r>
        <w:t xml:space="preserve"> </w:t>
      </w:r>
      <w:proofErr w:type="spellStart"/>
      <w:r>
        <w:t>kondisi</w:t>
      </w:r>
      <w:proofErr w:type="spellEnd"/>
      <w:r>
        <w:t xml:space="preserve"> </w:t>
      </w:r>
      <w:proofErr w:type="spellStart"/>
      <w:r>
        <w:t>perusahaan</w:t>
      </w:r>
      <w:proofErr w:type="spellEnd"/>
      <w:r w:rsidR="0047719D">
        <w:t>,</w:t>
      </w:r>
      <w:r>
        <w:t xml:space="preserve"> yang </w:t>
      </w:r>
      <w:proofErr w:type="spellStart"/>
      <w:r>
        <w:t>dapat</w:t>
      </w:r>
      <w:proofErr w:type="spellEnd"/>
      <w:r>
        <w:t xml:space="preserve"> </w:t>
      </w:r>
      <w:proofErr w:type="spellStart"/>
      <w:r>
        <w:t>menjadi</w:t>
      </w:r>
      <w:proofErr w:type="spellEnd"/>
      <w:r>
        <w:t xml:space="preserve"> </w:t>
      </w:r>
      <w:proofErr w:type="spellStart"/>
      <w:r>
        <w:t>acuan</w:t>
      </w:r>
      <w:proofErr w:type="spellEnd"/>
      <w:r>
        <w:t xml:space="preserve"> </w:t>
      </w:r>
      <w:proofErr w:type="spellStart"/>
      <w:r>
        <w:t>manajer</w:t>
      </w:r>
      <w:proofErr w:type="spellEnd"/>
      <w:r>
        <w:t xml:space="preserve"> </w:t>
      </w:r>
      <w:proofErr w:type="spellStart"/>
      <w:r>
        <w:t>proyek</w:t>
      </w:r>
      <w:proofErr w:type="spellEnd"/>
      <w:r>
        <w:t xml:space="preserve"> </w:t>
      </w:r>
      <w:proofErr w:type="spellStart"/>
      <w:r>
        <w:t>dalam</w:t>
      </w:r>
      <w:proofErr w:type="spellEnd"/>
      <w:r>
        <w:t xml:space="preserve"> </w:t>
      </w:r>
      <w:proofErr w:type="spellStart"/>
      <w:r>
        <w:t>menentukan</w:t>
      </w:r>
      <w:proofErr w:type="spellEnd"/>
      <w:r>
        <w:t xml:space="preserve"> </w:t>
      </w:r>
      <w:proofErr w:type="spellStart"/>
      <w:r w:rsidR="0047719D">
        <w:t>alokasi</w:t>
      </w:r>
      <w:proofErr w:type="spellEnd"/>
      <w:r w:rsidR="0047719D">
        <w:t xml:space="preserve"> </w:t>
      </w:r>
      <w:proofErr w:type="spellStart"/>
      <w:r>
        <w:t>sumber</w:t>
      </w:r>
      <w:proofErr w:type="spellEnd"/>
      <w:r>
        <w:t xml:space="preserve"> </w:t>
      </w:r>
      <w:proofErr w:type="spellStart"/>
      <w:r>
        <w:t>daya</w:t>
      </w:r>
      <w:proofErr w:type="spellEnd"/>
      <w:r>
        <w:t xml:space="preserve"> </w:t>
      </w:r>
      <w:proofErr w:type="spellStart"/>
      <w:r>
        <w:t>manusia</w:t>
      </w:r>
      <w:proofErr w:type="spellEnd"/>
      <w:r>
        <w:t xml:space="preserve"> dan </w:t>
      </w:r>
      <w:proofErr w:type="spellStart"/>
      <w:r>
        <w:t>penentuan</w:t>
      </w:r>
      <w:proofErr w:type="spellEnd"/>
      <w:r>
        <w:t xml:space="preserve"> </w:t>
      </w:r>
      <w:proofErr w:type="spellStart"/>
      <w:r>
        <w:t>pekerjaan</w:t>
      </w:r>
      <w:proofErr w:type="spellEnd"/>
      <w:r>
        <w:t xml:space="preserve"> yang </w:t>
      </w:r>
      <w:proofErr w:type="spellStart"/>
      <w:r>
        <w:t>tepat</w:t>
      </w:r>
      <w:proofErr w:type="spellEnd"/>
      <w:r>
        <w:t xml:space="preserve"> pada </w:t>
      </w:r>
      <w:proofErr w:type="spellStart"/>
      <w:r>
        <w:t>sumber</w:t>
      </w:r>
      <w:proofErr w:type="spellEnd"/>
      <w:r>
        <w:t xml:space="preserve"> </w:t>
      </w:r>
      <w:proofErr w:type="spellStart"/>
      <w:r>
        <w:t>daya</w:t>
      </w:r>
      <w:proofErr w:type="spellEnd"/>
      <w:r>
        <w:t xml:space="preserve"> yang </w:t>
      </w:r>
      <w:proofErr w:type="spellStart"/>
      <w:r>
        <w:t>tepat</w:t>
      </w:r>
      <w:proofErr w:type="spellEnd"/>
      <w:r>
        <w:t xml:space="preserve">. Hal </w:t>
      </w:r>
      <w:proofErr w:type="spellStart"/>
      <w:r>
        <w:t>ini</w:t>
      </w:r>
      <w:proofErr w:type="spellEnd"/>
      <w:r>
        <w:t xml:space="preserve"> </w:t>
      </w:r>
      <w:proofErr w:type="spellStart"/>
      <w:r>
        <w:t>mengakibatkan</w:t>
      </w:r>
      <w:proofErr w:type="spellEnd"/>
      <w:r>
        <w:t xml:space="preserve"> </w:t>
      </w:r>
      <w:proofErr w:type="spellStart"/>
      <w:r>
        <w:t>adanya</w:t>
      </w:r>
      <w:proofErr w:type="spellEnd"/>
      <w:r>
        <w:t xml:space="preserve"> </w:t>
      </w:r>
      <w:proofErr w:type="spellStart"/>
      <w:r>
        <w:t>keterbatasan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karena</w:t>
      </w:r>
      <w:proofErr w:type="spellEnd"/>
      <w:r>
        <w:t xml:space="preserve"> tidak </w:t>
      </w:r>
      <w:proofErr w:type="spellStart"/>
      <w:r>
        <w:t>diketahui</w:t>
      </w:r>
      <w:proofErr w:type="spellEnd"/>
      <w:r>
        <w:t xml:space="preserve"> </w:t>
      </w:r>
      <w:proofErr w:type="spellStart"/>
      <w:r>
        <w:t>kondisi</w:t>
      </w:r>
      <w:proofErr w:type="spellEnd"/>
      <w:r>
        <w:t xml:space="preserve"> dan </w:t>
      </w:r>
      <w:proofErr w:type="spellStart"/>
      <w:r>
        <w:t>kemampuan</w:t>
      </w:r>
      <w:proofErr w:type="spellEnd"/>
      <w:r>
        <w:t xml:space="preserve"> </w:t>
      </w:r>
      <w:proofErr w:type="spellStart"/>
      <w:r>
        <w:t>dari</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mengakibatkan</w:t>
      </w:r>
      <w:proofErr w:type="spellEnd"/>
      <w:r>
        <w:t xml:space="preserve"> </w:t>
      </w:r>
      <w:proofErr w:type="spellStart"/>
      <w:r>
        <w:t>kekeliruan</w:t>
      </w:r>
      <w:proofErr w:type="spellEnd"/>
      <w:r>
        <w:t xml:space="preserve"> pada proses </w:t>
      </w:r>
      <w:proofErr w:type="spellStart"/>
      <w:r>
        <w:t>perencanaan</w:t>
      </w:r>
      <w:proofErr w:type="spellEnd"/>
      <w:r>
        <w:t xml:space="preserve"> dan </w:t>
      </w:r>
      <w:proofErr w:type="spellStart"/>
      <w:r>
        <w:t>pemantauan</w:t>
      </w:r>
      <w:proofErr w:type="spellEnd"/>
      <w:r>
        <w:t xml:space="preserve"> </w:t>
      </w:r>
      <w:proofErr w:type="spellStart"/>
      <w:r>
        <w:t>proyek</w:t>
      </w:r>
      <w:proofErr w:type="spellEnd"/>
      <w:r>
        <w:t xml:space="preserve"> </w:t>
      </w:r>
      <w:r>
        <w:fldChar w:fldCharType="begin" w:fldLock="1"/>
      </w:r>
      <w:r>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fldChar w:fldCharType="separate"/>
      </w:r>
      <w:r w:rsidRPr="004C702F">
        <w:rPr>
          <w:noProof/>
        </w:rPr>
        <w:t>(van Besouw &amp; Bond-Barnard, 2021)</w:t>
      </w:r>
      <w:r>
        <w:fldChar w:fldCharType="end"/>
      </w:r>
      <w:r>
        <w:t xml:space="preserve">. Dengan </w:t>
      </w:r>
      <w:proofErr w:type="spellStart"/>
      <w:r>
        <w:t>kondisi</w:t>
      </w:r>
      <w:proofErr w:type="spellEnd"/>
      <w:r>
        <w:t xml:space="preserve"> </w:t>
      </w:r>
      <w:proofErr w:type="spellStart"/>
      <w:r>
        <w:t>seperti</w:t>
      </w:r>
      <w:proofErr w:type="spellEnd"/>
      <w:r>
        <w:t xml:space="preserve"> </w:t>
      </w:r>
      <w:proofErr w:type="spellStart"/>
      <w:r>
        <w:t>ini</w:t>
      </w:r>
      <w:proofErr w:type="spellEnd"/>
      <w:r>
        <w:t xml:space="preserve"> SIMP perlu </w:t>
      </w:r>
      <w:proofErr w:type="spellStart"/>
      <w:r>
        <w:t>dikembangkan</w:t>
      </w:r>
      <w:proofErr w:type="spellEnd"/>
      <w:r>
        <w:t xml:space="preserve"> agar </w:t>
      </w:r>
      <w:proofErr w:type="spellStart"/>
      <w:r>
        <w:t>dapat</w:t>
      </w:r>
      <w:proofErr w:type="spellEnd"/>
      <w:r>
        <w:t xml:space="preserve"> </w:t>
      </w:r>
      <w:proofErr w:type="spellStart"/>
      <w:r>
        <w:t>memberikan</w:t>
      </w:r>
      <w:proofErr w:type="spellEnd"/>
      <w:r>
        <w:t xml:space="preserve"> </w:t>
      </w:r>
      <w:proofErr w:type="spellStart"/>
      <w:r>
        <w:t>pilihan</w:t>
      </w:r>
      <w:proofErr w:type="spellEnd"/>
      <w:r>
        <w:t xml:space="preserve"> </w:t>
      </w:r>
      <w:proofErr w:type="spellStart"/>
      <w:r>
        <w:t>keputusan</w:t>
      </w:r>
      <w:proofErr w:type="spellEnd"/>
      <w:r>
        <w:t xml:space="preserve"> pada </w:t>
      </w:r>
      <w:proofErr w:type="spellStart"/>
      <w:r>
        <w:t>manajer</w:t>
      </w:r>
      <w:proofErr w:type="spellEnd"/>
      <w:r>
        <w:t xml:space="preserve"> </w:t>
      </w:r>
      <w:proofErr w:type="spellStart"/>
      <w:r>
        <w:t>proyek</w:t>
      </w:r>
      <w:proofErr w:type="spellEnd"/>
      <w:r>
        <w:t xml:space="preserve"> agar </w:t>
      </w:r>
      <w:proofErr w:type="spellStart"/>
      <w:r>
        <w:t>dapat</w:t>
      </w:r>
      <w:proofErr w:type="spellEnd"/>
      <w:r w:rsidR="00FA1297">
        <w:t xml:space="preserve"> </w:t>
      </w:r>
      <w:proofErr w:type="spellStart"/>
      <w:r w:rsidR="00FA1297">
        <w:t>melakukan</w:t>
      </w:r>
      <w:proofErr w:type="spellEnd"/>
      <w:r w:rsidR="00FA1297">
        <w:t xml:space="preserve"> </w:t>
      </w:r>
      <w:proofErr w:type="spellStart"/>
      <w:r w:rsidR="00FA1297">
        <w:t>pengambilan</w:t>
      </w:r>
      <w:proofErr w:type="spellEnd"/>
      <w:r w:rsidR="00FA1297">
        <w:t xml:space="preserve"> </w:t>
      </w:r>
      <w:proofErr w:type="spellStart"/>
      <w:r w:rsidR="00FA1297">
        <w:t>keputusan</w:t>
      </w:r>
      <w:proofErr w:type="spellEnd"/>
      <w:r w:rsidR="00FA1297">
        <w:t xml:space="preserve"> terkait dengan</w:t>
      </w:r>
      <w:r>
        <w:t xml:space="preserve"> </w:t>
      </w:r>
      <w:proofErr w:type="spellStart"/>
      <w:r>
        <w:t>alokasi</w:t>
      </w:r>
      <w:proofErr w:type="spellEnd"/>
      <w:r>
        <w:t xml:space="preserve"> </w:t>
      </w:r>
      <w:proofErr w:type="spellStart"/>
      <w:r w:rsidR="00FA1297">
        <w:t>pekerjaan</w:t>
      </w:r>
      <w:proofErr w:type="spellEnd"/>
      <w:r w:rsidR="00FA1297">
        <w:t xml:space="preserve"> dan </w:t>
      </w:r>
      <w:proofErr w:type="spellStart"/>
      <w:r>
        <w:t>sumber</w:t>
      </w:r>
      <w:proofErr w:type="spellEnd"/>
      <w:r>
        <w:t xml:space="preserve"> </w:t>
      </w:r>
      <w:proofErr w:type="spellStart"/>
      <w:r>
        <w:t>daya</w:t>
      </w:r>
      <w:proofErr w:type="spellEnd"/>
      <w:r>
        <w:t xml:space="preserve"> dengan </w:t>
      </w:r>
      <w:proofErr w:type="spellStart"/>
      <w:r>
        <w:t>tepat</w:t>
      </w:r>
      <w:proofErr w:type="spellEnd"/>
      <w:r>
        <w:t>.</w:t>
      </w:r>
    </w:p>
    <w:p w14:paraId="11A0673C" w14:textId="5E54FB00" w:rsidR="00897FC7" w:rsidRDefault="00A54A5B" w:rsidP="007B1554">
      <w:pPr>
        <w:spacing w:line="360" w:lineRule="auto"/>
      </w:pPr>
      <w:proofErr w:type="spellStart"/>
      <w:r>
        <w:t>Pengambilan</w:t>
      </w:r>
      <w:proofErr w:type="spellEnd"/>
      <w:r>
        <w:t xml:space="preserve"> </w:t>
      </w:r>
      <w:proofErr w:type="spellStart"/>
      <w:r>
        <w:t>keputusan</w:t>
      </w:r>
      <w:proofErr w:type="spellEnd"/>
      <w:r>
        <w:t xml:space="preserve"> </w:t>
      </w:r>
      <w:proofErr w:type="spellStart"/>
      <w:r>
        <w:t>dalam</w:t>
      </w:r>
      <w:proofErr w:type="spellEnd"/>
      <w:r>
        <w:t xml:space="preserve"> </w:t>
      </w:r>
      <w:proofErr w:type="spellStart"/>
      <w:r>
        <w:t>bidang</w:t>
      </w:r>
      <w:proofErr w:type="spellEnd"/>
      <w:r>
        <w:t xml:space="preserve"> </w:t>
      </w:r>
      <w:proofErr w:type="spellStart"/>
      <w:r>
        <w:t>manajemen</w:t>
      </w:r>
      <w:proofErr w:type="spellEnd"/>
      <w:r>
        <w:t xml:space="preserve"> </w:t>
      </w:r>
      <w:proofErr w:type="spellStart"/>
      <w:r>
        <w:t>proyek</w:t>
      </w:r>
      <w:proofErr w:type="spellEnd"/>
      <w:r>
        <w:t xml:space="preserve"> </w:t>
      </w:r>
      <w:proofErr w:type="spellStart"/>
      <w:r>
        <w:t>merupakan</w:t>
      </w:r>
      <w:proofErr w:type="spellEnd"/>
      <w:r w:rsidR="008B7BC0">
        <w:t xml:space="preserve"> </w:t>
      </w:r>
      <w:proofErr w:type="spellStart"/>
      <w:r w:rsidR="008B7BC0">
        <w:t>sebuah</w:t>
      </w:r>
      <w:proofErr w:type="spellEnd"/>
      <w:r w:rsidR="008B7BC0">
        <w:t xml:space="preserve"> proses </w:t>
      </w:r>
      <w:proofErr w:type="spellStart"/>
      <w:r w:rsidR="008B7BC0">
        <w:t>membuat</w:t>
      </w:r>
      <w:proofErr w:type="spellEnd"/>
      <w:r w:rsidR="008B7BC0">
        <w:t xml:space="preserve"> dan </w:t>
      </w:r>
      <w:proofErr w:type="spellStart"/>
      <w:r w:rsidR="008B7BC0">
        <w:t>melakukan</w:t>
      </w:r>
      <w:proofErr w:type="spellEnd"/>
      <w:r w:rsidR="008B7BC0">
        <w:t xml:space="preserve"> </w:t>
      </w:r>
      <w:proofErr w:type="spellStart"/>
      <w:r w:rsidR="008B7BC0">
        <w:t>pemilihan</w:t>
      </w:r>
      <w:proofErr w:type="spellEnd"/>
      <w:r w:rsidR="008B7BC0">
        <w:t xml:space="preserve"> pada </w:t>
      </w:r>
      <w:proofErr w:type="spellStart"/>
      <w:r w:rsidR="008B7BC0">
        <w:t>isu-isu</w:t>
      </w:r>
      <w:proofErr w:type="spellEnd"/>
      <w:r w:rsidR="008B7BC0">
        <w:t xml:space="preserve"> yang </w:t>
      </w:r>
      <w:proofErr w:type="spellStart"/>
      <w:r w:rsidR="008B7BC0">
        <w:t>berkaitan</w:t>
      </w:r>
      <w:proofErr w:type="spellEnd"/>
      <w:r w:rsidR="008B7BC0">
        <w:t xml:space="preserve"> dengan </w:t>
      </w:r>
      <w:proofErr w:type="spellStart"/>
      <w:r w:rsidR="008B7BC0">
        <w:t>perencanaan</w:t>
      </w:r>
      <w:proofErr w:type="spellEnd"/>
      <w:r w:rsidR="008B7BC0">
        <w:t xml:space="preserve">, </w:t>
      </w:r>
      <w:proofErr w:type="spellStart"/>
      <w:r w:rsidR="008B7BC0">
        <w:t>penawaran</w:t>
      </w:r>
      <w:proofErr w:type="spellEnd"/>
      <w:r w:rsidR="008B7BC0">
        <w:t xml:space="preserve">, dan </w:t>
      </w:r>
      <w:proofErr w:type="spellStart"/>
      <w:r w:rsidR="008B7BC0">
        <w:t>operasional</w:t>
      </w:r>
      <w:proofErr w:type="spellEnd"/>
      <w:r w:rsidR="008B7BC0">
        <w:t xml:space="preserve"> </w:t>
      </w:r>
      <w:proofErr w:type="spellStart"/>
      <w:r w:rsidR="008B7BC0">
        <w:t>dari</w:t>
      </w:r>
      <w:proofErr w:type="spellEnd"/>
      <w:r w:rsidR="008B7BC0">
        <w:t xml:space="preserve"> </w:t>
      </w:r>
      <w:proofErr w:type="spellStart"/>
      <w:r w:rsidR="008B7BC0">
        <w:t>sebuah</w:t>
      </w:r>
      <w:proofErr w:type="spellEnd"/>
      <w:r w:rsidR="008B7BC0">
        <w:t xml:space="preserve"> </w:t>
      </w:r>
      <w:proofErr w:type="spellStart"/>
      <w:r w:rsidR="008B7BC0">
        <w:t>Proyek</w:t>
      </w:r>
      <w:proofErr w:type="spellEnd"/>
      <w:r w:rsidR="00186F5D">
        <w:t xml:space="preserve"> </w:t>
      </w:r>
      <w:r w:rsidR="00186F5D">
        <w:fldChar w:fldCharType="begin" w:fldLock="1"/>
      </w:r>
      <w:r w:rsidR="00186F5D">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186F5D">
        <w:fldChar w:fldCharType="separate"/>
      </w:r>
      <w:r w:rsidR="00186F5D" w:rsidRPr="006A3283">
        <w:rPr>
          <w:noProof/>
        </w:rPr>
        <w:t>(Shi et al., 2020)</w:t>
      </w:r>
      <w:r w:rsidR="00186F5D">
        <w:fldChar w:fldCharType="end"/>
      </w:r>
      <w:r w:rsidR="008B7BC0">
        <w:t>.</w:t>
      </w:r>
      <w:r w:rsidR="00186F5D">
        <w:t xml:space="preserve"> Untuk </w:t>
      </w:r>
      <w:proofErr w:type="spellStart"/>
      <w:r w:rsidR="00186F5D">
        <w:t>mempertajam</w:t>
      </w:r>
      <w:proofErr w:type="spellEnd"/>
      <w:r w:rsidR="00186F5D">
        <w:t xml:space="preserve"> </w:t>
      </w:r>
      <w:proofErr w:type="spellStart"/>
      <w:r w:rsidR="00186F5D">
        <w:t>keputusan</w:t>
      </w:r>
      <w:proofErr w:type="spellEnd"/>
      <w:r w:rsidR="00186F5D">
        <w:t xml:space="preserve"> </w:t>
      </w:r>
      <w:proofErr w:type="spellStart"/>
      <w:r w:rsidR="00186F5D">
        <w:t>manajer</w:t>
      </w:r>
      <w:proofErr w:type="spellEnd"/>
      <w:r w:rsidR="00186F5D">
        <w:t xml:space="preserve"> </w:t>
      </w:r>
      <w:proofErr w:type="spellStart"/>
      <w:r w:rsidR="00186F5D">
        <w:t>proyek</w:t>
      </w:r>
      <w:proofErr w:type="spellEnd"/>
      <w:r w:rsidR="00186F5D">
        <w:t xml:space="preserve"> </w:t>
      </w:r>
      <w:proofErr w:type="spellStart"/>
      <w:r w:rsidR="00186F5D">
        <w:t>dalam</w:t>
      </w:r>
      <w:proofErr w:type="spellEnd"/>
      <w:r w:rsidR="00186F5D">
        <w:t xml:space="preserve"> </w:t>
      </w:r>
      <w:proofErr w:type="spellStart"/>
      <w:r w:rsidR="00186F5D">
        <w:t>melakukan</w:t>
      </w:r>
      <w:proofErr w:type="spellEnd"/>
      <w:r w:rsidR="00186F5D">
        <w:t xml:space="preserve"> </w:t>
      </w:r>
      <w:proofErr w:type="spellStart"/>
      <w:r w:rsidR="00186F5D">
        <w:t>pengambilan</w:t>
      </w:r>
      <w:proofErr w:type="spellEnd"/>
      <w:r w:rsidR="00186F5D">
        <w:t xml:space="preserve"> </w:t>
      </w:r>
      <w:proofErr w:type="spellStart"/>
      <w:r w:rsidR="00186F5D">
        <w:t>keputusan</w:t>
      </w:r>
      <w:proofErr w:type="spellEnd"/>
      <w:r w:rsidR="00A6380E">
        <w:t xml:space="preserve">, perlu </w:t>
      </w:r>
      <w:proofErr w:type="spellStart"/>
      <w:r w:rsidR="00A6380E">
        <w:t>adanya</w:t>
      </w:r>
      <w:proofErr w:type="spellEnd"/>
      <w:r w:rsidR="00A6380E">
        <w:t xml:space="preserve"> </w:t>
      </w:r>
      <w:proofErr w:type="spellStart"/>
      <w:r w:rsidR="00A6380E">
        <w:t>bantuan</w:t>
      </w:r>
      <w:proofErr w:type="spellEnd"/>
      <w:r w:rsidR="00A6380E">
        <w:t xml:space="preserve"> </w:t>
      </w:r>
      <w:proofErr w:type="spellStart"/>
      <w:r w:rsidR="00A6380E">
        <w:t>teknologi</w:t>
      </w:r>
      <w:proofErr w:type="spellEnd"/>
      <w:r w:rsidR="00A6380E">
        <w:t xml:space="preserve"> </w:t>
      </w:r>
      <w:proofErr w:type="spellStart"/>
      <w:r w:rsidR="00A6380E">
        <w:t>pengambilan</w:t>
      </w:r>
      <w:proofErr w:type="spellEnd"/>
      <w:r w:rsidR="00A6380E">
        <w:t xml:space="preserve"> </w:t>
      </w:r>
      <w:proofErr w:type="spellStart"/>
      <w:r w:rsidR="00A6380E">
        <w:t>keputusan</w:t>
      </w:r>
      <w:proofErr w:type="spellEnd"/>
      <w:r w:rsidR="00C82603">
        <w:t xml:space="preserve"> </w:t>
      </w:r>
      <w:proofErr w:type="spellStart"/>
      <w:r w:rsidR="00C82603">
        <w:t>dalam</w:t>
      </w:r>
      <w:proofErr w:type="spellEnd"/>
      <w:r w:rsidR="00C82603">
        <w:t xml:space="preserve"> SIMP</w:t>
      </w:r>
      <w:r w:rsidR="00A6380E">
        <w:t xml:space="preserve"> agar </w:t>
      </w:r>
      <w:proofErr w:type="spellStart"/>
      <w:r w:rsidR="00A6380E">
        <w:t>keputusan</w:t>
      </w:r>
      <w:proofErr w:type="spellEnd"/>
      <w:r w:rsidR="00A6380E">
        <w:t xml:space="preserve"> yang </w:t>
      </w:r>
      <w:proofErr w:type="spellStart"/>
      <w:r w:rsidR="00A6380E">
        <w:t>diambil</w:t>
      </w:r>
      <w:proofErr w:type="spellEnd"/>
      <w:r w:rsidR="00A6380E">
        <w:t xml:space="preserve"> oleh </w:t>
      </w:r>
      <w:proofErr w:type="spellStart"/>
      <w:r w:rsidR="00A6380E">
        <w:t>manajer</w:t>
      </w:r>
      <w:proofErr w:type="spellEnd"/>
      <w:r w:rsidR="00A6380E">
        <w:t xml:space="preserve"> </w:t>
      </w:r>
      <w:proofErr w:type="spellStart"/>
      <w:r w:rsidR="00A6380E">
        <w:t>proyek</w:t>
      </w:r>
      <w:proofErr w:type="spellEnd"/>
      <w:r w:rsidR="00A6380E">
        <w:t xml:space="preserve"> </w:t>
      </w:r>
      <w:proofErr w:type="spellStart"/>
      <w:r w:rsidR="00A6380E">
        <w:t>berbasis</w:t>
      </w:r>
      <w:proofErr w:type="spellEnd"/>
      <w:r w:rsidR="00A6380E">
        <w:t xml:space="preserve"> pada data </w:t>
      </w:r>
      <w:proofErr w:type="spellStart"/>
      <w:r w:rsidR="00A6380E">
        <w:t>proyek</w:t>
      </w:r>
      <w:proofErr w:type="spellEnd"/>
      <w:r w:rsidR="00A6380E">
        <w:t xml:space="preserve"> yang </w:t>
      </w:r>
      <w:proofErr w:type="spellStart"/>
      <w:r w:rsidR="00A6380E">
        <w:t>dimiliki</w:t>
      </w:r>
      <w:proofErr w:type="spellEnd"/>
      <w:r w:rsidR="00A6380E">
        <w:t xml:space="preserve">. </w:t>
      </w:r>
    </w:p>
    <w:p w14:paraId="799795C8" w14:textId="33043AB7" w:rsidR="00642B1A" w:rsidRDefault="00642B1A" w:rsidP="00642B1A">
      <w:pPr>
        <w:pStyle w:val="Heading2"/>
        <w:numPr>
          <w:ilvl w:val="1"/>
          <w:numId w:val="3"/>
        </w:numPr>
        <w:spacing w:line="360" w:lineRule="auto"/>
        <w:ind w:left="360"/>
      </w:pPr>
      <w:bookmarkStart w:id="1320" w:name="_Toc120139622"/>
      <w:bookmarkStart w:id="1321" w:name="_Toc128943840"/>
      <w:proofErr w:type="spellStart"/>
      <w:r>
        <w:t>Perumusan</w:t>
      </w:r>
      <w:proofErr w:type="spellEnd"/>
      <w:r>
        <w:t xml:space="preserve"> </w:t>
      </w:r>
      <w:proofErr w:type="spellStart"/>
      <w:r>
        <w:t>Masalah</w:t>
      </w:r>
      <w:bookmarkEnd w:id="1320"/>
      <w:bookmarkEnd w:id="1321"/>
      <w:proofErr w:type="spellEnd"/>
    </w:p>
    <w:p w14:paraId="67AA3290" w14:textId="415A542F" w:rsidR="00642B1A" w:rsidRDefault="00642B1A" w:rsidP="00AE58C4">
      <w:pPr>
        <w:spacing w:line="360" w:lineRule="auto"/>
      </w:pPr>
      <w:proofErr w:type="spellStart"/>
      <w:r>
        <w:t>Rumusan</w:t>
      </w:r>
      <w:proofErr w:type="spellEnd"/>
      <w:r>
        <w:t xml:space="preserve"> </w:t>
      </w:r>
      <w:proofErr w:type="spellStart"/>
      <w:r>
        <w:t>masalah</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rsidR="006D5D34">
        <w:t xml:space="preserve"> “</w:t>
      </w:r>
      <w:r w:rsidR="00594D09" w:rsidRPr="00594D09">
        <w:t xml:space="preserve">Bagaimana </w:t>
      </w:r>
      <w:proofErr w:type="spellStart"/>
      <w:r w:rsidR="00594D09" w:rsidRPr="00594D09">
        <w:t>optimasi</w:t>
      </w:r>
      <w:proofErr w:type="spellEnd"/>
      <w:r w:rsidR="00594D09" w:rsidRPr="00594D09">
        <w:t xml:space="preserve"> </w:t>
      </w:r>
      <w:proofErr w:type="spellStart"/>
      <w:r w:rsidR="00594D09" w:rsidRPr="00594D09">
        <w:t>alokasi</w:t>
      </w:r>
      <w:proofErr w:type="spellEnd"/>
      <w:r w:rsidR="00594D09" w:rsidRPr="00594D09">
        <w:t xml:space="preserve"> </w:t>
      </w:r>
      <w:proofErr w:type="spellStart"/>
      <w:r w:rsidR="00594D09" w:rsidRPr="00594D09">
        <w:t>pekerjaan</w:t>
      </w:r>
      <w:proofErr w:type="spellEnd"/>
      <w:r w:rsidR="00594D09" w:rsidRPr="00594D09">
        <w:t xml:space="preserve"> dan </w:t>
      </w:r>
      <w:proofErr w:type="spellStart"/>
      <w:r w:rsidR="00594D09" w:rsidRPr="00594D09">
        <w:t>sumber</w:t>
      </w:r>
      <w:proofErr w:type="spellEnd"/>
      <w:r w:rsidR="00594D09" w:rsidRPr="00594D09">
        <w:t xml:space="preserve"> </w:t>
      </w:r>
      <w:proofErr w:type="spellStart"/>
      <w:r w:rsidR="00594D09" w:rsidRPr="00594D09">
        <w:t>daya</w:t>
      </w:r>
      <w:proofErr w:type="spellEnd"/>
      <w:r w:rsidR="00594D09" w:rsidRPr="00594D09">
        <w:t xml:space="preserve"> dilakukan dengan </w:t>
      </w:r>
      <w:proofErr w:type="spellStart"/>
      <w:r w:rsidR="00594D09" w:rsidRPr="00594D09">
        <w:t>sistem</w:t>
      </w:r>
      <w:proofErr w:type="spellEnd"/>
      <w:r w:rsidR="00594D09" w:rsidRPr="00594D09">
        <w:t xml:space="preserve"> </w:t>
      </w:r>
      <w:proofErr w:type="spellStart"/>
      <w:r w:rsidR="00594D09" w:rsidRPr="00594D09">
        <w:t>informasi</w:t>
      </w:r>
      <w:proofErr w:type="spellEnd"/>
      <w:r w:rsidR="00594D09" w:rsidRPr="00594D09">
        <w:t xml:space="preserve"> </w:t>
      </w:r>
      <w:proofErr w:type="spellStart"/>
      <w:r w:rsidR="00594D09" w:rsidRPr="00594D09">
        <w:t>manajemen</w:t>
      </w:r>
      <w:proofErr w:type="spellEnd"/>
      <w:r w:rsidR="00594D09" w:rsidRPr="00594D09">
        <w:t xml:space="preserve"> </w:t>
      </w:r>
      <w:proofErr w:type="spellStart"/>
      <w:r w:rsidR="00594D09" w:rsidRPr="00594D09">
        <w:t>proyek</w:t>
      </w:r>
      <w:proofErr w:type="spellEnd"/>
      <w:r w:rsidR="00594D09" w:rsidRPr="00594D09">
        <w:t xml:space="preserve"> yang </w:t>
      </w:r>
      <w:proofErr w:type="spellStart"/>
      <w:r w:rsidR="00594D09" w:rsidRPr="00594D09">
        <w:t>terintegrasi</w:t>
      </w:r>
      <w:proofErr w:type="spellEnd"/>
      <w:r w:rsidR="00594D09" w:rsidRPr="00594D09">
        <w:t xml:space="preserve"> dengan </w:t>
      </w:r>
      <w:proofErr w:type="spellStart"/>
      <w:r w:rsidR="00594D09" w:rsidRPr="00594D09">
        <w:t>teknologi</w:t>
      </w:r>
      <w:proofErr w:type="spellEnd"/>
      <w:r w:rsidR="00594D09" w:rsidRPr="00594D09">
        <w:t xml:space="preserve"> </w:t>
      </w:r>
      <w:proofErr w:type="spellStart"/>
      <w:r w:rsidR="00594D09" w:rsidRPr="00594D09">
        <w:t>pengambilan</w:t>
      </w:r>
      <w:proofErr w:type="spellEnd"/>
      <w:r w:rsidR="00594D09" w:rsidRPr="00594D09">
        <w:t xml:space="preserve"> </w:t>
      </w:r>
      <w:proofErr w:type="spellStart"/>
      <w:r w:rsidR="00594D09" w:rsidRPr="00594D09">
        <w:t>keputusan</w:t>
      </w:r>
      <w:proofErr w:type="spellEnd"/>
      <w:r w:rsidR="006D5D34">
        <w:t>”</w:t>
      </w:r>
    </w:p>
    <w:p w14:paraId="3B94990D" w14:textId="2EB64A1C" w:rsidR="00A96144" w:rsidRDefault="00D668D4" w:rsidP="0067088D">
      <w:pPr>
        <w:pStyle w:val="Heading2"/>
        <w:spacing w:line="360" w:lineRule="auto"/>
      </w:pPr>
      <w:bookmarkStart w:id="1322" w:name="_Toc117715482"/>
      <w:bookmarkStart w:id="1323" w:name="_Toc117715551"/>
      <w:bookmarkStart w:id="1324" w:name="_Toc117715620"/>
      <w:bookmarkStart w:id="1325" w:name="_Toc117715723"/>
      <w:bookmarkStart w:id="1326" w:name="_Toc120139623"/>
      <w:bookmarkStart w:id="1327" w:name="_Toc120139887"/>
      <w:bookmarkStart w:id="1328" w:name="_Toc121280569"/>
      <w:bookmarkStart w:id="1329" w:name="_Toc121280630"/>
      <w:bookmarkStart w:id="1330" w:name="_Toc121280691"/>
      <w:bookmarkStart w:id="1331" w:name="_Toc121280752"/>
      <w:bookmarkStart w:id="1332" w:name="_Ref111656871"/>
      <w:bookmarkStart w:id="1333" w:name="_Toc120139624"/>
      <w:bookmarkStart w:id="1334" w:name="_Toc128943841"/>
      <w:bookmarkEnd w:id="1322"/>
      <w:bookmarkEnd w:id="1323"/>
      <w:bookmarkEnd w:id="1324"/>
      <w:bookmarkEnd w:id="1325"/>
      <w:bookmarkEnd w:id="1326"/>
      <w:bookmarkEnd w:id="1327"/>
      <w:bookmarkEnd w:id="1328"/>
      <w:bookmarkEnd w:id="1329"/>
      <w:bookmarkEnd w:id="1330"/>
      <w:bookmarkEnd w:id="1331"/>
      <w:proofErr w:type="spellStart"/>
      <w:r>
        <w:t>Penelitian</w:t>
      </w:r>
      <w:proofErr w:type="spellEnd"/>
      <w:r>
        <w:t xml:space="preserve"> </w:t>
      </w:r>
      <w:proofErr w:type="spellStart"/>
      <w:r>
        <w:t>Terdahulu</w:t>
      </w:r>
      <w:bookmarkEnd w:id="1332"/>
      <w:bookmarkEnd w:id="1333"/>
      <w:bookmarkEnd w:id="1334"/>
      <w:proofErr w:type="spellEnd"/>
    </w:p>
    <w:p w14:paraId="300F369C" w14:textId="7D319856" w:rsidR="00D668D4" w:rsidRDefault="00EA32E0" w:rsidP="0067088D">
      <w:pPr>
        <w:spacing w:line="360" w:lineRule="auto"/>
      </w:pPr>
      <w:proofErr w:type="spellStart"/>
      <w:r>
        <w:t>Penelitian</w:t>
      </w:r>
      <w:proofErr w:type="spellEnd"/>
      <w:r>
        <w:t xml:space="preserve"> </w:t>
      </w:r>
      <w:proofErr w:type="spellStart"/>
      <w:r>
        <w:t>terdahulu</w:t>
      </w:r>
      <w:proofErr w:type="spellEnd"/>
      <w:r>
        <w:t xml:space="preserve"> </w:t>
      </w:r>
      <w:proofErr w:type="spellStart"/>
      <w:r>
        <w:t>akan</w:t>
      </w:r>
      <w:proofErr w:type="spellEnd"/>
      <w:r>
        <w:t xml:space="preserve"> </w:t>
      </w:r>
      <w:proofErr w:type="spellStart"/>
      <w:r>
        <w:t>dibagi</w:t>
      </w:r>
      <w:proofErr w:type="spellEnd"/>
      <w:r>
        <w:t xml:space="preserve"> </w:t>
      </w:r>
      <w:proofErr w:type="spellStart"/>
      <w:r>
        <w:t>secara</w:t>
      </w:r>
      <w:proofErr w:type="spellEnd"/>
      <w:r>
        <w:t xml:space="preserve"> garis </w:t>
      </w:r>
      <w:proofErr w:type="spellStart"/>
      <w:r>
        <w:t>besar</w:t>
      </w:r>
      <w:proofErr w:type="spellEnd"/>
      <w:r>
        <w:t xml:space="preserve"> </w:t>
      </w:r>
      <w:proofErr w:type="spellStart"/>
      <w:r>
        <w:t>kedalam</w:t>
      </w:r>
      <w:proofErr w:type="spellEnd"/>
      <w:r>
        <w:t xml:space="preserve"> </w:t>
      </w:r>
      <w:proofErr w:type="spellStart"/>
      <w:r>
        <w:t>tiga</w:t>
      </w:r>
      <w:proofErr w:type="spellEnd"/>
      <w:r>
        <w:t xml:space="preserve"> </w:t>
      </w:r>
      <w:proofErr w:type="spellStart"/>
      <w:r>
        <w:t>jenis</w:t>
      </w:r>
      <w:proofErr w:type="spellEnd"/>
      <w:r>
        <w:t xml:space="preserve"> </w:t>
      </w:r>
      <w:proofErr w:type="spellStart"/>
      <w:r>
        <w:t>bidang</w:t>
      </w:r>
      <w:proofErr w:type="spellEnd"/>
      <w:r>
        <w:t xml:space="preserve"> </w:t>
      </w:r>
      <w:proofErr w:type="spellStart"/>
      <w:r>
        <w:t>keilmuan</w:t>
      </w:r>
      <w:proofErr w:type="spellEnd"/>
      <w:r>
        <w:t xml:space="preserve">, </w:t>
      </w:r>
      <w:proofErr w:type="spellStart"/>
      <w:r>
        <w:t>yaitu</w:t>
      </w:r>
      <w:proofErr w:type="spellEnd"/>
      <w:r>
        <w:t xml:space="preserve"> </w:t>
      </w:r>
      <w:proofErr w:type="spellStart"/>
      <w:r w:rsidR="006B53EC">
        <w:t>manajemen</w:t>
      </w:r>
      <w:proofErr w:type="spellEnd"/>
      <w:r w:rsidR="006B53EC">
        <w:t xml:space="preserve"> </w:t>
      </w:r>
      <w:proofErr w:type="spellStart"/>
      <w:r w:rsidR="006B53EC">
        <w:t>pekerjaan</w:t>
      </w:r>
      <w:proofErr w:type="spellEnd"/>
      <w:r w:rsidR="006B53EC">
        <w:t xml:space="preserve"> dan </w:t>
      </w:r>
      <w:proofErr w:type="spellStart"/>
      <w:r w:rsidR="006B53EC">
        <w:t>sumber</w:t>
      </w:r>
      <w:proofErr w:type="spellEnd"/>
      <w:r w:rsidR="006B53EC">
        <w:t xml:space="preserve"> </w:t>
      </w:r>
      <w:proofErr w:type="spellStart"/>
      <w:r w:rsidR="006B53EC">
        <w:t>daya</w:t>
      </w:r>
      <w:proofErr w:type="spellEnd"/>
      <w:r w:rsidR="006B53EC">
        <w:t xml:space="preserve">, </w:t>
      </w:r>
      <w:proofErr w:type="spellStart"/>
      <w:r w:rsidR="006B53EC">
        <w:t>sistem</w:t>
      </w:r>
      <w:proofErr w:type="spellEnd"/>
      <w:r w:rsidR="006B53EC">
        <w:t xml:space="preserve"> </w:t>
      </w:r>
      <w:proofErr w:type="spellStart"/>
      <w:r w:rsidR="006B53EC">
        <w:t>informasi</w:t>
      </w:r>
      <w:proofErr w:type="spellEnd"/>
      <w:r w:rsidR="006B53EC">
        <w:t xml:space="preserve"> </w:t>
      </w:r>
      <w:proofErr w:type="spellStart"/>
      <w:r w:rsidR="006B53EC">
        <w:t>manajemen</w:t>
      </w:r>
      <w:proofErr w:type="spellEnd"/>
      <w:r w:rsidR="006B53EC">
        <w:t xml:space="preserve"> </w:t>
      </w:r>
      <w:proofErr w:type="spellStart"/>
      <w:r w:rsidR="006B53EC">
        <w:t>proyek</w:t>
      </w:r>
      <w:proofErr w:type="spellEnd"/>
      <w:r w:rsidR="006B53EC">
        <w:t xml:space="preserve">, dan </w:t>
      </w:r>
      <w:proofErr w:type="spellStart"/>
      <w:r w:rsidR="002D2EB8">
        <w:t>pengambilan</w:t>
      </w:r>
      <w:proofErr w:type="spellEnd"/>
      <w:r w:rsidR="002D2EB8">
        <w:t xml:space="preserve"> </w:t>
      </w:r>
      <w:proofErr w:type="spellStart"/>
      <w:r w:rsidR="002D2EB8">
        <w:t>keputusan</w:t>
      </w:r>
      <w:proofErr w:type="spellEnd"/>
      <w:r w:rsidR="002D2EB8">
        <w:t xml:space="preserve"> </w:t>
      </w:r>
      <w:proofErr w:type="spellStart"/>
      <w:r w:rsidR="002D2EB8">
        <w:t>menggunakan</w:t>
      </w:r>
      <w:proofErr w:type="spellEnd"/>
      <w:r w:rsidR="002D2EB8">
        <w:t xml:space="preserve"> </w:t>
      </w:r>
      <w:proofErr w:type="spellStart"/>
      <w:r w:rsidR="002D2EB8">
        <w:t>alat</w:t>
      </w:r>
      <w:proofErr w:type="spellEnd"/>
      <w:r w:rsidR="002D2EB8">
        <w:t xml:space="preserve"> </w:t>
      </w:r>
      <w:proofErr w:type="spellStart"/>
      <w:r w:rsidR="002D2EB8">
        <w:t>bantu</w:t>
      </w:r>
      <w:proofErr w:type="spellEnd"/>
      <w:r w:rsidR="002D2EB8">
        <w:t xml:space="preserve"> </w:t>
      </w:r>
      <w:proofErr w:type="spellStart"/>
      <w:r w:rsidR="002D2EB8">
        <w:t>pengambilan</w:t>
      </w:r>
      <w:proofErr w:type="spellEnd"/>
      <w:r w:rsidR="002D2EB8">
        <w:t xml:space="preserve"> </w:t>
      </w:r>
      <w:proofErr w:type="spellStart"/>
      <w:r w:rsidR="002D2EB8">
        <w:t>keputusan</w:t>
      </w:r>
      <w:proofErr w:type="spellEnd"/>
      <w:r w:rsidR="002D2EB8">
        <w:t xml:space="preserve"> </w:t>
      </w:r>
      <w:proofErr w:type="spellStart"/>
      <w:r w:rsidR="002D2EB8">
        <w:t>dalam</w:t>
      </w:r>
      <w:proofErr w:type="spellEnd"/>
      <w:r w:rsidR="002D2EB8">
        <w:t xml:space="preserve"> </w:t>
      </w:r>
      <w:proofErr w:type="spellStart"/>
      <w:r w:rsidR="002D2EB8">
        <w:t>bidang</w:t>
      </w:r>
      <w:proofErr w:type="spellEnd"/>
      <w:r w:rsidR="002D2EB8">
        <w:t xml:space="preserve"> </w:t>
      </w:r>
      <w:proofErr w:type="spellStart"/>
      <w:r w:rsidR="00091C35">
        <w:t>manajemen</w:t>
      </w:r>
      <w:proofErr w:type="spellEnd"/>
      <w:r w:rsidR="00091C35">
        <w:t xml:space="preserve"> </w:t>
      </w:r>
      <w:proofErr w:type="spellStart"/>
      <w:r w:rsidR="00091C35">
        <w:t>proyek</w:t>
      </w:r>
      <w:proofErr w:type="spellEnd"/>
      <w:r w:rsidR="00091C35">
        <w:t>.</w:t>
      </w:r>
    </w:p>
    <w:p w14:paraId="38BA7DBD" w14:textId="77777777" w:rsidR="000338FD" w:rsidRDefault="000338FD" w:rsidP="0067088D">
      <w:pPr>
        <w:spacing w:line="360" w:lineRule="auto"/>
        <w:sectPr w:rsidR="000338FD" w:rsidSect="00E60A1A">
          <w:headerReference w:type="even" r:id="rId28"/>
          <w:headerReference w:type="default" r:id="rId29"/>
          <w:footerReference w:type="default" r:id="rId30"/>
          <w:headerReference w:type="first" r:id="rId31"/>
          <w:footerReference w:type="first" r:id="rId32"/>
          <w:pgSz w:w="11906" w:h="16838" w:code="9"/>
          <w:pgMar w:top="1701" w:right="1701" w:bottom="1701" w:left="1701" w:header="720" w:footer="720" w:gutter="0"/>
          <w:pgNumType w:start="1"/>
          <w:cols w:space="720"/>
          <w:titlePg/>
          <w:docGrid w:linePitch="360"/>
        </w:sectPr>
      </w:pPr>
    </w:p>
    <w:p w14:paraId="08A5D482" w14:textId="0FFA197F" w:rsidR="004E72BD" w:rsidRDefault="004E72BD" w:rsidP="003F0C01">
      <w:pPr>
        <w:pStyle w:val="Caption"/>
      </w:pPr>
      <w:bookmarkStart w:id="1335" w:name="_Ref111648428"/>
      <w:bookmarkStart w:id="1336" w:name="_Ref111648423"/>
      <w:bookmarkStart w:id="1337" w:name="_Toc128944257"/>
      <w:proofErr w:type="spellStart"/>
      <w:r>
        <w:lastRenderedPageBreak/>
        <w:t>Tabel</w:t>
      </w:r>
      <w:proofErr w:type="spellEnd"/>
      <w:r>
        <w:t xml:space="preserve"> </w:t>
      </w:r>
      <w:ins w:id="1338" w:author="ilham.nur@office.ui.ac.id" w:date="2023-03-04T17:01:00Z">
        <w:r w:rsidR="0016052A">
          <w:fldChar w:fldCharType="begin"/>
        </w:r>
        <w:r w:rsidR="0016052A">
          <w:instrText xml:space="preserve"> STYLEREF 1 \s </w:instrText>
        </w:r>
      </w:ins>
      <w:r w:rsidR="0016052A">
        <w:fldChar w:fldCharType="separate"/>
      </w:r>
      <w:r w:rsidR="00A262DF">
        <w:rPr>
          <w:noProof/>
        </w:rPr>
        <w:t>1</w:t>
      </w:r>
      <w:ins w:id="1339" w:author="ilham.nur@office.ui.ac.id" w:date="2023-03-04T17:01:00Z">
        <w:r w:rsidR="0016052A">
          <w:fldChar w:fldCharType="end"/>
        </w:r>
        <w:r w:rsidR="0016052A">
          <w:t>.</w:t>
        </w:r>
        <w:r w:rsidR="0016052A">
          <w:fldChar w:fldCharType="begin"/>
        </w:r>
        <w:r w:rsidR="0016052A">
          <w:instrText xml:space="preserve"> SEQ Tabel \* ARABIC \s 1 </w:instrText>
        </w:r>
      </w:ins>
      <w:r w:rsidR="0016052A">
        <w:fldChar w:fldCharType="separate"/>
      </w:r>
      <w:ins w:id="1340" w:author="ilham.nur@office.ui.ac.id" w:date="2023-03-05T21:23:00Z">
        <w:r w:rsidR="00A262DF">
          <w:rPr>
            <w:noProof/>
          </w:rPr>
          <w:t>1</w:t>
        </w:r>
      </w:ins>
      <w:ins w:id="1341" w:author="ilham.nur@office.ui.ac.id" w:date="2023-03-04T17:01:00Z">
        <w:r w:rsidR="0016052A">
          <w:fldChar w:fldCharType="end"/>
        </w:r>
      </w:ins>
      <w:ins w:id="1342" w:author="ilham.nur@office.ui.ac.id [2]" w:date="2023-01-28T21:53:00Z">
        <w:del w:id="1343" w:author="ilham.nur@office.ui.ac.id" w:date="2023-02-02T21:41:00Z">
          <w:r w:rsidR="009035EE" w:rsidDel="003B572F">
            <w:fldChar w:fldCharType="begin"/>
          </w:r>
          <w:r w:rsidR="009035EE" w:rsidDel="003B572F">
            <w:delInstrText xml:space="preserve"> STYLEREF 1 \s </w:delInstrText>
          </w:r>
        </w:del>
      </w:ins>
      <w:del w:id="1344" w:author="ilham.nur@office.ui.ac.id" w:date="2023-02-02T21:41:00Z">
        <w:r w:rsidR="009035EE" w:rsidDel="003B572F">
          <w:fldChar w:fldCharType="separate"/>
        </w:r>
        <w:r w:rsidR="00C64CA0" w:rsidDel="003B572F">
          <w:rPr>
            <w:noProof/>
          </w:rPr>
          <w:delText>1</w:delText>
        </w:r>
      </w:del>
      <w:ins w:id="1345" w:author="ilham.nur@office.ui.ac.id [2]" w:date="2023-01-28T21:53:00Z">
        <w:del w:id="1346"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1347" w:author="ilham.nur@office.ui.ac.id" w:date="2023-02-02T21:41:00Z">
        <w:r w:rsidR="00000000">
          <w:fldChar w:fldCharType="separate"/>
        </w:r>
      </w:del>
      <w:ins w:id="1348" w:author="ilham.nur@office.ui.ac.id [2]" w:date="2023-01-28T21:53:00Z">
        <w:del w:id="1349" w:author="ilham.nur@office.ui.ac.id" w:date="2023-02-02T21:41:00Z">
          <w:r w:rsidR="009035EE" w:rsidDel="003B572F">
            <w:fldChar w:fldCharType="end"/>
          </w:r>
        </w:del>
      </w:ins>
      <w:del w:id="1350" w:author="ilham.nur@office.ui.ac.id [2]" w:date="2023-01-25T05:08:00Z">
        <w:r w:rsidR="00F62D33" w:rsidDel="00F62D33">
          <w:fldChar w:fldCharType="begin"/>
        </w:r>
        <w:r w:rsidR="00F62D33" w:rsidDel="00F62D33">
          <w:delInstrText xml:space="preserve"> STYLEREF 1 \s </w:delInstrText>
        </w:r>
        <w:r w:rsidR="00F62D33" w:rsidDel="00F62D33">
          <w:fldChar w:fldCharType="separate"/>
        </w:r>
        <w:r w:rsidR="00AF75ED" w:rsidDel="00F62D33">
          <w:rPr>
            <w:noProof/>
          </w:rPr>
          <w:delText>1</w:delText>
        </w:r>
        <w:r w:rsidR="00F62D33" w:rsidDel="00F62D33">
          <w:rPr>
            <w:noProof/>
          </w:rPr>
          <w:fldChar w:fldCharType="end"/>
        </w:r>
        <w:r w:rsidR="00A72F57" w:rsidDel="00F62D33">
          <w:delText>.</w:delText>
        </w:r>
        <w:r w:rsidR="00F62D33" w:rsidDel="00F62D33">
          <w:fldChar w:fldCharType="begin"/>
        </w:r>
        <w:r w:rsidR="00F62D33" w:rsidDel="00F62D33">
          <w:delInstrText xml:space="preserve"> SEQ Tabel \* ARABIC \s 1 </w:delInstrText>
        </w:r>
        <w:r w:rsidR="00F62D33" w:rsidDel="00F62D33">
          <w:fldChar w:fldCharType="separate"/>
        </w:r>
        <w:r w:rsidR="00AF75ED" w:rsidDel="00F62D33">
          <w:rPr>
            <w:noProof/>
          </w:rPr>
          <w:delText>1</w:delText>
        </w:r>
        <w:r w:rsidR="00F62D33" w:rsidDel="00F62D33">
          <w:rPr>
            <w:noProof/>
          </w:rPr>
          <w:fldChar w:fldCharType="end"/>
        </w:r>
      </w:del>
      <w:bookmarkEnd w:id="1335"/>
      <w:r>
        <w:t xml:space="preserve"> </w:t>
      </w:r>
      <w:proofErr w:type="spellStart"/>
      <w:r w:rsidRPr="00623A19">
        <w:t>Penelitian</w:t>
      </w:r>
      <w:proofErr w:type="spellEnd"/>
      <w:r w:rsidRPr="00623A19">
        <w:t xml:space="preserve"> </w:t>
      </w:r>
      <w:proofErr w:type="spellStart"/>
      <w:r w:rsidRPr="00623A19">
        <w:t>terdahulu</w:t>
      </w:r>
      <w:proofErr w:type="spellEnd"/>
      <w:r w:rsidRPr="00623A19">
        <w:t xml:space="preserve"> terkait dengan </w:t>
      </w:r>
      <w:proofErr w:type="spellStart"/>
      <w:r w:rsidRPr="00623A19">
        <w:t>manajemen</w:t>
      </w:r>
      <w:proofErr w:type="spellEnd"/>
      <w:r w:rsidRPr="00623A19">
        <w:t xml:space="preserve"> </w:t>
      </w:r>
      <w:proofErr w:type="spellStart"/>
      <w:r w:rsidRPr="00623A19">
        <w:t>pekerjaan</w:t>
      </w:r>
      <w:proofErr w:type="spellEnd"/>
      <w:r w:rsidRPr="00623A19">
        <w:t xml:space="preserve"> dan </w:t>
      </w:r>
      <w:proofErr w:type="spellStart"/>
      <w:r w:rsidRPr="00623A19">
        <w:t>sumber</w:t>
      </w:r>
      <w:proofErr w:type="spellEnd"/>
      <w:r w:rsidRPr="00623A19">
        <w:t xml:space="preserve"> </w:t>
      </w:r>
      <w:proofErr w:type="spellStart"/>
      <w:r w:rsidRPr="00623A19">
        <w:t>daya</w:t>
      </w:r>
      <w:proofErr w:type="spellEnd"/>
      <w:r w:rsidRPr="00623A19">
        <w:t xml:space="preserve"> pada </w:t>
      </w:r>
      <w:proofErr w:type="spellStart"/>
      <w:r w:rsidRPr="00623A19">
        <w:t>proyek</w:t>
      </w:r>
      <w:bookmarkEnd w:id="1336"/>
      <w:bookmarkEnd w:id="1337"/>
      <w:proofErr w:type="spellEnd"/>
    </w:p>
    <w:tbl>
      <w:tblPr>
        <w:tblStyle w:val="TableGrid"/>
        <w:tblW w:w="0" w:type="auto"/>
        <w:tblLook w:val="0420" w:firstRow="1" w:lastRow="0" w:firstColumn="0" w:lastColumn="0" w:noHBand="0" w:noVBand="1"/>
      </w:tblPr>
      <w:tblGrid>
        <w:gridCol w:w="2117"/>
        <w:gridCol w:w="784"/>
        <w:gridCol w:w="2604"/>
        <w:gridCol w:w="2783"/>
        <w:gridCol w:w="5138"/>
      </w:tblGrid>
      <w:tr w:rsidR="00AB7982" w:rsidRPr="000338FD" w14:paraId="55090495" w14:textId="77777777" w:rsidTr="00A5761F">
        <w:trPr>
          <w:trHeight w:val="584"/>
          <w:tblHeader/>
        </w:trPr>
        <w:tc>
          <w:tcPr>
            <w:tcW w:w="0" w:type="auto"/>
            <w:hideMark/>
          </w:tcPr>
          <w:p w14:paraId="2716B135" w14:textId="77777777" w:rsidR="000338FD" w:rsidRPr="000338FD" w:rsidRDefault="000338FD" w:rsidP="000338FD">
            <w:pPr>
              <w:spacing w:after="160" w:line="360" w:lineRule="auto"/>
              <w:rPr>
                <w:sz w:val="20"/>
                <w:szCs w:val="20"/>
              </w:rPr>
            </w:pPr>
            <w:proofErr w:type="spellStart"/>
            <w:r w:rsidRPr="000338FD">
              <w:rPr>
                <w:b/>
                <w:bCs/>
                <w:sz w:val="20"/>
                <w:szCs w:val="20"/>
              </w:rPr>
              <w:t>Judul</w:t>
            </w:r>
            <w:proofErr w:type="spellEnd"/>
          </w:p>
        </w:tc>
        <w:tc>
          <w:tcPr>
            <w:tcW w:w="0" w:type="auto"/>
            <w:hideMark/>
          </w:tcPr>
          <w:p w14:paraId="2C98F39B" w14:textId="77777777" w:rsidR="000338FD" w:rsidRPr="000338FD" w:rsidRDefault="000338FD" w:rsidP="000338FD">
            <w:pPr>
              <w:spacing w:after="160" w:line="360" w:lineRule="auto"/>
              <w:rPr>
                <w:sz w:val="20"/>
                <w:szCs w:val="20"/>
              </w:rPr>
            </w:pPr>
            <w:proofErr w:type="spellStart"/>
            <w:r w:rsidRPr="000338FD">
              <w:rPr>
                <w:b/>
                <w:bCs/>
                <w:sz w:val="20"/>
                <w:szCs w:val="20"/>
              </w:rPr>
              <w:t>Tahun</w:t>
            </w:r>
            <w:proofErr w:type="spellEnd"/>
          </w:p>
        </w:tc>
        <w:tc>
          <w:tcPr>
            <w:tcW w:w="2604" w:type="dxa"/>
            <w:hideMark/>
          </w:tcPr>
          <w:p w14:paraId="02C64160" w14:textId="77777777" w:rsidR="000338FD" w:rsidRPr="000338FD" w:rsidRDefault="000338FD" w:rsidP="000338FD">
            <w:pPr>
              <w:spacing w:after="160" w:line="360" w:lineRule="auto"/>
              <w:rPr>
                <w:sz w:val="20"/>
                <w:szCs w:val="20"/>
              </w:rPr>
            </w:pPr>
            <w:proofErr w:type="spellStart"/>
            <w:r w:rsidRPr="000338FD">
              <w:rPr>
                <w:b/>
                <w:bCs/>
                <w:sz w:val="20"/>
                <w:szCs w:val="20"/>
              </w:rPr>
              <w:t>Tujuan</w:t>
            </w:r>
            <w:proofErr w:type="spellEnd"/>
          </w:p>
        </w:tc>
        <w:tc>
          <w:tcPr>
            <w:tcW w:w="2783" w:type="dxa"/>
            <w:hideMark/>
          </w:tcPr>
          <w:p w14:paraId="0AC6BEF8" w14:textId="77777777" w:rsidR="000338FD" w:rsidRPr="000338FD" w:rsidRDefault="000338FD" w:rsidP="000338FD">
            <w:pPr>
              <w:spacing w:after="160" w:line="360" w:lineRule="auto"/>
              <w:rPr>
                <w:sz w:val="20"/>
                <w:szCs w:val="20"/>
              </w:rPr>
            </w:pPr>
            <w:r w:rsidRPr="000338FD">
              <w:rPr>
                <w:b/>
                <w:bCs/>
                <w:sz w:val="20"/>
                <w:szCs w:val="20"/>
              </w:rPr>
              <w:t>Metode</w:t>
            </w:r>
          </w:p>
        </w:tc>
        <w:tc>
          <w:tcPr>
            <w:tcW w:w="0" w:type="auto"/>
            <w:hideMark/>
          </w:tcPr>
          <w:p w14:paraId="0598E154" w14:textId="77777777" w:rsidR="000338FD" w:rsidRPr="000338FD" w:rsidRDefault="000338FD" w:rsidP="000338FD">
            <w:pPr>
              <w:spacing w:after="160" w:line="360" w:lineRule="auto"/>
              <w:rPr>
                <w:sz w:val="20"/>
                <w:szCs w:val="20"/>
              </w:rPr>
            </w:pPr>
            <w:r w:rsidRPr="000338FD">
              <w:rPr>
                <w:b/>
                <w:bCs/>
                <w:sz w:val="20"/>
                <w:szCs w:val="20"/>
              </w:rPr>
              <w:t>Hasil</w:t>
            </w:r>
          </w:p>
        </w:tc>
      </w:tr>
      <w:tr w:rsidR="00AB7982" w:rsidRPr="000338FD" w14:paraId="083854C1" w14:textId="77777777" w:rsidTr="00A5761F">
        <w:trPr>
          <w:trHeight w:val="584"/>
        </w:trPr>
        <w:tc>
          <w:tcPr>
            <w:tcW w:w="0" w:type="auto"/>
          </w:tcPr>
          <w:p w14:paraId="5601B819" w14:textId="022850B9" w:rsidR="000338FD" w:rsidRPr="00B62F14" w:rsidRDefault="008F7D9D" w:rsidP="000338FD">
            <w:pPr>
              <w:spacing w:after="160" w:line="360" w:lineRule="auto"/>
              <w:rPr>
                <w:i/>
                <w:iCs/>
                <w:sz w:val="20"/>
                <w:szCs w:val="20"/>
              </w:rPr>
            </w:pPr>
            <w:r w:rsidRPr="00B62F14">
              <w:rPr>
                <w:i/>
                <w:iCs/>
                <w:sz w:val="20"/>
                <w:szCs w:val="20"/>
              </w:rPr>
              <w:t>Advancement of performance measurement system in the humanitarian supply chain</w:t>
            </w:r>
          </w:p>
        </w:tc>
        <w:tc>
          <w:tcPr>
            <w:tcW w:w="0" w:type="auto"/>
          </w:tcPr>
          <w:p w14:paraId="1B008694" w14:textId="099BD0C2" w:rsidR="000338FD" w:rsidRPr="000338FD" w:rsidRDefault="008F7D9D" w:rsidP="000338FD">
            <w:pPr>
              <w:spacing w:after="160" w:line="360" w:lineRule="auto"/>
              <w:rPr>
                <w:sz w:val="20"/>
                <w:szCs w:val="20"/>
              </w:rPr>
            </w:pPr>
            <w:r>
              <w:rPr>
                <w:sz w:val="20"/>
                <w:szCs w:val="20"/>
              </w:rPr>
              <w:t>2022</w:t>
            </w:r>
          </w:p>
        </w:tc>
        <w:tc>
          <w:tcPr>
            <w:tcW w:w="2604" w:type="dxa"/>
          </w:tcPr>
          <w:p w14:paraId="7E379A07" w14:textId="0A2E08AF" w:rsidR="000338FD" w:rsidRPr="000338FD" w:rsidRDefault="00BD21CC" w:rsidP="000338FD">
            <w:pPr>
              <w:spacing w:after="160" w:line="360" w:lineRule="auto"/>
              <w:rPr>
                <w:sz w:val="20"/>
                <w:szCs w:val="20"/>
              </w:rPr>
            </w:pPr>
            <w:proofErr w:type="spellStart"/>
            <w:r>
              <w:rPr>
                <w:sz w:val="20"/>
                <w:szCs w:val="20"/>
              </w:rPr>
              <w:t>Mendapatkan</w:t>
            </w:r>
            <w:proofErr w:type="spellEnd"/>
            <w:r>
              <w:rPr>
                <w:sz w:val="20"/>
                <w:szCs w:val="20"/>
              </w:rPr>
              <w:t xml:space="preserve"> </w:t>
            </w:r>
            <w:r w:rsidR="00E55D6B">
              <w:rPr>
                <w:sz w:val="20"/>
                <w:szCs w:val="20"/>
              </w:rPr>
              <w:t xml:space="preserve">strategi dan </w:t>
            </w:r>
            <w:proofErr w:type="spellStart"/>
            <w:r w:rsidR="00E55D6B">
              <w:rPr>
                <w:sz w:val="20"/>
                <w:szCs w:val="20"/>
              </w:rPr>
              <w:t>metode</w:t>
            </w:r>
            <w:proofErr w:type="spellEnd"/>
            <w:r w:rsidR="00E55D6B">
              <w:rPr>
                <w:sz w:val="20"/>
                <w:szCs w:val="20"/>
              </w:rPr>
              <w:t xml:space="preserve"> </w:t>
            </w:r>
            <w:proofErr w:type="spellStart"/>
            <w:r w:rsidR="00E55D6B">
              <w:rPr>
                <w:sz w:val="20"/>
                <w:szCs w:val="20"/>
              </w:rPr>
              <w:t>terbaik</w:t>
            </w:r>
            <w:proofErr w:type="spellEnd"/>
            <w:r w:rsidR="00E55D6B">
              <w:rPr>
                <w:sz w:val="20"/>
                <w:szCs w:val="20"/>
              </w:rPr>
              <w:t xml:space="preserve"> </w:t>
            </w:r>
            <w:proofErr w:type="spellStart"/>
            <w:r w:rsidR="00E55D6B">
              <w:rPr>
                <w:sz w:val="20"/>
                <w:szCs w:val="20"/>
              </w:rPr>
              <w:t>dalam</w:t>
            </w:r>
            <w:proofErr w:type="spellEnd"/>
            <w:r w:rsidR="00E55D6B">
              <w:rPr>
                <w:sz w:val="20"/>
                <w:szCs w:val="20"/>
              </w:rPr>
              <w:t xml:space="preserve"> </w:t>
            </w:r>
            <w:proofErr w:type="spellStart"/>
            <w:r w:rsidR="00E55D6B">
              <w:rPr>
                <w:sz w:val="20"/>
                <w:szCs w:val="20"/>
              </w:rPr>
              <w:t>melakukan</w:t>
            </w:r>
            <w:proofErr w:type="spellEnd"/>
            <w:r w:rsidR="00E55D6B">
              <w:rPr>
                <w:sz w:val="20"/>
                <w:szCs w:val="20"/>
              </w:rPr>
              <w:t xml:space="preserve"> </w:t>
            </w:r>
            <w:proofErr w:type="spellStart"/>
            <w:r w:rsidR="00E55D6B">
              <w:rPr>
                <w:sz w:val="20"/>
                <w:szCs w:val="20"/>
              </w:rPr>
              <w:t>pengawasan</w:t>
            </w:r>
            <w:proofErr w:type="spellEnd"/>
            <w:r w:rsidR="00E55D6B">
              <w:rPr>
                <w:sz w:val="20"/>
                <w:szCs w:val="20"/>
              </w:rPr>
              <w:t xml:space="preserve"> </w:t>
            </w:r>
            <w:proofErr w:type="spellStart"/>
            <w:r w:rsidR="00E55D6B">
              <w:rPr>
                <w:sz w:val="20"/>
                <w:szCs w:val="20"/>
              </w:rPr>
              <w:t>performa</w:t>
            </w:r>
            <w:proofErr w:type="spellEnd"/>
            <w:r w:rsidR="00E55D6B">
              <w:rPr>
                <w:sz w:val="20"/>
                <w:szCs w:val="20"/>
              </w:rPr>
              <w:t xml:space="preserve"> </w:t>
            </w:r>
            <w:proofErr w:type="spellStart"/>
            <w:r w:rsidR="00E55D6B">
              <w:rPr>
                <w:sz w:val="20"/>
                <w:szCs w:val="20"/>
              </w:rPr>
              <w:t>dari</w:t>
            </w:r>
            <w:proofErr w:type="spellEnd"/>
            <w:r w:rsidR="00E55D6B">
              <w:rPr>
                <w:sz w:val="20"/>
                <w:szCs w:val="20"/>
              </w:rPr>
              <w:t xml:space="preserve"> </w:t>
            </w:r>
            <w:proofErr w:type="spellStart"/>
            <w:r w:rsidR="00E55D6B">
              <w:rPr>
                <w:sz w:val="20"/>
                <w:szCs w:val="20"/>
              </w:rPr>
              <w:t>sumber</w:t>
            </w:r>
            <w:proofErr w:type="spellEnd"/>
            <w:r w:rsidR="00E55D6B">
              <w:rPr>
                <w:sz w:val="20"/>
                <w:szCs w:val="20"/>
              </w:rPr>
              <w:t xml:space="preserve"> </w:t>
            </w:r>
            <w:proofErr w:type="spellStart"/>
            <w:r w:rsidR="00E55D6B">
              <w:rPr>
                <w:sz w:val="20"/>
                <w:szCs w:val="20"/>
              </w:rPr>
              <w:t>daya</w:t>
            </w:r>
            <w:proofErr w:type="spellEnd"/>
            <w:r w:rsidR="00E55D6B">
              <w:rPr>
                <w:sz w:val="20"/>
                <w:szCs w:val="20"/>
              </w:rPr>
              <w:t xml:space="preserve"> </w:t>
            </w:r>
            <w:proofErr w:type="spellStart"/>
            <w:r w:rsidR="00E55D6B">
              <w:rPr>
                <w:sz w:val="20"/>
                <w:szCs w:val="20"/>
              </w:rPr>
              <w:t>manusia</w:t>
            </w:r>
            <w:proofErr w:type="spellEnd"/>
            <w:r w:rsidR="00E55D6B">
              <w:rPr>
                <w:sz w:val="20"/>
                <w:szCs w:val="20"/>
              </w:rPr>
              <w:t xml:space="preserve"> yang </w:t>
            </w:r>
            <w:proofErr w:type="spellStart"/>
            <w:r w:rsidR="00E55D6B">
              <w:rPr>
                <w:sz w:val="20"/>
                <w:szCs w:val="20"/>
              </w:rPr>
              <w:t>ada</w:t>
            </w:r>
            <w:proofErr w:type="spellEnd"/>
            <w:r w:rsidR="00E55D6B">
              <w:rPr>
                <w:sz w:val="20"/>
                <w:szCs w:val="20"/>
              </w:rPr>
              <w:t xml:space="preserve"> di </w:t>
            </w:r>
            <w:proofErr w:type="spellStart"/>
            <w:r w:rsidR="00E55D6B">
              <w:rPr>
                <w:sz w:val="20"/>
                <w:szCs w:val="20"/>
              </w:rPr>
              <w:t>dalam</w:t>
            </w:r>
            <w:proofErr w:type="spellEnd"/>
            <w:r w:rsidR="00E55D6B">
              <w:rPr>
                <w:sz w:val="20"/>
                <w:szCs w:val="20"/>
              </w:rPr>
              <w:t xml:space="preserve"> </w:t>
            </w:r>
            <w:proofErr w:type="spellStart"/>
            <w:r w:rsidR="00E55D6B">
              <w:rPr>
                <w:sz w:val="20"/>
                <w:szCs w:val="20"/>
              </w:rPr>
              <w:t>suatu</w:t>
            </w:r>
            <w:proofErr w:type="spellEnd"/>
            <w:r w:rsidR="00E55D6B">
              <w:rPr>
                <w:sz w:val="20"/>
                <w:szCs w:val="20"/>
              </w:rPr>
              <w:t xml:space="preserve"> </w:t>
            </w:r>
            <w:proofErr w:type="spellStart"/>
            <w:r w:rsidR="00E55D6B">
              <w:rPr>
                <w:sz w:val="20"/>
                <w:szCs w:val="20"/>
              </w:rPr>
              <w:t>organisasi</w:t>
            </w:r>
            <w:proofErr w:type="spellEnd"/>
            <w:r w:rsidR="00E55D6B">
              <w:rPr>
                <w:sz w:val="20"/>
                <w:szCs w:val="20"/>
              </w:rPr>
              <w:t xml:space="preserve"> </w:t>
            </w:r>
            <w:r w:rsidR="00E55D6B">
              <w:rPr>
                <w:sz w:val="20"/>
                <w:szCs w:val="20"/>
              </w:rPr>
              <w:fldChar w:fldCharType="begin" w:fldLock="1"/>
            </w:r>
            <w:r w:rsidR="001A0B3C">
              <w:rPr>
                <w:sz w:val="20"/>
                <w:szCs w:val="20"/>
              </w:rPr>
              <w:instrText>ADDIN CSL_CITATION {"citationItems":[{"id":"ITEM-1","itemData":{"DOI":"10.1016/j.eswa.2022.117844","ISBN":"0000000173742","ISSN":"09574174","abstract":"Performance measurement activities (PMA) in the humanitarian supply chain (HSC) face several issues. Many of these issues are avoidable and inter-related, subsequently producing undesirable cascading effects. HSC Stakeholders are actively looking for means to reduce the complexities associated with PMA and improve its efficiency. In this paper, we identify and model the eleven strategies that can improve both PMA and the performance measurement system (PMS). Strategies were identified using detailed literature reviews and discussions with the experts and were modelled using the grey DEMATEL and m-TISM methodology. The results indicate that the most effective strategies are fundraising for PMA, Digital supply chain adoption, Top management support, Public awareness activities and Relief worker training. Four strategies can be grouped into the cause side and seven strategies on the effect side. The key recommendation is to rapidly adopt digital supply chain applications in the HSC. HSC stakeholders also need to pay increased attentions towards fundraising activities targeting PMS. This study advances the understanding of PMS in the context of HSC. The decision-maker can adopt the study's findings to reduce the complexities that occurred during PMA.","author":[{"dropping-particle":"","family":"Patil","given":"Anchal","non-dropping-particle":"","parse-names":false,"suffix":""},{"dropping-particle":"","family":"Madaan","given":"Jitender","non-dropping-particle":"","parse-names":false,"suffix":""},{"dropping-particle":"","family":"Chan","given":"Felix T.S.","non-dropping-particle":"","parse-names":false,"suffix":""},{"dropping-particle":"","family":"Charan","given":"P.","non-dropping-particle":"","parse-names":false,"suffix":""}],"container-title":"Expert Systems with Applications","id":"ITEM-1","issue":"June","issued":{"date-parts":[["2022"]]},"page":"117844","publisher":"Elsevier Ltd","title":"Advancement of performance measurement system in the humanitarian supply chain","type":"article-journal","volume":"206"},"uris":["http://www.mendeley.com/documents/?uuid=01e13d7e-029f-4492-95e1-cfe8dc4ad8b6"]}],"mendeley":{"formattedCitation":"(Patil et al., 2022)","plainTextFormattedCitation":"(Patil et al., 2022)","previouslyFormattedCitation":"(Patil et al., 2022)"},"properties":{"noteIndex":0},"schema":"https://github.com/citation-style-language/schema/raw/master/csl-citation.json"}</w:instrText>
            </w:r>
            <w:r w:rsidR="00E55D6B">
              <w:rPr>
                <w:sz w:val="20"/>
                <w:szCs w:val="20"/>
              </w:rPr>
              <w:fldChar w:fldCharType="separate"/>
            </w:r>
            <w:r w:rsidR="00E55D6B" w:rsidRPr="00E55D6B">
              <w:rPr>
                <w:noProof/>
                <w:sz w:val="20"/>
                <w:szCs w:val="20"/>
              </w:rPr>
              <w:t>(Patil et al., 2022)</w:t>
            </w:r>
            <w:r w:rsidR="00E55D6B">
              <w:rPr>
                <w:sz w:val="20"/>
                <w:szCs w:val="20"/>
              </w:rPr>
              <w:fldChar w:fldCharType="end"/>
            </w:r>
            <w:r w:rsidR="00E55D6B">
              <w:rPr>
                <w:sz w:val="20"/>
                <w:szCs w:val="20"/>
              </w:rPr>
              <w:t>.</w:t>
            </w:r>
          </w:p>
        </w:tc>
        <w:tc>
          <w:tcPr>
            <w:tcW w:w="2783" w:type="dxa"/>
          </w:tcPr>
          <w:p w14:paraId="361CFC93" w14:textId="1B5D5495" w:rsidR="000338FD" w:rsidRPr="000338FD" w:rsidRDefault="00D31A20" w:rsidP="000338FD">
            <w:pPr>
              <w:spacing w:after="160" w:line="360" w:lineRule="auto"/>
              <w:rPr>
                <w:sz w:val="20"/>
                <w:szCs w:val="20"/>
              </w:rPr>
            </w:pPr>
            <w:r>
              <w:rPr>
                <w:sz w:val="20"/>
                <w:szCs w:val="20"/>
              </w:rPr>
              <w:t xml:space="preserve">Strategi </w:t>
            </w:r>
            <w:r>
              <w:rPr>
                <w:i/>
                <w:iCs/>
                <w:sz w:val="20"/>
                <w:szCs w:val="20"/>
              </w:rPr>
              <w:t xml:space="preserve">monitoring </w:t>
            </w:r>
            <w:proofErr w:type="spellStart"/>
            <w:r>
              <w:rPr>
                <w:sz w:val="20"/>
                <w:szCs w:val="20"/>
              </w:rPr>
              <w:t>performa</w:t>
            </w:r>
            <w:proofErr w:type="spellEnd"/>
            <w:r>
              <w:rPr>
                <w:sz w:val="20"/>
                <w:szCs w:val="20"/>
              </w:rPr>
              <w:t xml:space="preserve"> di </w:t>
            </w:r>
            <w:proofErr w:type="spellStart"/>
            <w:r>
              <w:rPr>
                <w:sz w:val="20"/>
                <w:szCs w:val="20"/>
              </w:rPr>
              <w:t>identifikasi</w:t>
            </w:r>
            <w:proofErr w:type="spellEnd"/>
            <w:r>
              <w:rPr>
                <w:sz w:val="20"/>
                <w:szCs w:val="20"/>
              </w:rPr>
              <w:t xml:space="preserve"> dan </w:t>
            </w:r>
            <w:proofErr w:type="spellStart"/>
            <w:r>
              <w:rPr>
                <w:sz w:val="20"/>
                <w:szCs w:val="20"/>
              </w:rPr>
              <w:t>dimodelkan</w:t>
            </w:r>
            <w:proofErr w:type="spellEnd"/>
            <w:r>
              <w:rPr>
                <w:sz w:val="20"/>
                <w:szCs w:val="20"/>
              </w:rPr>
              <w:t xml:space="preserve"> </w:t>
            </w:r>
            <w:proofErr w:type="spellStart"/>
            <w:r>
              <w:rPr>
                <w:sz w:val="20"/>
                <w:szCs w:val="20"/>
              </w:rPr>
              <w:t>menggunakan</w:t>
            </w:r>
            <w:proofErr w:type="spellEnd"/>
            <w:r>
              <w:rPr>
                <w:sz w:val="20"/>
                <w:szCs w:val="20"/>
              </w:rPr>
              <w:t xml:space="preserve"> Grey DEMATEL dan m-TISM.</w:t>
            </w:r>
          </w:p>
        </w:tc>
        <w:tc>
          <w:tcPr>
            <w:tcW w:w="0" w:type="auto"/>
          </w:tcPr>
          <w:p w14:paraId="11125AF6" w14:textId="518C7B56" w:rsidR="000338FD" w:rsidRPr="000338FD" w:rsidRDefault="003874A7" w:rsidP="000338FD">
            <w:pPr>
              <w:spacing w:after="160" w:line="360" w:lineRule="auto"/>
              <w:rPr>
                <w:sz w:val="20"/>
                <w:szCs w:val="20"/>
              </w:rPr>
            </w:pPr>
            <w:proofErr w:type="spellStart"/>
            <w:r>
              <w:rPr>
                <w:sz w:val="20"/>
                <w:szCs w:val="20"/>
              </w:rPr>
              <w:t>Didapatkan</w:t>
            </w:r>
            <w:proofErr w:type="spellEnd"/>
            <w:r>
              <w:rPr>
                <w:sz w:val="20"/>
                <w:szCs w:val="20"/>
              </w:rPr>
              <w:t xml:space="preserve"> hasil </w:t>
            </w:r>
            <w:proofErr w:type="spellStart"/>
            <w:r>
              <w:rPr>
                <w:sz w:val="20"/>
                <w:szCs w:val="20"/>
              </w:rPr>
              <w:t>bahwa</w:t>
            </w:r>
            <w:proofErr w:type="spellEnd"/>
            <w:r>
              <w:rPr>
                <w:sz w:val="20"/>
                <w:szCs w:val="20"/>
              </w:rPr>
              <w:t xml:space="preserve"> agar </w:t>
            </w:r>
            <w:proofErr w:type="spellStart"/>
            <w:r>
              <w:rPr>
                <w:sz w:val="20"/>
                <w:szCs w:val="20"/>
              </w:rPr>
              <w:t>suatu</w:t>
            </w:r>
            <w:proofErr w:type="spellEnd"/>
            <w:r>
              <w:rPr>
                <w:sz w:val="20"/>
                <w:szCs w:val="20"/>
              </w:rPr>
              <w:t xml:space="preserve"> </w:t>
            </w:r>
            <w:proofErr w:type="spellStart"/>
            <w:r>
              <w:rPr>
                <w:sz w:val="20"/>
                <w:szCs w:val="20"/>
              </w:rPr>
              <w:t>organisasi</w:t>
            </w:r>
            <w:proofErr w:type="spellEnd"/>
            <w:r>
              <w:rPr>
                <w:sz w:val="20"/>
                <w:szCs w:val="20"/>
              </w:rPr>
              <w:t xml:space="preserve"> </w:t>
            </w:r>
            <w:proofErr w:type="spellStart"/>
            <w:r>
              <w:rPr>
                <w:sz w:val="20"/>
                <w:szCs w:val="20"/>
              </w:rPr>
              <w:t>dapat</w:t>
            </w:r>
            <w:proofErr w:type="spellEnd"/>
            <w:r>
              <w:rPr>
                <w:sz w:val="20"/>
                <w:szCs w:val="20"/>
              </w:rPr>
              <w:t xml:space="preserve"> </w:t>
            </w:r>
            <w:proofErr w:type="spellStart"/>
            <w:r>
              <w:rPr>
                <w:sz w:val="20"/>
                <w:szCs w:val="20"/>
              </w:rPr>
              <w:t>memantau</w:t>
            </w:r>
            <w:proofErr w:type="spellEnd"/>
            <w:r>
              <w:rPr>
                <w:sz w:val="20"/>
                <w:szCs w:val="20"/>
              </w:rPr>
              <w:t xml:space="preserve"> </w:t>
            </w:r>
            <w:proofErr w:type="spellStart"/>
            <w:r>
              <w:rPr>
                <w:sz w:val="20"/>
                <w:szCs w:val="20"/>
              </w:rPr>
              <w:t>performa</w:t>
            </w:r>
            <w:proofErr w:type="spellEnd"/>
            <w:r>
              <w:rPr>
                <w:sz w:val="20"/>
                <w:szCs w:val="20"/>
              </w:rPr>
              <w:t xml:space="preserve"> </w:t>
            </w:r>
            <w:proofErr w:type="spellStart"/>
            <w:r>
              <w:rPr>
                <w:sz w:val="20"/>
                <w:szCs w:val="20"/>
              </w:rPr>
              <w:t>dari</w:t>
            </w:r>
            <w:proofErr w:type="spellEnd"/>
            <w:r>
              <w:rPr>
                <w:sz w:val="20"/>
                <w:szCs w:val="20"/>
              </w:rPr>
              <w:t xml:space="preserve"> </w:t>
            </w:r>
            <w:proofErr w:type="spellStart"/>
            <w:r>
              <w:rPr>
                <w:sz w:val="20"/>
                <w:szCs w:val="20"/>
              </w:rPr>
              <w:t>sumber</w:t>
            </w:r>
            <w:proofErr w:type="spellEnd"/>
            <w:r>
              <w:rPr>
                <w:sz w:val="20"/>
                <w:szCs w:val="20"/>
              </w:rPr>
              <w:t xml:space="preserve"> </w:t>
            </w:r>
            <w:proofErr w:type="spellStart"/>
            <w:r>
              <w:rPr>
                <w:sz w:val="20"/>
                <w:szCs w:val="20"/>
              </w:rPr>
              <w:t>daya</w:t>
            </w:r>
            <w:proofErr w:type="spellEnd"/>
            <w:r>
              <w:rPr>
                <w:sz w:val="20"/>
                <w:szCs w:val="20"/>
              </w:rPr>
              <w:t xml:space="preserve"> </w:t>
            </w:r>
            <w:proofErr w:type="spellStart"/>
            <w:r>
              <w:rPr>
                <w:sz w:val="20"/>
                <w:szCs w:val="20"/>
              </w:rPr>
              <w:t>manusia</w:t>
            </w:r>
            <w:proofErr w:type="spellEnd"/>
            <w:r>
              <w:rPr>
                <w:sz w:val="20"/>
                <w:szCs w:val="20"/>
              </w:rPr>
              <w:t xml:space="preserve"> yang </w:t>
            </w:r>
            <w:proofErr w:type="spellStart"/>
            <w:r>
              <w:rPr>
                <w:sz w:val="20"/>
                <w:szCs w:val="20"/>
              </w:rPr>
              <w:t>bekerja</w:t>
            </w:r>
            <w:proofErr w:type="spellEnd"/>
            <w:r>
              <w:rPr>
                <w:sz w:val="20"/>
                <w:szCs w:val="20"/>
              </w:rPr>
              <w:t xml:space="preserve"> di </w:t>
            </w:r>
            <w:proofErr w:type="spellStart"/>
            <w:r>
              <w:rPr>
                <w:sz w:val="20"/>
                <w:szCs w:val="20"/>
              </w:rPr>
              <w:t>dalam</w:t>
            </w:r>
            <w:proofErr w:type="spellEnd"/>
            <w:r>
              <w:rPr>
                <w:sz w:val="20"/>
                <w:szCs w:val="20"/>
              </w:rPr>
              <w:t xml:space="preserve"> </w:t>
            </w:r>
            <w:proofErr w:type="spellStart"/>
            <w:r>
              <w:rPr>
                <w:sz w:val="20"/>
                <w:szCs w:val="20"/>
              </w:rPr>
              <w:t>suatu</w:t>
            </w:r>
            <w:proofErr w:type="spellEnd"/>
            <w:r>
              <w:rPr>
                <w:sz w:val="20"/>
                <w:szCs w:val="20"/>
              </w:rPr>
              <w:t xml:space="preserve"> </w:t>
            </w:r>
            <w:proofErr w:type="spellStart"/>
            <w:r>
              <w:rPr>
                <w:sz w:val="20"/>
                <w:szCs w:val="20"/>
              </w:rPr>
              <w:t>organisasi</w:t>
            </w:r>
            <w:proofErr w:type="spellEnd"/>
            <w:r w:rsidR="001A0B3C">
              <w:rPr>
                <w:sz w:val="20"/>
                <w:szCs w:val="20"/>
              </w:rPr>
              <w:t>,</w:t>
            </w:r>
            <w:r>
              <w:rPr>
                <w:sz w:val="20"/>
                <w:szCs w:val="20"/>
              </w:rPr>
              <w:t xml:space="preserve"> </w:t>
            </w:r>
            <w:proofErr w:type="spellStart"/>
            <w:r>
              <w:rPr>
                <w:sz w:val="20"/>
                <w:szCs w:val="20"/>
              </w:rPr>
              <w:t>maka</w:t>
            </w:r>
            <w:proofErr w:type="spellEnd"/>
            <w:r>
              <w:rPr>
                <w:sz w:val="20"/>
                <w:szCs w:val="20"/>
              </w:rPr>
              <w:t xml:space="preserve"> </w:t>
            </w:r>
            <w:proofErr w:type="spellStart"/>
            <w:r w:rsidR="001A0B3C">
              <w:rPr>
                <w:sz w:val="20"/>
                <w:szCs w:val="20"/>
              </w:rPr>
              <w:t>adopsi</w:t>
            </w:r>
            <w:proofErr w:type="spellEnd"/>
            <w:r w:rsidR="001A0B3C">
              <w:rPr>
                <w:sz w:val="20"/>
                <w:szCs w:val="20"/>
              </w:rPr>
              <w:t xml:space="preserve"> </w:t>
            </w:r>
            <w:proofErr w:type="spellStart"/>
            <w:r w:rsidR="001A0B3C">
              <w:rPr>
                <w:sz w:val="20"/>
                <w:szCs w:val="20"/>
              </w:rPr>
              <w:t>secara</w:t>
            </w:r>
            <w:proofErr w:type="spellEnd"/>
            <w:r w:rsidR="001A0B3C">
              <w:rPr>
                <w:sz w:val="20"/>
                <w:szCs w:val="20"/>
              </w:rPr>
              <w:t xml:space="preserve"> </w:t>
            </w:r>
            <w:proofErr w:type="spellStart"/>
            <w:r w:rsidR="001A0B3C">
              <w:rPr>
                <w:sz w:val="20"/>
                <w:szCs w:val="20"/>
              </w:rPr>
              <w:t>cepat</w:t>
            </w:r>
            <w:proofErr w:type="spellEnd"/>
            <w:r w:rsidR="001A0B3C">
              <w:rPr>
                <w:sz w:val="20"/>
                <w:szCs w:val="20"/>
              </w:rPr>
              <w:t xml:space="preserve"> untuk </w:t>
            </w:r>
            <w:proofErr w:type="spellStart"/>
            <w:r w:rsidR="001A0B3C">
              <w:rPr>
                <w:sz w:val="20"/>
                <w:szCs w:val="20"/>
              </w:rPr>
              <w:t>mekanisme</w:t>
            </w:r>
            <w:proofErr w:type="spellEnd"/>
            <w:r w:rsidR="001A0B3C">
              <w:rPr>
                <w:sz w:val="20"/>
                <w:szCs w:val="20"/>
              </w:rPr>
              <w:t xml:space="preserve"> </w:t>
            </w:r>
            <w:r w:rsidR="001A0B3C">
              <w:rPr>
                <w:i/>
                <w:iCs/>
                <w:sz w:val="20"/>
                <w:szCs w:val="20"/>
              </w:rPr>
              <w:t xml:space="preserve">supply chain </w:t>
            </w:r>
            <w:r w:rsidR="001A0B3C">
              <w:rPr>
                <w:sz w:val="20"/>
                <w:szCs w:val="20"/>
              </w:rPr>
              <w:t xml:space="preserve">digital perlu untuk dilakukan. Untuk </w:t>
            </w:r>
            <w:proofErr w:type="spellStart"/>
            <w:r w:rsidR="001A0B3C">
              <w:rPr>
                <w:sz w:val="20"/>
                <w:szCs w:val="20"/>
              </w:rPr>
              <w:t>memastikan</w:t>
            </w:r>
            <w:proofErr w:type="spellEnd"/>
            <w:r w:rsidR="001A0B3C">
              <w:rPr>
                <w:sz w:val="20"/>
                <w:szCs w:val="20"/>
              </w:rPr>
              <w:t xml:space="preserve"> </w:t>
            </w:r>
            <w:proofErr w:type="spellStart"/>
            <w:r w:rsidR="001A0B3C">
              <w:rPr>
                <w:sz w:val="20"/>
                <w:szCs w:val="20"/>
              </w:rPr>
              <w:t>kinerja</w:t>
            </w:r>
            <w:proofErr w:type="spellEnd"/>
            <w:r w:rsidR="001A0B3C">
              <w:rPr>
                <w:sz w:val="20"/>
                <w:szCs w:val="20"/>
              </w:rPr>
              <w:t xml:space="preserve"> yang dilakukan oleh </w:t>
            </w:r>
            <w:proofErr w:type="spellStart"/>
            <w:r w:rsidR="001A0B3C">
              <w:rPr>
                <w:sz w:val="20"/>
                <w:szCs w:val="20"/>
              </w:rPr>
              <w:t>sumber</w:t>
            </w:r>
            <w:proofErr w:type="spellEnd"/>
            <w:r w:rsidR="001A0B3C">
              <w:rPr>
                <w:sz w:val="20"/>
                <w:szCs w:val="20"/>
              </w:rPr>
              <w:t xml:space="preserve"> </w:t>
            </w:r>
            <w:proofErr w:type="spellStart"/>
            <w:r w:rsidR="001A0B3C">
              <w:rPr>
                <w:sz w:val="20"/>
                <w:szCs w:val="20"/>
              </w:rPr>
              <w:t>daya</w:t>
            </w:r>
            <w:proofErr w:type="spellEnd"/>
            <w:r w:rsidR="001A0B3C">
              <w:rPr>
                <w:sz w:val="20"/>
                <w:szCs w:val="20"/>
              </w:rPr>
              <w:t xml:space="preserve"> </w:t>
            </w:r>
            <w:proofErr w:type="spellStart"/>
            <w:r w:rsidR="001A0B3C">
              <w:rPr>
                <w:sz w:val="20"/>
                <w:szCs w:val="20"/>
              </w:rPr>
              <w:t>manusia</w:t>
            </w:r>
            <w:proofErr w:type="spellEnd"/>
            <w:r w:rsidR="001A0B3C">
              <w:rPr>
                <w:sz w:val="20"/>
                <w:szCs w:val="20"/>
              </w:rPr>
              <w:t xml:space="preserve"> </w:t>
            </w:r>
            <w:proofErr w:type="spellStart"/>
            <w:r w:rsidR="001A0B3C">
              <w:rPr>
                <w:sz w:val="20"/>
                <w:szCs w:val="20"/>
              </w:rPr>
              <w:t>dapat</w:t>
            </w:r>
            <w:proofErr w:type="spellEnd"/>
            <w:r w:rsidR="001A0B3C">
              <w:rPr>
                <w:sz w:val="20"/>
                <w:szCs w:val="20"/>
              </w:rPr>
              <w:t xml:space="preserve"> </w:t>
            </w:r>
            <w:proofErr w:type="spellStart"/>
            <w:r w:rsidR="001A0B3C">
              <w:rPr>
                <w:sz w:val="20"/>
                <w:szCs w:val="20"/>
              </w:rPr>
              <w:t>terukur</w:t>
            </w:r>
            <w:proofErr w:type="spellEnd"/>
            <w:r w:rsidR="001A0B3C">
              <w:rPr>
                <w:sz w:val="20"/>
                <w:szCs w:val="20"/>
              </w:rPr>
              <w:t xml:space="preserve"> dengan </w:t>
            </w:r>
            <w:proofErr w:type="spellStart"/>
            <w:r w:rsidR="001A0B3C">
              <w:rPr>
                <w:sz w:val="20"/>
                <w:szCs w:val="20"/>
              </w:rPr>
              <w:t>benar</w:t>
            </w:r>
            <w:proofErr w:type="spellEnd"/>
            <w:r w:rsidR="001A0B3C">
              <w:rPr>
                <w:sz w:val="20"/>
                <w:szCs w:val="20"/>
              </w:rPr>
              <w:t xml:space="preserve"> </w:t>
            </w:r>
            <w:r w:rsidR="001A0B3C">
              <w:rPr>
                <w:sz w:val="20"/>
                <w:szCs w:val="20"/>
              </w:rPr>
              <w:fldChar w:fldCharType="begin" w:fldLock="1"/>
            </w:r>
            <w:r w:rsidR="000D600F">
              <w:rPr>
                <w:sz w:val="20"/>
                <w:szCs w:val="20"/>
              </w:rPr>
              <w:instrText>ADDIN CSL_CITATION {"citationItems":[{"id":"ITEM-1","itemData":{"DOI":"10.1016/j.eswa.2022.117844","ISBN":"0000000173742","ISSN":"09574174","abstract":"Performance measurement activities (PMA) in the humanitarian supply chain (HSC) face several issues. Many of these issues are avoidable and inter-related, subsequently producing undesirable cascading effects. HSC Stakeholders are actively looking for means to reduce the complexities associated with PMA and improve its efficiency. In this paper, we identify and model the eleven strategies that can improve both PMA and the performance measurement system (PMS). Strategies were identified using detailed literature reviews and discussions with the experts and were modelled using the grey DEMATEL and m-TISM methodology. The results indicate that the most effective strategies are fundraising for PMA, Digital supply chain adoption, Top management support, Public awareness activities and Relief worker training. Four strategies can be grouped into the cause side and seven strategies on the effect side. The key recommendation is to rapidly adopt digital supply chain applications in the HSC. HSC stakeholders also need to pay increased attentions towards fundraising activities targeting PMS. This study advances the understanding of PMS in the context of HSC. The decision-maker can adopt the study's findings to reduce the complexities that occurred during PMA.","author":[{"dropping-particle":"","family":"Patil","given":"Anchal","non-dropping-particle":"","parse-names":false,"suffix":""},{"dropping-particle":"","family":"Madaan","given":"Jitender","non-dropping-particle":"","parse-names":false,"suffix":""},{"dropping-particle":"","family":"Chan","given":"Felix T.S.","non-dropping-particle":"","parse-names":false,"suffix":""},{"dropping-particle":"","family":"Charan","given":"P.","non-dropping-particle":"","parse-names":false,"suffix":""}],"container-title":"Expert Systems with Applications","id":"ITEM-1","issue":"June","issued":{"date-parts":[["2022"]]},"page":"117844","publisher":"Elsevier Ltd","title":"Advancement of performance measurement system in the humanitarian supply chain","type":"article-journal","volume":"206"},"uris":["http://www.mendeley.com/documents/?uuid=01e13d7e-029f-4492-95e1-cfe8dc4ad8b6"]}],"mendeley":{"formattedCitation":"(Patil et al., 2022)","plainTextFormattedCitation":"(Patil et al., 2022)","previouslyFormattedCitation":"(Patil et al., 2022)"},"properties":{"noteIndex":0},"schema":"https://github.com/citation-style-language/schema/raw/master/csl-citation.json"}</w:instrText>
            </w:r>
            <w:r w:rsidR="001A0B3C">
              <w:rPr>
                <w:sz w:val="20"/>
                <w:szCs w:val="20"/>
              </w:rPr>
              <w:fldChar w:fldCharType="separate"/>
            </w:r>
            <w:r w:rsidR="001A0B3C" w:rsidRPr="001A0B3C">
              <w:rPr>
                <w:noProof/>
                <w:sz w:val="20"/>
                <w:szCs w:val="20"/>
              </w:rPr>
              <w:t>(Patil et al., 2022)</w:t>
            </w:r>
            <w:r w:rsidR="001A0B3C">
              <w:rPr>
                <w:sz w:val="20"/>
                <w:szCs w:val="20"/>
              </w:rPr>
              <w:fldChar w:fldCharType="end"/>
            </w:r>
            <w:r w:rsidR="001A0B3C">
              <w:rPr>
                <w:sz w:val="20"/>
                <w:szCs w:val="20"/>
              </w:rPr>
              <w:t>.</w:t>
            </w:r>
          </w:p>
        </w:tc>
      </w:tr>
      <w:tr w:rsidR="00AB7982" w:rsidRPr="000338FD" w14:paraId="72387440" w14:textId="77777777" w:rsidTr="00A5761F">
        <w:trPr>
          <w:trHeight w:val="584"/>
        </w:trPr>
        <w:tc>
          <w:tcPr>
            <w:tcW w:w="0" w:type="auto"/>
            <w:hideMark/>
          </w:tcPr>
          <w:p w14:paraId="74182B3B" w14:textId="77777777" w:rsidR="000338FD" w:rsidRPr="00B62F14" w:rsidRDefault="000338FD" w:rsidP="000338FD">
            <w:pPr>
              <w:spacing w:after="160" w:line="360" w:lineRule="auto"/>
              <w:rPr>
                <w:i/>
                <w:iCs/>
                <w:sz w:val="20"/>
                <w:szCs w:val="20"/>
              </w:rPr>
            </w:pPr>
            <w:r w:rsidRPr="00B62F14">
              <w:rPr>
                <w:i/>
                <w:iCs/>
                <w:sz w:val="20"/>
                <w:szCs w:val="20"/>
              </w:rPr>
              <w:t>It is about time: Bias and its mitigation in time-saving decisions in software</w:t>
            </w:r>
            <w:r w:rsidRPr="00B62F14">
              <w:rPr>
                <w:i/>
                <w:iCs/>
                <w:sz w:val="20"/>
                <w:szCs w:val="20"/>
              </w:rPr>
              <w:br/>
              <w:t>development projects</w:t>
            </w:r>
          </w:p>
        </w:tc>
        <w:tc>
          <w:tcPr>
            <w:tcW w:w="0" w:type="auto"/>
            <w:hideMark/>
          </w:tcPr>
          <w:p w14:paraId="5E3F5C56" w14:textId="77777777" w:rsidR="000338FD" w:rsidRPr="000338FD" w:rsidRDefault="000338FD" w:rsidP="000338FD">
            <w:pPr>
              <w:spacing w:after="160" w:line="360" w:lineRule="auto"/>
              <w:rPr>
                <w:sz w:val="20"/>
                <w:szCs w:val="20"/>
              </w:rPr>
            </w:pPr>
            <w:r w:rsidRPr="000338FD">
              <w:rPr>
                <w:sz w:val="20"/>
                <w:szCs w:val="20"/>
              </w:rPr>
              <w:t>2020</w:t>
            </w:r>
          </w:p>
        </w:tc>
        <w:tc>
          <w:tcPr>
            <w:tcW w:w="2604" w:type="dxa"/>
            <w:hideMark/>
          </w:tcPr>
          <w:p w14:paraId="3FC62A48" w14:textId="79ECB565" w:rsidR="000338FD" w:rsidRPr="000338FD" w:rsidRDefault="000338FD" w:rsidP="000338FD">
            <w:pPr>
              <w:spacing w:after="160" w:line="360" w:lineRule="auto"/>
              <w:rPr>
                <w:sz w:val="20"/>
                <w:szCs w:val="20"/>
              </w:rPr>
            </w:pPr>
            <w:proofErr w:type="spellStart"/>
            <w:r w:rsidRPr="000338FD">
              <w:rPr>
                <w:sz w:val="20"/>
                <w:szCs w:val="20"/>
              </w:rPr>
              <w:t>Mendapatkan</w:t>
            </w:r>
            <w:proofErr w:type="spellEnd"/>
            <w:r w:rsidRPr="000338FD">
              <w:rPr>
                <w:sz w:val="20"/>
                <w:szCs w:val="20"/>
              </w:rPr>
              <w:t xml:space="preserve"> </w:t>
            </w:r>
            <w:proofErr w:type="spellStart"/>
            <w:r w:rsidRPr="000338FD">
              <w:rPr>
                <w:sz w:val="20"/>
                <w:szCs w:val="20"/>
              </w:rPr>
              <w:t>informasi</w:t>
            </w:r>
            <w:proofErr w:type="spellEnd"/>
            <w:r w:rsidRPr="000338FD">
              <w:rPr>
                <w:sz w:val="20"/>
                <w:szCs w:val="20"/>
              </w:rPr>
              <w:t xml:space="preserve"> terkait bias </w:t>
            </w:r>
            <w:proofErr w:type="spellStart"/>
            <w:r w:rsidRPr="000338FD">
              <w:rPr>
                <w:sz w:val="20"/>
                <w:szCs w:val="20"/>
              </w:rPr>
              <w:t>waktu</w:t>
            </w:r>
            <w:proofErr w:type="spellEnd"/>
            <w:r w:rsidRPr="000338FD">
              <w:rPr>
                <w:sz w:val="20"/>
                <w:szCs w:val="20"/>
              </w:rPr>
              <w:t xml:space="preserve"> </w:t>
            </w:r>
            <w:proofErr w:type="spellStart"/>
            <w:r w:rsidRPr="000338FD">
              <w:rPr>
                <w:sz w:val="20"/>
                <w:szCs w:val="20"/>
              </w:rPr>
              <w:t>pekerjaan</w:t>
            </w:r>
            <w:proofErr w:type="spellEnd"/>
            <w:r w:rsidRPr="000338FD">
              <w:rPr>
                <w:sz w:val="20"/>
                <w:szCs w:val="20"/>
              </w:rPr>
              <w:t xml:space="preserve"> </w:t>
            </w:r>
            <w:proofErr w:type="spellStart"/>
            <w:r w:rsidRPr="000338FD">
              <w:rPr>
                <w:sz w:val="20"/>
                <w:szCs w:val="20"/>
              </w:rPr>
              <w:t>proyek</w:t>
            </w:r>
            <w:proofErr w:type="spellEnd"/>
            <w:r w:rsidRPr="000338FD">
              <w:rPr>
                <w:sz w:val="20"/>
                <w:szCs w:val="20"/>
              </w:rPr>
              <w:t xml:space="preserve"> </w:t>
            </w:r>
            <w:proofErr w:type="spellStart"/>
            <w:r w:rsidRPr="000338FD">
              <w:rPr>
                <w:sz w:val="20"/>
                <w:szCs w:val="20"/>
              </w:rPr>
              <w:t>pengembangan</w:t>
            </w:r>
            <w:proofErr w:type="spellEnd"/>
            <w:r w:rsidRPr="000338FD">
              <w:rPr>
                <w:sz w:val="20"/>
                <w:szCs w:val="20"/>
              </w:rPr>
              <w:t xml:space="preserve"> software </w:t>
            </w:r>
            <w:proofErr w:type="spellStart"/>
            <w:r w:rsidRPr="000338FD">
              <w:rPr>
                <w:sz w:val="20"/>
                <w:szCs w:val="20"/>
              </w:rPr>
              <w:t>utama</w:t>
            </w:r>
            <w:proofErr w:type="spellEnd"/>
            <w:r w:rsidRPr="000338FD">
              <w:rPr>
                <w:sz w:val="20"/>
                <w:szCs w:val="20"/>
              </w:rPr>
              <w:t xml:space="preserve"> </w:t>
            </w:r>
            <w:proofErr w:type="spellStart"/>
            <w:r w:rsidRPr="000338FD">
              <w:rPr>
                <w:sz w:val="20"/>
                <w:szCs w:val="20"/>
              </w:rPr>
              <w:t>terjadi</w:t>
            </w:r>
            <w:proofErr w:type="spellEnd"/>
            <w:r w:rsidRPr="000338FD">
              <w:rPr>
                <w:sz w:val="20"/>
                <w:szCs w:val="20"/>
              </w:rPr>
              <w:t xml:space="preserve"> </w:t>
            </w:r>
            <w:proofErr w:type="spellStart"/>
            <w:r w:rsidRPr="000338FD">
              <w:rPr>
                <w:sz w:val="20"/>
                <w:szCs w:val="20"/>
              </w:rPr>
              <w:t>karena</w:t>
            </w:r>
            <w:proofErr w:type="spellEnd"/>
            <w:r w:rsidRPr="000338FD">
              <w:rPr>
                <w:sz w:val="20"/>
                <w:szCs w:val="20"/>
              </w:rPr>
              <w:t xml:space="preserve"> </w:t>
            </w:r>
            <w:proofErr w:type="spellStart"/>
            <w:r w:rsidRPr="000338FD">
              <w:rPr>
                <w:sz w:val="20"/>
                <w:szCs w:val="20"/>
              </w:rPr>
              <w:t>apa</w:t>
            </w:r>
            <w:proofErr w:type="spellEnd"/>
            <w:r w:rsidR="001E6C5C" w:rsidRPr="00201F09">
              <w:rPr>
                <w:sz w:val="20"/>
                <w:szCs w:val="20"/>
              </w:rPr>
              <w:t xml:space="preserve"> </w:t>
            </w:r>
            <w:r w:rsidR="001E6C5C" w:rsidRPr="00201F09">
              <w:rPr>
                <w:sz w:val="20"/>
                <w:szCs w:val="20"/>
              </w:rPr>
              <w:fldChar w:fldCharType="begin" w:fldLock="1"/>
            </w:r>
            <w:r w:rsidR="0071406E" w:rsidRPr="00201F09">
              <w:rPr>
                <w:sz w:val="20"/>
                <w:szCs w:val="20"/>
              </w:rPr>
              <w:instrText>ADDIN CSL_CITATION {"citationItems":[{"id":"ITEM-1","itemData":{"DOI":"10.1016/j.ijproman.2020.01.001","ISSN":"02637863","abstract":"Estimates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Management","id":"ITEM-1","issue":"2","issued":{"date-parts":[["2020","2","1"]]},"page":"99-111","publisher":"Elsevier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2020)","plainTextFormattedCitation":"(Fink &amp; Pinchovski, 2020)","previouslyFormattedCitation":"(Fink &amp; Pinchovski, 2020)"},"properties":{"noteIndex":0},"schema":"https://github.com/citation-style-language/schema/raw/master/csl-citation.json"}</w:instrText>
            </w:r>
            <w:r w:rsidR="001E6C5C" w:rsidRPr="00201F09">
              <w:rPr>
                <w:sz w:val="20"/>
                <w:szCs w:val="20"/>
              </w:rPr>
              <w:fldChar w:fldCharType="separate"/>
            </w:r>
            <w:r w:rsidR="001E6C5C" w:rsidRPr="00201F09">
              <w:rPr>
                <w:noProof/>
                <w:sz w:val="20"/>
                <w:szCs w:val="20"/>
              </w:rPr>
              <w:t>(Fink &amp; Pinchovski, 2020)</w:t>
            </w:r>
            <w:r w:rsidR="001E6C5C" w:rsidRPr="00201F09">
              <w:rPr>
                <w:sz w:val="20"/>
                <w:szCs w:val="20"/>
              </w:rPr>
              <w:fldChar w:fldCharType="end"/>
            </w:r>
            <w:r w:rsidR="001E6C5C" w:rsidRPr="00201F09">
              <w:rPr>
                <w:sz w:val="20"/>
                <w:szCs w:val="20"/>
              </w:rPr>
              <w:t>.</w:t>
            </w:r>
          </w:p>
        </w:tc>
        <w:tc>
          <w:tcPr>
            <w:tcW w:w="2783" w:type="dxa"/>
            <w:hideMark/>
          </w:tcPr>
          <w:p w14:paraId="3050DA3C" w14:textId="6682A3BB" w:rsidR="000338FD" w:rsidRPr="000338FD" w:rsidRDefault="000338FD" w:rsidP="000338FD">
            <w:pPr>
              <w:spacing w:after="160" w:line="360" w:lineRule="auto"/>
              <w:rPr>
                <w:sz w:val="20"/>
                <w:szCs w:val="20"/>
              </w:rPr>
            </w:pPr>
            <w:r w:rsidRPr="000338FD">
              <w:rPr>
                <w:sz w:val="20"/>
                <w:szCs w:val="20"/>
              </w:rPr>
              <w:t xml:space="preserve">Pengujian 2 </w:t>
            </w:r>
            <w:proofErr w:type="spellStart"/>
            <w:r w:rsidRPr="000338FD">
              <w:rPr>
                <w:sz w:val="20"/>
                <w:szCs w:val="20"/>
              </w:rPr>
              <w:t>pendekatan</w:t>
            </w:r>
            <w:proofErr w:type="spellEnd"/>
            <w:r w:rsidRPr="000338FD">
              <w:rPr>
                <w:sz w:val="20"/>
                <w:szCs w:val="20"/>
              </w:rPr>
              <w:t xml:space="preserve"> </w:t>
            </w:r>
            <w:proofErr w:type="spellStart"/>
            <w:r w:rsidRPr="000338FD">
              <w:rPr>
                <w:sz w:val="20"/>
                <w:szCs w:val="20"/>
              </w:rPr>
              <w:t>proyek</w:t>
            </w:r>
            <w:proofErr w:type="spellEnd"/>
            <w:r w:rsidRPr="000338FD">
              <w:rPr>
                <w:sz w:val="20"/>
                <w:szCs w:val="20"/>
              </w:rPr>
              <w:t xml:space="preserve"> management </w:t>
            </w:r>
            <w:proofErr w:type="spellStart"/>
            <w:r w:rsidRPr="000338FD">
              <w:rPr>
                <w:sz w:val="20"/>
                <w:szCs w:val="20"/>
              </w:rPr>
              <w:t>kepada</w:t>
            </w:r>
            <w:proofErr w:type="spellEnd"/>
            <w:r w:rsidRPr="000338FD">
              <w:rPr>
                <w:sz w:val="20"/>
                <w:szCs w:val="20"/>
              </w:rPr>
              <w:t xml:space="preserve"> 3 </w:t>
            </w:r>
            <w:proofErr w:type="spellStart"/>
            <w:r w:rsidRPr="000338FD">
              <w:rPr>
                <w:sz w:val="20"/>
                <w:szCs w:val="20"/>
              </w:rPr>
              <w:t>praktisi</w:t>
            </w:r>
            <w:proofErr w:type="spellEnd"/>
            <w:r w:rsidRPr="000338FD">
              <w:rPr>
                <w:sz w:val="20"/>
                <w:szCs w:val="20"/>
              </w:rPr>
              <w:t xml:space="preserve"> PM</w:t>
            </w:r>
            <w:r w:rsidR="00D31A20">
              <w:rPr>
                <w:sz w:val="20"/>
                <w:szCs w:val="20"/>
              </w:rPr>
              <w:t>.</w:t>
            </w:r>
          </w:p>
        </w:tc>
        <w:tc>
          <w:tcPr>
            <w:tcW w:w="0" w:type="auto"/>
            <w:hideMark/>
          </w:tcPr>
          <w:p w14:paraId="28D0ED9D" w14:textId="130E8B75" w:rsidR="00132D17" w:rsidRPr="00132D17" w:rsidRDefault="00132D17" w:rsidP="000338FD">
            <w:pPr>
              <w:spacing w:after="160" w:line="360" w:lineRule="auto"/>
              <w:rPr>
                <w:sz w:val="20"/>
                <w:szCs w:val="20"/>
              </w:rPr>
            </w:pPr>
            <w:proofErr w:type="spellStart"/>
            <w:r>
              <w:rPr>
                <w:sz w:val="20"/>
                <w:szCs w:val="20"/>
              </w:rPr>
              <w:t>Manajemen</w:t>
            </w:r>
            <w:proofErr w:type="spellEnd"/>
            <w:r>
              <w:rPr>
                <w:sz w:val="20"/>
                <w:szCs w:val="20"/>
              </w:rPr>
              <w:t xml:space="preserve"> </w:t>
            </w:r>
            <w:proofErr w:type="spellStart"/>
            <w:r>
              <w:rPr>
                <w:sz w:val="20"/>
                <w:szCs w:val="20"/>
              </w:rPr>
              <w:t>pekerjaan</w:t>
            </w:r>
            <w:proofErr w:type="spellEnd"/>
            <w:r>
              <w:rPr>
                <w:sz w:val="20"/>
                <w:szCs w:val="20"/>
              </w:rPr>
              <w:t xml:space="preserve"> dan </w:t>
            </w:r>
            <w:proofErr w:type="spellStart"/>
            <w:r>
              <w:rPr>
                <w:sz w:val="20"/>
                <w:szCs w:val="20"/>
              </w:rPr>
              <w:t>sumber</w:t>
            </w:r>
            <w:proofErr w:type="spellEnd"/>
            <w:r>
              <w:rPr>
                <w:sz w:val="20"/>
                <w:szCs w:val="20"/>
              </w:rPr>
              <w:t xml:space="preserve"> </w:t>
            </w:r>
            <w:proofErr w:type="spellStart"/>
            <w:r>
              <w:rPr>
                <w:sz w:val="20"/>
                <w:szCs w:val="20"/>
              </w:rPr>
              <w:t>daya</w:t>
            </w:r>
            <w:proofErr w:type="spellEnd"/>
            <w:r>
              <w:rPr>
                <w:sz w:val="20"/>
                <w:szCs w:val="20"/>
              </w:rPr>
              <w:t xml:space="preserve"> dengan </w:t>
            </w:r>
            <w:proofErr w:type="spellStart"/>
            <w:r w:rsidR="00163F8D">
              <w:rPr>
                <w:sz w:val="20"/>
                <w:szCs w:val="20"/>
              </w:rPr>
              <w:t>pendekatan</w:t>
            </w:r>
            <w:proofErr w:type="spellEnd"/>
            <w:r>
              <w:rPr>
                <w:sz w:val="20"/>
                <w:szCs w:val="20"/>
              </w:rPr>
              <w:t xml:space="preserve"> </w:t>
            </w:r>
            <w:r>
              <w:rPr>
                <w:i/>
                <w:iCs/>
                <w:sz w:val="20"/>
                <w:szCs w:val="20"/>
              </w:rPr>
              <w:t>agile</w:t>
            </w:r>
            <w:r>
              <w:rPr>
                <w:sz w:val="20"/>
                <w:szCs w:val="20"/>
              </w:rPr>
              <w:t xml:space="preserve">, </w:t>
            </w:r>
            <w:proofErr w:type="spellStart"/>
            <w:r>
              <w:rPr>
                <w:sz w:val="20"/>
                <w:szCs w:val="20"/>
              </w:rPr>
              <w:t>memiliki</w:t>
            </w:r>
            <w:proofErr w:type="spellEnd"/>
            <w:r>
              <w:rPr>
                <w:sz w:val="20"/>
                <w:szCs w:val="20"/>
              </w:rPr>
              <w:t xml:space="preserve"> </w:t>
            </w:r>
            <w:proofErr w:type="spellStart"/>
            <w:r w:rsidR="00163F8D">
              <w:rPr>
                <w:sz w:val="20"/>
                <w:szCs w:val="20"/>
              </w:rPr>
              <w:t>kekurangan</w:t>
            </w:r>
            <w:proofErr w:type="spellEnd"/>
            <w:r w:rsidR="00163F8D">
              <w:rPr>
                <w:sz w:val="20"/>
                <w:szCs w:val="20"/>
              </w:rPr>
              <w:t xml:space="preserve"> </w:t>
            </w:r>
            <w:proofErr w:type="spellStart"/>
            <w:r w:rsidR="00163F8D">
              <w:rPr>
                <w:sz w:val="20"/>
                <w:szCs w:val="20"/>
              </w:rPr>
              <w:t>yaitu</w:t>
            </w:r>
            <w:proofErr w:type="spellEnd"/>
            <w:r w:rsidR="00163F8D">
              <w:rPr>
                <w:sz w:val="20"/>
                <w:szCs w:val="20"/>
              </w:rPr>
              <w:t xml:space="preserve"> bias </w:t>
            </w:r>
            <w:proofErr w:type="spellStart"/>
            <w:r w:rsidR="00163F8D">
              <w:rPr>
                <w:sz w:val="20"/>
                <w:szCs w:val="20"/>
              </w:rPr>
              <w:t>estimasi</w:t>
            </w:r>
            <w:proofErr w:type="spellEnd"/>
            <w:r w:rsidR="00163F8D">
              <w:rPr>
                <w:sz w:val="20"/>
                <w:szCs w:val="20"/>
              </w:rPr>
              <w:t xml:space="preserve"> </w:t>
            </w:r>
            <w:proofErr w:type="spellStart"/>
            <w:r w:rsidR="00163F8D">
              <w:rPr>
                <w:sz w:val="20"/>
                <w:szCs w:val="20"/>
              </w:rPr>
              <w:t>pekerjaan</w:t>
            </w:r>
            <w:proofErr w:type="spellEnd"/>
            <w:r w:rsidR="00163F8D">
              <w:rPr>
                <w:sz w:val="20"/>
                <w:szCs w:val="20"/>
              </w:rPr>
              <w:t xml:space="preserve"> </w:t>
            </w:r>
            <w:proofErr w:type="spellStart"/>
            <w:r w:rsidR="00163F8D">
              <w:rPr>
                <w:sz w:val="20"/>
                <w:szCs w:val="20"/>
              </w:rPr>
              <w:t>lebih</w:t>
            </w:r>
            <w:proofErr w:type="spellEnd"/>
            <w:r w:rsidR="00163F8D">
              <w:rPr>
                <w:sz w:val="20"/>
                <w:szCs w:val="20"/>
              </w:rPr>
              <w:t xml:space="preserve"> </w:t>
            </w:r>
            <w:proofErr w:type="spellStart"/>
            <w:r w:rsidR="00163F8D">
              <w:rPr>
                <w:sz w:val="20"/>
                <w:szCs w:val="20"/>
              </w:rPr>
              <w:t>besar</w:t>
            </w:r>
            <w:proofErr w:type="spellEnd"/>
            <w:r w:rsidR="00163F8D">
              <w:rPr>
                <w:sz w:val="20"/>
                <w:szCs w:val="20"/>
              </w:rPr>
              <w:t xml:space="preserve"> di </w:t>
            </w:r>
            <w:proofErr w:type="spellStart"/>
            <w:r w:rsidR="00163F8D">
              <w:rPr>
                <w:sz w:val="20"/>
                <w:szCs w:val="20"/>
              </w:rPr>
              <w:t>bandingkan</w:t>
            </w:r>
            <w:proofErr w:type="spellEnd"/>
            <w:r w:rsidR="00163F8D">
              <w:rPr>
                <w:sz w:val="20"/>
                <w:szCs w:val="20"/>
              </w:rPr>
              <w:t xml:space="preserve"> </w:t>
            </w:r>
            <w:proofErr w:type="spellStart"/>
            <w:r w:rsidR="00163F8D">
              <w:rPr>
                <w:sz w:val="20"/>
                <w:szCs w:val="20"/>
              </w:rPr>
              <w:t>pendekatan</w:t>
            </w:r>
            <w:proofErr w:type="spellEnd"/>
            <w:r w:rsidR="00163F8D">
              <w:rPr>
                <w:sz w:val="20"/>
                <w:szCs w:val="20"/>
              </w:rPr>
              <w:t xml:space="preserve"> </w:t>
            </w:r>
            <w:r w:rsidR="00163F8D" w:rsidRPr="00163F8D">
              <w:rPr>
                <w:i/>
                <w:iCs/>
                <w:sz w:val="20"/>
                <w:szCs w:val="20"/>
              </w:rPr>
              <w:t>waterfall</w:t>
            </w:r>
            <w:r w:rsidR="00163F8D">
              <w:rPr>
                <w:i/>
                <w:iCs/>
                <w:sz w:val="20"/>
                <w:szCs w:val="20"/>
              </w:rPr>
              <w:t xml:space="preserve">. </w:t>
            </w:r>
            <w:r w:rsidR="00B51285" w:rsidRPr="000338FD">
              <w:rPr>
                <w:sz w:val="20"/>
                <w:szCs w:val="20"/>
              </w:rPr>
              <w:t>H</w:t>
            </w:r>
            <w:r w:rsidR="00163F8D" w:rsidRPr="000338FD">
              <w:rPr>
                <w:sz w:val="20"/>
                <w:szCs w:val="20"/>
              </w:rPr>
              <w:t xml:space="preserve">al </w:t>
            </w:r>
            <w:proofErr w:type="spellStart"/>
            <w:r w:rsidR="00163F8D" w:rsidRPr="000338FD">
              <w:rPr>
                <w:sz w:val="20"/>
                <w:szCs w:val="20"/>
              </w:rPr>
              <w:t>ini</w:t>
            </w:r>
            <w:proofErr w:type="spellEnd"/>
            <w:r w:rsidR="00163F8D" w:rsidRPr="000338FD">
              <w:rPr>
                <w:sz w:val="20"/>
                <w:szCs w:val="20"/>
              </w:rPr>
              <w:t xml:space="preserve"> </w:t>
            </w:r>
            <w:proofErr w:type="spellStart"/>
            <w:r w:rsidR="00163F8D" w:rsidRPr="000338FD">
              <w:rPr>
                <w:sz w:val="20"/>
                <w:szCs w:val="20"/>
              </w:rPr>
              <w:t>diakibatkan</w:t>
            </w:r>
            <w:proofErr w:type="spellEnd"/>
            <w:r w:rsidR="00163F8D" w:rsidRPr="000338FD">
              <w:rPr>
                <w:sz w:val="20"/>
                <w:szCs w:val="20"/>
              </w:rPr>
              <w:t xml:space="preserve"> </w:t>
            </w:r>
            <w:proofErr w:type="spellStart"/>
            <w:r w:rsidR="00163F8D" w:rsidRPr="000338FD">
              <w:rPr>
                <w:sz w:val="20"/>
                <w:szCs w:val="20"/>
              </w:rPr>
              <w:t>permasalahan</w:t>
            </w:r>
            <w:proofErr w:type="spellEnd"/>
            <w:r w:rsidR="00163F8D" w:rsidRPr="000338FD">
              <w:rPr>
                <w:sz w:val="20"/>
                <w:szCs w:val="20"/>
              </w:rPr>
              <w:t xml:space="preserve"> </w:t>
            </w:r>
            <w:proofErr w:type="spellStart"/>
            <w:r w:rsidR="00163F8D" w:rsidRPr="000338FD">
              <w:rPr>
                <w:sz w:val="20"/>
                <w:szCs w:val="20"/>
              </w:rPr>
              <w:t>perencanaan</w:t>
            </w:r>
            <w:proofErr w:type="spellEnd"/>
            <w:r w:rsidR="00163F8D" w:rsidRPr="000338FD">
              <w:rPr>
                <w:sz w:val="20"/>
                <w:szCs w:val="20"/>
              </w:rPr>
              <w:t xml:space="preserve"> dan </w:t>
            </w:r>
            <w:r w:rsidR="00163F8D" w:rsidRPr="000338FD">
              <w:rPr>
                <w:i/>
                <w:iCs/>
                <w:sz w:val="20"/>
                <w:szCs w:val="20"/>
              </w:rPr>
              <w:t>resource constraint</w:t>
            </w:r>
            <w:r w:rsidR="00163F8D" w:rsidRPr="00201F09">
              <w:rPr>
                <w:sz w:val="20"/>
                <w:szCs w:val="20"/>
              </w:rPr>
              <w:t xml:space="preserve"> </w:t>
            </w:r>
            <w:r w:rsidR="00163F8D" w:rsidRPr="00201F09">
              <w:rPr>
                <w:sz w:val="20"/>
                <w:szCs w:val="20"/>
              </w:rPr>
              <w:fldChar w:fldCharType="begin" w:fldLock="1"/>
            </w:r>
            <w:r w:rsidR="00163F8D" w:rsidRPr="00201F09">
              <w:rPr>
                <w:sz w:val="20"/>
                <w:szCs w:val="20"/>
              </w:rPr>
              <w:instrText>ADDIN CSL_CITATION {"citationItems":[{"id":"ITEM-1","itemData":{"DOI":"10.1016/j.ijproman.2020.01.001","ISSN":"02637863","abstract":"Estimates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Management","id":"ITEM-1","issue":"2","issued":{"date-parts":[["2020","2","1"]]},"page":"99-111","publisher":"Elsevier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2020)","plainTextFormattedCitation":"(Fink &amp; Pinchovski, 2020)","previouslyFormattedCitation":"(Fink &amp; Pinchovski, 2020)"},"properties":{"noteIndex":0},"schema":"https://github.com/citation-style-language/schema/raw/master/csl-citation.json"}</w:instrText>
            </w:r>
            <w:r w:rsidR="00163F8D" w:rsidRPr="00201F09">
              <w:rPr>
                <w:sz w:val="20"/>
                <w:szCs w:val="20"/>
              </w:rPr>
              <w:fldChar w:fldCharType="separate"/>
            </w:r>
            <w:r w:rsidR="00163F8D" w:rsidRPr="00201F09">
              <w:rPr>
                <w:noProof/>
                <w:sz w:val="20"/>
                <w:szCs w:val="20"/>
              </w:rPr>
              <w:t>(Fink &amp; Pinchovski, 2020)</w:t>
            </w:r>
            <w:r w:rsidR="00163F8D" w:rsidRPr="00201F09">
              <w:rPr>
                <w:sz w:val="20"/>
                <w:szCs w:val="20"/>
              </w:rPr>
              <w:fldChar w:fldCharType="end"/>
            </w:r>
            <w:r w:rsidR="00163F8D" w:rsidRPr="00201F09">
              <w:rPr>
                <w:sz w:val="20"/>
                <w:szCs w:val="20"/>
              </w:rPr>
              <w:t>.</w:t>
            </w:r>
          </w:p>
        </w:tc>
      </w:tr>
      <w:tr w:rsidR="00AB7C37" w:rsidRPr="000338FD" w14:paraId="6DE31CB0" w14:textId="77777777" w:rsidTr="00A5761F">
        <w:trPr>
          <w:trHeight w:val="584"/>
        </w:trPr>
        <w:tc>
          <w:tcPr>
            <w:tcW w:w="0" w:type="auto"/>
          </w:tcPr>
          <w:p w14:paraId="51E211CD" w14:textId="0DFF9677" w:rsidR="00AB7C37" w:rsidRPr="00B62F14" w:rsidRDefault="00245BAC" w:rsidP="00AB7C37">
            <w:pPr>
              <w:spacing w:line="360" w:lineRule="auto"/>
              <w:rPr>
                <w:i/>
                <w:iCs/>
                <w:sz w:val="20"/>
                <w:szCs w:val="20"/>
              </w:rPr>
            </w:pPr>
            <w:r>
              <w:rPr>
                <w:i/>
                <w:iCs/>
                <w:sz w:val="20"/>
                <w:szCs w:val="18"/>
              </w:rPr>
              <w:t>I</w:t>
            </w:r>
            <w:r w:rsidR="00AB7C37" w:rsidRPr="00AB7C37">
              <w:rPr>
                <w:i/>
                <w:iCs/>
                <w:sz w:val="20"/>
                <w:szCs w:val="18"/>
              </w:rPr>
              <w:t>nformation systems project management success</w:t>
            </w:r>
          </w:p>
        </w:tc>
        <w:tc>
          <w:tcPr>
            <w:tcW w:w="0" w:type="auto"/>
          </w:tcPr>
          <w:p w14:paraId="68D1BEA3" w14:textId="60967476" w:rsidR="00AB7C37" w:rsidRDefault="00AB7C37" w:rsidP="00AB7C37">
            <w:pPr>
              <w:spacing w:line="360" w:lineRule="auto"/>
              <w:rPr>
                <w:sz w:val="20"/>
                <w:szCs w:val="20"/>
              </w:rPr>
            </w:pPr>
            <w:r w:rsidRPr="00041AC2">
              <w:rPr>
                <w:sz w:val="20"/>
                <w:szCs w:val="18"/>
              </w:rPr>
              <w:t>2021</w:t>
            </w:r>
          </w:p>
        </w:tc>
        <w:tc>
          <w:tcPr>
            <w:tcW w:w="2604" w:type="dxa"/>
          </w:tcPr>
          <w:p w14:paraId="518B52E6" w14:textId="1CDCD8DE" w:rsidR="00AB7C37" w:rsidRDefault="00AB7C37" w:rsidP="00AB7C37">
            <w:pPr>
              <w:spacing w:line="360" w:lineRule="auto"/>
              <w:rPr>
                <w:sz w:val="20"/>
                <w:szCs w:val="20"/>
              </w:rPr>
            </w:pPr>
            <w:proofErr w:type="spellStart"/>
            <w:r w:rsidRPr="00041AC2">
              <w:rPr>
                <w:sz w:val="20"/>
                <w:szCs w:val="18"/>
              </w:rPr>
              <w:t>Menemukan</w:t>
            </w:r>
            <w:proofErr w:type="spellEnd"/>
            <w:r w:rsidRPr="00041AC2">
              <w:rPr>
                <w:sz w:val="20"/>
                <w:szCs w:val="18"/>
              </w:rPr>
              <w:t xml:space="preserve"> </w:t>
            </w:r>
            <w:proofErr w:type="spellStart"/>
            <w:r w:rsidRPr="00041AC2">
              <w:rPr>
                <w:sz w:val="20"/>
                <w:szCs w:val="18"/>
              </w:rPr>
              <w:t>masukan</w:t>
            </w:r>
            <w:proofErr w:type="spellEnd"/>
            <w:r w:rsidRPr="00041AC2">
              <w:rPr>
                <w:sz w:val="20"/>
                <w:szCs w:val="18"/>
              </w:rPr>
              <w:t xml:space="preserve"> terkait dengan bagaimana </w:t>
            </w:r>
            <w:proofErr w:type="spellStart"/>
            <w:r w:rsidRPr="00041AC2">
              <w:rPr>
                <w:sz w:val="20"/>
                <w:szCs w:val="18"/>
              </w:rPr>
              <w:t>menyukseskan</w:t>
            </w:r>
            <w:proofErr w:type="spellEnd"/>
            <w:r w:rsidRPr="00041AC2">
              <w:rPr>
                <w:sz w:val="20"/>
                <w:szCs w:val="18"/>
              </w:rPr>
              <w:t xml:space="preserve"> </w:t>
            </w:r>
            <w:proofErr w:type="spellStart"/>
            <w:r>
              <w:rPr>
                <w:sz w:val="20"/>
                <w:szCs w:val="18"/>
              </w:rPr>
              <w:t>proyek</w:t>
            </w:r>
            <w:proofErr w:type="spellEnd"/>
            <w:r w:rsidRPr="00041AC2">
              <w:rPr>
                <w:sz w:val="20"/>
                <w:szCs w:val="18"/>
              </w:rPr>
              <w:t xml:space="preserve"> </w:t>
            </w:r>
            <w:proofErr w:type="spellStart"/>
            <w:r w:rsidRPr="00041AC2">
              <w:rPr>
                <w:sz w:val="20"/>
                <w:szCs w:val="18"/>
              </w:rPr>
              <w:t>sistem</w:t>
            </w:r>
            <w:proofErr w:type="spellEnd"/>
            <w:r w:rsidRPr="00041AC2">
              <w:rPr>
                <w:sz w:val="20"/>
                <w:szCs w:val="18"/>
              </w:rPr>
              <w:t xml:space="preserve"> </w:t>
            </w:r>
            <w:proofErr w:type="spellStart"/>
            <w:r w:rsidRPr="00041AC2">
              <w:rPr>
                <w:sz w:val="20"/>
                <w:szCs w:val="18"/>
              </w:rPr>
              <w:t>informasi</w:t>
            </w:r>
            <w:proofErr w:type="spellEnd"/>
            <w:r w:rsidRPr="00041AC2">
              <w:rPr>
                <w:sz w:val="20"/>
                <w:szCs w:val="18"/>
              </w:rPr>
              <w:t xml:space="preserve"> yang </w:t>
            </w:r>
            <w:proofErr w:type="spellStart"/>
            <w:r w:rsidRPr="00041AC2">
              <w:rPr>
                <w:sz w:val="20"/>
                <w:szCs w:val="18"/>
              </w:rPr>
              <w:t>berjalan</w:t>
            </w:r>
            <w:proofErr w:type="spellEnd"/>
            <w:r w:rsidRPr="00041AC2">
              <w:rPr>
                <w:sz w:val="20"/>
                <w:szCs w:val="18"/>
              </w:rPr>
              <w:t xml:space="preserve"> agar </w:t>
            </w:r>
            <w:proofErr w:type="spellStart"/>
            <w:r w:rsidRPr="00041AC2">
              <w:rPr>
                <w:sz w:val="20"/>
                <w:szCs w:val="18"/>
              </w:rPr>
              <w:t>mampu</w:t>
            </w:r>
            <w:proofErr w:type="spellEnd"/>
            <w:r w:rsidRPr="00041AC2">
              <w:rPr>
                <w:sz w:val="20"/>
                <w:szCs w:val="18"/>
              </w:rPr>
              <w:t xml:space="preserve"> </w:t>
            </w:r>
            <w:proofErr w:type="spellStart"/>
            <w:r w:rsidRPr="00041AC2">
              <w:rPr>
                <w:sz w:val="20"/>
                <w:szCs w:val="18"/>
              </w:rPr>
              <w:t>memenuhi</w:t>
            </w:r>
            <w:proofErr w:type="spellEnd"/>
            <w:r w:rsidRPr="00041AC2">
              <w:rPr>
                <w:sz w:val="20"/>
                <w:szCs w:val="18"/>
              </w:rPr>
              <w:t xml:space="preserve"> </w:t>
            </w:r>
            <w:r w:rsidRPr="00AB7C37">
              <w:rPr>
                <w:i/>
                <w:iCs/>
                <w:sz w:val="20"/>
                <w:szCs w:val="18"/>
              </w:rPr>
              <w:t>deliverables</w:t>
            </w:r>
            <w:r w:rsidRPr="00041AC2">
              <w:rPr>
                <w:sz w:val="20"/>
                <w:szCs w:val="18"/>
              </w:rPr>
              <w:t xml:space="preserve"> yang </w:t>
            </w:r>
            <w:proofErr w:type="spellStart"/>
            <w:r w:rsidRPr="00041AC2">
              <w:rPr>
                <w:sz w:val="20"/>
                <w:szCs w:val="18"/>
              </w:rPr>
              <w:t>diinginkan</w:t>
            </w:r>
            <w:proofErr w:type="spellEnd"/>
            <w:r w:rsidRPr="00041AC2">
              <w:rPr>
                <w:sz w:val="20"/>
                <w:szCs w:val="18"/>
              </w:rPr>
              <w:t xml:space="preserve"> </w:t>
            </w:r>
            <w:r w:rsidRPr="00041AC2">
              <w:rPr>
                <w:sz w:val="20"/>
                <w:szCs w:val="18"/>
              </w:rPr>
              <w:lastRenderedPageBreak/>
              <w:t xml:space="preserve">oleh </w:t>
            </w:r>
            <w:r w:rsidRPr="00041AC2">
              <w:rPr>
                <w:i/>
                <w:iCs/>
                <w:sz w:val="20"/>
                <w:szCs w:val="18"/>
              </w:rPr>
              <w:t>stakeholder</w:t>
            </w:r>
            <w:r>
              <w:rPr>
                <w:i/>
                <w:iCs/>
                <w:sz w:val="20"/>
                <w:szCs w:val="18"/>
              </w:rPr>
              <w:t xml:space="preserve"> </w:t>
            </w:r>
            <w:r>
              <w:rPr>
                <w:i/>
                <w:iCs/>
                <w:sz w:val="20"/>
                <w:szCs w:val="18"/>
              </w:rPr>
              <w:fldChar w:fldCharType="begin" w:fldLock="1"/>
            </w:r>
            <w:r w:rsidR="00B458F7">
              <w:rPr>
                <w:i/>
                <w:iCs/>
                <w:sz w:val="20"/>
                <w:szCs w:val="18"/>
              </w:rPr>
              <w:instrText>ADDIN CSL_CITATION {"citationItems":[{"id":"ITEM-1","itemData":{"DOI":"10.12821/ijispm090404","ISSN":"21827788","abstract":"This paper aims to provide new insights into information systems (IS) project management success. Even though many studies found in the literature show results of software development projects, few studies address the success of IS (socio-technical) projects. Responses to an international survey, regarding 472 projects in total, showed that IS project management is achieving high levels of success; yet, only a minority of projects end without changes in scope, schedule or cost. Furthermore, the results show that changes in scope, schedule or cost are frequent in this kind of project and do not significantly affect the perception of success. These results provide researchers and practitioners with a better understanding of IS project management success evaluation.","author":[{"dropping-particle":"","family":"Varajão","given":"João","non-dropping-particle":"","parse-names":false,"suffix":""},{"dropping-particle":"","family":"Pereira","given":"José Luís","non-dropping-particle":"","parse-names":false,"suffix":""},{"dropping-particle":"","family":"Trigo","given":"António","non-dropping-particle":"","parse-names":false,"suffix":""},{"dropping-particle":"","family":"Moura","given":"Isabel","non-dropping-particle":"","parse-names":false,"suffix":""}],"container-title":"International Journal of Information Systems and Project Management","id":"ITEM-1","issue":"4","issued":{"date-parts":[["2021"]]},"page":"62-74","publisher":"SciKA","title":"Information systems project management success","type":"article-journal","volume":"9"},"uris":["http://www.mendeley.com/documents/?uuid=a954e438-e148-338c-a961-a49e0c677d90"]}],"mendeley":{"formattedCitation":"(Varajão et al., 2021)","plainTextFormattedCitation":"(Varajão et al., 2021)","previouslyFormattedCitation":"(Varajão et al., 2021)"},"properties":{"noteIndex":0},"schema":"https://github.com/citation-style-language/schema/raw/master/csl-citation.json"}</w:instrText>
            </w:r>
            <w:r>
              <w:rPr>
                <w:i/>
                <w:iCs/>
                <w:sz w:val="20"/>
                <w:szCs w:val="18"/>
              </w:rPr>
              <w:fldChar w:fldCharType="separate"/>
            </w:r>
            <w:r w:rsidRPr="00AB7C37">
              <w:rPr>
                <w:iCs/>
                <w:noProof/>
                <w:sz w:val="20"/>
                <w:szCs w:val="18"/>
              </w:rPr>
              <w:t>(Varajão et al., 2021)</w:t>
            </w:r>
            <w:r>
              <w:rPr>
                <w:i/>
                <w:iCs/>
                <w:sz w:val="20"/>
                <w:szCs w:val="18"/>
              </w:rPr>
              <w:fldChar w:fldCharType="end"/>
            </w:r>
            <w:r>
              <w:rPr>
                <w:i/>
                <w:iCs/>
                <w:sz w:val="20"/>
                <w:szCs w:val="18"/>
              </w:rPr>
              <w:t>.</w:t>
            </w:r>
          </w:p>
        </w:tc>
        <w:tc>
          <w:tcPr>
            <w:tcW w:w="2783" w:type="dxa"/>
          </w:tcPr>
          <w:p w14:paraId="68F819AB" w14:textId="0A7BD70C" w:rsidR="00AB7C37" w:rsidRDefault="00AB7C37" w:rsidP="00AB7C37">
            <w:pPr>
              <w:spacing w:line="360" w:lineRule="auto"/>
              <w:rPr>
                <w:sz w:val="20"/>
                <w:szCs w:val="20"/>
              </w:rPr>
            </w:pPr>
            <w:proofErr w:type="spellStart"/>
            <w:r w:rsidRPr="00041AC2">
              <w:rPr>
                <w:sz w:val="20"/>
                <w:szCs w:val="18"/>
              </w:rPr>
              <w:lastRenderedPageBreak/>
              <w:t>Melakukan</w:t>
            </w:r>
            <w:proofErr w:type="spellEnd"/>
            <w:r w:rsidRPr="00041AC2">
              <w:rPr>
                <w:sz w:val="20"/>
                <w:szCs w:val="18"/>
              </w:rPr>
              <w:t xml:space="preserve"> </w:t>
            </w:r>
            <w:proofErr w:type="spellStart"/>
            <w:r w:rsidRPr="00041AC2">
              <w:rPr>
                <w:sz w:val="20"/>
                <w:szCs w:val="18"/>
              </w:rPr>
              <w:t>pengumpulan</w:t>
            </w:r>
            <w:proofErr w:type="spellEnd"/>
            <w:r w:rsidRPr="00041AC2">
              <w:rPr>
                <w:sz w:val="20"/>
                <w:szCs w:val="18"/>
              </w:rPr>
              <w:t xml:space="preserve"> data terkait dengan implementasi PM </w:t>
            </w:r>
            <w:r w:rsidRPr="00041AC2">
              <w:rPr>
                <w:i/>
                <w:iCs/>
                <w:sz w:val="20"/>
                <w:szCs w:val="18"/>
              </w:rPr>
              <w:t>Framework</w:t>
            </w:r>
            <w:r w:rsidRPr="00041AC2">
              <w:rPr>
                <w:sz w:val="20"/>
                <w:szCs w:val="18"/>
              </w:rPr>
              <w:t xml:space="preserve"> dan </w:t>
            </w:r>
            <w:r>
              <w:rPr>
                <w:sz w:val="20"/>
                <w:szCs w:val="18"/>
              </w:rPr>
              <w:t>SIMP</w:t>
            </w:r>
            <w:r w:rsidRPr="00041AC2">
              <w:rPr>
                <w:sz w:val="20"/>
                <w:szCs w:val="18"/>
              </w:rPr>
              <w:t xml:space="preserve"> pada </w:t>
            </w:r>
            <w:proofErr w:type="spellStart"/>
            <w:r w:rsidRPr="00041AC2">
              <w:rPr>
                <w:sz w:val="20"/>
                <w:szCs w:val="18"/>
              </w:rPr>
              <w:t>organisasi</w:t>
            </w:r>
            <w:proofErr w:type="spellEnd"/>
            <w:r w:rsidRPr="00041AC2">
              <w:rPr>
                <w:sz w:val="20"/>
                <w:szCs w:val="18"/>
              </w:rPr>
              <w:t xml:space="preserve"> IT, dilakukan pengujian ANOVA one</w:t>
            </w:r>
            <w:r w:rsidR="0091684B">
              <w:rPr>
                <w:sz w:val="20"/>
                <w:szCs w:val="18"/>
              </w:rPr>
              <w:t>-</w:t>
            </w:r>
            <w:r w:rsidRPr="00041AC2">
              <w:rPr>
                <w:sz w:val="20"/>
                <w:szCs w:val="18"/>
              </w:rPr>
              <w:t xml:space="preserve">way </w:t>
            </w:r>
            <w:proofErr w:type="spellStart"/>
            <w:r w:rsidRPr="00041AC2">
              <w:rPr>
                <w:sz w:val="20"/>
                <w:szCs w:val="18"/>
              </w:rPr>
              <w:t>terhadap</w:t>
            </w:r>
            <w:proofErr w:type="spellEnd"/>
            <w:r w:rsidRPr="00041AC2">
              <w:rPr>
                <w:sz w:val="20"/>
                <w:szCs w:val="18"/>
              </w:rPr>
              <w:t xml:space="preserve"> </w:t>
            </w:r>
            <w:proofErr w:type="spellStart"/>
            <w:r w:rsidRPr="00041AC2">
              <w:rPr>
                <w:sz w:val="20"/>
                <w:szCs w:val="18"/>
              </w:rPr>
              <w:t>pengaruh</w:t>
            </w:r>
            <w:proofErr w:type="spellEnd"/>
            <w:r w:rsidRPr="00041AC2">
              <w:rPr>
                <w:sz w:val="20"/>
                <w:szCs w:val="18"/>
              </w:rPr>
              <w:t xml:space="preserve"> </w:t>
            </w:r>
            <w:r w:rsidRPr="007E4379">
              <w:rPr>
                <w:i/>
                <w:iCs/>
                <w:sz w:val="20"/>
                <w:szCs w:val="18"/>
              </w:rPr>
              <w:t>scope, cost,</w:t>
            </w:r>
            <w:r w:rsidRPr="00041AC2">
              <w:rPr>
                <w:sz w:val="20"/>
                <w:szCs w:val="18"/>
              </w:rPr>
              <w:t xml:space="preserve"> </w:t>
            </w:r>
            <w:r w:rsidRPr="007E4379">
              <w:rPr>
                <w:i/>
                <w:iCs/>
                <w:sz w:val="20"/>
                <w:szCs w:val="18"/>
              </w:rPr>
              <w:lastRenderedPageBreak/>
              <w:t>schedule</w:t>
            </w:r>
            <w:r w:rsidRPr="00041AC2">
              <w:rPr>
                <w:sz w:val="20"/>
                <w:szCs w:val="18"/>
              </w:rPr>
              <w:t xml:space="preserve"> </w:t>
            </w:r>
            <w:proofErr w:type="spellStart"/>
            <w:r w:rsidRPr="00041AC2">
              <w:rPr>
                <w:sz w:val="20"/>
                <w:szCs w:val="18"/>
              </w:rPr>
              <w:t>terhadap</w:t>
            </w:r>
            <w:proofErr w:type="spellEnd"/>
            <w:r w:rsidRPr="00041AC2">
              <w:rPr>
                <w:sz w:val="20"/>
                <w:szCs w:val="18"/>
              </w:rPr>
              <w:t xml:space="preserve"> </w:t>
            </w:r>
            <w:proofErr w:type="spellStart"/>
            <w:r w:rsidRPr="00041AC2">
              <w:rPr>
                <w:sz w:val="20"/>
                <w:szCs w:val="18"/>
              </w:rPr>
              <w:t>kesuksesan</w:t>
            </w:r>
            <w:proofErr w:type="spellEnd"/>
            <w:r w:rsidRPr="00041AC2">
              <w:rPr>
                <w:sz w:val="20"/>
                <w:szCs w:val="18"/>
              </w:rPr>
              <w:t xml:space="preserve"> </w:t>
            </w:r>
            <w:r w:rsidRPr="007E4379">
              <w:rPr>
                <w:i/>
                <w:iCs/>
                <w:sz w:val="20"/>
                <w:szCs w:val="18"/>
              </w:rPr>
              <w:t>project</w:t>
            </w:r>
            <w:r w:rsidRPr="00041AC2">
              <w:rPr>
                <w:sz w:val="20"/>
                <w:szCs w:val="18"/>
              </w:rPr>
              <w:t xml:space="preserve"> IT</w:t>
            </w:r>
          </w:p>
        </w:tc>
        <w:tc>
          <w:tcPr>
            <w:tcW w:w="0" w:type="auto"/>
          </w:tcPr>
          <w:p w14:paraId="10FDA657" w14:textId="4B59EFC7" w:rsidR="00AB7C37" w:rsidRDefault="00AB7C37" w:rsidP="00AB7C37">
            <w:pPr>
              <w:spacing w:line="360" w:lineRule="auto"/>
              <w:rPr>
                <w:sz w:val="20"/>
                <w:szCs w:val="20"/>
              </w:rPr>
            </w:pPr>
            <w:proofErr w:type="spellStart"/>
            <w:r w:rsidRPr="00041AC2">
              <w:rPr>
                <w:sz w:val="20"/>
                <w:szCs w:val="18"/>
              </w:rPr>
              <w:lastRenderedPageBreak/>
              <w:t>Diketahui</w:t>
            </w:r>
            <w:proofErr w:type="spellEnd"/>
            <w:r w:rsidRPr="00041AC2">
              <w:rPr>
                <w:sz w:val="20"/>
                <w:szCs w:val="18"/>
              </w:rPr>
              <w:t xml:space="preserve"> </w:t>
            </w:r>
            <w:proofErr w:type="spellStart"/>
            <w:r w:rsidRPr="00041AC2">
              <w:rPr>
                <w:sz w:val="20"/>
                <w:szCs w:val="18"/>
              </w:rPr>
              <w:t>bahwa</w:t>
            </w:r>
            <w:proofErr w:type="spellEnd"/>
            <w:r w:rsidRPr="00041AC2">
              <w:rPr>
                <w:sz w:val="20"/>
                <w:szCs w:val="18"/>
              </w:rPr>
              <w:t xml:space="preserve"> </w:t>
            </w:r>
            <w:proofErr w:type="spellStart"/>
            <w:r>
              <w:rPr>
                <w:sz w:val="20"/>
                <w:szCs w:val="18"/>
              </w:rPr>
              <w:t>proyek</w:t>
            </w:r>
            <w:proofErr w:type="spellEnd"/>
            <w:r w:rsidRPr="00041AC2">
              <w:rPr>
                <w:sz w:val="20"/>
                <w:szCs w:val="18"/>
              </w:rPr>
              <w:t xml:space="preserve"> IT yang </w:t>
            </w:r>
            <w:proofErr w:type="spellStart"/>
            <w:r w:rsidRPr="00041AC2">
              <w:rPr>
                <w:sz w:val="20"/>
                <w:szCs w:val="18"/>
              </w:rPr>
              <w:t>sukses</w:t>
            </w:r>
            <w:proofErr w:type="spellEnd"/>
            <w:r w:rsidRPr="00041AC2">
              <w:rPr>
                <w:sz w:val="20"/>
                <w:szCs w:val="18"/>
              </w:rPr>
              <w:t xml:space="preserve"> </w:t>
            </w:r>
            <w:proofErr w:type="spellStart"/>
            <w:r w:rsidRPr="00041AC2">
              <w:rPr>
                <w:sz w:val="20"/>
                <w:szCs w:val="18"/>
              </w:rPr>
              <w:t>umumnya</w:t>
            </w:r>
            <w:proofErr w:type="spellEnd"/>
            <w:r w:rsidRPr="00041AC2">
              <w:rPr>
                <w:sz w:val="20"/>
                <w:szCs w:val="18"/>
              </w:rPr>
              <w:t xml:space="preserve"> </w:t>
            </w:r>
            <w:proofErr w:type="spellStart"/>
            <w:r w:rsidRPr="00041AC2">
              <w:rPr>
                <w:sz w:val="20"/>
                <w:szCs w:val="18"/>
              </w:rPr>
              <w:t>mengalami</w:t>
            </w:r>
            <w:proofErr w:type="spellEnd"/>
            <w:r w:rsidRPr="00041AC2">
              <w:rPr>
                <w:sz w:val="20"/>
                <w:szCs w:val="18"/>
              </w:rPr>
              <w:t xml:space="preserve"> </w:t>
            </w:r>
            <w:proofErr w:type="spellStart"/>
            <w:r w:rsidRPr="00041AC2">
              <w:rPr>
                <w:sz w:val="20"/>
                <w:szCs w:val="18"/>
              </w:rPr>
              <w:t>perubahan</w:t>
            </w:r>
            <w:proofErr w:type="spellEnd"/>
            <w:r w:rsidRPr="00041AC2">
              <w:rPr>
                <w:sz w:val="20"/>
                <w:szCs w:val="18"/>
              </w:rPr>
              <w:t xml:space="preserve"> </w:t>
            </w:r>
            <w:r w:rsidRPr="00041AC2">
              <w:rPr>
                <w:i/>
                <w:iCs/>
                <w:sz w:val="20"/>
                <w:szCs w:val="18"/>
              </w:rPr>
              <w:t>schedule</w:t>
            </w:r>
            <w:r w:rsidRPr="00041AC2">
              <w:rPr>
                <w:sz w:val="20"/>
                <w:szCs w:val="18"/>
              </w:rPr>
              <w:t xml:space="preserve"> dan </w:t>
            </w:r>
            <w:r w:rsidRPr="00041AC2">
              <w:rPr>
                <w:i/>
                <w:iCs/>
                <w:sz w:val="20"/>
                <w:szCs w:val="18"/>
              </w:rPr>
              <w:t>scope</w:t>
            </w:r>
            <w:r w:rsidRPr="00041AC2">
              <w:rPr>
                <w:sz w:val="20"/>
                <w:szCs w:val="18"/>
              </w:rPr>
              <w:t xml:space="preserve">. Hal </w:t>
            </w:r>
            <w:proofErr w:type="spellStart"/>
            <w:r w:rsidRPr="00041AC2">
              <w:rPr>
                <w:sz w:val="20"/>
                <w:szCs w:val="18"/>
              </w:rPr>
              <w:t>ini</w:t>
            </w:r>
            <w:proofErr w:type="spellEnd"/>
            <w:r w:rsidRPr="00041AC2">
              <w:rPr>
                <w:sz w:val="20"/>
                <w:szCs w:val="18"/>
              </w:rPr>
              <w:t xml:space="preserve"> </w:t>
            </w:r>
            <w:proofErr w:type="spellStart"/>
            <w:r w:rsidRPr="00041AC2">
              <w:rPr>
                <w:sz w:val="20"/>
                <w:szCs w:val="18"/>
              </w:rPr>
              <w:t>menunjukkan</w:t>
            </w:r>
            <w:proofErr w:type="spellEnd"/>
            <w:r w:rsidRPr="00041AC2">
              <w:rPr>
                <w:sz w:val="20"/>
                <w:szCs w:val="18"/>
              </w:rPr>
              <w:t xml:space="preserve"> </w:t>
            </w:r>
            <w:proofErr w:type="spellStart"/>
            <w:r w:rsidRPr="00041AC2">
              <w:rPr>
                <w:sz w:val="20"/>
                <w:szCs w:val="18"/>
              </w:rPr>
              <w:t>bahwa</w:t>
            </w:r>
            <w:proofErr w:type="spellEnd"/>
            <w:r w:rsidRPr="00041AC2">
              <w:rPr>
                <w:sz w:val="20"/>
                <w:szCs w:val="18"/>
              </w:rPr>
              <w:t xml:space="preserve"> </w:t>
            </w:r>
            <w:proofErr w:type="spellStart"/>
            <w:r>
              <w:rPr>
                <w:sz w:val="20"/>
                <w:szCs w:val="18"/>
              </w:rPr>
              <w:t>proyek</w:t>
            </w:r>
            <w:proofErr w:type="spellEnd"/>
            <w:r>
              <w:rPr>
                <w:sz w:val="20"/>
                <w:szCs w:val="18"/>
              </w:rPr>
              <w:t xml:space="preserve"> </w:t>
            </w:r>
            <w:r w:rsidRPr="00041AC2">
              <w:rPr>
                <w:sz w:val="20"/>
                <w:szCs w:val="18"/>
              </w:rPr>
              <w:t xml:space="preserve">IT </w:t>
            </w:r>
            <w:proofErr w:type="spellStart"/>
            <w:r w:rsidRPr="00041AC2">
              <w:rPr>
                <w:sz w:val="20"/>
                <w:szCs w:val="18"/>
              </w:rPr>
              <w:t>merupakan</w:t>
            </w:r>
            <w:proofErr w:type="spellEnd"/>
            <w:r w:rsidRPr="00041AC2">
              <w:rPr>
                <w:sz w:val="20"/>
                <w:szCs w:val="18"/>
              </w:rPr>
              <w:t xml:space="preserve"> </w:t>
            </w:r>
            <w:proofErr w:type="spellStart"/>
            <w:r>
              <w:rPr>
                <w:sz w:val="20"/>
                <w:szCs w:val="18"/>
              </w:rPr>
              <w:t>proyek</w:t>
            </w:r>
            <w:proofErr w:type="spellEnd"/>
            <w:r>
              <w:rPr>
                <w:sz w:val="20"/>
                <w:szCs w:val="18"/>
              </w:rPr>
              <w:t xml:space="preserve"> </w:t>
            </w:r>
            <w:r w:rsidRPr="00041AC2">
              <w:rPr>
                <w:sz w:val="20"/>
                <w:szCs w:val="18"/>
              </w:rPr>
              <w:t xml:space="preserve">yang </w:t>
            </w:r>
            <w:proofErr w:type="spellStart"/>
            <w:r w:rsidRPr="00041AC2">
              <w:rPr>
                <w:sz w:val="20"/>
                <w:szCs w:val="18"/>
              </w:rPr>
              <w:t>dinamis</w:t>
            </w:r>
            <w:proofErr w:type="spellEnd"/>
            <w:r w:rsidRPr="00041AC2">
              <w:rPr>
                <w:sz w:val="20"/>
                <w:szCs w:val="18"/>
              </w:rPr>
              <w:t xml:space="preserve"> dan perlu </w:t>
            </w:r>
            <w:proofErr w:type="spellStart"/>
            <w:r w:rsidRPr="00041AC2">
              <w:rPr>
                <w:sz w:val="20"/>
                <w:szCs w:val="18"/>
              </w:rPr>
              <w:t>penanganan</w:t>
            </w:r>
            <w:proofErr w:type="spellEnd"/>
            <w:r w:rsidRPr="00041AC2">
              <w:rPr>
                <w:sz w:val="20"/>
                <w:szCs w:val="18"/>
              </w:rPr>
              <w:t xml:space="preserve"> </w:t>
            </w:r>
            <w:proofErr w:type="spellStart"/>
            <w:r w:rsidRPr="00041AC2">
              <w:rPr>
                <w:sz w:val="20"/>
                <w:szCs w:val="18"/>
              </w:rPr>
              <w:t>khusus</w:t>
            </w:r>
            <w:proofErr w:type="spellEnd"/>
            <w:r w:rsidRPr="00041AC2">
              <w:rPr>
                <w:sz w:val="20"/>
                <w:szCs w:val="18"/>
              </w:rPr>
              <w:t xml:space="preserve"> terkait </w:t>
            </w:r>
            <w:proofErr w:type="spellStart"/>
            <w:r w:rsidRPr="00041AC2">
              <w:rPr>
                <w:sz w:val="20"/>
                <w:szCs w:val="18"/>
              </w:rPr>
              <w:t>manajemen</w:t>
            </w:r>
            <w:proofErr w:type="spellEnd"/>
            <w:r w:rsidRPr="00041AC2">
              <w:rPr>
                <w:sz w:val="20"/>
                <w:szCs w:val="18"/>
              </w:rPr>
              <w:t xml:space="preserve"> </w:t>
            </w:r>
            <w:r w:rsidRPr="00041AC2">
              <w:rPr>
                <w:i/>
                <w:iCs/>
                <w:sz w:val="20"/>
                <w:szCs w:val="18"/>
              </w:rPr>
              <w:t>task</w:t>
            </w:r>
            <w:r w:rsidRPr="00041AC2">
              <w:rPr>
                <w:sz w:val="20"/>
                <w:szCs w:val="18"/>
              </w:rPr>
              <w:t xml:space="preserve"> dan </w:t>
            </w:r>
            <w:r w:rsidRPr="00041AC2">
              <w:rPr>
                <w:i/>
                <w:iCs/>
                <w:sz w:val="20"/>
                <w:szCs w:val="18"/>
              </w:rPr>
              <w:t>resource</w:t>
            </w:r>
            <w:r>
              <w:rPr>
                <w:i/>
                <w:iCs/>
                <w:sz w:val="20"/>
                <w:szCs w:val="18"/>
              </w:rPr>
              <w:t xml:space="preserve"> </w:t>
            </w:r>
            <w:r>
              <w:rPr>
                <w:i/>
                <w:iCs/>
                <w:sz w:val="20"/>
                <w:szCs w:val="18"/>
              </w:rPr>
              <w:fldChar w:fldCharType="begin" w:fldLock="1"/>
            </w:r>
            <w:r w:rsidR="00B458F7">
              <w:rPr>
                <w:i/>
                <w:iCs/>
                <w:sz w:val="20"/>
                <w:szCs w:val="18"/>
              </w:rPr>
              <w:instrText>ADDIN CSL_CITATION {"citationItems":[{"id":"ITEM-1","itemData":{"DOI":"10.12821/ijispm090404","ISSN":"21827788","abstract":"This paper aims to provide new insights into information systems (IS) project management success. Even though many studies found in the literature show results of software development projects, few studies address the success of IS (socio-technical) projects. Responses to an international survey, regarding 472 projects in total, showed that IS project management is achieving high levels of success; yet, only a minority of projects end without changes in scope, schedule or cost. Furthermore, the results show that changes in scope, schedule or cost are frequent in this kind of project and do not significantly affect the perception of success. These results provide researchers and practitioners with a better understanding of IS project management success evaluation.","author":[{"dropping-particle":"","family":"Varajão","given":"João","non-dropping-particle":"","parse-names":false,"suffix":""},{"dropping-particle":"","family":"Pereira","given":"José Luís","non-dropping-particle":"","parse-names":false,"suffix":""},{"dropping-particle":"","family":"Trigo","given":"António","non-dropping-particle":"","parse-names":false,"suffix":""},{"dropping-particle":"","family":"Moura","given":"Isabel","non-dropping-particle":"","parse-names":false,"suffix":""}],"container-title":"International Journal of Information Systems and Project Management","id":"ITEM-1","issue":"4","issued":{"date-parts":[["2021"]]},"page":"62-74","publisher":"SciKA","title":"Information systems project management success","type":"article-journal","volume":"9"},"uris":["http://www.mendeley.com/documents/?uuid=a954e438-e148-338c-a961-a49e0c677d90"]}],"mendeley":{"formattedCitation":"(Varajão et al., 2021)","plainTextFormattedCitation":"(Varajão et al., 2021)","previouslyFormattedCitation":"(Varajão et al., 2021)"},"properties":{"noteIndex":0},"schema":"https://github.com/citation-style-language/schema/raw/master/csl-citation.json"}</w:instrText>
            </w:r>
            <w:r>
              <w:rPr>
                <w:i/>
                <w:iCs/>
                <w:sz w:val="20"/>
                <w:szCs w:val="18"/>
              </w:rPr>
              <w:fldChar w:fldCharType="separate"/>
            </w:r>
            <w:r w:rsidRPr="00AB7C37">
              <w:rPr>
                <w:iCs/>
                <w:noProof/>
                <w:sz w:val="20"/>
                <w:szCs w:val="18"/>
              </w:rPr>
              <w:t>(Varajão et al., 2021)</w:t>
            </w:r>
            <w:r>
              <w:rPr>
                <w:i/>
                <w:iCs/>
                <w:sz w:val="20"/>
                <w:szCs w:val="18"/>
              </w:rPr>
              <w:fldChar w:fldCharType="end"/>
            </w:r>
            <w:r>
              <w:rPr>
                <w:i/>
                <w:iCs/>
                <w:sz w:val="20"/>
                <w:szCs w:val="18"/>
              </w:rPr>
              <w:t>.</w:t>
            </w:r>
          </w:p>
        </w:tc>
      </w:tr>
      <w:tr w:rsidR="00910EBA" w:rsidRPr="000338FD" w14:paraId="3F7BF5D6" w14:textId="77777777" w:rsidTr="00A5761F">
        <w:trPr>
          <w:trHeight w:val="584"/>
        </w:trPr>
        <w:tc>
          <w:tcPr>
            <w:tcW w:w="0" w:type="auto"/>
          </w:tcPr>
          <w:p w14:paraId="0F8941F7" w14:textId="77777777" w:rsidR="00910EBA" w:rsidRPr="00B62F14" w:rsidRDefault="00910EBA" w:rsidP="00910EBA">
            <w:pPr>
              <w:spacing w:line="360" w:lineRule="auto"/>
              <w:rPr>
                <w:i/>
                <w:iCs/>
                <w:sz w:val="20"/>
                <w:szCs w:val="20"/>
              </w:rPr>
            </w:pPr>
            <w:r w:rsidRPr="00B62F14">
              <w:rPr>
                <w:i/>
                <w:iCs/>
                <w:sz w:val="20"/>
                <w:szCs w:val="20"/>
              </w:rPr>
              <w:t>Performance evaluation of scheduling policies for the dynamic and stochastic</w:t>
            </w:r>
          </w:p>
          <w:p w14:paraId="56E5C582" w14:textId="1FB44D51" w:rsidR="00910EBA" w:rsidRPr="00AB7C37" w:rsidRDefault="00910EBA" w:rsidP="00910EBA">
            <w:pPr>
              <w:spacing w:line="360" w:lineRule="auto"/>
              <w:rPr>
                <w:i/>
                <w:iCs/>
                <w:sz w:val="20"/>
                <w:szCs w:val="18"/>
              </w:rPr>
            </w:pPr>
            <w:r w:rsidRPr="00B62F14">
              <w:rPr>
                <w:i/>
                <w:iCs/>
                <w:sz w:val="20"/>
                <w:szCs w:val="20"/>
              </w:rPr>
              <w:t>resource-constrained multi-project scheduling problem</w:t>
            </w:r>
          </w:p>
        </w:tc>
        <w:tc>
          <w:tcPr>
            <w:tcW w:w="0" w:type="auto"/>
          </w:tcPr>
          <w:p w14:paraId="47D6EC36" w14:textId="6306D2D2" w:rsidR="00910EBA" w:rsidRPr="00041AC2" w:rsidRDefault="00910EBA" w:rsidP="00910EBA">
            <w:pPr>
              <w:spacing w:line="360" w:lineRule="auto"/>
              <w:rPr>
                <w:sz w:val="20"/>
                <w:szCs w:val="18"/>
              </w:rPr>
            </w:pPr>
            <w:r>
              <w:rPr>
                <w:sz w:val="20"/>
                <w:szCs w:val="20"/>
              </w:rPr>
              <w:t>2022</w:t>
            </w:r>
          </w:p>
        </w:tc>
        <w:tc>
          <w:tcPr>
            <w:tcW w:w="2604" w:type="dxa"/>
          </w:tcPr>
          <w:p w14:paraId="1B30A13F" w14:textId="17D2BD8D" w:rsidR="00910EBA" w:rsidRPr="00041AC2" w:rsidRDefault="00910EBA" w:rsidP="00910EBA">
            <w:pPr>
              <w:spacing w:line="360" w:lineRule="auto"/>
              <w:rPr>
                <w:sz w:val="20"/>
                <w:szCs w:val="18"/>
              </w:rPr>
            </w:pPr>
            <w:proofErr w:type="spellStart"/>
            <w:r>
              <w:rPr>
                <w:sz w:val="20"/>
                <w:szCs w:val="20"/>
              </w:rPr>
              <w:t>Mendapatkan</w:t>
            </w:r>
            <w:proofErr w:type="spellEnd"/>
            <w:r>
              <w:rPr>
                <w:sz w:val="20"/>
                <w:szCs w:val="20"/>
              </w:rPr>
              <w:t xml:space="preserve"> </w:t>
            </w:r>
            <w:proofErr w:type="spellStart"/>
            <w:r>
              <w:rPr>
                <w:sz w:val="20"/>
                <w:szCs w:val="20"/>
              </w:rPr>
              <w:t>metode</w:t>
            </w:r>
            <w:proofErr w:type="spellEnd"/>
            <w:r>
              <w:rPr>
                <w:sz w:val="20"/>
                <w:szCs w:val="20"/>
              </w:rPr>
              <w:t xml:space="preserve"> yang </w:t>
            </w:r>
            <w:proofErr w:type="spellStart"/>
            <w:r>
              <w:rPr>
                <w:sz w:val="20"/>
                <w:szCs w:val="20"/>
              </w:rPr>
              <w:t>dapat</w:t>
            </w:r>
            <w:proofErr w:type="spellEnd"/>
            <w:r>
              <w:rPr>
                <w:sz w:val="20"/>
                <w:szCs w:val="20"/>
              </w:rPr>
              <w:t xml:space="preserve"> </w:t>
            </w:r>
            <w:proofErr w:type="spellStart"/>
            <w:r>
              <w:rPr>
                <w:sz w:val="20"/>
                <w:szCs w:val="20"/>
              </w:rPr>
              <w:t>mengatasi</w:t>
            </w:r>
            <w:proofErr w:type="spellEnd"/>
            <w:r>
              <w:rPr>
                <w:sz w:val="20"/>
                <w:szCs w:val="20"/>
              </w:rPr>
              <w:t xml:space="preserve"> </w:t>
            </w:r>
            <w:proofErr w:type="spellStart"/>
            <w:r>
              <w:rPr>
                <w:sz w:val="20"/>
                <w:szCs w:val="20"/>
              </w:rPr>
              <w:t>permasalahan</w:t>
            </w:r>
            <w:proofErr w:type="spellEnd"/>
            <w:r>
              <w:rPr>
                <w:sz w:val="20"/>
                <w:szCs w:val="20"/>
              </w:rPr>
              <w:t xml:space="preserve"> </w:t>
            </w:r>
            <w:proofErr w:type="spellStart"/>
            <w:r>
              <w:rPr>
                <w:sz w:val="20"/>
                <w:szCs w:val="20"/>
              </w:rPr>
              <w:t>proyek</w:t>
            </w:r>
            <w:proofErr w:type="spellEnd"/>
            <w:r>
              <w:rPr>
                <w:sz w:val="20"/>
                <w:szCs w:val="20"/>
              </w:rPr>
              <w:t xml:space="preserve"> dengan </w:t>
            </w:r>
            <w:proofErr w:type="spellStart"/>
            <w:r>
              <w:rPr>
                <w:sz w:val="20"/>
                <w:szCs w:val="20"/>
              </w:rPr>
              <w:t>tipe</w:t>
            </w:r>
            <w:proofErr w:type="spellEnd"/>
            <w:r>
              <w:rPr>
                <w:sz w:val="20"/>
                <w:szCs w:val="20"/>
              </w:rPr>
              <w:t xml:space="preserve"> </w:t>
            </w:r>
            <w:r>
              <w:rPr>
                <w:i/>
                <w:iCs/>
                <w:sz w:val="20"/>
                <w:szCs w:val="20"/>
              </w:rPr>
              <w:t xml:space="preserve">Resource Constraint Multiple Project </w:t>
            </w:r>
            <w:proofErr w:type="spellStart"/>
            <w:r>
              <w:rPr>
                <w:i/>
                <w:iCs/>
                <w:sz w:val="20"/>
                <w:szCs w:val="20"/>
              </w:rPr>
              <w:t>Schedulling</w:t>
            </w:r>
            <w:proofErr w:type="spellEnd"/>
            <w:r>
              <w:rPr>
                <w:i/>
                <w:iCs/>
                <w:sz w:val="20"/>
                <w:szCs w:val="20"/>
              </w:rPr>
              <w:t xml:space="preserve"> Problem </w:t>
            </w:r>
            <w:r>
              <w:rPr>
                <w:sz w:val="20"/>
                <w:szCs w:val="20"/>
              </w:rPr>
              <w:t xml:space="preserve">(RCMPSP), </w:t>
            </w:r>
            <w:proofErr w:type="spellStart"/>
            <w:r>
              <w:rPr>
                <w:sz w:val="20"/>
                <w:szCs w:val="20"/>
              </w:rPr>
              <w:t>dikarenakan</w:t>
            </w:r>
            <w:proofErr w:type="spellEnd"/>
            <w:r>
              <w:rPr>
                <w:sz w:val="20"/>
                <w:szCs w:val="20"/>
              </w:rPr>
              <w:t xml:space="preserve"> </w:t>
            </w:r>
            <w:proofErr w:type="spellStart"/>
            <w:r>
              <w:rPr>
                <w:sz w:val="20"/>
                <w:szCs w:val="20"/>
              </w:rPr>
              <w:t>durasi</w:t>
            </w:r>
            <w:proofErr w:type="spellEnd"/>
            <w:r>
              <w:rPr>
                <w:sz w:val="20"/>
                <w:szCs w:val="20"/>
              </w:rPr>
              <w:t xml:space="preserve"> </w:t>
            </w:r>
            <w:proofErr w:type="spellStart"/>
            <w:r>
              <w:rPr>
                <w:sz w:val="20"/>
                <w:szCs w:val="20"/>
              </w:rPr>
              <w:t>pekerjaan</w:t>
            </w:r>
            <w:proofErr w:type="spellEnd"/>
            <w:r>
              <w:rPr>
                <w:sz w:val="20"/>
                <w:szCs w:val="20"/>
              </w:rPr>
              <w:t xml:space="preserve"> yang </w:t>
            </w:r>
            <w:proofErr w:type="spellStart"/>
            <w:r>
              <w:rPr>
                <w:sz w:val="20"/>
                <w:szCs w:val="20"/>
              </w:rPr>
              <w:t>umumnya</w:t>
            </w:r>
            <w:proofErr w:type="spellEnd"/>
            <w:r>
              <w:rPr>
                <w:sz w:val="20"/>
                <w:szCs w:val="20"/>
              </w:rPr>
              <w:t xml:space="preserve"> </w:t>
            </w:r>
            <w:proofErr w:type="spellStart"/>
            <w:r>
              <w:rPr>
                <w:sz w:val="20"/>
                <w:szCs w:val="20"/>
              </w:rPr>
              <w:t>diprediksi</w:t>
            </w:r>
            <w:proofErr w:type="spellEnd"/>
            <w:r>
              <w:rPr>
                <w:sz w:val="20"/>
                <w:szCs w:val="20"/>
              </w:rPr>
              <w:t xml:space="preserve"> </w:t>
            </w:r>
            <w:proofErr w:type="spellStart"/>
            <w:r>
              <w:rPr>
                <w:sz w:val="20"/>
                <w:szCs w:val="20"/>
              </w:rPr>
              <w:t>berbeda</w:t>
            </w:r>
            <w:proofErr w:type="spellEnd"/>
            <w:r>
              <w:rPr>
                <w:sz w:val="20"/>
                <w:szCs w:val="20"/>
              </w:rPr>
              <w:t xml:space="preserve"> </w:t>
            </w:r>
            <w:proofErr w:type="spellStart"/>
            <w:r>
              <w:rPr>
                <w:sz w:val="20"/>
                <w:szCs w:val="20"/>
              </w:rPr>
              <w:t>ketika</w:t>
            </w:r>
            <w:proofErr w:type="spellEnd"/>
            <w:r>
              <w:rPr>
                <w:sz w:val="20"/>
                <w:szCs w:val="20"/>
              </w:rPr>
              <w:t xml:space="preserve"> proses </w:t>
            </w:r>
            <w:proofErr w:type="spellStart"/>
            <w:r>
              <w:rPr>
                <w:sz w:val="20"/>
                <w:szCs w:val="20"/>
              </w:rPr>
              <w:t>pelaksanaan</w:t>
            </w:r>
            <w:proofErr w:type="spellEnd"/>
            <w:r>
              <w:rPr>
                <w:sz w:val="20"/>
                <w:szCs w:val="20"/>
              </w:rPr>
              <w:t xml:space="preserve">. </w:t>
            </w:r>
            <w:r>
              <w:rPr>
                <w:sz w:val="20"/>
                <w:szCs w:val="20"/>
              </w:rPr>
              <w:fldChar w:fldCharType="begin" w:fldLock="1"/>
            </w:r>
            <w:r>
              <w:rPr>
                <w:sz w:val="20"/>
                <w:szCs w:val="20"/>
              </w:rPr>
              <w:instrText>ADDIN CSL_CITATION {"citationItems":[{"id":"ITEM-1","itemData":{"DOI":"10.1080/00207543.2020.1857450","ISSN":"1366588X","abstract":"In this study, we consider the dynamic and stochastic resource-constrained multi-project scheduling problem where projects generate rewards at their completion, completions later than a due date cause tardiness costs, task duration is uncertain, and new projects arrive randomly during the ongoing project execution both of which disturb the existing project scheduling plan. We model this problem as a discrete-time Markov decision process and explore the performance and computational limitations of solving the problem by dynamic programming. We run and compare five different solution approaches, which are: a dynamic programming algorithm to determine a policy that maximises the time-average profit, a genetic algorithm and an optimal reactive baseline algorithm, both generate a schedule to maximise the total profit of ongoing projects, a rule-based algorithm which prioritises processing of tasks with the highest processing durations, and a worst decision algorithm to seek a non-idling policy that minimises the time-average profit. The performance of the optimal reactive baseline algorithm is the closest to the optimal policies of the dynamic programming algorithm, but its results are suboptimal, up to 37.6%. Alternative scheduling algorithms are close to optimal with low project arrival probability but quickly deteriorate their performance as the probability increases.","author":[{"dropping-particle":"","family":"Satic","given":"Ugur","non-dropping-particle":"","parse-names":false,"suffix":""},{"dropping-particle":"","family":"Jacko","given":"Peter","non-dropping-particle":"","parse-names":false,"suffix":""},{"dropping-particle":"","family":"Kirkbride","given":"Christopher","non-dropping-particle":"","parse-names":false,"suffix":""}],"container-title":"International Journal of Production Research","id":"ITEM-1","issue":"4","issued":{"date-parts":[["2022"]]},"page":"1411-1423","publisher":"Taylor and Francis Ltd.","title":"Performance evaluation of scheduling policies for the dynamic and stochastic resource-constrained multi-project scheduling problem","type":"article-journal","volume":"60"},"uris":["http://www.mendeley.com/documents/?uuid=d586857f-ebc9-34a9-a66e-615a055e0572"]}],"mendeley":{"formattedCitation":"(Satic et al., 2022)","plainTextFormattedCitation":"(Satic et al., 2022)","previouslyFormattedCitation":"(Satic et al., 2022)"},"properties":{"noteIndex":0},"schema":"https://github.com/citation-style-language/schema/raw/master/csl-citation.json"}</w:instrText>
            </w:r>
            <w:r>
              <w:rPr>
                <w:sz w:val="20"/>
                <w:szCs w:val="20"/>
              </w:rPr>
              <w:fldChar w:fldCharType="separate"/>
            </w:r>
            <w:r w:rsidRPr="002A5843">
              <w:rPr>
                <w:noProof/>
                <w:sz w:val="20"/>
                <w:szCs w:val="20"/>
              </w:rPr>
              <w:t>(Satic et al., 2022)</w:t>
            </w:r>
            <w:r>
              <w:rPr>
                <w:sz w:val="20"/>
                <w:szCs w:val="20"/>
              </w:rPr>
              <w:fldChar w:fldCharType="end"/>
            </w:r>
            <w:r>
              <w:rPr>
                <w:sz w:val="20"/>
                <w:szCs w:val="20"/>
              </w:rPr>
              <w:t>.</w:t>
            </w:r>
            <w:r>
              <w:rPr>
                <w:i/>
                <w:iCs/>
                <w:sz w:val="20"/>
                <w:szCs w:val="20"/>
              </w:rPr>
              <w:t xml:space="preserve"> </w:t>
            </w:r>
          </w:p>
        </w:tc>
        <w:tc>
          <w:tcPr>
            <w:tcW w:w="2783" w:type="dxa"/>
          </w:tcPr>
          <w:p w14:paraId="33A6A842" w14:textId="0ABE75FC" w:rsidR="00910EBA" w:rsidRPr="00041AC2" w:rsidRDefault="00910EBA" w:rsidP="00910EBA">
            <w:pPr>
              <w:spacing w:line="360" w:lineRule="auto"/>
              <w:rPr>
                <w:sz w:val="20"/>
                <w:szCs w:val="18"/>
              </w:rPr>
            </w:pPr>
            <w:proofErr w:type="spellStart"/>
            <w:r>
              <w:rPr>
                <w:sz w:val="20"/>
                <w:szCs w:val="20"/>
              </w:rPr>
              <w:t>Permasalahan</w:t>
            </w:r>
            <w:proofErr w:type="spellEnd"/>
            <w:r>
              <w:rPr>
                <w:sz w:val="20"/>
                <w:szCs w:val="20"/>
              </w:rPr>
              <w:t xml:space="preserve"> </w:t>
            </w:r>
            <w:proofErr w:type="spellStart"/>
            <w:r>
              <w:rPr>
                <w:sz w:val="20"/>
                <w:szCs w:val="20"/>
              </w:rPr>
              <w:t>dianggap</w:t>
            </w:r>
            <w:proofErr w:type="spellEnd"/>
            <w:r>
              <w:rPr>
                <w:sz w:val="20"/>
                <w:szCs w:val="20"/>
              </w:rPr>
              <w:t xml:space="preserve"> </w:t>
            </w:r>
            <w:proofErr w:type="spellStart"/>
            <w:r>
              <w:rPr>
                <w:sz w:val="20"/>
                <w:szCs w:val="20"/>
              </w:rPr>
              <w:t>sebagai</w:t>
            </w:r>
            <w:proofErr w:type="spellEnd"/>
            <w:r>
              <w:rPr>
                <w:sz w:val="20"/>
                <w:szCs w:val="20"/>
              </w:rPr>
              <w:t xml:space="preserve"> </w:t>
            </w:r>
            <w:proofErr w:type="spellStart"/>
            <w:r>
              <w:rPr>
                <w:sz w:val="20"/>
                <w:szCs w:val="20"/>
              </w:rPr>
              <w:t>permasalahan</w:t>
            </w:r>
            <w:proofErr w:type="spellEnd"/>
            <w:r>
              <w:rPr>
                <w:sz w:val="20"/>
                <w:szCs w:val="20"/>
              </w:rPr>
              <w:t xml:space="preserve"> </w:t>
            </w:r>
            <w:proofErr w:type="spellStart"/>
            <w:r>
              <w:rPr>
                <w:sz w:val="20"/>
                <w:szCs w:val="20"/>
              </w:rPr>
              <w:t>stokasik</w:t>
            </w:r>
            <w:proofErr w:type="spellEnd"/>
            <w:r>
              <w:rPr>
                <w:sz w:val="20"/>
                <w:szCs w:val="20"/>
              </w:rPr>
              <w:t xml:space="preserve">, di mana dilakukan </w:t>
            </w:r>
            <w:proofErr w:type="spellStart"/>
            <w:r>
              <w:rPr>
                <w:sz w:val="20"/>
                <w:szCs w:val="20"/>
              </w:rPr>
              <w:t>pemodelan</w:t>
            </w:r>
            <w:proofErr w:type="spellEnd"/>
            <w:r>
              <w:rPr>
                <w:sz w:val="20"/>
                <w:szCs w:val="20"/>
              </w:rPr>
              <w:t xml:space="preserve"> </w:t>
            </w:r>
            <w:proofErr w:type="spellStart"/>
            <w:r>
              <w:rPr>
                <w:i/>
                <w:iCs/>
                <w:sz w:val="20"/>
                <w:szCs w:val="20"/>
              </w:rPr>
              <w:t>matrkov</w:t>
            </w:r>
            <w:proofErr w:type="spellEnd"/>
            <w:r>
              <w:rPr>
                <w:i/>
                <w:iCs/>
                <w:sz w:val="20"/>
                <w:szCs w:val="20"/>
              </w:rPr>
              <w:t xml:space="preserve"> decision process </w:t>
            </w:r>
            <w:proofErr w:type="spellStart"/>
            <w:r>
              <w:rPr>
                <w:sz w:val="20"/>
                <w:szCs w:val="20"/>
              </w:rPr>
              <w:t>dalam</w:t>
            </w:r>
            <w:proofErr w:type="spellEnd"/>
            <w:r>
              <w:rPr>
                <w:sz w:val="20"/>
                <w:szCs w:val="20"/>
              </w:rPr>
              <w:t xml:space="preserve"> </w:t>
            </w:r>
            <w:proofErr w:type="spellStart"/>
            <w:r>
              <w:rPr>
                <w:sz w:val="20"/>
                <w:szCs w:val="20"/>
              </w:rPr>
              <w:t>bentuk</w:t>
            </w:r>
            <w:proofErr w:type="spellEnd"/>
            <w:r>
              <w:rPr>
                <w:sz w:val="20"/>
                <w:szCs w:val="20"/>
              </w:rPr>
              <w:t xml:space="preserve"> </w:t>
            </w:r>
            <w:proofErr w:type="spellStart"/>
            <w:r>
              <w:rPr>
                <w:sz w:val="20"/>
                <w:szCs w:val="20"/>
              </w:rPr>
              <w:t>diskrit</w:t>
            </w:r>
            <w:proofErr w:type="spellEnd"/>
            <w:r>
              <w:rPr>
                <w:sz w:val="20"/>
                <w:szCs w:val="20"/>
              </w:rPr>
              <w:t xml:space="preserve"> dan </w:t>
            </w:r>
            <w:proofErr w:type="spellStart"/>
            <w:r>
              <w:rPr>
                <w:sz w:val="20"/>
                <w:szCs w:val="20"/>
              </w:rPr>
              <w:t>melakukan</w:t>
            </w:r>
            <w:proofErr w:type="spellEnd"/>
            <w:r>
              <w:rPr>
                <w:sz w:val="20"/>
                <w:szCs w:val="20"/>
              </w:rPr>
              <w:t xml:space="preserve"> </w:t>
            </w:r>
            <w:proofErr w:type="spellStart"/>
            <w:r>
              <w:rPr>
                <w:sz w:val="20"/>
                <w:szCs w:val="20"/>
              </w:rPr>
              <w:t>penyelesaian</w:t>
            </w:r>
            <w:proofErr w:type="spellEnd"/>
            <w:r>
              <w:rPr>
                <w:sz w:val="20"/>
                <w:szCs w:val="20"/>
              </w:rPr>
              <w:t xml:space="preserve"> </w:t>
            </w:r>
            <w:proofErr w:type="spellStart"/>
            <w:r>
              <w:rPr>
                <w:sz w:val="20"/>
                <w:szCs w:val="20"/>
              </w:rPr>
              <w:t>pemorgrama</w:t>
            </w:r>
            <w:proofErr w:type="spellEnd"/>
            <w:r>
              <w:rPr>
                <w:sz w:val="20"/>
                <w:szCs w:val="20"/>
              </w:rPr>
              <w:t xml:space="preserve"> </w:t>
            </w:r>
            <w:proofErr w:type="spellStart"/>
            <w:r>
              <w:rPr>
                <w:sz w:val="20"/>
                <w:szCs w:val="20"/>
              </w:rPr>
              <w:t>dinamis</w:t>
            </w:r>
            <w:proofErr w:type="spellEnd"/>
            <w:r>
              <w:rPr>
                <w:sz w:val="20"/>
                <w:szCs w:val="20"/>
              </w:rPr>
              <w:t xml:space="preserve">, dengan </w:t>
            </w:r>
            <w:proofErr w:type="spellStart"/>
            <w:r>
              <w:rPr>
                <w:sz w:val="20"/>
                <w:szCs w:val="20"/>
              </w:rPr>
              <w:t>alokasi</w:t>
            </w:r>
            <w:proofErr w:type="spellEnd"/>
            <w:r>
              <w:rPr>
                <w:sz w:val="20"/>
                <w:szCs w:val="20"/>
              </w:rPr>
              <w:t xml:space="preserve"> </w:t>
            </w:r>
            <w:proofErr w:type="spellStart"/>
            <w:r>
              <w:rPr>
                <w:sz w:val="20"/>
                <w:szCs w:val="20"/>
              </w:rPr>
              <w:t>pekerjaan</w:t>
            </w:r>
            <w:proofErr w:type="spellEnd"/>
            <w:r>
              <w:rPr>
                <w:sz w:val="20"/>
                <w:szCs w:val="20"/>
              </w:rPr>
              <w:t xml:space="preserve">, </w:t>
            </w:r>
            <w:proofErr w:type="spellStart"/>
            <w:r>
              <w:rPr>
                <w:sz w:val="20"/>
                <w:szCs w:val="20"/>
              </w:rPr>
              <w:t>alokasi</w:t>
            </w:r>
            <w:proofErr w:type="spellEnd"/>
            <w:r>
              <w:rPr>
                <w:sz w:val="20"/>
                <w:szCs w:val="20"/>
              </w:rPr>
              <w:t xml:space="preserve"> </w:t>
            </w:r>
            <w:proofErr w:type="spellStart"/>
            <w:r>
              <w:rPr>
                <w:sz w:val="20"/>
                <w:szCs w:val="20"/>
              </w:rPr>
              <w:t>sumber</w:t>
            </w:r>
            <w:proofErr w:type="spellEnd"/>
            <w:r>
              <w:rPr>
                <w:sz w:val="20"/>
                <w:szCs w:val="20"/>
              </w:rPr>
              <w:t xml:space="preserve"> </w:t>
            </w:r>
            <w:proofErr w:type="spellStart"/>
            <w:r>
              <w:rPr>
                <w:sz w:val="20"/>
                <w:szCs w:val="20"/>
              </w:rPr>
              <w:t>daya</w:t>
            </w:r>
            <w:proofErr w:type="spellEnd"/>
            <w:r>
              <w:rPr>
                <w:sz w:val="20"/>
                <w:szCs w:val="20"/>
              </w:rPr>
              <w:t xml:space="preserve">, dan </w:t>
            </w:r>
            <w:proofErr w:type="spellStart"/>
            <w:r>
              <w:rPr>
                <w:sz w:val="20"/>
                <w:szCs w:val="20"/>
              </w:rPr>
              <w:t>penjadwalan</w:t>
            </w:r>
            <w:proofErr w:type="spellEnd"/>
            <w:r>
              <w:rPr>
                <w:sz w:val="20"/>
                <w:szCs w:val="20"/>
              </w:rPr>
              <w:t xml:space="preserve"> </w:t>
            </w:r>
            <w:proofErr w:type="spellStart"/>
            <w:r>
              <w:rPr>
                <w:sz w:val="20"/>
                <w:szCs w:val="20"/>
              </w:rPr>
              <w:t>dijadikan</w:t>
            </w:r>
            <w:proofErr w:type="spellEnd"/>
            <w:r>
              <w:rPr>
                <w:sz w:val="20"/>
                <w:szCs w:val="20"/>
              </w:rPr>
              <w:t xml:space="preserve"> </w:t>
            </w:r>
            <w:proofErr w:type="spellStart"/>
            <w:r>
              <w:rPr>
                <w:sz w:val="20"/>
                <w:szCs w:val="20"/>
              </w:rPr>
              <w:t>masukan</w:t>
            </w:r>
            <w:proofErr w:type="spellEnd"/>
            <w:r>
              <w:rPr>
                <w:sz w:val="20"/>
                <w:szCs w:val="20"/>
              </w:rPr>
              <w:t xml:space="preserve"> </w:t>
            </w:r>
            <w:proofErr w:type="spellStart"/>
            <w:r>
              <w:rPr>
                <w:sz w:val="20"/>
                <w:szCs w:val="20"/>
              </w:rPr>
              <w:t>dalam</w:t>
            </w:r>
            <w:proofErr w:type="spellEnd"/>
            <w:r>
              <w:rPr>
                <w:sz w:val="20"/>
                <w:szCs w:val="20"/>
              </w:rPr>
              <w:t xml:space="preserve"> model yang di </w:t>
            </w:r>
            <w:proofErr w:type="spellStart"/>
            <w:r>
              <w:rPr>
                <w:sz w:val="20"/>
                <w:szCs w:val="20"/>
              </w:rPr>
              <w:t>buat</w:t>
            </w:r>
            <w:proofErr w:type="spellEnd"/>
            <w:r>
              <w:rPr>
                <w:sz w:val="20"/>
                <w:szCs w:val="20"/>
              </w:rPr>
              <w:t>.</w:t>
            </w:r>
          </w:p>
        </w:tc>
        <w:tc>
          <w:tcPr>
            <w:tcW w:w="0" w:type="auto"/>
          </w:tcPr>
          <w:p w14:paraId="1B91B290" w14:textId="47C0FB05" w:rsidR="00910EBA" w:rsidRPr="00041AC2" w:rsidRDefault="00910EBA" w:rsidP="00910EBA">
            <w:pPr>
              <w:spacing w:line="360" w:lineRule="auto"/>
              <w:rPr>
                <w:sz w:val="20"/>
                <w:szCs w:val="18"/>
              </w:rPr>
            </w:pPr>
            <w:proofErr w:type="spellStart"/>
            <w:r>
              <w:rPr>
                <w:sz w:val="20"/>
                <w:szCs w:val="20"/>
              </w:rPr>
              <w:t>Didapatkan</w:t>
            </w:r>
            <w:proofErr w:type="spellEnd"/>
            <w:r>
              <w:rPr>
                <w:sz w:val="20"/>
                <w:szCs w:val="20"/>
              </w:rPr>
              <w:t xml:space="preserve"> </w:t>
            </w:r>
            <w:proofErr w:type="spellStart"/>
            <w:r>
              <w:rPr>
                <w:sz w:val="20"/>
                <w:szCs w:val="20"/>
              </w:rPr>
              <w:t>penyelesaian</w:t>
            </w:r>
            <w:proofErr w:type="spellEnd"/>
            <w:r>
              <w:rPr>
                <w:sz w:val="20"/>
                <w:szCs w:val="20"/>
              </w:rPr>
              <w:t xml:space="preserve"> dengan </w:t>
            </w:r>
            <w:proofErr w:type="spellStart"/>
            <w:r>
              <w:rPr>
                <w:sz w:val="20"/>
                <w:szCs w:val="20"/>
              </w:rPr>
              <w:t>algoritma</w:t>
            </w:r>
            <w:proofErr w:type="spellEnd"/>
            <w:r>
              <w:rPr>
                <w:sz w:val="20"/>
                <w:szCs w:val="20"/>
              </w:rPr>
              <w:t xml:space="preserve"> </w:t>
            </w:r>
            <w:proofErr w:type="spellStart"/>
            <w:r>
              <w:rPr>
                <w:sz w:val="20"/>
                <w:szCs w:val="20"/>
              </w:rPr>
              <w:t>programa</w:t>
            </w:r>
            <w:proofErr w:type="spellEnd"/>
            <w:r>
              <w:rPr>
                <w:sz w:val="20"/>
                <w:szCs w:val="20"/>
              </w:rPr>
              <w:t xml:space="preserve"> </w:t>
            </w:r>
            <w:proofErr w:type="spellStart"/>
            <w:r>
              <w:rPr>
                <w:sz w:val="20"/>
                <w:szCs w:val="20"/>
              </w:rPr>
              <w:t>dinamis</w:t>
            </w:r>
            <w:proofErr w:type="spellEnd"/>
            <w:r>
              <w:rPr>
                <w:sz w:val="20"/>
                <w:szCs w:val="20"/>
              </w:rPr>
              <w:t xml:space="preserve"> </w:t>
            </w:r>
            <w:proofErr w:type="spellStart"/>
            <w:r>
              <w:rPr>
                <w:sz w:val="20"/>
                <w:szCs w:val="20"/>
              </w:rPr>
              <w:t>mampu</w:t>
            </w:r>
            <w:proofErr w:type="spellEnd"/>
            <w:r>
              <w:rPr>
                <w:sz w:val="20"/>
                <w:szCs w:val="20"/>
              </w:rPr>
              <w:t xml:space="preserve"> untuk </w:t>
            </w:r>
            <w:proofErr w:type="spellStart"/>
            <w:r>
              <w:rPr>
                <w:sz w:val="20"/>
                <w:szCs w:val="20"/>
              </w:rPr>
              <w:t>meningkatkan</w:t>
            </w:r>
            <w:proofErr w:type="spellEnd"/>
            <w:r>
              <w:rPr>
                <w:sz w:val="20"/>
                <w:szCs w:val="20"/>
              </w:rPr>
              <w:t xml:space="preserve"> </w:t>
            </w:r>
            <w:proofErr w:type="spellStart"/>
            <w:r>
              <w:rPr>
                <w:sz w:val="20"/>
                <w:szCs w:val="20"/>
              </w:rPr>
              <w:t>performa</w:t>
            </w:r>
            <w:proofErr w:type="spellEnd"/>
            <w:r>
              <w:rPr>
                <w:sz w:val="20"/>
                <w:szCs w:val="20"/>
              </w:rPr>
              <w:t xml:space="preserve"> </w:t>
            </w:r>
            <w:proofErr w:type="spellStart"/>
            <w:r>
              <w:rPr>
                <w:sz w:val="20"/>
                <w:szCs w:val="20"/>
              </w:rPr>
              <w:t>proyek</w:t>
            </w:r>
            <w:proofErr w:type="spellEnd"/>
            <w:r>
              <w:rPr>
                <w:sz w:val="20"/>
                <w:szCs w:val="20"/>
              </w:rPr>
              <w:t xml:space="preserve"> </w:t>
            </w:r>
            <w:proofErr w:type="spellStart"/>
            <w:r>
              <w:rPr>
                <w:sz w:val="20"/>
                <w:szCs w:val="20"/>
              </w:rPr>
              <w:t>hingga</w:t>
            </w:r>
            <w:proofErr w:type="spellEnd"/>
            <w:r>
              <w:rPr>
                <w:sz w:val="20"/>
                <w:szCs w:val="20"/>
              </w:rPr>
              <w:t xml:space="preserve"> 37.6%, </w:t>
            </w:r>
            <w:proofErr w:type="spellStart"/>
            <w:r>
              <w:rPr>
                <w:sz w:val="20"/>
                <w:szCs w:val="20"/>
              </w:rPr>
              <w:t>hal</w:t>
            </w:r>
            <w:proofErr w:type="spellEnd"/>
            <w:r>
              <w:rPr>
                <w:sz w:val="20"/>
                <w:szCs w:val="20"/>
              </w:rPr>
              <w:t xml:space="preserve"> </w:t>
            </w:r>
            <w:proofErr w:type="spellStart"/>
            <w:r>
              <w:rPr>
                <w:sz w:val="20"/>
                <w:szCs w:val="20"/>
              </w:rPr>
              <w:t>ini</w:t>
            </w:r>
            <w:proofErr w:type="spellEnd"/>
            <w:r>
              <w:rPr>
                <w:sz w:val="20"/>
                <w:szCs w:val="20"/>
              </w:rPr>
              <w:t xml:space="preserve"> </w:t>
            </w:r>
            <w:proofErr w:type="spellStart"/>
            <w:r>
              <w:rPr>
                <w:sz w:val="20"/>
                <w:szCs w:val="20"/>
              </w:rPr>
              <w:t>menunjukan</w:t>
            </w:r>
            <w:proofErr w:type="spellEnd"/>
            <w:r>
              <w:rPr>
                <w:sz w:val="20"/>
                <w:szCs w:val="20"/>
              </w:rPr>
              <w:t xml:space="preserve"> </w:t>
            </w:r>
            <w:proofErr w:type="spellStart"/>
            <w:r>
              <w:rPr>
                <w:sz w:val="20"/>
                <w:szCs w:val="20"/>
              </w:rPr>
              <w:t>bahwa</w:t>
            </w:r>
            <w:proofErr w:type="spellEnd"/>
            <w:r>
              <w:rPr>
                <w:sz w:val="20"/>
                <w:szCs w:val="20"/>
              </w:rPr>
              <w:t xml:space="preserve"> dengan </w:t>
            </w:r>
            <w:proofErr w:type="spellStart"/>
            <w:r>
              <w:rPr>
                <w:sz w:val="20"/>
                <w:szCs w:val="20"/>
              </w:rPr>
              <w:t>memperbaiki</w:t>
            </w:r>
            <w:proofErr w:type="spellEnd"/>
            <w:r>
              <w:rPr>
                <w:sz w:val="20"/>
                <w:szCs w:val="20"/>
              </w:rPr>
              <w:t xml:space="preserve"> </w:t>
            </w:r>
            <w:proofErr w:type="spellStart"/>
            <w:r>
              <w:rPr>
                <w:sz w:val="20"/>
                <w:szCs w:val="20"/>
              </w:rPr>
              <w:t>durasi</w:t>
            </w:r>
            <w:proofErr w:type="spellEnd"/>
            <w:r>
              <w:rPr>
                <w:sz w:val="20"/>
                <w:szCs w:val="20"/>
              </w:rPr>
              <w:t xml:space="preserve"> dan </w:t>
            </w:r>
            <w:proofErr w:type="spellStart"/>
            <w:r>
              <w:rPr>
                <w:sz w:val="20"/>
                <w:szCs w:val="20"/>
              </w:rPr>
              <w:t>alokasi</w:t>
            </w:r>
            <w:proofErr w:type="spellEnd"/>
            <w:r>
              <w:rPr>
                <w:sz w:val="20"/>
                <w:szCs w:val="20"/>
              </w:rPr>
              <w:t xml:space="preserve"> </w:t>
            </w:r>
            <w:proofErr w:type="spellStart"/>
            <w:r>
              <w:rPr>
                <w:sz w:val="20"/>
                <w:szCs w:val="20"/>
              </w:rPr>
              <w:t>pekerjaan</w:t>
            </w:r>
            <w:proofErr w:type="spellEnd"/>
            <w:r>
              <w:rPr>
                <w:sz w:val="20"/>
                <w:szCs w:val="20"/>
              </w:rPr>
              <w:t xml:space="preserve"> </w:t>
            </w:r>
            <w:proofErr w:type="spellStart"/>
            <w:r>
              <w:rPr>
                <w:sz w:val="20"/>
                <w:szCs w:val="20"/>
              </w:rPr>
              <w:t>dapat</w:t>
            </w:r>
            <w:proofErr w:type="spellEnd"/>
            <w:r>
              <w:rPr>
                <w:sz w:val="20"/>
                <w:szCs w:val="20"/>
              </w:rPr>
              <w:t xml:space="preserve"> </w:t>
            </w:r>
            <w:proofErr w:type="spellStart"/>
            <w:r>
              <w:rPr>
                <w:sz w:val="20"/>
                <w:szCs w:val="20"/>
              </w:rPr>
              <w:t>meningkatkan</w:t>
            </w:r>
            <w:proofErr w:type="spellEnd"/>
            <w:r>
              <w:rPr>
                <w:sz w:val="20"/>
                <w:szCs w:val="20"/>
              </w:rPr>
              <w:t xml:space="preserve"> </w:t>
            </w:r>
            <w:proofErr w:type="spellStart"/>
            <w:r>
              <w:rPr>
                <w:sz w:val="20"/>
                <w:szCs w:val="20"/>
              </w:rPr>
              <w:t>performa</w:t>
            </w:r>
            <w:proofErr w:type="spellEnd"/>
            <w:r>
              <w:rPr>
                <w:sz w:val="20"/>
                <w:szCs w:val="20"/>
              </w:rPr>
              <w:t xml:space="preserve"> </w:t>
            </w:r>
            <w:proofErr w:type="spellStart"/>
            <w:r>
              <w:rPr>
                <w:sz w:val="20"/>
                <w:szCs w:val="20"/>
              </w:rPr>
              <w:t>dari</w:t>
            </w:r>
            <w:proofErr w:type="spellEnd"/>
            <w:r>
              <w:rPr>
                <w:sz w:val="20"/>
                <w:szCs w:val="20"/>
              </w:rPr>
              <w:t xml:space="preserve"> </w:t>
            </w:r>
            <w:proofErr w:type="spellStart"/>
            <w:r>
              <w:rPr>
                <w:sz w:val="20"/>
                <w:szCs w:val="20"/>
              </w:rPr>
              <w:t>suatu</w:t>
            </w:r>
            <w:proofErr w:type="spellEnd"/>
            <w:r>
              <w:rPr>
                <w:sz w:val="20"/>
                <w:szCs w:val="20"/>
              </w:rPr>
              <w:t xml:space="preserve"> </w:t>
            </w:r>
            <w:proofErr w:type="spellStart"/>
            <w:r>
              <w:rPr>
                <w:sz w:val="20"/>
                <w:szCs w:val="20"/>
              </w:rPr>
              <w:t>proyek</w:t>
            </w:r>
            <w:proofErr w:type="spellEnd"/>
            <w:r>
              <w:rPr>
                <w:sz w:val="20"/>
                <w:szCs w:val="20"/>
              </w:rPr>
              <w:t xml:space="preserve"> </w:t>
            </w:r>
            <w:r>
              <w:rPr>
                <w:sz w:val="20"/>
                <w:szCs w:val="20"/>
              </w:rPr>
              <w:fldChar w:fldCharType="begin" w:fldLock="1"/>
            </w:r>
            <w:r>
              <w:rPr>
                <w:sz w:val="20"/>
                <w:szCs w:val="20"/>
              </w:rPr>
              <w:instrText>ADDIN CSL_CITATION {"citationItems":[{"id":"ITEM-1","itemData":{"DOI":"10.1080/00207543.2020.1857450","ISSN":"1366588X","abstract":"In this study, we consider the dynamic and stochastic resource-constrained multi-project scheduling problem where projects generate rewards at their completion, completions later than a due date cause tardiness costs, task duration is uncertain, and new projects arrive randomly during the ongoing project execution both of which disturb the existing project scheduling plan. We model this problem as a discrete-time Markov decision process and explore the performance and computational limitations of solving the problem by dynamic programming. We run and compare five different solution approaches, which are: a dynamic programming algorithm to determine a policy that maximises the time-average profit, a genetic algorithm and an optimal reactive baseline algorithm, both generate a schedule to maximise the total profit of ongoing projects, a rule-based algorithm which prioritises processing of tasks with the highest processing durations, and a worst decision algorithm to seek a non-idling policy that minimises the time-average profit. The performance of the optimal reactive baseline algorithm is the closest to the optimal policies of the dynamic programming algorithm, but its results are suboptimal, up to 37.6%. Alternative scheduling algorithms are close to optimal with low project arrival probability but quickly deteriorate their performance as the probability increases.","author":[{"dropping-particle":"","family":"Satic","given":"Ugur","non-dropping-particle":"","parse-names":false,"suffix":""},{"dropping-particle":"","family":"Jacko","given":"Peter","non-dropping-particle":"","parse-names":false,"suffix":""},{"dropping-particle":"","family":"Kirkbride","given":"Christopher","non-dropping-particle":"","parse-names":false,"suffix":""}],"container-title":"International Journal of Production Research","id":"ITEM-1","issue":"4","issued":{"date-parts":[["2022"]]},"page":"1411-1423","publisher":"Taylor and Francis Ltd.","title":"Performance evaluation of scheduling policies for the dynamic and stochastic resource-constrained multi-project scheduling problem","type":"article-journal","volume":"60"},"uris":["http://www.mendeley.com/documents/?uuid=d586857f-ebc9-34a9-a66e-615a055e0572"]}],"mendeley":{"formattedCitation":"(Satic et al., 2022)","plainTextFormattedCitation":"(Satic et al., 2022)","previouslyFormattedCitation":"(Satic et al., 2022)"},"properties":{"noteIndex":0},"schema":"https://github.com/citation-style-language/schema/raw/master/csl-citation.json"}</w:instrText>
            </w:r>
            <w:r>
              <w:rPr>
                <w:sz w:val="20"/>
                <w:szCs w:val="20"/>
              </w:rPr>
              <w:fldChar w:fldCharType="separate"/>
            </w:r>
            <w:r w:rsidRPr="00DB1EBE">
              <w:rPr>
                <w:noProof/>
                <w:sz w:val="20"/>
                <w:szCs w:val="20"/>
              </w:rPr>
              <w:t>(Satic et al., 2022)</w:t>
            </w:r>
            <w:r>
              <w:rPr>
                <w:sz w:val="20"/>
                <w:szCs w:val="20"/>
              </w:rPr>
              <w:fldChar w:fldCharType="end"/>
            </w:r>
            <w:r>
              <w:rPr>
                <w:sz w:val="20"/>
                <w:szCs w:val="20"/>
              </w:rPr>
              <w:t>.</w:t>
            </w:r>
          </w:p>
        </w:tc>
      </w:tr>
    </w:tbl>
    <w:p w14:paraId="2D8C7989" w14:textId="77777777" w:rsidR="0067088D" w:rsidRPr="00D668D4" w:rsidRDefault="0067088D" w:rsidP="0067088D">
      <w:pPr>
        <w:spacing w:line="360" w:lineRule="auto"/>
      </w:pPr>
    </w:p>
    <w:p w14:paraId="0B7DECE6" w14:textId="77777777" w:rsidR="006C37F6" w:rsidRDefault="006C37F6" w:rsidP="003F0C01">
      <w:pPr>
        <w:pStyle w:val="Caption"/>
      </w:pPr>
      <w:bookmarkStart w:id="1351" w:name="_Ref111655448"/>
      <w:r>
        <w:br w:type="page"/>
      </w:r>
    </w:p>
    <w:p w14:paraId="7CD6876D" w14:textId="71167370" w:rsidR="004E72BD" w:rsidRDefault="004E72BD" w:rsidP="003F0C01">
      <w:pPr>
        <w:pStyle w:val="Caption"/>
      </w:pPr>
      <w:bookmarkStart w:id="1352" w:name="_Ref112867741"/>
      <w:bookmarkStart w:id="1353" w:name="_Toc128944258"/>
      <w:proofErr w:type="spellStart"/>
      <w:r>
        <w:lastRenderedPageBreak/>
        <w:t>Tabel</w:t>
      </w:r>
      <w:proofErr w:type="spellEnd"/>
      <w:r>
        <w:t xml:space="preserve"> </w:t>
      </w:r>
      <w:ins w:id="1354" w:author="ilham.nur@office.ui.ac.id" w:date="2023-03-04T17:01:00Z">
        <w:r w:rsidR="0016052A">
          <w:fldChar w:fldCharType="begin"/>
        </w:r>
        <w:r w:rsidR="0016052A">
          <w:instrText xml:space="preserve"> STYLEREF 1 \s </w:instrText>
        </w:r>
      </w:ins>
      <w:r w:rsidR="0016052A">
        <w:fldChar w:fldCharType="separate"/>
      </w:r>
      <w:r w:rsidR="00A262DF">
        <w:rPr>
          <w:noProof/>
        </w:rPr>
        <w:t>1</w:t>
      </w:r>
      <w:ins w:id="1355" w:author="ilham.nur@office.ui.ac.id" w:date="2023-03-04T17:01:00Z">
        <w:r w:rsidR="0016052A">
          <w:fldChar w:fldCharType="end"/>
        </w:r>
        <w:r w:rsidR="0016052A">
          <w:t>.</w:t>
        </w:r>
        <w:r w:rsidR="0016052A">
          <w:fldChar w:fldCharType="begin"/>
        </w:r>
        <w:r w:rsidR="0016052A">
          <w:instrText xml:space="preserve"> SEQ Tabel \* ARABIC \s 1 </w:instrText>
        </w:r>
      </w:ins>
      <w:r w:rsidR="0016052A">
        <w:fldChar w:fldCharType="separate"/>
      </w:r>
      <w:ins w:id="1356" w:author="ilham.nur@office.ui.ac.id" w:date="2023-03-05T21:23:00Z">
        <w:r w:rsidR="00A262DF">
          <w:rPr>
            <w:noProof/>
          </w:rPr>
          <w:t>2</w:t>
        </w:r>
      </w:ins>
      <w:ins w:id="1357" w:author="ilham.nur@office.ui.ac.id" w:date="2023-03-04T17:01:00Z">
        <w:r w:rsidR="0016052A">
          <w:fldChar w:fldCharType="end"/>
        </w:r>
      </w:ins>
      <w:ins w:id="1358" w:author="ilham.nur@office.ui.ac.id [2]" w:date="2023-01-28T21:53:00Z">
        <w:del w:id="1359" w:author="ilham.nur@office.ui.ac.id" w:date="2023-02-02T21:41:00Z">
          <w:r w:rsidR="009035EE" w:rsidDel="003B572F">
            <w:fldChar w:fldCharType="begin"/>
          </w:r>
          <w:r w:rsidR="009035EE" w:rsidDel="003B572F">
            <w:delInstrText xml:space="preserve"> STYLEREF 1 \s </w:delInstrText>
          </w:r>
        </w:del>
      </w:ins>
      <w:del w:id="1360" w:author="ilham.nur@office.ui.ac.id" w:date="2023-02-02T21:41:00Z">
        <w:r w:rsidR="009035EE" w:rsidDel="003B572F">
          <w:fldChar w:fldCharType="separate"/>
        </w:r>
        <w:r w:rsidR="00C64CA0" w:rsidDel="003B572F">
          <w:rPr>
            <w:noProof/>
          </w:rPr>
          <w:delText>1</w:delText>
        </w:r>
      </w:del>
      <w:ins w:id="1361" w:author="ilham.nur@office.ui.ac.id [2]" w:date="2023-01-28T21:53:00Z">
        <w:del w:id="1362"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1363" w:author="ilham.nur@office.ui.ac.id" w:date="2023-02-02T21:41:00Z">
        <w:r w:rsidR="00000000">
          <w:fldChar w:fldCharType="separate"/>
        </w:r>
      </w:del>
      <w:ins w:id="1364" w:author="ilham.nur@office.ui.ac.id [2]" w:date="2023-01-28T21:53:00Z">
        <w:del w:id="1365" w:author="ilham.nur@office.ui.ac.id" w:date="2023-02-02T21:41:00Z">
          <w:r w:rsidR="009035EE" w:rsidDel="003B572F">
            <w:fldChar w:fldCharType="end"/>
          </w:r>
        </w:del>
      </w:ins>
      <w:del w:id="1366" w:author="ilham.nur@office.ui.ac.id [2]" w:date="2023-01-25T05:08:00Z">
        <w:r w:rsidR="00F62D33" w:rsidDel="00F62D33">
          <w:fldChar w:fldCharType="begin"/>
        </w:r>
        <w:r w:rsidR="00F62D33" w:rsidDel="00F62D33">
          <w:delInstrText xml:space="preserve"> STYLEREF 1 \s </w:delInstrText>
        </w:r>
        <w:r w:rsidR="00F62D33" w:rsidDel="00F62D33">
          <w:fldChar w:fldCharType="separate"/>
        </w:r>
        <w:r w:rsidR="00AF75ED" w:rsidDel="00F62D33">
          <w:rPr>
            <w:noProof/>
          </w:rPr>
          <w:delText>1</w:delText>
        </w:r>
        <w:r w:rsidR="00F62D33" w:rsidDel="00F62D33">
          <w:rPr>
            <w:noProof/>
          </w:rPr>
          <w:fldChar w:fldCharType="end"/>
        </w:r>
        <w:r w:rsidR="00A72F57" w:rsidDel="00F62D33">
          <w:delText>.</w:delText>
        </w:r>
        <w:r w:rsidR="00F62D33" w:rsidDel="00F62D33">
          <w:fldChar w:fldCharType="begin"/>
        </w:r>
        <w:r w:rsidR="00F62D33" w:rsidDel="00F62D33">
          <w:delInstrText xml:space="preserve"> SEQ Tabel \* ARABIC \s 1 </w:delInstrText>
        </w:r>
        <w:r w:rsidR="00F62D33" w:rsidDel="00F62D33">
          <w:fldChar w:fldCharType="separate"/>
        </w:r>
        <w:r w:rsidR="00AF75ED" w:rsidDel="00F62D33">
          <w:rPr>
            <w:noProof/>
          </w:rPr>
          <w:delText>2</w:delText>
        </w:r>
        <w:r w:rsidR="00F62D33" w:rsidDel="00F62D33">
          <w:rPr>
            <w:noProof/>
          </w:rPr>
          <w:fldChar w:fldCharType="end"/>
        </w:r>
      </w:del>
      <w:bookmarkEnd w:id="1351"/>
      <w:bookmarkEnd w:id="1352"/>
      <w:r>
        <w:t xml:space="preserve"> </w:t>
      </w:r>
      <w:proofErr w:type="spellStart"/>
      <w:r w:rsidRPr="00BA608A">
        <w:t>Penelitian</w:t>
      </w:r>
      <w:proofErr w:type="spellEnd"/>
      <w:r w:rsidRPr="00BA608A">
        <w:t xml:space="preserve"> </w:t>
      </w:r>
      <w:proofErr w:type="spellStart"/>
      <w:r w:rsidRPr="00BA608A">
        <w:t>terdahulu</w:t>
      </w:r>
      <w:proofErr w:type="spellEnd"/>
      <w:r w:rsidRPr="00BA608A">
        <w:t xml:space="preserve"> terkait dengan </w:t>
      </w:r>
      <w:proofErr w:type="spellStart"/>
      <w:r w:rsidRPr="00BA608A">
        <w:t>penggunaan</w:t>
      </w:r>
      <w:proofErr w:type="spellEnd"/>
      <w:r w:rsidRPr="00BA608A">
        <w:t xml:space="preserve"> </w:t>
      </w:r>
      <w:proofErr w:type="spellStart"/>
      <w:r w:rsidRPr="00BA608A">
        <w:t>Sistem</w:t>
      </w:r>
      <w:proofErr w:type="spellEnd"/>
      <w:r w:rsidRPr="00BA608A">
        <w:t xml:space="preserve"> </w:t>
      </w:r>
      <w:proofErr w:type="spellStart"/>
      <w:r w:rsidRPr="00BA608A">
        <w:t>Informasi</w:t>
      </w:r>
      <w:proofErr w:type="spellEnd"/>
      <w:r w:rsidRPr="00BA608A">
        <w:t xml:space="preserve"> </w:t>
      </w:r>
      <w:proofErr w:type="spellStart"/>
      <w:r w:rsidRPr="00BA608A">
        <w:t>Manajemen</w:t>
      </w:r>
      <w:proofErr w:type="spellEnd"/>
      <w:r w:rsidRPr="00BA608A">
        <w:t xml:space="preserve"> </w:t>
      </w:r>
      <w:proofErr w:type="spellStart"/>
      <w:r w:rsidRPr="00BA608A">
        <w:t>Proyek</w:t>
      </w:r>
      <w:bookmarkEnd w:id="1353"/>
      <w:proofErr w:type="spellEnd"/>
    </w:p>
    <w:tbl>
      <w:tblPr>
        <w:tblStyle w:val="TableGrid"/>
        <w:tblW w:w="13462" w:type="dxa"/>
        <w:tblLook w:val="0420" w:firstRow="1" w:lastRow="0" w:firstColumn="0" w:lastColumn="0" w:noHBand="0" w:noVBand="1"/>
      </w:tblPr>
      <w:tblGrid>
        <w:gridCol w:w="2405"/>
        <w:gridCol w:w="784"/>
        <w:gridCol w:w="2902"/>
        <w:gridCol w:w="2665"/>
        <w:gridCol w:w="4706"/>
      </w:tblGrid>
      <w:tr w:rsidR="00041AC2" w:rsidRPr="00041AC2" w14:paraId="27FC2665" w14:textId="77777777" w:rsidTr="00041AC2">
        <w:trPr>
          <w:trHeight w:val="584"/>
          <w:tblHeader/>
        </w:trPr>
        <w:tc>
          <w:tcPr>
            <w:tcW w:w="2405" w:type="dxa"/>
            <w:hideMark/>
          </w:tcPr>
          <w:p w14:paraId="707640CE" w14:textId="77777777" w:rsidR="00041AC2" w:rsidRPr="00041AC2" w:rsidRDefault="00041AC2" w:rsidP="00041AC2">
            <w:pPr>
              <w:spacing w:after="160" w:line="360" w:lineRule="auto"/>
              <w:rPr>
                <w:sz w:val="20"/>
                <w:szCs w:val="18"/>
              </w:rPr>
            </w:pPr>
            <w:proofErr w:type="spellStart"/>
            <w:r w:rsidRPr="00041AC2">
              <w:rPr>
                <w:b/>
                <w:bCs/>
                <w:sz w:val="20"/>
                <w:szCs w:val="18"/>
              </w:rPr>
              <w:t>Judul</w:t>
            </w:r>
            <w:proofErr w:type="spellEnd"/>
          </w:p>
        </w:tc>
        <w:tc>
          <w:tcPr>
            <w:tcW w:w="0" w:type="auto"/>
            <w:hideMark/>
          </w:tcPr>
          <w:p w14:paraId="03A10617" w14:textId="77777777" w:rsidR="00041AC2" w:rsidRPr="00041AC2" w:rsidRDefault="00041AC2" w:rsidP="00041AC2">
            <w:pPr>
              <w:spacing w:after="160" w:line="360" w:lineRule="auto"/>
              <w:rPr>
                <w:sz w:val="20"/>
                <w:szCs w:val="18"/>
              </w:rPr>
            </w:pPr>
            <w:proofErr w:type="spellStart"/>
            <w:r w:rsidRPr="00041AC2">
              <w:rPr>
                <w:b/>
                <w:bCs/>
                <w:sz w:val="20"/>
                <w:szCs w:val="18"/>
              </w:rPr>
              <w:t>Tahun</w:t>
            </w:r>
            <w:proofErr w:type="spellEnd"/>
          </w:p>
        </w:tc>
        <w:tc>
          <w:tcPr>
            <w:tcW w:w="2902" w:type="dxa"/>
            <w:hideMark/>
          </w:tcPr>
          <w:p w14:paraId="53735F85" w14:textId="77777777" w:rsidR="00041AC2" w:rsidRPr="00041AC2" w:rsidRDefault="00041AC2" w:rsidP="00041AC2">
            <w:pPr>
              <w:spacing w:after="160" w:line="360" w:lineRule="auto"/>
              <w:rPr>
                <w:sz w:val="20"/>
                <w:szCs w:val="18"/>
              </w:rPr>
            </w:pPr>
            <w:proofErr w:type="spellStart"/>
            <w:r w:rsidRPr="00041AC2">
              <w:rPr>
                <w:b/>
                <w:bCs/>
                <w:sz w:val="20"/>
                <w:szCs w:val="18"/>
              </w:rPr>
              <w:t>Tujuan</w:t>
            </w:r>
            <w:proofErr w:type="spellEnd"/>
          </w:p>
        </w:tc>
        <w:tc>
          <w:tcPr>
            <w:tcW w:w="2665" w:type="dxa"/>
            <w:hideMark/>
          </w:tcPr>
          <w:p w14:paraId="0C244FE1" w14:textId="77777777" w:rsidR="00041AC2" w:rsidRPr="00041AC2" w:rsidRDefault="00041AC2" w:rsidP="00041AC2">
            <w:pPr>
              <w:spacing w:after="160" w:line="360" w:lineRule="auto"/>
              <w:rPr>
                <w:sz w:val="20"/>
                <w:szCs w:val="18"/>
              </w:rPr>
            </w:pPr>
            <w:r w:rsidRPr="00041AC2">
              <w:rPr>
                <w:b/>
                <w:bCs/>
                <w:sz w:val="20"/>
                <w:szCs w:val="18"/>
              </w:rPr>
              <w:t>Metode</w:t>
            </w:r>
          </w:p>
        </w:tc>
        <w:tc>
          <w:tcPr>
            <w:tcW w:w="4706" w:type="dxa"/>
            <w:hideMark/>
          </w:tcPr>
          <w:p w14:paraId="6819270E" w14:textId="77777777" w:rsidR="00041AC2" w:rsidRPr="00041AC2" w:rsidRDefault="00041AC2" w:rsidP="00041AC2">
            <w:pPr>
              <w:spacing w:after="160" w:line="360" w:lineRule="auto"/>
              <w:rPr>
                <w:sz w:val="20"/>
                <w:szCs w:val="18"/>
              </w:rPr>
            </w:pPr>
            <w:r w:rsidRPr="00041AC2">
              <w:rPr>
                <w:b/>
                <w:bCs/>
                <w:sz w:val="20"/>
                <w:szCs w:val="18"/>
              </w:rPr>
              <w:t>Hasil</w:t>
            </w:r>
          </w:p>
        </w:tc>
      </w:tr>
      <w:tr w:rsidR="00041AC2" w:rsidRPr="00041AC2" w14:paraId="2EE0E080" w14:textId="77777777" w:rsidTr="00041AC2">
        <w:trPr>
          <w:trHeight w:val="584"/>
        </w:trPr>
        <w:tc>
          <w:tcPr>
            <w:tcW w:w="2405" w:type="dxa"/>
            <w:hideMark/>
          </w:tcPr>
          <w:p w14:paraId="0F59B029" w14:textId="77777777" w:rsidR="00041AC2" w:rsidRPr="00B62F14" w:rsidRDefault="00041AC2" w:rsidP="00041AC2">
            <w:pPr>
              <w:spacing w:after="160" w:line="360" w:lineRule="auto"/>
              <w:rPr>
                <w:i/>
                <w:iCs/>
                <w:sz w:val="20"/>
                <w:szCs w:val="18"/>
              </w:rPr>
            </w:pPr>
            <w:r w:rsidRPr="00B62F14">
              <w:rPr>
                <w:i/>
                <w:iCs/>
                <w:sz w:val="20"/>
                <w:szCs w:val="18"/>
              </w:rPr>
              <w:t>Smart Project Management Information Systems (SPMIS)</w:t>
            </w:r>
          </w:p>
          <w:p w14:paraId="7EC7C299" w14:textId="77777777" w:rsidR="00041AC2" w:rsidRPr="00B62F14" w:rsidRDefault="00041AC2" w:rsidP="00041AC2">
            <w:pPr>
              <w:spacing w:after="160" w:line="360" w:lineRule="auto"/>
              <w:rPr>
                <w:i/>
                <w:iCs/>
                <w:sz w:val="20"/>
                <w:szCs w:val="18"/>
              </w:rPr>
            </w:pPr>
            <w:r w:rsidRPr="00B62F14">
              <w:rPr>
                <w:i/>
                <w:iCs/>
                <w:sz w:val="20"/>
                <w:szCs w:val="18"/>
              </w:rPr>
              <w:t>for Engineering Projects – Project Performance Monitoring</w:t>
            </w:r>
          </w:p>
          <w:p w14:paraId="50816024" w14:textId="77777777" w:rsidR="00041AC2" w:rsidRPr="00B62F14" w:rsidRDefault="00041AC2" w:rsidP="00041AC2">
            <w:pPr>
              <w:spacing w:after="160" w:line="360" w:lineRule="auto"/>
              <w:rPr>
                <w:i/>
                <w:iCs/>
                <w:sz w:val="20"/>
                <w:szCs w:val="18"/>
              </w:rPr>
            </w:pPr>
            <w:r w:rsidRPr="00B62F14">
              <w:rPr>
                <w:i/>
                <w:iCs/>
                <w:sz w:val="20"/>
                <w:szCs w:val="18"/>
              </w:rPr>
              <w:t>&amp; Reporting</w:t>
            </w:r>
          </w:p>
        </w:tc>
        <w:tc>
          <w:tcPr>
            <w:tcW w:w="0" w:type="auto"/>
            <w:hideMark/>
          </w:tcPr>
          <w:p w14:paraId="0E5228F6" w14:textId="77777777" w:rsidR="00041AC2" w:rsidRPr="00041AC2" w:rsidRDefault="00041AC2" w:rsidP="00041AC2">
            <w:pPr>
              <w:spacing w:after="160" w:line="360" w:lineRule="auto"/>
              <w:rPr>
                <w:sz w:val="20"/>
                <w:szCs w:val="18"/>
              </w:rPr>
            </w:pPr>
            <w:r w:rsidRPr="00041AC2">
              <w:rPr>
                <w:sz w:val="20"/>
                <w:szCs w:val="18"/>
              </w:rPr>
              <w:t>2021</w:t>
            </w:r>
          </w:p>
        </w:tc>
        <w:tc>
          <w:tcPr>
            <w:tcW w:w="2902" w:type="dxa"/>
            <w:hideMark/>
          </w:tcPr>
          <w:p w14:paraId="00FA1DB8" w14:textId="5DC3B613" w:rsidR="00041AC2" w:rsidRPr="00041AC2" w:rsidRDefault="00041AC2" w:rsidP="00041AC2">
            <w:pPr>
              <w:spacing w:after="160" w:line="360" w:lineRule="auto"/>
              <w:rPr>
                <w:sz w:val="20"/>
                <w:szCs w:val="18"/>
              </w:rPr>
            </w:pPr>
            <w:proofErr w:type="spellStart"/>
            <w:r w:rsidRPr="00041AC2">
              <w:rPr>
                <w:sz w:val="20"/>
                <w:szCs w:val="18"/>
              </w:rPr>
              <w:t>Tujuan</w:t>
            </w:r>
            <w:proofErr w:type="spellEnd"/>
            <w:r w:rsidRPr="00041AC2">
              <w:rPr>
                <w:sz w:val="20"/>
                <w:szCs w:val="18"/>
              </w:rPr>
              <w:t xml:space="preserve"> </w:t>
            </w:r>
            <w:proofErr w:type="spellStart"/>
            <w:r w:rsidRPr="00041AC2">
              <w:rPr>
                <w:sz w:val="20"/>
                <w:szCs w:val="18"/>
              </w:rPr>
              <w:t>penelitian</w:t>
            </w:r>
            <w:proofErr w:type="spellEnd"/>
            <w:r w:rsidRPr="00041AC2">
              <w:rPr>
                <w:sz w:val="20"/>
                <w:szCs w:val="18"/>
              </w:rPr>
              <w:t xml:space="preserve"> </w:t>
            </w:r>
            <w:proofErr w:type="spellStart"/>
            <w:r w:rsidRPr="00041AC2">
              <w:rPr>
                <w:sz w:val="20"/>
                <w:szCs w:val="18"/>
              </w:rPr>
              <w:t>ini</w:t>
            </w:r>
            <w:proofErr w:type="spellEnd"/>
            <w:r w:rsidRPr="00041AC2">
              <w:rPr>
                <w:sz w:val="20"/>
                <w:szCs w:val="18"/>
              </w:rPr>
              <w:t xml:space="preserve"> </w:t>
            </w:r>
            <w:proofErr w:type="spellStart"/>
            <w:r w:rsidRPr="00041AC2">
              <w:rPr>
                <w:sz w:val="20"/>
                <w:szCs w:val="18"/>
              </w:rPr>
              <w:t>adalah</w:t>
            </w:r>
            <w:proofErr w:type="spellEnd"/>
            <w:r w:rsidRPr="00041AC2">
              <w:rPr>
                <w:sz w:val="20"/>
                <w:szCs w:val="18"/>
              </w:rPr>
              <w:t xml:space="preserve"> </w:t>
            </w:r>
            <w:proofErr w:type="spellStart"/>
            <w:r w:rsidRPr="00041AC2">
              <w:rPr>
                <w:sz w:val="20"/>
                <w:szCs w:val="18"/>
              </w:rPr>
              <w:t>melihat</w:t>
            </w:r>
            <w:proofErr w:type="spellEnd"/>
            <w:r w:rsidRPr="00041AC2">
              <w:rPr>
                <w:sz w:val="20"/>
                <w:szCs w:val="18"/>
              </w:rPr>
              <w:t xml:space="preserve"> bagaimana </w:t>
            </w:r>
            <w:proofErr w:type="spellStart"/>
            <w:r w:rsidRPr="00041AC2">
              <w:rPr>
                <w:sz w:val="20"/>
                <w:szCs w:val="18"/>
              </w:rPr>
              <w:t>organisasi</w:t>
            </w:r>
            <w:proofErr w:type="spellEnd"/>
            <w:r w:rsidRPr="00041AC2">
              <w:rPr>
                <w:sz w:val="20"/>
                <w:szCs w:val="18"/>
              </w:rPr>
              <w:t xml:space="preserve"> </w:t>
            </w:r>
            <w:proofErr w:type="spellStart"/>
            <w:r w:rsidRPr="00041AC2">
              <w:rPr>
                <w:sz w:val="20"/>
                <w:szCs w:val="18"/>
              </w:rPr>
              <w:t>mengimplementasikan</w:t>
            </w:r>
            <w:proofErr w:type="spellEnd"/>
            <w:r w:rsidRPr="00041AC2">
              <w:rPr>
                <w:sz w:val="20"/>
                <w:szCs w:val="18"/>
              </w:rPr>
              <w:t xml:space="preserve"> </w:t>
            </w:r>
            <w:r w:rsidR="00BD39B2">
              <w:rPr>
                <w:sz w:val="20"/>
                <w:szCs w:val="18"/>
              </w:rPr>
              <w:t>SIMP</w:t>
            </w:r>
            <w:r w:rsidRPr="00041AC2">
              <w:rPr>
                <w:sz w:val="20"/>
                <w:szCs w:val="18"/>
              </w:rPr>
              <w:t xml:space="preserve"> pada </w:t>
            </w:r>
            <w:proofErr w:type="spellStart"/>
            <w:r w:rsidRPr="00041AC2">
              <w:rPr>
                <w:sz w:val="20"/>
                <w:szCs w:val="18"/>
              </w:rPr>
              <w:t>berbagai</w:t>
            </w:r>
            <w:proofErr w:type="spellEnd"/>
            <w:r w:rsidRPr="00041AC2">
              <w:rPr>
                <w:sz w:val="20"/>
                <w:szCs w:val="18"/>
              </w:rPr>
              <w:t xml:space="preserve"> </w:t>
            </w:r>
            <w:proofErr w:type="spellStart"/>
            <w:r w:rsidRPr="00041AC2">
              <w:rPr>
                <w:sz w:val="20"/>
                <w:szCs w:val="18"/>
              </w:rPr>
              <w:t>industri</w:t>
            </w:r>
            <w:proofErr w:type="spellEnd"/>
            <w:r w:rsidRPr="00041AC2">
              <w:rPr>
                <w:sz w:val="20"/>
                <w:szCs w:val="18"/>
              </w:rPr>
              <w:t xml:space="preserve">. Dan </w:t>
            </w:r>
            <w:proofErr w:type="spellStart"/>
            <w:r w:rsidRPr="00041AC2">
              <w:rPr>
                <w:sz w:val="20"/>
                <w:szCs w:val="18"/>
              </w:rPr>
              <w:t>melihat</w:t>
            </w:r>
            <w:proofErr w:type="spellEnd"/>
            <w:r w:rsidRPr="00041AC2">
              <w:rPr>
                <w:sz w:val="20"/>
                <w:szCs w:val="18"/>
              </w:rPr>
              <w:t xml:space="preserve"> </w:t>
            </w:r>
            <w:r w:rsidRPr="00022115">
              <w:rPr>
                <w:i/>
                <w:iCs/>
                <w:sz w:val="20"/>
                <w:szCs w:val="18"/>
              </w:rPr>
              <w:t>best practice</w:t>
            </w:r>
            <w:r w:rsidRPr="00041AC2">
              <w:rPr>
                <w:sz w:val="20"/>
                <w:szCs w:val="18"/>
              </w:rPr>
              <w:t xml:space="preserve"> </w:t>
            </w:r>
            <w:proofErr w:type="spellStart"/>
            <w:r w:rsidRPr="00041AC2">
              <w:rPr>
                <w:sz w:val="20"/>
                <w:szCs w:val="18"/>
              </w:rPr>
              <w:t>penggunaan</w:t>
            </w:r>
            <w:proofErr w:type="spellEnd"/>
            <w:r w:rsidRPr="00041AC2">
              <w:rPr>
                <w:sz w:val="20"/>
                <w:szCs w:val="18"/>
              </w:rPr>
              <w:t xml:space="preserve"> </w:t>
            </w:r>
            <w:r w:rsidR="00BD39B2">
              <w:rPr>
                <w:sz w:val="20"/>
                <w:szCs w:val="18"/>
              </w:rPr>
              <w:t>SIMP</w:t>
            </w:r>
            <w:r w:rsidRPr="00041AC2">
              <w:rPr>
                <w:sz w:val="20"/>
                <w:szCs w:val="18"/>
              </w:rPr>
              <w:t xml:space="preserve"> pada masing-masing </w:t>
            </w:r>
            <w:proofErr w:type="spellStart"/>
            <w:r w:rsidRPr="00041AC2">
              <w:rPr>
                <w:sz w:val="20"/>
                <w:szCs w:val="18"/>
              </w:rPr>
              <w:t>industri</w:t>
            </w:r>
            <w:proofErr w:type="spellEnd"/>
            <w:r w:rsidRPr="00041AC2">
              <w:rPr>
                <w:sz w:val="20"/>
                <w:szCs w:val="18"/>
              </w:rPr>
              <w:t xml:space="preserve"> </w:t>
            </w:r>
            <w:proofErr w:type="spellStart"/>
            <w:r w:rsidRPr="00041AC2">
              <w:rPr>
                <w:sz w:val="20"/>
                <w:szCs w:val="18"/>
              </w:rPr>
              <w:t>seperti</w:t>
            </w:r>
            <w:proofErr w:type="spellEnd"/>
            <w:r w:rsidRPr="00041AC2">
              <w:rPr>
                <w:sz w:val="20"/>
                <w:szCs w:val="18"/>
              </w:rPr>
              <w:t xml:space="preserve"> </w:t>
            </w:r>
            <w:proofErr w:type="spellStart"/>
            <w:r w:rsidRPr="00041AC2">
              <w:rPr>
                <w:sz w:val="20"/>
                <w:szCs w:val="18"/>
              </w:rPr>
              <w:t>apa</w:t>
            </w:r>
            <w:proofErr w:type="spellEnd"/>
            <w:r w:rsidR="00F576BD">
              <w:rPr>
                <w:sz w:val="20"/>
                <w:szCs w:val="18"/>
              </w:rPr>
              <w:t xml:space="preserve"> </w:t>
            </w:r>
            <w:r w:rsidR="0077132A">
              <w:rPr>
                <w:sz w:val="20"/>
                <w:szCs w:val="18"/>
              </w:rPr>
              <w:fldChar w:fldCharType="begin" w:fldLock="1"/>
            </w:r>
            <w:r w:rsidR="0077132A">
              <w:rPr>
                <w:sz w:val="20"/>
                <w:szCs w:val="18"/>
              </w:rPr>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77132A">
              <w:rPr>
                <w:sz w:val="20"/>
                <w:szCs w:val="18"/>
              </w:rPr>
              <w:fldChar w:fldCharType="separate"/>
            </w:r>
            <w:r w:rsidR="0077132A" w:rsidRPr="0077132A">
              <w:rPr>
                <w:noProof/>
                <w:sz w:val="20"/>
                <w:szCs w:val="18"/>
              </w:rPr>
              <w:t>(van Besouw &amp; Bond-Barnard, 2021)</w:t>
            </w:r>
            <w:r w:rsidR="0077132A">
              <w:rPr>
                <w:sz w:val="20"/>
                <w:szCs w:val="18"/>
              </w:rPr>
              <w:fldChar w:fldCharType="end"/>
            </w:r>
            <w:r w:rsidRPr="00041AC2">
              <w:rPr>
                <w:sz w:val="20"/>
                <w:szCs w:val="18"/>
              </w:rPr>
              <w:t>.</w:t>
            </w:r>
          </w:p>
        </w:tc>
        <w:tc>
          <w:tcPr>
            <w:tcW w:w="2665" w:type="dxa"/>
            <w:hideMark/>
          </w:tcPr>
          <w:p w14:paraId="1652BFBD" w14:textId="1CB95482" w:rsidR="00041AC2" w:rsidRPr="00041AC2" w:rsidRDefault="00041AC2" w:rsidP="00041AC2">
            <w:pPr>
              <w:spacing w:after="160" w:line="360" w:lineRule="auto"/>
              <w:rPr>
                <w:sz w:val="20"/>
                <w:szCs w:val="18"/>
              </w:rPr>
            </w:pPr>
            <w:r w:rsidRPr="00041AC2">
              <w:rPr>
                <w:sz w:val="20"/>
                <w:szCs w:val="18"/>
              </w:rPr>
              <w:t xml:space="preserve">Metode yang </w:t>
            </w:r>
            <w:proofErr w:type="spellStart"/>
            <w:r w:rsidRPr="00041AC2">
              <w:rPr>
                <w:sz w:val="20"/>
                <w:szCs w:val="18"/>
              </w:rPr>
              <w:t>digunakan</w:t>
            </w:r>
            <w:proofErr w:type="spellEnd"/>
            <w:r w:rsidRPr="00041AC2">
              <w:rPr>
                <w:sz w:val="20"/>
                <w:szCs w:val="18"/>
              </w:rPr>
              <w:t xml:space="preserve"> </w:t>
            </w:r>
            <w:proofErr w:type="spellStart"/>
            <w:r w:rsidRPr="00041AC2">
              <w:rPr>
                <w:sz w:val="20"/>
                <w:szCs w:val="18"/>
              </w:rPr>
              <w:t>adalah</w:t>
            </w:r>
            <w:proofErr w:type="spellEnd"/>
            <w:r w:rsidRPr="00041AC2">
              <w:rPr>
                <w:sz w:val="20"/>
                <w:szCs w:val="18"/>
              </w:rPr>
              <w:t xml:space="preserve"> </w:t>
            </w:r>
            <w:proofErr w:type="spellStart"/>
            <w:r w:rsidRPr="00041AC2">
              <w:rPr>
                <w:sz w:val="20"/>
                <w:szCs w:val="18"/>
              </w:rPr>
              <w:t>menguji</w:t>
            </w:r>
            <w:proofErr w:type="spellEnd"/>
            <w:r w:rsidRPr="00041AC2">
              <w:rPr>
                <w:sz w:val="20"/>
                <w:szCs w:val="18"/>
              </w:rPr>
              <w:t xml:space="preserve"> </w:t>
            </w:r>
            <w:proofErr w:type="spellStart"/>
            <w:r w:rsidRPr="00041AC2">
              <w:rPr>
                <w:sz w:val="20"/>
                <w:szCs w:val="18"/>
              </w:rPr>
              <w:t>beberapa</w:t>
            </w:r>
            <w:proofErr w:type="spellEnd"/>
            <w:r w:rsidRPr="00041AC2">
              <w:rPr>
                <w:sz w:val="20"/>
                <w:szCs w:val="18"/>
              </w:rPr>
              <w:t xml:space="preserve"> </w:t>
            </w:r>
            <w:r w:rsidR="00BD39B2">
              <w:rPr>
                <w:sz w:val="20"/>
                <w:szCs w:val="18"/>
              </w:rPr>
              <w:t>SIMP</w:t>
            </w:r>
            <w:r w:rsidRPr="00041AC2">
              <w:rPr>
                <w:sz w:val="20"/>
                <w:szCs w:val="18"/>
              </w:rPr>
              <w:t xml:space="preserve"> yang </w:t>
            </w:r>
            <w:proofErr w:type="spellStart"/>
            <w:r w:rsidRPr="00041AC2">
              <w:rPr>
                <w:sz w:val="20"/>
                <w:szCs w:val="18"/>
              </w:rPr>
              <w:t>ada</w:t>
            </w:r>
            <w:proofErr w:type="spellEnd"/>
            <w:r w:rsidRPr="00041AC2">
              <w:rPr>
                <w:sz w:val="20"/>
                <w:szCs w:val="18"/>
              </w:rPr>
              <w:t xml:space="preserve"> di </w:t>
            </w:r>
            <w:proofErr w:type="spellStart"/>
            <w:r w:rsidRPr="00041AC2">
              <w:rPr>
                <w:sz w:val="20"/>
                <w:szCs w:val="18"/>
              </w:rPr>
              <w:t>industri</w:t>
            </w:r>
            <w:proofErr w:type="spellEnd"/>
            <w:r w:rsidRPr="00041AC2">
              <w:rPr>
                <w:sz w:val="20"/>
                <w:szCs w:val="18"/>
              </w:rPr>
              <w:t xml:space="preserve"> </w:t>
            </w:r>
            <w:proofErr w:type="spellStart"/>
            <w:r w:rsidRPr="00041AC2">
              <w:rPr>
                <w:sz w:val="20"/>
                <w:szCs w:val="18"/>
              </w:rPr>
              <w:t>saat</w:t>
            </w:r>
            <w:proofErr w:type="spellEnd"/>
            <w:r w:rsidRPr="00041AC2">
              <w:rPr>
                <w:sz w:val="20"/>
                <w:szCs w:val="18"/>
              </w:rPr>
              <w:t xml:space="preserve"> </w:t>
            </w:r>
            <w:proofErr w:type="spellStart"/>
            <w:r w:rsidRPr="00041AC2">
              <w:rPr>
                <w:sz w:val="20"/>
                <w:szCs w:val="18"/>
              </w:rPr>
              <w:t>ini</w:t>
            </w:r>
            <w:proofErr w:type="spellEnd"/>
            <w:r w:rsidRPr="00041AC2">
              <w:rPr>
                <w:sz w:val="20"/>
                <w:szCs w:val="18"/>
              </w:rPr>
              <w:t xml:space="preserve"> </w:t>
            </w:r>
            <w:proofErr w:type="spellStart"/>
            <w:r w:rsidRPr="00041AC2">
              <w:rPr>
                <w:sz w:val="20"/>
                <w:szCs w:val="18"/>
              </w:rPr>
              <w:t>kepada</w:t>
            </w:r>
            <w:proofErr w:type="spellEnd"/>
            <w:r w:rsidRPr="00041AC2">
              <w:rPr>
                <w:sz w:val="20"/>
                <w:szCs w:val="18"/>
              </w:rPr>
              <w:t xml:space="preserve"> </w:t>
            </w:r>
            <w:proofErr w:type="spellStart"/>
            <w:r w:rsidRPr="00041AC2">
              <w:rPr>
                <w:sz w:val="20"/>
                <w:szCs w:val="18"/>
              </w:rPr>
              <w:t>industri</w:t>
            </w:r>
            <w:proofErr w:type="spellEnd"/>
            <w:r w:rsidRPr="00041AC2">
              <w:rPr>
                <w:sz w:val="20"/>
                <w:szCs w:val="18"/>
              </w:rPr>
              <w:t xml:space="preserve"> </w:t>
            </w:r>
            <w:proofErr w:type="spellStart"/>
            <w:r w:rsidRPr="00041AC2">
              <w:rPr>
                <w:sz w:val="20"/>
                <w:szCs w:val="18"/>
              </w:rPr>
              <w:t>tertentu</w:t>
            </w:r>
            <w:proofErr w:type="spellEnd"/>
            <w:r w:rsidRPr="00041AC2">
              <w:rPr>
                <w:sz w:val="20"/>
                <w:szCs w:val="18"/>
              </w:rPr>
              <w:t xml:space="preserve"> dan </w:t>
            </w:r>
            <w:proofErr w:type="spellStart"/>
            <w:r w:rsidRPr="00041AC2">
              <w:rPr>
                <w:sz w:val="20"/>
                <w:szCs w:val="18"/>
              </w:rPr>
              <w:t>membaca</w:t>
            </w:r>
            <w:proofErr w:type="spellEnd"/>
            <w:r w:rsidRPr="00041AC2">
              <w:rPr>
                <w:sz w:val="20"/>
                <w:szCs w:val="18"/>
              </w:rPr>
              <w:t xml:space="preserve"> </w:t>
            </w:r>
            <w:proofErr w:type="spellStart"/>
            <w:r w:rsidRPr="00041AC2">
              <w:rPr>
                <w:sz w:val="20"/>
                <w:szCs w:val="18"/>
              </w:rPr>
              <w:t>literatur</w:t>
            </w:r>
            <w:proofErr w:type="spellEnd"/>
            <w:r w:rsidRPr="00041AC2">
              <w:rPr>
                <w:sz w:val="20"/>
                <w:szCs w:val="18"/>
              </w:rPr>
              <w:t xml:space="preserve"> review </w:t>
            </w:r>
            <w:proofErr w:type="spellStart"/>
            <w:r w:rsidRPr="00041AC2">
              <w:rPr>
                <w:sz w:val="20"/>
                <w:szCs w:val="18"/>
              </w:rPr>
              <w:t>dari</w:t>
            </w:r>
            <w:proofErr w:type="spellEnd"/>
            <w:r w:rsidRPr="00041AC2">
              <w:rPr>
                <w:sz w:val="20"/>
                <w:szCs w:val="18"/>
              </w:rPr>
              <w:t xml:space="preserve"> </w:t>
            </w:r>
            <w:r w:rsidR="00BD39B2">
              <w:rPr>
                <w:sz w:val="20"/>
                <w:szCs w:val="18"/>
              </w:rPr>
              <w:t>SIMP</w:t>
            </w:r>
            <w:r w:rsidRPr="00041AC2">
              <w:rPr>
                <w:sz w:val="20"/>
                <w:szCs w:val="18"/>
              </w:rPr>
              <w:t xml:space="preserve">. </w:t>
            </w:r>
            <w:proofErr w:type="spellStart"/>
            <w:r w:rsidRPr="00041AC2">
              <w:rPr>
                <w:sz w:val="20"/>
                <w:szCs w:val="18"/>
              </w:rPr>
              <w:t>Setelah</w:t>
            </w:r>
            <w:proofErr w:type="spellEnd"/>
            <w:r w:rsidRPr="00041AC2">
              <w:rPr>
                <w:sz w:val="20"/>
                <w:szCs w:val="18"/>
              </w:rPr>
              <w:t xml:space="preserve"> di </w:t>
            </w:r>
            <w:proofErr w:type="spellStart"/>
            <w:r w:rsidRPr="00041AC2">
              <w:rPr>
                <w:sz w:val="20"/>
                <w:szCs w:val="18"/>
              </w:rPr>
              <w:t>dapatkan</w:t>
            </w:r>
            <w:proofErr w:type="spellEnd"/>
            <w:r w:rsidRPr="00041AC2">
              <w:rPr>
                <w:sz w:val="20"/>
                <w:szCs w:val="18"/>
              </w:rPr>
              <w:t xml:space="preserve"> review </w:t>
            </w:r>
            <w:proofErr w:type="spellStart"/>
            <w:r w:rsidRPr="00041AC2">
              <w:rPr>
                <w:sz w:val="20"/>
                <w:szCs w:val="18"/>
              </w:rPr>
              <w:t>maka</w:t>
            </w:r>
            <w:proofErr w:type="spellEnd"/>
            <w:r w:rsidRPr="00041AC2">
              <w:rPr>
                <w:sz w:val="20"/>
                <w:szCs w:val="18"/>
              </w:rPr>
              <w:t xml:space="preserve"> dilakukan </w:t>
            </w:r>
            <w:proofErr w:type="spellStart"/>
            <w:r w:rsidRPr="00041AC2">
              <w:rPr>
                <w:sz w:val="20"/>
                <w:szCs w:val="18"/>
              </w:rPr>
              <w:t>pemetaan</w:t>
            </w:r>
            <w:proofErr w:type="spellEnd"/>
            <w:r w:rsidRPr="00041AC2">
              <w:rPr>
                <w:sz w:val="20"/>
                <w:szCs w:val="18"/>
              </w:rPr>
              <w:t xml:space="preserve"> </w:t>
            </w:r>
            <w:proofErr w:type="spellStart"/>
            <w:r w:rsidRPr="00041AC2">
              <w:rPr>
                <w:sz w:val="20"/>
                <w:szCs w:val="18"/>
              </w:rPr>
              <w:t>terhadap</w:t>
            </w:r>
            <w:proofErr w:type="spellEnd"/>
            <w:r w:rsidRPr="00041AC2">
              <w:rPr>
                <w:sz w:val="20"/>
                <w:szCs w:val="18"/>
              </w:rPr>
              <w:t xml:space="preserve"> </w:t>
            </w:r>
            <w:r w:rsidR="00BD39B2">
              <w:rPr>
                <w:sz w:val="20"/>
                <w:szCs w:val="18"/>
              </w:rPr>
              <w:t>SIMP</w:t>
            </w:r>
            <w:r w:rsidRPr="00041AC2">
              <w:rPr>
                <w:sz w:val="20"/>
                <w:szCs w:val="18"/>
              </w:rPr>
              <w:t xml:space="preserve"> yang </w:t>
            </w:r>
            <w:proofErr w:type="spellStart"/>
            <w:r w:rsidRPr="00041AC2">
              <w:rPr>
                <w:sz w:val="20"/>
                <w:szCs w:val="18"/>
              </w:rPr>
              <w:t>ada</w:t>
            </w:r>
            <w:proofErr w:type="spellEnd"/>
            <w:r w:rsidRPr="00041AC2">
              <w:rPr>
                <w:sz w:val="20"/>
                <w:szCs w:val="18"/>
              </w:rPr>
              <w:t xml:space="preserve"> dengan </w:t>
            </w:r>
            <w:proofErr w:type="spellStart"/>
            <w:r w:rsidRPr="00041AC2">
              <w:rPr>
                <w:sz w:val="20"/>
                <w:szCs w:val="18"/>
              </w:rPr>
              <w:t>fungsional</w:t>
            </w:r>
            <w:proofErr w:type="spellEnd"/>
            <w:r w:rsidRPr="00041AC2">
              <w:rPr>
                <w:sz w:val="20"/>
                <w:szCs w:val="18"/>
              </w:rPr>
              <w:t xml:space="preserve"> </w:t>
            </w:r>
            <w:r w:rsidRPr="008937B5">
              <w:rPr>
                <w:i/>
                <w:iCs/>
                <w:sz w:val="20"/>
                <w:szCs w:val="18"/>
              </w:rPr>
              <w:t>best practice</w:t>
            </w:r>
            <w:r w:rsidRPr="00041AC2">
              <w:rPr>
                <w:sz w:val="20"/>
                <w:szCs w:val="18"/>
              </w:rPr>
              <w:t>.</w:t>
            </w:r>
          </w:p>
        </w:tc>
        <w:tc>
          <w:tcPr>
            <w:tcW w:w="4706" w:type="dxa"/>
            <w:hideMark/>
          </w:tcPr>
          <w:p w14:paraId="7F92695C" w14:textId="153D524F" w:rsidR="00041AC2" w:rsidRPr="00041AC2" w:rsidRDefault="00041AC2" w:rsidP="00041AC2">
            <w:pPr>
              <w:spacing w:after="160" w:line="360" w:lineRule="auto"/>
              <w:rPr>
                <w:sz w:val="20"/>
                <w:szCs w:val="18"/>
              </w:rPr>
            </w:pPr>
            <w:proofErr w:type="spellStart"/>
            <w:r w:rsidRPr="00041AC2">
              <w:rPr>
                <w:sz w:val="20"/>
                <w:szCs w:val="18"/>
              </w:rPr>
              <w:t>Diketahui</w:t>
            </w:r>
            <w:proofErr w:type="spellEnd"/>
            <w:r w:rsidRPr="00041AC2">
              <w:rPr>
                <w:sz w:val="20"/>
                <w:szCs w:val="18"/>
              </w:rPr>
              <w:t xml:space="preserve"> </w:t>
            </w:r>
            <w:proofErr w:type="spellStart"/>
            <w:r w:rsidRPr="00041AC2">
              <w:rPr>
                <w:sz w:val="20"/>
                <w:szCs w:val="18"/>
              </w:rPr>
              <w:t>bahwa</w:t>
            </w:r>
            <w:proofErr w:type="spellEnd"/>
            <w:r w:rsidRPr="00041AC2">
              <w:rPr>
                <w:sz w:val="20"/>
                <w:szCs w:val="18"/>
              </w:rPr>
              <w:t xml:space="preserve"> </w:t>
            </w:r>
            <w:proofErr w:type="spellStart"/>
            <w:r w:rsidRPr="00041AC2">
              <w:rPr>
                <w:sz w:val="20"/>
                <w:szCs w:val="18"/>
              </w:rPr>
              <w:t>hampir</w:t>
            </w:r>
            <w:proofErr w:type="spellEnd"/>
            <w:r w:rsidRPr="00041AC2">
              <w:rPr>
                <w:sz w:val="20"/>
                <w:szCs w:val="18"/>
              </w:rPr>
              <w:t xml:space="preserve"> </w:t>
            </w:r>
            <w:proofErr w:type="spellStart"/>
            <w:r w:rsidRPr="00041AC2">
              <w:rPr>
                <w:sz w:val="20"/>
                <w:szCs w:val="18"/>
              </w:rPr>
              <w:t>seluruh</w:t>
            </w:r>
            <w:proofErr w:type="spellEnd"/>
            <w:r w:rsidRPr="00041AC2">
              <w:rPr>
                <w:sz w:val="20"/>
                <w:szCs w:val="18"/>
              </w:rPr>
              <w:t xml:space="preserve"> </w:t>
            </w:r>
            <w:r w:rsidR="00BD39B2">
              <w:rPr>
                <w:sz w:val="20"/>
                <w:szCs w:val="18"/>
              </w:rPr>
              <w:t>SIMP</w:t>
            </w:r>
            <w:r w:rsidRPr="00041AC2">
              <w:rPr>
                <w:sz w:val="20"/>
                <w:szCs w:val="18"/>
              </w:rPr>
              <w:t xml:space="preserve"> yang </w:t>
            </w:r>
            <w:proofErr w:type="spellStart"/>
            <w:r w:rsidRPr="00041AC2">
              <w:rPr>
                <w:sz w:val="20"/>
                <w:szCs w:val="18"/>
              </w:rPr>
              <w:t>ada</w:t>
            </w:r>
            <w:proofErr w:type="spellEnd"/>
            <w:r w:rsidRPr="00041AC2">
              <w:rPr>
                <w:sz w:val="20"/>
                <w:szCs w:val="18"/>
              </w:rPr>
              <w:t xml:space="preserve"> </w:t>
            </w:r>
            <w:proofErr w:type="spellStart"/>
            <w:r w:rsidRPr="00041AC2">
              <w:rPr>
                <w:sz w:val="20"/>
                <w:szCs w:val="18"/>
              </w:rPr>
              <w:t>memiliki</w:t>
            </w:r>
            <w:proofErr w:type="spellEnd"/>
            <w:r w:rsidRPr="00041AC2">
              <w:rPr>
                <w:sz w:val="20"/>
                <w:szCs w:val="18"/>
              </w:rPr>
              <w:t xml:space="preserve"> </w:t>
            </w:r>
            <w:proofErr w:type="spellStart"/>
            <w:r w:rsidRPr="00041AC2">
              <w:rPr>
                <w:sz w:val="20"/>
                <w:szCs w:val="18"/>
              </w:rPr>
              <w:t>kelebihan</w:t>
            </w:r>
            <w:proofErr w:type="spellEnd"/>
            <w:r w:rsidRPr="00041AC2">
              <w:rPr>
                <w:sz w:val="20"/>
                <w:szCs w:val="18"/>
              </w:rPr>
              <w:t xml:space="preserve"> dan </w:t>
            </w:r>
            <w:proofErr w:type="spellStart"/>
            <w:r w:rsidRPr="00041AC2">
              <w:rPr>
                <w:sz w:val="20"/>
                <w:szCs w:val="18"/>
              </w:rPr>
              <w:t>kekurangan</w:t>
            </w:r>
            <w:proofErr w:type="spellEnd"/>
            <w:r w:rsidRPr="00041AC2">
              <w:rPr>
                <w:sz w:val="20"/>
                <w:szCs w:val="18"/>
              </w:rPr>
              <w:t xml:space="preserve"> </w:t>
            </w:r>
            <w:proofErr w:type="spellStart"/>
            <w:r w:rsidRPr="00041AC2">
              <w:rPr>
                <w:sz w:val="20"/>
                <w:szCs w:val="18"/>
              </w:rPr>
              <w:t>khususnya</w:t>
            </w:r>
            <w:proofErr w:type="spellEnd"/>
            <w:r w:rsidRPr="00041AC2">
              <w:rPr>
                <w:sz w:val="20"/>
                <w:szCs w:val="18"/>
              </w:rPr>
              <w:t xml:space="preserve"> untuk </w:t>
            </w:r>
            <w:proofErr w:type="spellStart"/>
            <w:r w:rsidRPr="00041AC2">
              <w:rPr>
                <w:sz w:val="20"/>
                <w:szCs w:val="18"/>
              </w:rPr>
              <w:t>mengisi</w:t>
            </w:r>
            <w:proofErr w:type="spellEnd"/>
            <w:r w:rsidRPr="00041AC2">
              <w:rPr>
                <w:sz w:val="20"/>
                <w:szCs w:val="18"/>
              </w:rPr>
              <w:t xml:space="preserve"> </w:t>
            </w:r>
            <w:proofErr w:type="spellStart"/>
            <w:r w:rsidRPr="00041AC2">
              <w:rPr>
                <w:sz w:val="20"/>
                <w:szCs w:val="18"/>
              </w:rPr>
              <w:t>kebutuhan</w:t>
            </w:r>
            <w:proofErr w:type="spellEnd"/>
            <w:r w:rsidRPr="00041AC2">
              <w:rPr>
                <w:sz w:val="20"/>
                <w:szCs w:val="18"/>
              </w:rPr>
              <w:t xml:space="preserve"> </w:t>
            </w:r>
            <w:proofErr w:type="spellStart"/>
            <w:r w:rsidRPr="00041AC2">
              <w:rPr>
                <w:sz w:val="20"/>
                <w:szCs w:val="18"/>
              </w:rPr>
              <w:t>manajemen</w:t>
            </w:r>
            <w:proofErr w:type="spellEnd"/>
            <w:r w:rsidRPr="00041AC2">
              <w:rPr>
                <w:sz w:val="20"/>
                <w:szCs w:val="18"/>
              </w:rPr>
              <w:t xml:space="preserve"> </w:t>
            </w:r>
            <w:r w:rsidRPr="00022115">
              <w:rPr>
                <w:i/>
                <w:iCs/>
                <w:sz w:val="20"/>
                <w:szCs w:val="18"/>
              </w:rPr>
              <w:t>task</w:t>
            </w:r>
            <w:r w:rsidRPr="00041AC2">
              <w:rPr>
                <w:sz w:val="20"/>
                <w:szCs w:val="18"/>
              </w:rPr>
              <w:t xml:space="preserve"> dan </w:t>
            </w:r>
            <w:proofErr w:type="spellStart"/>
            <w:r w:rsidRPr="00041AC2">
              <w:rPr>
                <w:sz w:val="20"/>
                <w:szCs w:val="18"/>
              </w:rPr>
              <w:t>manajemen</w:t>
            </w:r>
            <w:proofErr w:type="spellEnd"/>
            <w:r w:rsidRPr="00041AC2">
              <w:rPr>
                <w:sz w:val="20"/>
                <w:szCs w:val="18"/>
              </w:rPr>
              <w:t xml:space="preserve"> </w:t>
            </w:r>
            <w:r w:rsidRPr="003805DE">
              <w:rPr>
                <w:i/>
                <w:iCs/>
                <w:sz w:val="20"/>
                <w:szCs w:val="18"/>
              </w:rPr>
              <w:t>resource</w:t>
            </w:r>
            <w:r w:rsidRPr="00041AC2">
              <w:rPr>
                <w:sz w:val="20"/>
                <w:szCs w:val="18"/>
              </w:rPr>
              <w:t xml:space="preserve">. Para </w:t>
            </w:r>
            <w:proofErr w:type="spellStart"/>
            <w:r w:rsidRPr="00041AC2">
              <w:rPr>
                <w:sz w:val="20"/>
                <w:szCs w:val="18"/>
              </w:rPr>
              <w:t>praktisi</w:t>
            </w:r>
            <w:proofErr w:type="spellEnd"/>
            <w:r w:rsidRPr="00041AC2">
              <w:rPr>
                <w:sz w:val="20"/>
                <w:szCs w:val="18"/>
              </w:rPr>
              <w:t xml:space="preserve"> </w:t>
            </w:r>
            <w:proofErr w:type="spellStart"/>
            <w:r w:rsidRPr="00041AC2">
              <w:rPr>
                <w:sz w:val="20"/>
                <w:szCs w:val="18"/>
              </w:rPr>
              <w:t>umumnya</w:t>
            </w:r>
            <w:proofErr w:type="spellEnd"/>
            <w:r w:rsidRPr="00041AC2">
              <w:rPr>
                <w:sz w:val="20"/>
                <w:szCs w:val="18"/>
              </w:rPr>
              <w:t xml:space="preserve"> </w:t>
            </w:r>
            <w:proofErr w:type="spellStart"/>
            <w:r w:rsidRPr="00041AC2">
              <w:rPr>
                <w:sz w:val="20"/>
                <w:szCs w:val="18"/>
              </w:rPr>
              <w:t>mengintegrasikan</w:t>
            </w:r>
            <w:proofErr w:type="spellEnd"/>
            <w:r w:rsidRPr="00041AC2">
              <w:rPr>
                <w:sz w:val="20"/>
                <w:szCs w:val="18"/>
              </w:rPr>
              <w:t xml:space="preserve"> </w:t>
            </w:r>
            <w:proofErr w:type="spellStart"/>
            <w:r w:rsidRPr="00041AC2">
              <w:rPr>
                <w:sz w:val="20"/>
                <w:szCs w:val="18"/>
              </w:rPr>
              <w:t>beberapa</w:t>
            </w:r>
            <w:proofErr w:type="spellEnd"/>
            <w:r w:rsidRPr="00041AC2">
              <w:rPr>
                <w:sz w:val="20"/>
                <w:szCs w:val="18"/>
              </w:rPr>
              <w:t xml:space="preserve"> </w:t>
            </w:r>
            <w:r w:rsidR="00BD39B2">
              <w:rPr>
                <w:sz w:val="20"/>
                <w:szCs w:val="18"/>
              </w:rPr>
              <w:t>SIMP</w:t>
            </w:r>
            <w:r w:rsidRPr="00041AC2">
              <w:rPr>
                <w:sz w:val="20"/>
                <w:szCs w:val="18"/>
              </w:rPr>
              <w:t xml:space="preserve">, untuk </w:t>
            </w:r>
            <w:proofErr w:type="spellStart"/>
            <w:r w:rsidRPr="00041AC2">
              <w:rPr>
                <w:sz w:val="20"/>
                <w:szCs w:val="18"/>
              </w:rPr>
              <w:t>memenuhi</w:t>
            </w:r>
            <w:proofErr w:type="spellEnd"/>
            <w:r w:rsidRPr="00041AC2">
              <w:rPr>
                <w:sz w:val="20"/>
                <w:szCs w:val="18"/>
              </w:rPr>
              <w:t xml:space="preserve"> </w:t>
            </w:r>
            <w:proofErr w:type="spellStart"/>
            <w:r w:rsidRPr="00041AC2">
              <w:rPr>
                <w:sz w:val="20"/>
                <w:szCs w:val="18"/>
              </w:rPr>
              <w:t>kebutuhan</w:t>
            </w:r>
            <w:proofErr w:type="spellEnd"/>
            <w:r w:rsidRPr="00041AC2">
              <w:rPr>
                <w:sz w:val="20"/>
                <w:szCs w:val="18"/>
              </w:rPr>
              <w:t xml:space="preserve"> </w:t>
            </w:r>
            <w:proofErr w:type="spellStart"/>
            <w:r w:rsidRPr="00041AC2">
              <w:rPr>
                <w:sz w:val="20"/>
                <w:szCs w:val="18"/>
              </w:rPr>
              <w:t>dari</w:t>
            </w:r>
            <w:proofErr w:type="spellEnd"/>
            <w:r w:rsidRPr="00041AC2">
              <w:rPr>
                <w:sz w:val="20"/>
                <w:szCs w:val="18"/>
              </w:rPr>
              <w:t xml:space="preserve"> </w:t>
            </w:r>
            <w:proofErr w:type="spellStart"/>
            <w:r w:rsidR="00BD39B2">
              <w:rPr>
                <w:sz w:val="20"/>
                <w:szCs w:val="18"/>
              </w:rPr>
              <w:t>proyek</w:t>
            </w:r>
            <w:proofErr w:type="spellEnd"/>
            <w:r w:rsidR="0077132A">
              <w:rPr>
                <w:sz w:val="20"/>
                <w:szCs w:val="18"/>
              </w:rPr>
              <w:t xml:space="preserve"> </w:t>
            </w:r>
            <w:r w:rsidR="0077132A">
              <w:rPr>
                <w:sz w:val="20"/>
                <w:szCs w:val="18"/>
              </w:rPr>
              <w:fldChar w:fldCharType="begin" w:fldLock="1"/>
            </w:r>
            <w:r w:rsidR="0077132A">
              <w:rPr>
                <w:sz w:val="20"/>
                <w:szCs w:val="18"/>
              </w:rPr>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77132A">
              <w:rPr>
                <w:sz w:val="20"/>
                <w:szCs w:val="18"/>
              </w:rPr>
              <w:fldChar w:fldCharType="separate"/>
            </w:r>
            <w:r w:rsidR="0077132A" w:rsidRPr="0077132A">
              <w:rPr>
                <w:noProof/>
                <w:sz w:val="20"/>
                <w:szCs w:val="18"/>
              </w:rPr>
              <w:t>(van Besouw &amp; Bond-Barnard, 2021)</w:t>
            </w:r>
            <w:r w:rsidR="0077132A">
              <w:rPr>
                <w:sz w:val="20"/>
                <w:szCs w:val="18"/>
              </w:rPr>
              <w:fldChar w:fldCharType="end"/>
            </w:r>
            <w:r w:rsidRPr="00041AC2">
              <w:rPr>
                <w:sz w:val="20"/>
                <w:szCs w:val="18"/>
              </w:rPr>
              <w:t>.</w:t>
            </w:r>
          </w:p>
        </w:tc>
      </w:tr>
      <w:tr w:rsidR="00041AC2" w:rsidRPr="00041AC2" w14:paraId="469E3D31" w14:textId="77777777" w:rsidTr="00041AC2">
        <w:trPr>
          <w:trHeight w:val="584"/>
        </w:trPr>
        <w:tc>
          <w:tcPr>
            <w:tcW w:w="2405" w:type="dxa"/>
            <w:hideMark/>
          </w:tcPr>
          <w:p w14:paraId="04116A4B" w14:textId="77777777" w:rsidR="00041AC2" w:rsidRPr="00B62F14" w:rsidRDefault="00041AC2" w:rsidP="00041AC2">
            <w:pPr>
              <w:spacing w:after="160" w:line="360" w:lineRule="auto"/>
              <w:rPr>
                <w:i/>
                <w:iCs/>
                <w:sz w:val="20"/>
                <w:szCs w:val="18"/>
              </w:rPr>
            </w:pPr>
            <w:r w:rsidRPr="00B62F14">
              <w:rPr>
                <w:i/>
                <w:iCs/>
                <w:sz w:val="20"/>
                <w:szCs w:val="18"/>
              </w:rPr>
              <w:t>Early-warning performance monitoring system (EPMS) using</w:t>
            </w:r>
            <w:r w:rsidRPr="00B62F14">
              <w:rPr>
                <w:i/>
                <w:iCs/>
                <w:sz w:val="20"/>
                <w:szCs w:val="18"/>
              </w:rPr>
              <w:br/>
              <w:t>the business information of a project</w:t>
            </w:r>
          </w:p>
        </w:tc>
        <w:tc>
          <w:tcPr>
            <w:tcW w:w="0" w:type="auto"/>
            <w:hideMark/>
          </w:tcPr>
          <w:p w14:paraId="2B275FEB" w14:textId="77777777" w:rsidR="00041AC2" w:rsidRPr="00041AC2" w:rsidRDefault="00041AC2" w:rsidP="00041AC2">
            <w:pPr>
              <w:spacing w:after="160" w:line="360" w:lineRule="auto"/>
              <w:rPr>
                <w:sz w:val="20"/>
                <w:szCs w:val="18"/>
              </w:rPr>
            </w:pPr>
            <w:r w:rsidRPr="00041AC2">
              <w:rPr>
                <w:sz w:val="20"/>
                <w:szCs w:val="18"/>
              </w:rPr>
              <w:t>2018</w:t>
            </w:r>
          </w:p>
        </w:tc>
        <w:tc>
          <w:tcPr>
            <w:tcW w:w="2902" w:type="dxa"/>
            <w:hideMark/>
          </w:tcPr>
          <w:p w14:paraId="20977558" w14:textId="0BEB0A63" w:rsidR="00041AC2" w:rsidRPr="00041AC2" w:rsidRDefault="00041AC2" w:rsidP="00041AC2">
            <w:pPr>
              <w:spacing w:after="160" w:line="360" w:lineRule="auto"/>
              <w:rPr>
                <w:sz w:val="20"/>
                <w:szCs w:val="18"/>
              </w:rPr>
            </w:pPr>
            <w:r w:rsidRPr="00041AC2">
              <w:rPr>
                <w:sz w:val="20"/>
                <w:szCs w:val="18"/>
              </w:rPr>
              <w:t xml:space="preserve">Pembangunan </w:t>
            </w:r>
            <w:proofErr w:type="spellStart"/>
            <w:r w:rsidRPr="00041AC2">
              <w:rPr>
                <w:sz w:val="20"/>
                <w:szCs w:val="18"/>
              </w:rPr>
              <w:t>sebuah</w:t>
            </w:r>
            <w:proofErr w:type="spellEnd"/>
            <w:r w:rsidRPr="00041AC2">
              <w:rPr>
                <w:sz w:val="20"/>
                <w:szCs w:val="18"/>
              </w:rPr>
              <w:t xml:space="preserve"> </w:t>
            </w:r>
            <w:proofErr w:type="spellStart"/>
            <w:r w:rsidRPr="00041AC2">
              <w:rPr>
                <w:sz w:val="20"/>
                <w:szCs w:val="18"/>
              </w:rPr>
              <w:t>sistem</w:t>
            </w:r>
            <w:proofErr w:type="spellEnd"/>
            <w:r w:rsidRPr="00041AC2">
              <w:rPr>
                <w:sz w:val="20"/>
                <w:szCs w:val="18"/>
              </w:rPr>
              <w:t xml:space="preserve"> monitoring </w:t>
            </w:r>
            <w:proofErr w:type="spellStart"/>
            <w:r w:rsidRPr="00041AC2">
              <w:rPr>
                <w:sz w:val="20"/>
                <w:szCs w:val="18"/>
              </w:rPr>
              <w:t>proyek</w:t>
            </w:r>
            <w:proofErr w:type="spellEnd"/>
            <w:r w:rsidRPr="00041AC2">
              <w:rPr>
                <w:sz w:val="20"/>
                <w:szCs w:val="18"/>
              </w:rPr>
              <w:t xml:space="preserve"> untuk </w:t>
            </w:r>
            <w:proofErr w:type="spellStart"/>
            <w:r w:rsidRPr="00041AC2">
              <w:rPr>
                <w:sz w:val="20"/>
                <w:szCs w:val="18"/>
              </w:rPr>
              <w:t>melihat</w:t>
            </w:r>
            <w:proofErr w:type="spellEnd"/>
            <w:r w:rsidRPr="00041AC2">
              <w:rPr>
                <w:sz w:val="20"/>
                <w:szCs w:val="18"/>
              </w:rPr>
              <w:t xml:space="preserve"> </w:t>
            </w:r>
            <w:proofErr w:type="spellStart"/>
            <w:r w:rsidR="003805DE" w:rsidRPr="003805DE">
              <w:rPr>
                <w:sz w:val="20"/>
                <w:szCs w:val="18"/>
              </w:rPr>
              <w:t>hambatan</w:t>
            </w:r>
            <w:proofErr w:type="spellEnd"/>
            <w:r w:rsidR="003805DE">
              <w:rPr>
                <w:i/>
                <w:iCs/>
                <w:sz w:val="20"/>
                <w:szCs w:val="18"/>
              </w:rPr>
              <w:t xml:space="preserve"> </w:t>
            </w:r>
            <w:proofErr w:type="spellStart"/>
            <w:r w:rsidRPr="00041AC2">
              <w:rPr>
                <w:sz w:val="20"/>
                <w:szCs w:val="18"/>
              </w:rPr>
              <w:t>pekerjaan</w:t>
            </w:r>
            <w:proofErr w:type="spellEnd"/>
            <w:r w:rsidRPr="00041AC2">
              <w:rPr>
                <w:sz w:val="20"/>
                <w:szCs w:val="18"/>
              </w:rPr>
              <w:t xml:space="preserve">, </w:t>
            </w:r>
            <w:proofErr w:type="spellStart"/>
            <w:r w:rsidRPr="00041AC2">
              <w:rPr>
                <w:sz w:val="20"/>
                <w:szCs w:val="18"/>
              </w:rPr>
              <w:t>sehingga</w:t>
            </w:r>
            <w:proofErr w:type="spellEnd"/>
            <w:r w:rsidRPr="00041AC2">
              <w:rPr>
                <w:sz w:val="20"/>
                <w:szCs w:val="18"/>
              </w:rPr>
              <w:t xml:space="preserve"> </w:t>
            </w:r>
            <w:proofErr w:type="spellStart"/>
            <w:r w:rsidRPr="00041AC2">
              <w:rPr>
                <w:sz w:val="20"/>
                <w:szCs w:val="18"/>
              </w:rPr>
              <w:t>dapat</w:t>
            </w:r>
            <w:proofErr w:type="spellEnd"/>
            <w:r w:rsidRPr="00041AC2">
              <w:rPr>
                <w:sz w:val="20"/>
                <w:szCs w:val="18"/>
              </w:rPr>
              <w:t xml:space="preserve"> </w:t>
            </w:r>
            <w:proofErr w:type="spellStart"/>
            <w:r w:rsidRPr="00041AC2">
              <w:rPr>
                <w:sz w:val="20"/>
                <w:szCs w:val="18"/>
              </w:rPr>
              <w:t>diprediksi</w:t>
            </w:r>
            <w:proofErr w:type="spellEnd"/>
            <w:r w:rsidRPr="00041AC2">
              <w:rPr>
                <w:sz w:val="20"/>
                <w:szCs w:val="18"/>
              </w:rPr>
              <w:t xml:space="preserve"> </w:t>
            </w:r>
            <w:proofErr w:type="spellStart"/>
            <w:r w:rsidRPr="00041AC2">
              <w:rPr>
                <w:sz w:val="20"/>
                <w:szCs w:val="18"/>
              </w:rPr>
              <w:t>apabila</w:t>
            </w:r>
            <w:proofErr w:type="spellEnd"/>
            <w:r w:rsidRPr="00041AC2">
              <w:rPr>
                <w:sz w:val="20"/>
                <w:szCs w:val="18"/>
              </w:rPr>
              <w:t xml:space="preserve"> </w:t>
            </w:r>
            <w:proofErr w:type="spellStart"/>
            <w:r w:rsidRPr="00041AC2">
              <w:rPr>
                <w:sz w:val="20"/>
                <w:szCs w:val="18"/>
              </w:rPr>
              <w:t>ada</w:t>
            </w:r>
            <w:proofErr w:type="spellEnd"/>
            <w:r w:rsidRPr="00041AC2">
              <w:rPr>
                <w:sz w:val="20"/>
                <w:szCs w:val="18"/>
              </w:rPr>
              <w:t xml:space="preserve"> </w:t>
            </w:r>
            <w:proofErr w:type="spellStart"/>
            <w:r w:rsidR="003805DE">
              <w:rPr>
                <w:sz w:val="20"/>
                <w:szCs w:val="18"/>
              </w:rPr>
              <w:t>risiko</w:t>
            </w:r>
            <w:proofErr w:type="spellEnd"/>
            <w:r w:rsidR="003805DE">
              <w:rPr>
                <w:sz w:val="20"/>
                <w:szCs w:val="18"/>
              </w:rPr>
              <w:t xml:space="preserve"> </w:t>
            </w:r>
            <w:proofErr w:type="spellStart"/>
            <w:r w:rsidR="00EE5B22">
              <w:rPr>
                <w:sz w:val="20"/>
                <w:szCs w:val="18"/>
              </w:rPr>
              <w:t>proyek</w:t>
            </w:r>
            <w:proofErr w:type="spellEnd"/>
            <w:r w:rsidR="00EE5B22">
              <w:rPr>
                <w:sz w:val="20"/>
                <w:szCs w:val="18"/>
              </w:rPr>
              <w:t xml:space="preserve">, </w:t>
            </w:r>
            <w:proofErr w:type="spellStart"/>
            <w:r w:rsidRPr="00041AC2">
              <w:rPr>
                <w:sz w:val="20"/>
                <w:szCs w:val="18"/>
              </w:rPr>
              <w:t>dapat</w:t>
            </w:r>
            <w:proofErr w:type="spellEnd"/>
            <w:r w:rsidRPr="00041AC2">
              <w:rPr>
                <w:sz w:val="20"/>
                <w:szCs w:val="18"/>
              </w:rPr>
              <w:t xml:space="preserve"> </w:t>
            </w:r>
            <w:r w:rsidR="00F75DEA">
              <w:rPr>
                <w:sz w:val="20"/>
                <w:szCs w:val="18"/>
              </w:rPr>
              <w:t xml:space="preserve">dilakukan </w:t>
            </w:r>
            <w:proofErr w:type="spellStart"/>
            <w:r w:rsidR="00F75DEA">
              <w:rPr>
                <w:sz w:val="20"/>
                <w:szCs w:val="18"/>
              </w:rPr>
              <w:t>mitigasi</w:t>
            </w:r>
            <w:proofErr w:type="spellEnd"/>
            <w:r w:rsidR="00F75DEA">
              <w:rPr>
                <w:sz w:val="20"/>
                <w:szCs w:val="18"/>
              </w:rPr>
              <w:t xml:space="preserve"> </w:t>
            </w:r>
            <w:proofErr w:type="spellStart"/>
            <w:r w:rsidR="00F75DEA">
              <w:rPr>
                <w:sz w:val="20"/>
                <w:szCs w:val="18"/>
              </w:rPr>
              <w:t>segera</w:t>
            </w:r>
            <w:proofErr w:type="spellEnd"/>
            <w:r w:rsidRPr="00041AC2">
              <w:rPr>
                <w:sz w:val="20"/>
                <w:szCs w:val="18"/>
              </w:rPr>
              <w:t xml:space="preserve">, agar </w:t>
            </w:r>
            <w:proofErr w:type="spellStart"/>
            <w:r w:rsidRPr="00041AC2">
              <w:rPr>
                <w:sz w:val="20"/>
                <w:szCs w:val="18"/>
              </w:rPr>
              <w:t>tetap</w:t>
            </w:r>
            <w:proofErr w:type="spellEnd"/>
            <w:r w:rsidRPr="00041AC2">
              <w:rPr>
                <w:sz w:val="20"/>
                <w:szCs w:val="18"/>
              </w:rPr>
              <w:t xml:space="preserve"> </w:t>
            </w:r>
            <w:proofErr w:type="spellStart"/>
            <w:r w:rsidR="00C56CDF" w:rsidRPr="00C56CDF">
              <w:rPr>
                <w:sz w:val="20"/>
                <w:szCs w:val="18"/>
              </w:rPr>
              <w:t>sesuai</w:t>
            </w:r>
            <w:proofErr w:type="spellEnd"/>
            <w:r w:rsidR="00C56CDF" w:rsidRPr="00C56CDF">
              <w:rPr>
                <w:sz w:val="20"/>
                <w:szCs w:val="18"/>
              </w:rPr>
              <w:t xml:space="preserve"> dengan</w:t>
            </w:r>
            <w:r w:rsidR="00C56CDF">
              <w:rPr>
                <w:i/>
                <w:iCs/>
                <w:sz w:val="20"/>
                <w:szCs w:val="18"/>
              </w:rPr>
              <w:t xml:space="preserve"> </w:t>
            </w:r>
            <w:proofErr w:type="spellStart"/>
            <w:r w:rsidR="00C56CDF">
              <w:rPr>
                <w:sz w:val="20"/>
                <w:szCs w:val="18"/>
              </w:rPr>
              <w:t>lingkup</w:t>
            </w:r>
            <w:proofErr w:type="spellEnd"/>
            <w:r w:rsidR="00C56CDF">
              <w:rPr>
                <w:sz w:val="20"/>
                <w:szCs w:val="18"/>
              </w:rPr>
              <w:t xml:space="preserve"> </w:t>
            </w:r>
            <w:proofErr w:type="spellStart"/>
            <w:r w:rsidR="00C56CDF">
              <w:rPr>
                <w:sz w:val="20"/>
                <w:szCs w:val="18"/>
              </w:rPr>
              <w:t>proyek</w:t>
            </w:r>
            <w:proofErr w:type="spellEnd"/>
            <w:r w:rsidR="00C56CDF">
              <w:rPr>
                <w:sz w:val="20"/>
                <w:szCs w:val="18"/>
              </w:rPr>
              <w:t xml:space="preserve"> yang </w:t>
            </w:r>
            <w:proofErr w:type="spellStart"/>
            <w:r w:rsidR="00C56CDF">
              <w:rPr>
                <w:sz w:val="20"/>
                <w:szCs w:val="18"/>
              </w:rPr>
              <w:t>telah</w:t>
            </w:r>
            <w:proofErr w:type="spellEnd"/>
            <w:r w:rsidR="00C56CDF">
              <w:rPr>
                <w:sz w:val="20"/>
                <w:szCs w:val="18"/>
              </w:rPr>
              <w:t xml:space="preserve"> </w:t>
            </w:r>
            <w:proofErr w:type="spellStart"/>
            <w:r w:rsidR="00C56CDF">
              <w:rPr>
                <w:sz w:val="20"/>
                <w:szCs w:val="18"/>
              </w:rPr>
              <w:t>ditentukan</w:t>
            </w:r>
            <w:proofErr w:type="spellEnd"/>
            <w:r w:rsidR="0077132A">
              <w:rPr>
                <w:sz w:val="20"/>
                <w:szCs w:val="18"/>
              </w:rPr>
              <w:t xml:space="preserve"> </w:t>
            </w:r>
            <w:r w:rsidR="0077132A">
              <w:rPr>
                <w:sz w:val="20"/>
                <w:szCs w:val="18"/>
              </w:rPr>
              <w:fldChar w:fldCharType="begin" w:fldLock="1"/>
            </w:r>
            <w:r w:rsidR="00AB7C37">
              <w:rPr>
                <w:sz w:val="20"/>
                <w:szCs w:val="18"/>
              </w:rPr>
              <w:instrText>ADDIN CSL_CITATION {"citationItems":[{"id":"ITEM-1","itemData":{"DOI":"10.1016/j.ijproman.2018.03.010","ISSN":"02637863","abstract":"An early-warning performance monitoring system (EPMS) is proposed to objectively measure and monitor the performance of a project for early detection of inherent poor performance problems. The EPMS is built based on project progress data and consists of a database of business information, an optimized theoretical model used as a performance measurement baseline, and an index for monitoring and forecasting the performance. By monitoring the performance through an application of the EPMS to the Korean construction project, the quarterly variation of index was found to differ by project type. These results could explain the environmental changes in the project execution. Therefore, the EPMS is expected to be an alternative for objective performance monitoring and forecasting while applying the existing methods is difficult because of the limited available data on performance indicators. The development procedures may also be useful to researchers interested in approaches to quantitatively analyze trends in various industries.","author":[{"dropping-particle":"","family":"Kim","given":"Chang Won","non-dropping-particle":"","parse-names":false,"suffix":""},{"dropping-particle":"","family":"Yoo","given":"Wi Sung","non-dropping-particle":"","parse-names":false,"suffix":""},{"dropping-particle":"","family":"Lim","given":"Hyunsu","non-dropping-particle":"","parse-names":false,"suffix":""},{"dropping-particle":"","family":"Yu","given":"Ilhan","non-dropping-particle":"","parse-names":false,"suffix":""},{"dropping-particle":"","family":"Cho","given":"Hunhee","non-dropping-particle":"","parse-names":false,"suffix":""},{"dropping-particle":"","family":"Kang","given":"Kyung In","non-dropping-particle":"","parse-names":false,"suffix":""}],"container-title":"International Journal of Project Management","id":"ITEM-1","issue":"5","issued":{"date-parts":[["2018"]]},"page":"730-743","publisher":"Elsevier Ltd, APM and IPMA","title":"Early-warning performance monitoring system (EPMS) using the business information of a project","type":"article-journal","volume":"36"},"uris":["http://www.mendeley.com/documents/?uuid=f55b8823-520e-467c-bd5f-07fc7fc695c4"]}],"mendeley":{"formattedCitation":"(Kim et al., 2018)","plainTextFormattedCitation":"(Kim et al., 2018)","previouslyFormattedCitation":"(Kim et al., 2018)"},"properties":{"noteIndex":0},"schema":"https://github.com/citation-style-language/schema/raw/master/csl-citation.json"}</w:instrText>
            </w:r>
            <w:r w:rsidR="0077132A">
              <w:rPr>
                <w:sz w:val="20"/>
                <w:szCs w:val="18"/>
              </w:rPr>
              <w:fldChar w:fldCharType="separate"/>
            </w:r>
            <w:r w:rsidR="0077132A" w:rsidRPr="0077132A">
              <w:rPr>
                <w:noProof/>
                <w:sz w:val="20"/>
                <w:szCs w:val="18"/>
              </w:rPr>
              <w:t>(Kim et al., 2018)</w:t>
            </w:r>
            <w:r w:rsidR="0077132A">
              <w:rPr>
                <w:sz w:val="20"/>
                <w:szCs w:val="18"/>
              </w:rPr>
              <w:fldChar w:fldCharType="end"/>
            </w:r>
            <w:r w:rsidR="00FE3920">
              <w:rPr>
                <w:i/>
                <w:iCs/>
                <w:sz w:val="20"/>
                <w:szCs w:val="18"/>
              </w:rPr>
              <w:t>.</w:t>
            </w:r>
          </w:p>
        </w:tc>
        <w:tc>
          <w:tcPr>
            <w:tcW w:w="2665" w:type="dxa"/>
            <w:hideMark/>
          </w:tcPr>
          <w:p w14:paraId="6D7D6292" w14:textId="308D827A" w:rsidR="00041AC2" w:rsidRPr="00041AC2" w:rsidRDefault="00041AC2" w:rsidP="00041AC2">
            <w:pPr>
              <w:spacing w:after="160" w:line="360" w:lineRule="auto"/>
              <w:rPr>
                <w:sz w:val="20"/>
                <w:szCs w:val="18"/>
              </w:rPr>
            </w:pPr>
            <w:proofErr w:type="spellStart"/>
            <w:r w:rsidRPr="00041AC2">
              <w:rPr>
                <w:sz w:val="20"/>
                <w:szCs w:val="18"/>
              </w:rPr>
              <w:t>Mengintegrasikan</w:t>
            </w:r>
            <w:proofErr w:type="spellEnd"/>
            <w:r w:rsidR="00123E08">
              <w:rPr>
                <w:sz w:val="20"/>
                <w:szCs w:val="18"/>
              </w:rPr>
              <w:t xml:space="preserve"> parameter</w:t>
            </w:r>
            <w:r w:rsidRPr="00041AC2">
              <w:rPr>
                <w:sz w:val="20"/>
                <w:szCs w:val="18"/>
              </w:rPr>
              <w:t xml:space="preserve"> </w:t>
            </w:r>
            <w:r w:rsidRPr="00041AC2">
              <w:rPr>
                <w:i/>
                <w:iCs/>
                <w:sz w:val="20"/>
                <w:szCs w:val="18"/>
              </w:rPr>
              <w:t>status progress</w:t>
            </w:r>
            <w:r w:rsidRPr="00041AC2">
              <w:rPr>
                <w:sz w:val="20"/>
                <w:szCs w:val="18"/>
              </w:rPr>
              <w:t xml:space="preserve"> dan </w:t>
            </w:r>
            <w:r w:rsidRPr="00041AC2">
              <w:rPr>
                <w:i/>
                <w:iCs/>
                <w:sz w:val="20"/>
                <w:szCs w:val="18"/>
              </w:rPr>
              <w:t>budget growth</w:t>
            </w:r>
            <w:r w:rsidRPr="00041AC2">
              <w:rPr>
                <w:sz w:val="20"/>
                <w:szCs w:val="18"/>
              </w:rPr>
              <w:t xml:space="preserve"> dengan </w:t>
            </w:r>
            <w:proofErr w:type="spellStart"/>
            <w:r w:rsidRPr="00041AC2">
              <w:rPr>
                <w:sz w:val="20"/>
                <w:szCs w:val="18"/>
              </w:rPr>
              <w:t>sebuah</w:t>
            </w:r>
            <w:proofErr w:type="spellEnd"/>
            <w:r w:rsidRPr="00041AC2">
              <w:rPr>
                <w:sz w:val="20"/>
                <w:szCs w:val="18"/>
              </w:rPr>
              <w:t xml:space="preserve"> </w:t>
            </w:r>
            <w:r w:rsidRPr="00041AC2">
              <w:rPr>
                <w:i/>
                <w:iCs/>
                <w:sz w:val="20"/>
                <w:szCs w:val="18"/>
              </w:rPr>
              <w:t>database</w:t>
            </w:r>
            <w:r w:rsidRPr="00041AC2">
              <w:rPr>
                <w:sz w:val="20"/>
                <w:szCs w:val="18"/>
              </w:rPr>
              <w:t xml:space="preserve">, untuk </w:t>
            </w:r>
            <w:proofErr w:type="spellStart"/>
            <w:r w:rsidRPr="00041AC2">
              <w:rPr>
                <w:sz w:val="20"/>
                <w:szCs w:val="18"/>
              </w:rPr>
              <w:t>melihat</w:t>
            </w:r>
            <w:proofErr w:type="spellEnd"/>
            <w:r w:rsidRPr="00041AC2">
              <w:rPr>
                <w:sz w:val="20"/>
                <w:szCs w:val="18"/>
              </w:rPr>
              <w:t xml:space="preserve"> </w:t>
            </w:r>
            <w:proofErr w:type="spellStart"/>
            <w:r w:rsidRPr="00041AC2">
              <w:rPr>
                <w:sz w:val="20"/>
                <w:szCs w:val="18"/>
              </w:rPr>
              <w:t>ketersediaan</w:t>
            </w:r>
            <w:proofErr w:type="spellEnd"/>
            <w:r w:rsidRPr="00041AC2">
              <w:rPr>
                <w:sz w:val="20"/>
                <w:szCs w:val="18"/>
              </w:rPr>
              <w:t xml:space="preserve"> </w:t>
            </w:r>
            <w:proofErr w:type="spellStart"/>
            <w:r w:rsidRPr="00041AC2">
              <w:rPr>
                <w:sz w:val="20"/>
                <w:szCs w:val="18"/>
              </w:rPr>
              <w:t>sumber</w:t>
            </w:r>
            <w:proofErr w:type="spellEnd"/>
            <w:r w:rsidRPr="00041AC2">
              <w:rPr>
                <w:sz w:val="20"/>
                <w:szCs w:val="18"/>
              </w:rPr>
              <w:t xml:space="preserve"> </w:t>
            </w:r>
            <w:proofErr w:type="spellStart"/>
            <w:r w:rsidRPr="00041AC2">
              <w:rPr>
                <w:sz w:val="20"/>
                <w:szCs w:val="18"/>
              </w:rPr>
              <w:t>daya</w:t>
            </w:r>
            <w:proofErr w:type="spellEnd"/>
            <w:r w:rsidRPr="00041AC2">
              <w:rPr>
                <w:sz w:val="20"/>
                <w:szCs w:val="18"/>
              </w:rPr>
              <w:t xml:space="preserve"> yang </w:t>
            </w:r>
            <w:proofErr w:type="spellStart"/>
            <w:r w:rsidRPr="00041AC2">
              <w:rPr>
                <w:sz w:val="20"/>
                <w:szCs w:val="18"/>
              </w:rPr>
              <w:t>ada</w:t>
            </w:r>
            <w:proofErr w:type="spellEnd"/>
            <w:r w:rsidRPr="00041AC2">
              <w:rPr>
                <w:sz w:val="20"/>
                <w:szCs w:val="18"/>
              </w:rPr>
              <w:t xml:space="preserve"> </w:t>
            </w:r>
            <w:proofErr w:type="spellStart"/>
            <w:r w:rsidRPr="00041AC2">
              <w:rPr>
                <w:sz w:val="20"/>
                <w:szCs w:val="18"/>
              </w:rPr>
              <w:t>sehingga</w:t>
            </w:r>
            <w:proofErr w:type="spellEnd"/>
            <w:r w:rsidRPr="00041AC2">
              <w:rPr>
                <w:sz w:val="20"/>
                <w:szCs w:val="18"/>
              </w:rPr>
              <w:t xml:space="preserve"> </w:t>
            </w:r>
            <w:proofErr w:type="spellStart"/>
            <w:r w:rsidRPr="00041AC2">
              <w:rPr>
                <w:sz w:val="20"/>
                <w:szCs w:val="18"/>
              </w:rPr>
              <w:t>dapat</w:t>
            </w:r>
            <w:proofErr w:type="spellEnd"/>
            <w:r w:rsidRPr="00041AC2">
              <w:rPr>
                <w:sz w:val="20"/>
                <w:szCs w:val="18"/>
              </w:rPr>
              <w:t xml:space="preserve"> di monitor </w:t>
            </w:r>
            <w:proofErr w:type="spellStart"/>
            <w:r w:rsidRPr="00041AC2">
              <w:rPr>
                <w:sz w:val="20"/>
                <w:szCs w:val="18"/>
              </w:rPr>
              <w:t>dalam</w:t>
            </w:r>
            <w:proofErr w:type="spellEnd"/>
            <w:r w:rsidRPr="00041AC2">
              <w:rPr>
                <w:sz w:val="20"/>
                <w:szCs w:val="18"/>
              </w:rPr>
              <w:t xml:space="preserve"> </w:t>
            </w:r>
            <w:proofErr w:type="spellStart"/>
            <w:r w:rsidRPr="00041AC2">
              <w:rPr>
                <w:sz w:val="20"/>
                <w:szCs w:val="18"/>
              </w:rPr>
              <w:t>sebuah</w:t>
            </w:r>
            <w:proofErr w:type="spellEnd"/>
            <w:r w:rsidRPr="00041AC2">
              <w:rPr>
                <w:sz w:val="20"/>
                <w:szCs w:val="18"/>
              </w:rPr>
              <w:t xml:space="preserve"> </w:t>
            </w:r>
            <w:proofErr w:type="spellStart"/>
            <w:r w:rsidRPr="00041AC2">
              <w:rPr>
                <w:sz w:val="20"/>
                <w:szCs w:val="18"/>
              </w:rPr>
              <w:t>grafis</w:t>
            </w:r>
            <w:proofErr w:type="spellEnd"/>
            <w:r w:rsidRPr="00041AC2">
              <w:rPr>
                <w:sz w:val="20"/>
                <w:szCs w:val="18"/>
              </w:rPr>
              <w:t xml:space="preserve"> </w:t>
            </w:r>
            <w:r w:rsidRPr="00041AC2">
              <w:rPr>
                <w:i/>
                <w:iCs/>
                <w:sz w:val="20"/>
                <w:szCs w:val="18"/>
              </w:rPr>
              <w:t>performance index</w:t>
            </w:r>
            <w:r w:rsidRPr="00041AC2">
              <w:rPr>
                <w:sz w:val="20"/>
                <w:szCs w:val="18"/>
              </w:rPr>
              <w:t xml:space="preserve">, </w:t>
            </w:r>
            <w:proofErr w:type="spellStart"/>
            <w:r w:rsidRPr="00041AC2">
              <w:rPr>
                <w:sz w:val="20"/>
                <w:szCs w:val="18"/>
              </w:rPr>
              <w:t>sehingga</w:t>
            </w:r>
            <w:proofErr w:type="spellEnd"/>
            <w:r w:rsidRPr="00041AC2">
              <w:rPr>
                <w:sz w:val="20"/>
                <w:szCs w:val="18"/>
              </w:rPr>
              <w:t xml:space="preserve"> </w:t>
            </w:r>
            <w:proofErr w:type="spellStart"/>
            <w:r w:rsidRPr="00041AC2">
              <w:rPr>
                <w:sz w:val="20"/>
                <w:szCs w:val="18"/>
              </w:rPr>
              <w:t>dapat</w:t>
            </w:r>
            <w:proofErr w:type="spellEnd"/>
            <w:r w:rsidRPr="00041AC2">
              <w:rPr>
                <w:sz w:val="20"/>
                <w:szCs w:val="18"/>
              </w:rPr>
              <w:t xml:space="preserve"> </w:t>
            </w:r>
            <w:proofErr w:type="spellStart"/>
            <w:r w:rsidRPr="00041AC2">
              <w:rPr>
                <w:sz w:val="20"/>
                <w:szCs w:val="18"/>
              </w:rPr>
              <w:t>diambil</w:t>
            </w:r>
            <w:proofErr w:type="spellEnd"/>
            <w:r w:rsidRPr="00041AC2">
              <w:rPr>
                <w:sz w:val="20"/>
                <w:szCs w:val="18"/>
              </w:rPr>
              <w:t xml:space="preserve"> </w:t>
            </w:r>
            <w:proofErr w:type="spellStart"/>
            <w:r w:rsidRPr="00041AC2">
              <w:rPr>
                <w:sz w:val="20"/>
                <w:szCs w:val="18"/>
              </w:rPr>
              <w:t>aksi</w:t>
            </w:r>
            <w:proofErr w:type="spellEnd"/>
            <w:r w:rsidRPr="00041AC2">
              <w:rPr>
                <w:sz w:val="20"/>
                <w:szCs w:val="18"/>
              </w:rPr>
              <w:t xml:space="preserve"> </w:t>
            </w:r>
            <w:proofErr w:type="spellStart"/>
            <w:r w:rsidRPr="00041AC2">
              <w:rPr>
                <w:sz w:val="20"/>
                <w:szCs w:val="18"/>
              </w:rPr>
              <w:t>lebih</w:t>
            </w:r>
            <w:proofErr w:type="spellEnd"/>
            <w:r w:rsidRPr="00041AC2">
              <w:rPr>
                <w:sz w:val="20"/>
                <w:szCs w:val="18"/>
              </w:rPr>
              <w:t xml:space="preserve"> </w:t>
            </w:r>
            <w:proofErr w:type="spellStart"/>
            <w:r w:rsidRPr="00041AC2">
              <w:rPr>
                <w:sz w:val="20"/>
                <w:szCs w:val="18"/>
              </w:rPr>
              <w:t>awal</w:t>
            </w:r>
            <w:proofErr w:type="spellEnd"/>
            <w:r w:rsidRPr="00041AC2">
              <w:rPr>
                <w:sz w:val="20"/>
                <w:szCs w:val="18"/>
              </w:rPr>
              <w:t xml:space="preserve"> </w:t>
            </w:r>
            <w:proofErr w:type="spellStart"/>
            <w:r w:rsidRPr="00041AC2">
              <w:rPr>
                <w:sz w:val="20"/>
                <w:szCs w:val="18"/>
              </w:rPr>
              <w:lastRenderedPageBreak/>
              <w:t>sebelum</w:t>
            </w:r>
            <w:proofErr w:type="spellEnd"/>
            <w:r w:rsidRPr="00041AC2">
              <w:rPr>
                <w:sz w:val="20"/>
                <w:szCs w:val="18"/>
              </w:rPr>
              <w:t xml:space="preserve"> </w:t>
            </w:r>
            <w:proofErr w:type="spellStart"/>
            <w:r w:rsidRPr="00041AC2">
              <w:rPr>
                <w:sz w:val="20"/>
                <w:szCs w:val="18"/>
              </w:rPr>
              <w:t>terjadi</w:t>
            </w:r>
            <w:proofErr w:type="spellEnd"/>
            <w:r w:rsidRPr="00041AC2">
              <w:rPr>
                <w:sz w:val="20"/>
                <w:szCs w:val="18"/>
              </w:rPr>
              <w:t xml:space="preserve"> </w:t>
            </w:r>
            <w:proofErr w:type="spellStart"/>
            <w:r w:rsidRPr="00041AC2">
              <w:rPr>
                <w:sz w:val="20"/>
                <w:szCs w:val="18"/>
              </w:rPr>
              <w:t>suatu</w:t>
            </w:r>
            <w:proofErr w:type="spellEnd"/>
            <w:r w:rsidRPr="00041AC2">
              <w:rPr>
                <w:sz w:val="20"/>
                <w:szCs w:val="18"/>
              </w:rPr>
              <w:t xml:space="preserve"> </w:t>
            </w:r>
            <w:proofErr w:type="spellStart"/>
            <w:r w:rsidRPr="00041AC2">
              <w:rPr>
                <w:sz w:val="20"/>
                <w:szCs w:val="18"/>
              </w:rPr>
              <w:t>permasalahan</w:t>
            </w:r>
            <w:proofErr w:type="spellEnd"/>
            <w:r w:rsidRPr="00041AC2">
              <w:rPr>
                <w:sz w:val="20"/>
                <w:szCs w:val="18"/>
              </w:rPr>
              <w:t>.</w:t>
            </w:r>
          </w:p>
        </w:tc>
        <w:tc>
          <w:tcPr>
            <w:tcW w:w="4706" w:type="dxa"/>
            <w:hideMark/>
          </w:tcPr>
          <w:p w14:paraId="43D5C82D" w14:textId="6FE2E62C" w:rsidR="00041AC2" w:rsidRDefault="00041AC2" w:rsidP="00041AC2">
            <w:pPr>
              <w:spacing w:after="160" w:line="360" w:lineRule="auto"/>
              <w:rPr>
                <w:sz w:val="20"/>
                <w:szCs w:val="18"/>
              </w:rPr>
            </w:pPr>
            <w:proofErr w:type="spellStart"/>
            <w:r w:rsidRPr="00041AC2">
              <w:rPr>
                <w:sz w:val="20"/>
                <w:szCs w:val="18"/>
              </w:rPr>
              <w:lastRenderedPageBreak/>
              <w:t>Didapatkan</w:t>
            </w:r>
            <w:proofErr w:type="spellEnd"/>
            <w:r w:rsidRPr="00041AC2">
              <w:rPr>
                <w:sz w:val="20"/>
                <w:szCs w:val="18"/>
              </w:rPr>
              <w:t xml:space="preserve"> </w:t>
            </w:r>
            <w:proofErr w:type="spellStart"/>
            <w:r w:rsidRPr="00041AC2">
              <w:rPr>
                <w:sz w:val="20"/>
                <w:szCs w:val="18"/>
              </w:rPr>
              <w:t>sebuah</w:t>
            </w:r>
            <w:proofErr w:type="spellEnd"/>
            <w:r w:rsidRPr="00041AC2">
              <w:rPr>
                <w:sz w:val="20"/>
                <w:szCs w:val="18"/>
              </w:rPr>
              <w:t xml:space="preserve"> </w:t>
            </w:r>
            <w:proofErr w:type="spellStart"/>
            <w:r w:rsidRPr="00041AC2">
              <w:rPr>
                <w:sz w:val="20"/>
                <w:szCs w:val="18"/>
              </w:rPr>
              <w:t>sistem</w:t>
            </w:r>
            <w:proofErr w:type="spellEnd"/>
            <w:r w:rsidRPr="00041AC2">
              <w:rPr>
                <w:sz w:val="20"/>
                <w:szCs w:val="18"/>
              </w:rPr>
              <w:t xml:space="preserve"> yang </w:t>
            </w:r>
            <w:proofErr w:type="spellStart"/>
            <w:r w:rsidRPr="00041AC2">
              <w:rPr>
                <w:sz w:val="20"/>
                <w:szCs w:val="18"/>
              </w:rPr>
              <w:t>dapat</w:t>
            </w:r>
            <w:proofErr w:type="spellEnd"/>
            <w:r w:rsidRPr="00041AC2">
              <w:rPr>
                <w:sz w:val="20"/>
                <w:szCs w:val="18"/>
              </w:rPr>
              <w:t xml:space="preserve"> </w:t>
            </w:r>
            <w:proofErr w:type="spellStart"/>
            <w:r w:rsidRPr="00041AC2">
              <w:rPr>
                <w:sz w:val="20"/>
                <w:szCs w:val="18"/>
              </w:rPr>
              <w:t>memantau</w:t>
            </w:r>
            <w:proofErr w:type="spellEnd"/>
            <w:r w:rsidRPr="00041AC2">
              <w:rPr>
                <w:sz w:val="20"/>
                <w:szCs w:val="18"/>
              </w:rPr>
              <w:t xml:space="preserve"> </w:t>
            </w:r>
            <w:r w:rsidRPr="00041AC2">
              <w:rPr>
                <w:i/>
                <w:iCs/>
                <w:sz w:val="20"/>
                <w:szCs w:val="18"/>
              </w:rPr>
              <w:t>Performance Index</w:t>
            </w:r>
            <w:r w:rsidRPr="00041AC2">
              <w:rPr>
                <w:sz w:val="20"/>
                <w:szCs w:val="18"/>
              </w:rPr>
              <w:t xml:space="preserve"> </w:t>
            </w:r>
            <w:proofErr w:type="spellStart"/>
            <w:r w:rsidRPr="00041AC2">
              <w:rPr>
                <w:sz w:val="20"/>
                <w:szCs w:val="18"/>
              </w:rPr>
              <w:t>dari</w:t>
            </w:r>
            <w:proofErr w:type="spellEnd"/>
            <w:r w:rsidRPr="00041AC2">
              <w:rPr>
                <w:sz w:val="20"/>
                <w:szCs w:val="18"/>
              </w:rPr>
              <w:t xml:space="preserve"> </w:t>
            </w:r>
            <w:proofErr w:type="spellStart"/>
            <w:r w:rsidR="00FE3920">
              <w:rPr>
                <w:sz w:val="20"/>
                <w:szCs w:val="18"/>
              </w:rPr>
              <w:t>proyek</w:t>
            </w:r>
            <w:proofErr w:type="spellEnd"/>
            <w:r w:rsidR="00FE3920">
              <w:rPr>
                <w:sz w:val="20"/>
                <w:szCs w:val="18"/>
              </w:rPr>
              <w:t xml:space="preserve"> </w:t>
            </w:r>
            <w:proofErr w:type="spellStart"/>
            <w:r w:rsidRPr="00041AC2">
              <w:rPr>
                <w:sz w:val="20"/>
                <w:szCs w:val="18"/>
              </w:rPr>
              <w:t>konstruksi</w:t>
            </w:r>
            <w:proofErr w:type="spellEnd"/>
            <w:r w:rsidRPr="00041AC2">
              <w:rPr>
                <w:sz w:val="20"/>
                <w:szCs w:val="18"/>
              </w:rPr>
              <w:t xml:space="preserve"> dengan </w:t>
            </w:r>
            <w:proofErr w:type="spellStart"/>
            <w:r w:rsidRPr="00041AC2">
              <w:rPr>
                <w:sz w:val="20"/>
                <w:szCs w:val="18"/>
              </w:rPr>
              <w:t>mebuat</w:t>
            </w:r>
            <w:proofErr w:type="spellEnd"/>
            <w:r w:rsidRPr="00041AC2">
              <w:rPr>
                <w:sz w:val="20"/>
                <w:szCs w:val="18"/>
              </w:rPr>
              <w:t xml:space="preserve"> </w:t>
            </w:r>
            <w:proofErr w:type="spellStart"/>
            <w:r w:rsidRPr="00041AC2">
              <w:rPr>
                <w:sz w:val="20"/>
                <w:szCs w:val="18"/>
              </w:rPr>
              <w:t>sebuah</w:t>
            </w:r>
            <w:proofErr w:type="spellEnd"/>
            <w:r w:rsidRPr="00041AC2">
              <w:rPr>
                <w:sz w:val="20"/>
                <w:szCs w:val="18"/>
              </w:rPr>
              <w:t xml:space="preserve"> </w:t>
            </w:r>
            <w:proofErr w:type="spellStart"/>
            <w:r w:rsidRPr="00041AC2">
              <w:rPr>
                <w:sz w:val="20"/>
                <w:szCs w:val="18"/>
              </w:rPr>
              <w:t>grafis</w:t>
            </w:r>
            <w:proofErr w:type="spellEnd"/>
            <w:r w:rsidRPr="00041AC2">
              <w:rPr>
                <w:sz w:val="20"/>
                <w:szCs w:val="18"/>
              </w:rPr>
              <w:t xml:space="preserve"> </w:t>
            </w:r>
            <w:proofErr w:type="spellStart"/>
            <w:r w:rsidRPr="00041AC2">
              <w:rPr>
                <w:sz w:val="20"/>
                <w:szCs w:val="18"/>
              </w:rPr>
              <w:t>dinamis</w:t>
            </w:r>
            <w:proofErr w:type="spellEnd"/>
            <w:r w:rsidRPr="00041AC2">
              <w:rPr>
                <w:sz w:val="20"/>
                <w:szCs w:val="18"/>
              </w:rPr>
              <w:t xml:space="preserve"> yang </w:t>
            </w:r>
            <w:proofErr w:type="spellStart"/>
            <w:r w:rsidRPr="00041AC2">
              <w:rPr>
                <w:sz w:val="20"/>
                <w:szCs w:val="18"/>
              </w:rPr>
              <w:t>terintegrasi</w:t>
            </w:r>
            <w:proofErr w:type="spellEnd"/>
            <w:r w:rsidRPr="00041AC2">
              <w:rPr>
                <w:sz w:val="20"/>
                <w:szCs w:val="18"/>
              </w:rPr>
              <w:t xml:space="preserve"> dengan </w:t>
            </w:r>
            <w:r w:rsidRPr="00041AC2">
              <w:rPr>
                <w:i/>
                <w:iCs/>
                <w:sz w:val="20"/>
                <w:szCs w:val="18"/>
              </w:rPr>
              <w:t>database</w:t>
            </w:r>
            <w:r w:rsidRPr="00041AC2">
              <w:rPr>
                <w:sz w:val="20"/>
                <w:szCs w:val="18"/>
              </w:rPr>
              <w:t xml:space="preserve"> </w:t>
            </w:r>
            <w:proofErr w:type="spellStart"/>
            <w:r w:rsidRPr="00041AC2">
              <w:rPr>
                <w:sz w:val="20"/>
                <w:szCs w:val="18"/>
              </w:rPr>
              <w:t>perusahaan</w:t>
            </w:r>
            <w:proofErr w:type="spellEnd"/>
            <w:r w:rsidR="0077132A">
              <w:rPr>
                <w:sz w:val="20"/>
                <w:szCs w:val="18"/>
              </w:rPr>
              <w:t xml:space="preserve"> </w:t>
            </w:r>
            <w:r w:rsidR="0077132A">
              <w:rPr>
                <w:sz w:val="20"/>
                <w:szCs w:val="18"/>
              </w:rPr>
              <w:fldChar w:fldCharType="begin" w:fldLock="1"/>
            </w:r>
            <w:r w:rsidR="00AB7C37">
              <w:rPr>
                <w:sz w:val="20"/>
                <w:szCs w:val="18"/>
              </w:rPr>
              <w:instrText>ADDIN CSL_CITATION {"citationItems":[{"id":"ITEM-1","itemData":{"DOI":"10.1016/j.ijproman.2018.03.010","ISSN":"02637863","abstract":"An early-warning performance monitoring system (EPMS) is proposed to objectively measure and monitor the performance of a project for early detection of inherent poor performance problems. The EPMS is built based on project progress data and consists of a database of business information, an optimized theoretical model used as a performance measurement baseline, and an index for monitoring and forecasting the performance. By monitoring the performance through an application of the EPMS to the Korean construction project, the quarterly variation of index was found to differ by project type. These results could explain the environmental changes in the project execution. Therefore, the EPMS is expected to be an alternative for objective performance monitoring and forecasting while applying the existing methods is difficult because of the limited available data on performance indicators. The development procedures may also be useful to researchers interested in approaches to quantitatively analyze trends in various industries.","author":[{"dropping-particle":"","family":"Kim","given":"Chang Won","non-dropping-particle":"","parse-names":false,"suffix":""},{"dropping-particle":"","family":"Yoo","given":"Wi Sung","non-dropping-particle":"","parse-names":false,"suffix":""},{"dropping-particle":"","family":"Lim","given":"Hyunsu","non-dropping-particle":"","parse-names":false,"suffix":""},{"dropping-particle":"","family":"Yu","given":"Ilhan","non-dropping-particle":"","parse-names":false,"suffix":""},{"dropping-particle":"","family":"Cho","given":"Hunhee","non-dropping-particle":"","parse-names":false,"suffix":""},{"dropping-particle":"","family":"Kang","given":"Kyung In","non-dropping-particle":"","parse-names":false,"suffix":""}],"container-title":"International Journal of Project Management","id":"ITEM-1","issue":"5","issued":{"date-parts":[["2018"]]},"page":"730-743","publisher":"Elsevier Ltd, APM and IPMA","title":"Early-warning performance monitoring system (EPMS) using the business information of a project","type":"article-journal","volume":"36"},"uris":["http://www.mendeley.com/documents/?uuid=f55b8823-520e-467c-bd5f-07fc7fc695c4"]}],"mendeley":{"formattedCitation":"(Kim et al., 2018)","plainTextFormattedCitation":"(Kim et al., 2018)","previouslyFormattedCitation":"(Kim et al., 2018)"},"properties":{"noteIndex":0},"schema":"https://github.com/citation-style-language/schema/raw/master/csl-citation.json"}</w:instrText>
            </w:r>
            <w:r w:rsidR="0077132A">
              <w:rPr>
                <w:sz w:val="20"/>
                <w:szCs w:val="18"/>
              </w:rPr>
              <w:fldChar w:fldCharType="separate"/>
            </w:r>
            <w:r w:rsidR="0077132A" w:rsidRPr="0077132A">
              <w:rPr>
                <w:noProof/>
                <w:sz w:val="20"/>
                <w:szCs w:val="18"/>
              </w:rPr>
              <w:t>(Kim et al., 2018)</w:t>
            </w:r>
            <w:r w:rsidR="0077132A">
              <w:rPr>
                <w:sz w:val="20"/>
                <w:szCs w:val="18"/>
              </w:rPr>
              <w:fldChar w:fldCharType="end"/>
            </w:r>
            <w:r w:rsidRPr="00041AC2">
              <w:rPr>
                <w:sz w:val="20"/>
                <w:szCs w:val="18"/>
              </w:rPr>
              <w:t xml:space="preserve">. </w:t>
            </w:r>
          </w:p>
          <w:p w14:paraId="7E3B5E51" w14:textId="001E5E16" w:rsidR="00EE4702" w:rsidRPr="00041AC2" w:rsidRDefault="00EE4702" w:rsidP="00041AC2">
            <w:pPr>
              <w:spacing w:after="160" w:line="360" w:lineRule="auto"/>
              <w:rPr>
                <w:sz w:val="20"/>
                <w:szCs w:val="18"/>
              </w:rPr>
            </w:pPr>
            <w:r>
              <w:rPr>
                <w:sz w:val="20"/>
                <w:szCs w:val="18"/>
              </w:rPr>
              <w:t xml:space="preserve">Data </w:t>
            </w:r>
            <w:proofErr w:type="spellStart"/>
            <w:r>
              <w:rPr>
                <w:sz w:val="20"/>
                <w:szCs w:val="18"/>
              </w:rPr>
              <w:t>pemantauan</w:t>
            </w:r>
            <w:proofErr w:type="spellEnd"/>
            <w:r>
              <w:rPr>
                <w:sz w:val="20"/>
                <w:szCs w:val="18"/>
              </w:rPr>
              <w:t xml:space="preserve"> </w:t>
            </w:r>
            <w:proofErr w:type="spellStart"/>
            <w:r>
              <w:rPr>
                <w:sz w:val="20"/>
                <w:szCs w:val="18"/>
              </w:rPr>
              <w:t>ini</w:t>
            </w:r>
            <w:proofErr w:type="spellEnd"/>
            <w:r>
              <w:rPr>
                <w:sz w:val="20"/>
                <w:szCs w:val="18"/>
              </w:rPr>
              <w:t xml:space="preserve"> yang </w:t>
            </w:r>
            <w:proofErr w:type="spellStart"/>
            <w:r>
              <w:rPr>
                <w:sz w:val="20"/>
                <w:szCs w:val="18"/>
              </w:rPr>
              <w:t>dapat</w:t>
            </w:r>
            <w:proofErr w:type="spellEnd"/>
            <w:r>
              <w:rPr>
                <w:sz w:val="20"/>
                <w:szCs w:val="18"/>
              </w:rPr>
              <w:t xml:space="preserve"> </w:t>
            </w:r>
            <w:proofErr w:type="spellStart"/>
            <w:r>
              <w:rPr>
                <w:sz w:val="20"/>
                <w:szCs w:val="18"/>
              </w:rPr>
              <w:t>dijadikan</w:t>
            </w:r>
            <w:proofErr w:type="spellEnd"/>
            <w:r>
              <w:rPr>
                <w:sz w:val="20"/>
                <w:szCs w:val="18"/>
              </w:rPr>
              <w:t xml:space="preserve"> </w:t>
            </w:r>
            <w:proofErr w:type="spellStart"/>
            <w:r>
              <w:rPr>
                <w:sz w:val="20"/>
                <w:szCs w:val="18"/>
              </w:rPr>
              <w:t>acuan</w:t>
            </w:r>
            <w:proofErr w:type="spellEnd"/>
            <w:r>
              <w:rPr>
                <w:sz w:val="20"/>
                <w:szCs w:val="18"/>
              </w:rPr>
              <w:t xml:space="preserve"> </w:t>
            </w:r>
            <w:r w:rsidR="00FB2DD8">
              <w:rPr>
                <w:sz w:val="20"/>
                <w:szCs w:val="18"/>
              </w:rPr>
              <w:t xml:space="preserve">untuk </w:t>
            </w:r>
            <w:proofErr w:type="spellStart"/>
            <w:r w:rsidR="00FB2DD8">
              <w:rPr>
                <w:sz w:val="20"/>
                <w:szCs w:val="18"/>
              </w:rPr>
              <w:t>melakukan</w:t>
            </w:r>
            <w:proofErr w:type="spellEnd"/>
            <w:r w:rsidR="00FB2DD8">
              <w:rPr>
                <w:sz w:val="20"/>
                <w:szCs w:val="18"/>
              </w:rPr>
              <w:t xml:space="preserve"> </w:t>
            </w:r>
            <w:proofErr w:type="spellStart"/>
            <w:r w:rsidR="00FB2DD8">
              <w:rPr>
                <w:sz w:val="20"/>
                <w:szCs w:val="18"/>
              </w:rPr>
              <w:t>pengambilan</w:t>
            </w:r>
            <w:proofErr w:type="spellEnd"/>
            <w:r w:rsidR="00FB2DD8">
              <w:rPr>
                <w:sz w:val="20"/>
                <w:szCs w:val="18"/>
              </w:rPr>
              <w:t xml:space="preserve"> </w:t>
            </w:r>
            <w:proofErr w:type="spellStart"/>
            <w:r w:rsidR="00FB2DD8">
              <w:rPr>
                <w:sz w:val="20"/>
                <w:szCs w:val="18"/>
              </w:rPr>
              <w:t>keputusan</w:t>
            </w:r>
            <w:proofErr w:type="spellEnd"/>
            <w:r w:rsidR="00BD2E40">
              <w:rPr>
                <w:sz w:val="20"/>
                <w:szCs w:val="18"/>
              </w:rPr>
              <w:t xml:space="preserve"> </w:t>
            </w:r>
            <w:proofErr w:type="spellStart"/>
            <w:r w:rsidR="00BD2E40">
              <w:rPr>
                <w:sz w:val="20"/>
                <w:szCs w:val="18"/>
              </w:rPr>
              <w:t>dalam</w:t>
            </w:r>
            <w:proofErr w:type="spellEnd"/>
            <w:r w:rsidR="00BD2E40">
              <w:rPr>
                <w:sz w:val="20"/>
                <w:szCs w:val="18"/>
              </w:rPr>
              <w:t xml:space="preserve"> </w:t>
            </w:r>
            <w:proofErr w:type="spellStart"/>
            <w:r w:rsidR="00BD2E40">
              <w:rPr>
                <w:sz w:val="20"/>
                <w:szCs w:val="18"/>
              </w:rPr>
              <w:t>manajemen</w:t>
            </w:r>
            <w:proofErr w:type="spellEnd"/>
            <w:r w:rsidR="00BD2E40">
              <w:rPr>
                <w:sz w:val="20"/>
                <w:szCs w:val="18"/>
              </w:rPr>
              <w:t xml:space="preserve"> </w:t>
            </w:r>
            <w:proofErr w:type="spellStart"/>
            <w:r w:rsidR="00BD2E40">
              <w:rPr>
                <w:sz w:val="20"/>
                <w:szCs w:val="18"/>
              </w:rPr>
              <w:t>proyek</w:t>
            </w:r>
            <w:proofErr w:type="spellEnd"/>
            <w:r w:rsidR="00FB2DD8">
              <w:rPr>
                <w:sz w:val="20"/>
                <w:szCs w:val="18"/>
              </w:rPr>
              <w:t xml:space="preserve">. Akan </w:t>
            </w:r>
            <w:proofErr w:type="spellStart"/>
            <w:r w:rsidR="00FB2DD8">
              <w:rPr>
                <w:sz w:val="20"/>
                <w:szCs w:val="18"/>
              </w:rPr>
              <w:t>tetapi</w:t>
            </w:r>
            <w:proofErr w:type="spellEnd"/>
            <w:r w:rsidR="00FB2DD8">
              <w:rPr>
                <w:sz w:val="20"/>
                <w:szCs w:val="18"/>
              </w:rPr>
              <w:t xml:space="preserve"> </w:t>
            </w:r>
            <w:proofErr w:type="spellStart"/>
            <w:r w:rsidR="00FB2DD8">
              <w:rPr>
                <w:sz w:val="20"/>
                <w:szCs w:val="18"/>
              </w:rPr>
              <w:t>belum</w:t>
            </w:r>
            <w:proofErr w:type="spellEnd"/>
            <w:r w:rsidR="00FB2DD8">
              <w:rPr>
                <w:sz w:val="20"/>
                <w:szCs w:val="18"/>
              </w:rPr>
              <w:t xml:space="preserve"> </w:t>
            </w:r>
            <w:proofErr w:type="spellStart"/>
            <w:r w:rsidR="00FB2DD8">
              <w:rPr>
                <w:sz w:val="20"/>
                <w:szCs w:val="18"/>
              </w:rPr>
              <w:t>ada</w:t>
            </w:r>
            <w:proofErr w:type="spellEnd"/>
            <w:r w:rsidR="00FB2DD8">
              <w:rPr>
                <w:sz w:val="20"/>
                <w:szCs w:val="18"/>
              </w:rPr>
              <w:t xml:space="preserve"> </w:t>
            </w:r>
            <w:proofErr w:type="spellStart"/>
            <w:r w:rsidR="00FB2DD8">
              <w:rPr>
                <w:sz w:val="20"/>
                <w:szCs w:val="18"/>
              </w:rPr>
              <w:t>pilihan</w:t>
            </w:r>
            <w:proofErr w:type="spellEnd"/>
            <w:r w:rsidR="00FB2DD8">
              <w:rPr>
                <w:sz w:val="20"/>
                <w:szCs w:val="18"/>
              </w:rPr>
              <w:t xml:space="preserve"> </w:t>
            </w:r>
            <w:proofErr w:type="spellStart"/>
            <w:r w:rsidR="00FB2DD8">
              <w:rPr>
                <w:sz w:val="20"/>
                <w:szCs w:val="18"/>
              </w:rPr>
              <w:t>keputusan</w:t>
            </w:r>
            <w:proofErr w:type="spellEnd"/>
            <w:r w:rsidR="00FB2DD8">
              <w:rPr>
                <w:sz w:val="20"/>
                <w:szCs w:val="18"/>
              </w:rPr>
              <w:t xml:space="preserve"> yang </w:t>
            </w:r>
            <w:proofErr w:type="spellStart"/>
            <w:r w:rsidR="00BD2E40">
              <w:rPr>
                <w:sz w:val="20"/>
                <w:szCs w:val="18"/>
              </w:rPr>
              <w:t>dapat</w:t>
            </w:r>
            <w:proofErr w:type="spellEnd"/>
            <w:r w:rsidR="00BD2E40">
              <w:rPr>
                <w:sz w:val="20"/>
                <w:szCs w:val="18"/>
              </w:rPr>
              <w:t xml:space="preserve"> </w:t>
            </w:r>
            <w:proofErr w:type="spellStart"/>
            <w:r w:rsidR="00BD2E40">
              <w:rPr>
                <w:sz w:val="20"/>
                <w:szCs w:val="18"/>
              </w:rPr>
              <w:t>dipilih</w:t>
            </w:r>
            <w:proofErr w:type="spellEnd"/>
            <w:r w:rsidR="00BD2E40">
              <w:rPr>
                <w:sz w:val="20"/>
                <w:szCs w:val="18"/>
              </w:rPr>
              <w:t xml:space="preserve"> oleh </w:t>
            </w:r>
            <w:proofErr w:type="spellStart"/>
            <w:r w:rsidR="00BD2E40">
              <w:rPr>
                <w:sz w:val="20"/>
                <w:szCs w:val="18"/>
              </w:rPr>
              <w:t>manajer</w:t>
            </w:r>
            <w:proofErr w:type="spellEnd"/>
            <w:r w:rsidR="00BD2E40">
              <w:rPr>
                <w:sz w:val="20"/>
                <w:szCs w:val="18"/>
              </w:rPr>
              <w:t xml:space="preserve"> </w:t>
            </w:r>
            <w:proofErr w:type="spellStart"/>
            <w:r w:rsidR="00BD2E40">
              <w:rPr>
                <w:sz w:val="20"/>
                <w:szCs w:val="18"/>
              </w:rPr>
              <w:t>proyek</w:t>
            </w:r>
            <w:proofErr w:type="spellEnd"/>
            <w:r w:rsidR="00BD2E40">
              <w:rPr>
                <w:sz w:val="20"/>
                <w:szCs w:val="18"/>
              </w:rPr>
              <w:t xml:space="preserve"> untuk </w:t>
            </w:r>
            <w:proofErr w:type="spellStart"/>
            <w:r w:rsidR="00BD2E40">
              <w:rPr>
                <w:sz w:val="20"/>
                <w:szCs w:val="18"/>
              </w:rPr>
              <w:t>melakukan</w:t>
            </w:r>
            <w:proofErr w:type="spellEnd"/>
            <w:r w:rsidR="00BD2E40">
              <w:rPr>
                <w:sz w:val="20"/>
                <w:szCs w:val="18"/>
              </w:rPr>
              <w:t xml:space="preserve"> </w:t>
            </w:r>
            <w:proofErr w:type="spellStart"/>
            <w:r w:rsidR="00BD2E40">
              <w:rPr>
                <w:sz w:val="20"/>
                <w:szCs w:val="18"/>
              </w:rPr>
              <w:t>aksi</w:t>
            </w:r>
            <w:proofErr w:type="spellEnd"/>
            <w:r w:rsidR="00BD2E40">
              <w:rPr>
                <w:sz w:val="20"/>
                <w:szCs w:val="18"/>
              </w:rPr>
              <w:t xml:space="preserve"> </w:t>
            </w:r>
            <w:proofErr w:type="spellStart"/>
            <w:r w:rsidR="00BD2E40">
              <w:rPr>
                <w:sz w:val="20"/>
                <w:szCs w:val="18"/>
              </w:rPr>
              <w:t>selanjutnya</w:t>
            </w:r>
            <w:proofErr w:type="spellEnd"/>
            <w:r w:rsidR="00BD2E40">
              <w:rPr>
                <w:sz w:val="20"/>
                <w:szCs w:val="18"/>
              </w:rPr>
              <w:t>.</w:t>
            </w:r>
          </w:p>
        </w:tc>
      </w:tr>
      <w:tr w:rsidR="00041AC2" w:rsidRPr="00041AC2" w14:paraId="32B1B23C" w14:textId="77777777" w:rsidTr="00041AC2">
        <w:trPr>
          <w:trHeight w:val="584"/>
        </w:trPr>
        <w:tc>
          <w:tcPr>
            <w:tcW w:w="2405" w:type="dxa"/>
            <w:hideMark/>
          </w:tcPr>
          <w:p w14:paraId="3F9E4CB4" w14:textId="77777777" w:rsidR="00041AC2" w:rsidRPr="00AB7C37" w:rsidRDefault="00041AC2" w:rsidP="00041AC2">
            <w:pPr>
              <w:spacing w:after="160" w:line="360" w:lineRule="auto"/>
              <w:rPr>
                <w:i/>
                <w:iCs/>
                <w:sz w:val="20"/>
                <w:szCs w:val="18"/>
              </w:rPr>
            </w:pPr>
            <w:r w:rsidRPr="00AB7C37">
              <w:rPr>
                <w:i/>
                <w:iCs/>
                <w:sz w:val="20"/>
                <w:szCs w:val="18"/>
              </w:rPr>
              <w:t>Project portfolio management information systems’ positive influence on performance –the importance of process maturity</w:t>
            </w:r>
          </w:p>
        </w:tc>
        <w:tc>
          <w:tcPr>
            <w:tcW w:w="0" w:type="auto"/>
            <w:hideMark/>
          </w:tcPr>
          <w:p w14:paraId="36F16F4E" w14:textId="77777777" w:rsidR="00041AC2" w:rsidRPr="00041AC2" w:rsidRDefault="00041AC2" w:rsidP="00041AC2">
            <w:pPr>
              <w:spacing w:after="160" w:line="360" w:lineRule="auto"/>
              <w:rPr>
                <w:sz w:val="20"/>
                <w:szCs w:val="18"/>
              </w:rPr>
            </w:pPr>
            <w:r w:rsidRPr="00041AC2">
              <w:rPr>
                <w:sz w:val="20"/>
                <w:szCs w:val="18"/>
              </w:rPr>
              <w:t>2020</w:t>
            </w:r>
          </w:p>
        </w:tc>
        <w:tc>
          <w:tcPr>
            <w:tcW w:w="2902" w:type="dxa"/>
            <w:hideMark/>
          </w:tcPr>
          <w:p w14:paraId="6747DBF9" w14:textId="5B756FC8" w:rsidR="00041AC2" w:rsidRPr="00041AC2" w:rsidRDefault="00041AC2" w:rsidP="00041AC2">
            <w:pPr>
              <w:spacing w:after="160" w:line="360" w:lineRule="auto"/>
              <w:rPr>
                <w:sz w:val="20"/>
                <w:szCs w:val="18"/>
              </w:rPr>
            </w:pPr>
            <w:proofErr w:type="spellStart"/>
            <w:r w:rsidRPr="00041AC2">
              <w:rPr>
                <w:sz w:val="20"/>
                <w:szCs w:val="18"/>
              </w:rPr>
              <w:t>Melakukan</w:t>
            </w:r>
            <w:proofErr w:type="spellEnd"/>
            <w:r w:rsidRPr="00041AC2">
              <w:rPr>
                <w:sz w:val="20"/>
                <w:szCs w:val="18"/>
              </w:rPr>
              <w:t xml:space="preserve"> </w:t>
            </w:r>
            <w:proofErr w:type="spellStart"/>
            <w:r w:rsidRPr="00041AC2">
              <w:rPr>
                <w:sz w:val="20"/>
                <w:szCs w:val="18"/>
              </w:rPr>
              <w:t>penelitian</w:t>
            </w:r>
            <w:proofErr w:type="spellEnd"/>
            <w:r w:rsidRPr="00041AC2">
              <w:rPr>
                <w:sz w:val="20"/>
                <w:szCs w:val="18"/>
              </w:rPr>
              <w:t xml:space="preserve"> </w:t>
            </w:r>
            <w:proofErr w:type="spellStart"/>
            <w:r w:rsidRPr="00041AC2">
              <w:rPr>
                <w:sz w:val="20"/>
                <w:szCs w:val="18"/>
              </w:rPr>
              <w:t>terhadap</w:t>
            </w:r>
            <w:proofErr w:type="spellEnd"/>
            <w:r w:rsidRPr="00041AC2">
              <w:rPr>
                <w:sz w:val="20"/>
                <w:szCs w:val="18"/>
              </w:rPr>
              <w:t xml:space="preserve"> implementasi </w:t>
            </w:r>
            <w:proofErr w:type="spellStart"/>
            <w:r w:rsidR="0034786E">
              <w:rPr>
                <w:sz w:val="20"/>
                <w:szCs w:val="18"/>
              </w:rPr>
              <w:t>Sistem</w:t>
            </w:r>
            <w:proofErr w:type="spellEnd"/>
            <w:r w:rsidR="0034786E">
              <w:rPr>
                <w:sz w:val="20"/>
                <w:szCs w:val="18"/>
              </w:rPr>
              <w:t xml:space="preserve"> </w:t>
            </w:r>
            <w:proofErr w:type="spellStart"/>
            <w:r w:rsidR="0034786E">
              <w:rPr>
                <w:sz w:val="20"/>
                <w:szCs w:val="18"/>
              </w:rPr>
              <w:t>Informasi</w:t>
            </w:r>
            <w:proofErr w:type="spellEnd"/>
            <w:r w:rsidR="0034786E">
              <w:rPr>
                <w:sz w:val="20"/>
                <w:szCs w:val="18"/>
              </w:rPr>
              <w:t xml:space="preserve"> </w:t>
            </w:r>
            <w:proofErr w:type="spellStart"/>
            <w:r w:rsidR="0034786E">
              <w:rPr>
                <w:sz w:val="20"/>
                <w:szCs w:val="18"/>
              </w:rPr>
              <w:t>Manajemen</w:t>
            </w:r>
            <w:proofErr w:type="spellEnd"/>
            <w:r w:rsidR="0034786E">
              <w:rPr>
                <w:sz w:val="20"/>
                <w:szCs w:val="18"/>
              </w:rPr>
              <w:t xml:space="preserve"> </w:t>
            </w:r>
            <w:proofErr w:type="spellStart"/>
            <w:r w:rsidR="0034786E">
              <w:rPr>
                <w:sz w:val="20"/>
                <w:szCs w:val="18"/>
              </w:rPr>
              <w:t>Proyek</w:t>
            </w:r>
            <w:proofErr w:type="spellEnd"/>
            <w:r w:rsidR="0034786E">
              <w:rPr>
                <w:sz w:val="20"/>
                <w:szCs w:val="18"/>
              </w:rPr>
              <w:t xml:space="preserve"> dan </w:t>
            </w:r>
            <w:del w:id="1367" w:author="ilham.nur@office.ui.ac.id [2]" w:date="2023-01-17T21:44:00Z">
              <w:r w:rsidR="0034786E" w:rsidDel="00B51285">
                <w:rPr>
                  <w:sz w:val="20"/>
                  <w:szCs w:val="18"/>
                </w:rPr>
                <w:delText>Portofolio</w:delText>
              </w:r>
            </w:del>
            <w:ins w:id="1368" w:author="ilham.nur@office.ui.ac.id [2]" w:date="2023-01-17T21:44:00Z">
              <w:r w:rsidR="00B51285">
                <w:rPr>
                  <w:sz w:val="20"/>
                  <w:szCs w:val="18"/>
                </w:rPr>
                <w:pgNum/>
              </w:r>
              <w:proofErr w:type="spellStart"/>
              <w:r w:rsidR="00B51285">
                <w:rPr>
                  <w:sz w:val="20"/>
                  <w:szCs w:val="18"/>
                </w:rPr>
                <w:t>erminolo</w:t>
              </w:r>
            </w:ins>
            <w:proofErr w:type="spellEnd"/>
            <w:r w:rsidR="0034786E">
              <w:rPr>
                <w:sz w:val="20"/>
                <w:szCs w:val="18"/>
              </w:rPr>
              <w:t xml:space="preserve"> (SIMPP)</w:t>
            </w:r>
            <w:r w:rsidRPr="00041AC2">
              <w:rPr>
                <w:sz w:val="20"/>
                <w:szCs w:val="18"/>
              </w:rPr>
              <w:t xml:space="preserve"> pada </w:t>
            </w:r>
            <w:proofErr w:type="spellStart"/>
            <w:r w:rsidRPr="00041AC2">
              <w:rPr>
                <w:sz w:val="20"/>
                <w:szCs w:val="18"/>
              </w:rPr>
              <w:t>organisasi</w:t>
            </w:r>
            <w:proofErr w:type="spellEnd"/>
            <w:r w:rsidRPr="00041AC2">
              <w:rPr>
                <w:sz w:val="20"/>
                <w:szCs w:val="18"/>
              </w:rPr>
              <w:t xml:space="preserve">, untuk </w:t>
            </w:r>
            <w:proofErr w:type="spellStart"/>
            <w:r w:rsidRPr="00041AC2">
              <w:rPr>
                <w:sz w:val="20"/>
                <w:szCs w:val="18"/>
              </w:rPr>
              <w:t>melihat</w:t>
            </w:r>
            <w:proofErr w:type="spellEnd"/>
            <w:r w:rsidRPr="00041AC2">
              <w:rPr>
                <w:sz w:val="20"/>
                <w:szCs w:val="18"/>
              </w:rPr>
              <w:t xml:space="preserve"> </w:t>
            </w:r>
            <w:proofErr w:type="spellStart"/>
            <w:r w:rsidRPr="00041AC2">
              <w:rPr>
                <w:sz w:val="20"/>
                <w:szCs w:val="18"/>
              </w:rPr>
              <w:t>efektivitas</w:t>
            </w:r>
            <w:proofErr w:type="spellEnd"/>
            <w:r w:rsidRPr="00041AC2">
              <w:rPr>
                <w:sz w:val="20"/>
                <w:szCs w:val="18"/>
              </w:rPr>
              <w:t xml:space="preserve"> </w:t>
            </w:r>
            <w:r w:rsidR="0034786E">
              <w:rPr>
                <w:sz w:val="20"/>
                <w:szCs w:val="18"/>
              </w:rPr>
              <w:t>SIMPP</w:t>
            </w:r>
            <w:r w:rsidRPr="00041AC2">
              <w:rPr>
                <w:sz w:val="20"/>
                <w:szCs w:val="18"/>
              </w:rPr>
              <w:t xml:space="preserve"> pada </w:t>
            </w:r>
            <w:proofErr w:type="spellStart"/>
            <w:r w:rsidRPr="00041AC2">
              <w:rPr>
                <w:sz w:val="20"/>
                <w:szCs w:val="18"/>
              </w:rPr>
              <w:t>organisasi</w:t>
            </w:r>
            <w:proofErr w:type="spellEnd"/>
            <w:r w:rsidR="0034786E">
              <w:rPr>
                <w:sz w:val="20"/>
                <w:szCs w:val="18"/>
              </w:rPr>
              <w:t>.</w:t>
            </w:r>
          </w:p>
        </w:tc>
        <w:tc>
          <w:tcPr>
            <w:tcW w:w="2665" w:type="dxa"/>
            <w:hideMark/>
          </w:tcPr>
          <w:p w14:paraId="4ACEDB17" w14:textId="1B20733D" w:rsidR="00041AC2" w:rsidRPr="00041AC2" w:rsidRDefault="00041AC2" w:rsidP="00041AC2">
            <w:pPr>
              <w:spacing w:after="160" w:line="360" w:lineRule="auto"/>
              <w:rPr>
                <w:sz w:val="20"/>
                <w:szCs w:val="18"/>
              </w:rPr>
            </w:pPr>
            <w:proofErr w:type="spellStart"/>
            <w:r w:rsidRPr="00041AC2">
              <w:rPr>
                <w:sz w:val="20"/>
                <w:szCs w:val="18"/>
              </w:rPr>
              <w:t>Melakukan</w:t>
            </w:r>
            <w:proofErr w:type="spellEnd"/>
            <w:r w:rsidRPr="00041AC2">
              <w:rPr>
                <w:sz w:val="20"/>
                <w:szCs w:val="18"/>
              </w:rPr>
              <w:t xml:space="preserve"> </w:t>
            </w:r>
            <w:proofErr w:type="spellStart"/>
            <w:r w:rsidRPr="00041AC2">
              <w:rPr>
                <w:sz w:val="20"/>
                <w:szCs w:val="18"/>
              </w:rPr>
              <w:t>pengumpulan</w:t>
            </w:r>
            <w:proofErr w:type="spellEnd"/>
            <w:r w:rsidRPr="00041AC2">
              <w:rPr>
                <w:sz w:val="20"/>
                <w:szCs w:val="18"/>
              </w:rPr>
              <w:t xml:space="preserve"> data pada </w:t>
            </w:r>
            <w:proofErr w:type="spellStart"/>
            <w:r w:rsidRPr="00041AC2">
              <w:rPr>
                <w:sz w:val="20"/>
                <w:szCs w:val="18"/>
              </w:rPr>
              <w:t>berbagai</w:t>
            </w:r>
            <w:proofErr w:type="spellEnd"/>
            <w:r w:rsidRPr="00041AC2">
              <w:rPr>
                <w:sz w:val="20"/>
                <w:szCs w:val="18"/>
              </w:rPr>
              <w:t xml:space="preserve"> </w:t>
            </w:r>
            <w:proofErr w:type="spellStart"/>
            <w:r w:rsidRPr="00041AC2">
              <w:rPr>
                <w:sz w:val="20"/>
                <w:szCs w:val="18"/>
              </w:rPr>
              <w:t>perusahaan</w:t>
            </w:r>
            <w:proofErr w:type="spellEnd"/>
            <w:r w:rsidRPr="00041AC2">
              <w:rPr>
                <w:sz w:val="20"/>
                <w:szCs w:val="18"/>
              </w:rPr>
              <w:t xml:space="preserve"> yang </w:t>
            </w:r>
            <w:proofErr w:type="spellStart"/>
            <w:r w:rsidRPr="00041AC2">
              <w:rPr>
                <w:sz w:val="20"/>
                <w:szCs w:val="18"/>
              </w:rPr>
              <w:t>sedang</w:t>
            </w:r>
            <w:proofErr w:type="spellEnd"/>
            <w:r w:rsidRPr="00041AC2">
              <w:rPr>
                <w:sz w:val="20"/>
                <w:szCs w:val="18"/>
              </w:rPr>
              <w:t xml:space="preserve"> </w:t>
            </w:r>
            <w:proofErr w:type="spellStart"/>
            <w:r w:rsidRPr="00041AC2">
              <w:rPr>
                <w:sz w:val="20"/>
                <w:szCs w:val="18"/>
              </w:rPr>
              <w:t>menggunakan</w:t>
            </w:r>
            <w:proofErr w:type="spellEnd"/>
            <w:r w:rsidRPr="00041AC2">
              <w:rPr>
                <w:sz w:val="20"/>
                <w:szCs w:val="18"/>
              </w:rPr>
              <w:t xml:space="preserve"> </w:t>
            </w:r>
            <w:r w:rsidR="0034786E">
              <w:rPr>
                <w:sz w:val="20"/>
                <w:szCs w:val="18"/>
              </w:rPr>
              <w:t>SIMPP</w:t>
            </w:r>
            <w:r w:rsidRPr="00041AC2">
              <w:rPr>
                <w:sz w:val="20"/>
                <w:szCs w:val="18"/>
              </w:rPr>
              <w:t xml:space="preserve">, untuk </w:t>
            </w:r>
            <w:proofErr w:type="spellStart"/>
            <w:r w:rsidRPr="00041AC2">
              <w:rPr>
                <w:sz w:val="20"/>
                <w:szCs w:val="18"/>
              </w:rPr>
              <w:t>melihat</w:t>
            </w:r>
            <w:proofErr w:type="spellEnd"/>
            <w:r w:rsidRPr="00041AC2">
              <w:rPr>
                <w:sz w:val="20"/>
                <w:szCs w:val="18"/>
              </w:rPr>
              <w:t xml:space="preserve"> </w:t>
            </w:r>
            <w:proofErr w:type="spellStart"/>
            <w:r w:rsidRPr="00041AC2">
              <w:rPr>
                <w:sz w:val="20"/>
                <w:szCs w:val="18"/>
              </w:rPr>
              <w:t>seberapa</w:t>
            </w:r>
            <w:proofErr w:type="spellEnd"/>
            <w:r w:rsidRPr="00041AC2">
              <w:rPr>
                <w:sz w:val="20"/>
                <w:szCs w:val="18"/>
              </w:rPr>
              <w:t xml:space="preserve"> </w:t>
            </w:r>
            <w:proofErr w:type="spellStart"/>
            <w:r w:rsidRPr="00041AC2">
              <w:rPr>
                <w:sz w:val="20"/>
                <w:szCs w:val="18"/>
              </w:rPr>
              <w:t>berhasil</w:t>
            </w:r>
            <w:proofErr w:type="spellEnd"/>
            <w:r w:rsidRPr="00041AC2">
              <w:rPr>
                <w:sz w:val="20"/>
                <w:szCs w:val="18"/>
              </w:rPr>
              <w:t xml:space="preserve"> implementasi dengan </w:t>
            </w:r>
            <w:proofErr w:type="spellStart"/>
            <w:r w:rsidRPr="00041AC2">
              <w:rPr>
                <w:sz w:val="20"/>
                <w:szCs w:val="18"/>
              </w:rPr>
              <w:t>melihat</w:t>
            </w:r>
            <w:proofErr w:type="spellEnd"/>
            <w:r w:rsidRPr="00041AC2">
              <w:rPr>
                <w:sz w:val="20"/>
                <w:szCs w:val="18"/>
              </w:rPr>
              <w:t xml:space="preserve"> </w:t>
            </w:r>
            <w:proofErr w:type="spellStart"/>
            <w:r w:rsidRPr="00041AC2">
              <w:rPr>
                <w:sz w:val="20"/>
                <w:szCs w:val="18"/>
              </w:rPr>
              <w:t>beberapa</w:t>
            </w:r>
            <w:proofErr w:type="spellEnd"/>
            <w:r w:rsidRPr="00041AC2">
              <w:rPr>
                <w:sz w:val="20"/>
                <w:szCs w:val="18"/>
              </w:rPr>
              <w:t xml:space="preserve"> </w:t>
            </w:r>
            <w:proofErr w:type="spellStart"/>
            <w:r w:rsidRPr="00041AC2">
              <w:rPr>
                <w:sz w:val="20"/>
                <w:szCs w:val="18"/>
              </w:rPr>
              <w:t>faktor</w:t>
            </w:r>
            <w:proofErr w:type="spellEnd"/>
            <w:r w:rsidRPr="00041AC2">
              <w:rPr>
                <w:sz w:val="20"/>
                <w:szCs w:val="18"/>
              </w:rPr>
              <w:t xml:space="preserve">. Hasil yang </w:t>
            </w:r>
            <w:proofErr w:type="spellStart"/>
            <w:r w:rsidRPr="00041AC2">
              <w:rPr>
                <w:sz w:val="20"/>
                <w:szCs w:val="18"/>
              </w:rPr>
              <w:t>didapatkan</w:t>
            </w:r>
            <w:proofErr w:type="spellEnd"/>
            <w:r w:rsidRPr="00041AC2">
              <w:rPr>
                <w:sz w:val="20"/>
                <w:szCs w:val="18"/>
              </w:rPr>
              <w:t xml:space="preserve"> </w:t>
            </w:r>
            <w:proofErr w:type="spellStart"/>
            <w:r w:rsidRPr="00041AC2">
              <w:rPr>
                <w:sz w:val="20"/>
                <w:szCs w:val="18"/>
              </w:rPr>
              <w:t>kemudian</w:t>
            </w:r>
            <w:proofErr w:type="spellEnd"/>
            <w:r w:rsidRPr="00041AC2">
              <w:rPr>
                <w:sz w:val="20"/>
                <w:szCs w:val="18"/>
              </w:rPr>
              <w:t xml:space="preserve"> dilakukan </w:t>
            </w:r>
            <w:r w:rsidRPr="00041AC2">
              <w:rPr>
                <w:i/>
                <w:iCs/>
                <w:sz w:val="20"/>
                <w:szCs w:val="18"/>
              </w:rPr>
              <w:t>preprocessing</w:t>
            </w:r>
            <w:r w:rsidRPr="00041AC2">
              <w:rPr>
                <w:sz w:val="20"/>
                <w:szCs w:val="18"/>
              </w:rPr>
              <w:t xml:space="preserve">, </w:t>
            </w:r>
            <w:proofErr w:type="spellStart"/>
            <w:r w:rsidRPr="00041AC2">
              <w:rPr>
                <w:sz w:val="20"/>
                <w:szCs w:val="18"/>
              </w:rPr>
              <w:t>statistik</w:t>
            </w:r>
            <w:proofErr w:type="spellEnd"/>
            <w:r w:rsidRPr="00041AC2">
              <w:rPr>
                <w:sz w:val="20"/>
                <w:szCs w:val="18"/>
              </w:rPr>
              <w:t xml:space="preserve"> </w:t>
            </w:r>
            <w:proofErr w:type="spellStart"/>
            <w:r w:rsidRPr="00041AC2">
              <w:rPr>
                <w:sz w:val="20"/>
                <w:szCs w:val="18"/>
              </w:rPr>
              <w:t>deskriptif</w:t>
            </w:r>
            <w:proofErr w:type="spellEnd"/>
            <w:r w:rsidRPr="00041AC2">
              <w:rPr>
                <w:sz w:val="20"/>
                <w:szCs w:val="18"/>
              </w:rPr>
              <w:t xml:space="preserve">, dan uji </w:t>
            </w:r>
            <w:proofErr w:type="spellStart"/>
            <w:r w:rsidRPr="00041AC2">
              <w:rPr>
                <w:sz w:val="20"/>
                <w:szCs w:val="18"/>
              </w:rPr>
              <w:t>hipotesis</w:t>
            </w:r>
            <w:proofErr w:type="spellEnd"/>
            <w:r w:rsidRPr="00041AC2">
              <w:rPr>
                <w:sz w:val="20"/>
                <w:szCs w:val="18"/>
              </w:rPr>
              <w:t xml:space="preserve"> </w:t>
            </w:r>
            <w:proofErr w:type="spellStart"/>
            <w:r w:rsidRPr="00041AC2">
              <w:rPr>
                <w:sz w:val="20"/>
                <w:szCs w:val="18"/>
              </w:rPr>
              <w:t>terhadap</w:t>
            </w:r>
            <w:proofErr w:type="spellEnd"/>
            <w:r w:rsidRPr="00041AC2">
              <w:rPr>
                <w:sz w:val="20"/>
                <w:szCs w:val="18"/>
              </w:rPr>
              <w:t xml:space="preserve"> data yang sudah di </w:t>
            </w:r>
            <w:proofErr w:type="spellStart"/>
            <w:r w:rsidRPr="00041AC2">
              <w:rPr>
                <w:sz w:val="20"/>
                <w:szCs w:val="18"/>
              </w:rPr>
              <w:t>kumpulkan</w:t>
            </w:r>
            <w:proofErr w:type="spellEnd"/>
            <w:r w:rsidRPr="00041AC2">
              <w:rPr>
                <w:sz w:val="20"/>
                <w:szCs w:val="18"/>
              </w:rPr>
              <w:t>.</w:t>
            </w:r>
          </w:p>
        </w:tc>
        <w:tc>
          <w:tcPr>
            <w:tcW w:w="4706" w:type="dxa"/>
            <w:hideMark/>
          </w:tcPr>
          <w:p w14:paraId="7CB7CFF4" w14:textId="2CA75545" w:rsidR="00041AC2" w:rsidRPr="00041AC2" w:rsidRDefault="00041AC2" w:rsidP="00041AC2">
            <w:pPr>
              <w:spacing w:after="160" w:line="360" w:lineRule="auto"/>
              <w:rPr>
                <w:sz w:val="20"/>
                <w:szCs w:val="18"/>
              </w:rPr>
            </w:pPr>
            <w:proofErr w:type="spellStart"/>
            <w:r w:rsidRPr="00041AC2">
              <w:rPr>
                <w:sz w:val="20"/>
                <w:szCs w:val="18"/>
              </w:rPr>
              <w:t>Diketahui</w:t>
            </w:r>
            <w:proofErr w:type="spellEnd"/>
            <w:r w:rsidRPr="00041AC2">
              <w:rPr>
                <w:sz w:val="20"/>
                <w:szCs w:val="18"/>
              </w:rPr>
              <w:t xml:space="preserve"> </w:t>
            </w:r>
            <w:proofErr w:type="spellStart"/>
            <w:r w:rsidRPr="00041AC2">
              <w:rPr>
                <w:sz w:val="20"/>
                <w:szCs w:val="18"/>
              </w:rPr>
              <w:t>bahwa</w:t>
            </w:r>
            <w:proofErr w:type="spellEnd"/>
            <w:r w:rsidRPr="00041AC2">
              <w:rPr>
                <w:sz w:val="20"/>
                <w:szCs w:val="18"/>
              </w:rPr>
              <w:t xml:space="preserve"> </w:t>
            </w:r>
            <w:r w:rsidR="0034786E">
              <w:rPr>
                <w:sz w:val="20"/>
                <w:szCs w:val="18"/>
              </w:rPr>
              <w:t>SIMP</w:t>
            </w:r>
            <w:r w:rsidRPr="00041AC2">
              <w:rPr>
                <w:sz w:val="20"/>
                <w:szCs w:val="18"/>
              </w:rPr>
              <w:t xml:space="preserve"> </w:t>
            </w:r>
            <w:proofErr w:type="spellStart"/>
            <w:r w:rsidRPr="00041AC2">
              <w:rPr>
                <w:sz w:val="20"/>
                <w:szCs w:val="18"/>
              </w:rPr>
              <w:t>berperan</w:t>
            </w:r>
            <w:proofErr w:type="spellEnd"/>
            <w:r w:rsidRPr="00041AC2">
              <w:rPr>
                <w:sz w:val="20"/>
                <w:szCs w:val="18"/>
              </w:rPr>
              <w:t xml:space="preserve"> </w:t>
            </w:r>
            <w:proofErr w:type="spellStart"/>
            <w:r w:rsidRPr="00041AC2">
              <w:rPr>
                <w:sz w:val="20"/>
                <w:szCs w:val="18"/>
              </w:rPr>
              <w:t>positif</w:t>
            </w:r>
            <w:proofErr w:type="spellEnd"/>
            <w:r w:rsidRPr="00041AC2">
              <w:rPr>
                <w:sz w:val="20"/>
                <w:szCs w:val="18"/>
              </w:rPr>
              <w:t xml:space="preserve"> </w:t>
            </w:r>
            <w:proofErr w:type="spellStart"/>
            <w:r w:rsidRPr="00041AC2">
              <w:rPr>
                <w:sz w:val="20"/>
                <w:szCs w:val="18"/>
              </w:rPr>
              <w:t>dalam</w:t>
            </w:r>
            <w:proofErr w:type="spellEnd"/>
            <w:r w:rsidRPr="00041AC2">
              <w:rPr>
                <w:sz w:val="20"/>
                <w:szCs w:val="18"/>
              </w:rPr>
              <w:t xml:space="preserve"> </w:t>
            </w:r>
            <w:proofErr w:type="spellStart"/>
            <w:r w:rsidRPr="00041AC2">
              <w:rPr>
                <w:sz w:val="20"/>
                <w:szCs w:val="18"/>
              </w:rPr>
              <w:t>meningkatkan</w:t>
            </w:r>
            <w:proofErr w:type="spellEnd"/>
            <w:r w:rsidRPr="00041AC2">
              <w:rPr>
                <w:sz w:val="20"/>
                <w:szCs w:val="18"/>
              </w:rPr>
              <w:t xml:space="preserve"> </w:t>
            </w:r>
            <w:proofErr w:type="spellStart"/>
            <w:r w:rsidRPr="00041AC2">
              <w:rPr>
                <w:sz w:val="20"/>
                <w:szCs w:val="18"/>
              </w:rPr>
              <w:t>kualitas</w:t>
            </w:r>
            <w:proofErr w:type="spellEnd"/>
            <w:r w:rsidRPr="00041AC2">
              <w:rPr>
                <w:sz w:val="20"/>
                <w:szCs w:val="18"/>
              </w:rPr>
              <w:t xml:space="preserve"> </w:t>
            </w:r>
            <w:proofErr w:type="spellStart"/>
            <w:r w:rsidRPr="00041AC2">
              <w:rPr>
                <w:sz w:val="20"/>
                <w:szCs w:val="18"/>
              </w:rPr>
              <w:t>dari</w:t>
            </w:r>
            <w:proofErr w:type="spellEnd"/>
            <w:r w:rsidRPr="00041AC2">
              <w:rPr>
                <w:sz w:val="20"/>
                <w:szCs w:val="18"/>
              </w:rPr>
              <w:t xml:space="preserve"> project &amp; portfolio management. </w:t>
            </w:r>
            <w:proofErr w:type="spellStart"/>
            <w:r w:rsidRPr="00041AC2">
              <w:rPr>
                <w:sz w:val="20"/>
                <w:szCs w:val="18"/>
              </w:rPr>
              <w:t>Namun</w:t>
            </w:r>
            <w:proofErr w:type="spellEnd"/>
            <w:r w:rsidRPr="00041AC2">
              <w:rPr>
                <w:sz w:val="20"/>
                <w:szCs w:val="18"/>
              </w:rPr>
              <w:t xml:space="preserve"> </w:t>
            </w:r>
            <w:proofErr w:type="spellStart"/>
            <w:r w:rsidRPr="00041AC2">
              <w:rPr>
                <w:sz w:val="20"/>
                <w:szCs w:val="18"/>
              </w:rPr>
              <w:t>efek</w:t>
            </w:r>
            <w:proofErr w:type="spellEnd"/>
            <w:r w:rsidRPr="00041AC2">
              <w:rPr>
                <w:sz w:val="20"/>
                <w:szCs w:val="18"/>
              </w:rPr>
              <w:t xml:space="preserve"> </w:t>
            </w:r>
            <w:proofErr w:type="spellStart"/>
            <w:r w:rsidRPr="00041AC2">
              <w:rPr>
                <w:sz w:val="20"/>
                <w:szCs w:val="18"/>
              </w:rPr>
              <w:t>positif</w:t>
            </w:r>
            <w:proofErr w:type="spellEnd"/>
            <w:r w:rsidRPr="00041AC2">
              <w:rPr>
                <w:sz w:val="20"/>
                <w:szCs w:val="18"/>
              </w:rPr>
              <w:t xml:space="preserve"> </w:t>
            </w:r>
            <w:proofErr w:type="spellStart"/>
            <w:r w:rsidRPr="00041AC2">
              <w:rPr>
                <w:sz w:val="20"/>
                <w:szCs w:val="18"/>
              </w:rPr>
              <w:t>ini</w:t>
            </w:r>
            <w:proofErr w:type="spellEnd"/>
            <w:r w:rsidRPr="00041AC2">
              <w:rPr>
                <w:sz w:val="20"/>
                <w:szCs w:val="18"/>
              </w:rPr>
              <w:t xml:space="preserve"> </w:t>
            </w:r>
            <w:proofErr w:type="spellStart"/>
            <w:r w:rsidRPr="00041AC2">
              <w:rPr>
                <w:sz w:val="20"/>
                <w:szCs w:val="18"/>
              </w:rPr>
              <w:t>hanya</w:t>
            </w:r>
            <w:proofErr w:type="spellEnd"/>
            <w:r w:rsidRPr="00041AC2">
              <w:rPr>
                <w:sz w:val="20"/>
                <w:szCs w:val="18"/>
              </w:rPr>
              <w:t xml:space="preserve"> </w:t>
            </w:r>
            <w:proofErr w:type="spellStart"/>
            <w:r w:rsidRPr="00041AC2">
              <w:rPr>
                <w:sz w:val="20"/>
                <w:szCs w:val="18"/>
              </w:rPr>
              <w:t>muncul</w:t>
            </w:r>
            <w:proofErr w:type="spellEnd"/>
            <w:r w:rsidRPr="00041AC2">
              <w:rPr>
                <w:sz w:val="20"/>
                <w:szCs w:val="18"/>
              </w:rPr>
              <w:t xml:space="preserve"> pada </w:t>
            </w:r>
            <w:r w:rsidR="0034786E">
              <w:rPr>
                <w:sz w:val="20"/>
                <w:szCs w:val="18"/>
              </w:rPr>
              <w:t>SIMP</w:t>
            </w:r>
            <w:r w:rsidRPr="00041AC2">
              <w:rPr>
                <w:sz w:val="20"/>
                <w:szCs w:val="18"/>
              </w:rPr>
              <w:t xml:space="preserve"> yang sudah </w:t>
            </w:r>
            <w:proofErr w:type="spellStart"/>
            <w:r w:rsidRPr="00041AC2">
              <w:rPr>
                <w:sz w:val="20"/>
                <w:szCs w:val="18"/>
              </w:rPr>
              <w:t>terformalisasi</w:t>
            </w:r>
            <w:proofErr w:type="spellEnd"/>
            <w:r w:rsidRPr="00041AC2">
              <w:rPr>
                <w:sz w:val="20"/>
                <w:szCs w:val="18"/>
              </w:rPr>
              <w:t xml:space="preserve"> dengan </w:t>
            </w:r>
            <w:proofErr w:type="spellStart"/>
            <w:r w:rsidRPr="00041AC2">
              <w:rPr>
                <w:sz w:val="20"/>
                <w:szCs w:val="18"/>
              </w:rPr>
              <w:t>baik</w:t>
            </w:r>
            <w:proofErr w:type="spellEnd"/>
            <w:r w:rsidRPr="00041AC2">
              <w:rPr>
                <w:sz w:val="20"/>
                <w:szCs w:val="18"/>
              </w:rPr>
              <w:t xml:space="preserve"> dan </w:t>
            </w:r>
            <w:proofErr w:type="spellStart"/>
            <w:r w:rsidRPr="00041AC2">
              <w:rPr>
                <w:sz w:val="20"/>
                <w:szCs w:val="18"/>
              </w:rPr>
              <w:t>apabila</w:t>
            </w:r>
            <w:proofErr w:type="spellEnd"/>
            <w:r w:rsidRPr="00041AC2">
              <w:rPr>
                <w:sz w:val="20"/>
                <w:szCs w:val="18"/>
              </w:rPr>
              <w:t xml:space="preserve"> </w:t>
            </w:r>
            <w:proofErr w:type="spellStart"/>
            <w:r w:rsidRPr="00041AC2">
              <w:rPr>
                <w:sz w:val="20"/>
                <w:szCs w:val="18"/>
              </w:rPr>
              <w:t>telah</w:t>
            </w:r>
            <w:proofErr w:type="spellEnd"/>
            <w:r w:rsidRPr="00041AC2">
              <w:rPr>
                <w:sz w:val="20"/>
                <w:szCs w:val="18"/>
              </w:rPr>
              <w:t xml:space="preserve"> </w:t>
            </w:r>
            <w:proofErr w:type="spellStart"/>
            <w:r w:rsidRPr="00041AC2">
              <w:rPr>
                <w:sz w:val="20"/>
                <w:szCs w:val="18"/>
              </w:rPr>
              <w:t>digunakan</w:t>
            </w:r>
            <w:proofErr w:type="spellEnd"/>
            <w:r w:rsidRPr="00041AC2">
              <w:rPr>
                <w:sz w:val="20"/>
                <w:szCs w:val="18"/>
              </w:rPr>
              <w:t xml:space="preserve"> </w:t>
            </w:r>
            <w:proofErr w:type="spellStart"/>
            <w:r w:rsidRPr="00041AC2">
              <w:rPr>
                <w:sz w:val="20"/>
                <w:szCs w:val="18"/>
              </w:rPr>
              <w:t>secara</w:t>
            </w:r>
            <w:proofErr w:type="spellEnd"/>
            <w:r w:rsidRPr="00041AC2">
              <w:rPr>
                <w:sz w:val="20"/>
                <w:szCs w:val="18"/>
              </w:rPr>
              <w:t xml:space="preserve"> </w:t>
            </w:r>
            <w:proofErr w:type="spellStart"/>
            <w:r w:rsidRPr="00041AC2">
              <w:rPr>
                <w:sz w:val="20"/>
                <w:szCs w:val="18"/>
              </w:rPr>
              <w:t>holistik</w:t>
            </w:r>
            <w:proofErr w:type="spellEnd"/>
            <w:r w:rsidRPr="00041AC2">
              <w:rPr>
                <w:sz w:val="20"/>
                <w:szCs w:val="18"/>
              </w:rPr>
              <w:t xml:space="preserve">. </w:t>
            </w:r>
            <w:r w:rsidR="0034786E">
              <w:rPr>
                <w:sz w:val="20"/>
                <w:szCs w:val="18"/>
              </w:rPr>
              <w:t>SIMPP</w:t>
            </w:r>
            <w:r w:rsidRPr="00041AC2">
              <w:rPr>
                <w:sz w:val="20"/>
                <w:szCs w:val="18"/>
              </w:rPr>
              <w:t xml:space="preserve"> juga </w:t>
            </w:r>
            <w:proofErr w:type="spellStart"/>
            <w:r w:rsidRPr="00041AC2">
              <w:rPr>
                <w:sz w:val="20"/>
                <w:szCs w:val="18"/>
              </w:rPr>
              <w:t>dapat</w:t>
            </w:r>
            <w:proofErr w:type="spellEnd"/>
            <w:r w:rsidRPr="00041AC2">
              <w:rPr>
                <w:sz w:val="20"/>
                <w:szCs w:val="18"/>
              </w:rPr>
              <w:t xml:space="preserve"> </w:t>
            </w:r>
            <w:proofErr w:type="spellStart"/>
            <w:r w:rsidRPr="00041AC2">
              <w:rPr>
                <w:sz w:val="20"/>
                <w:szCs w:val="18"/>
              </w:rPr>
              <w:t>berdampak</w:t>
            </w:r>
            <w:proofErr w:type="spellEnd"/>
            <w:r w:rsidRPr="00041AC2">
              <w:rPr>
                <w:sz w:val="20"/>
                <w:szCs w:val="18"/>
              </w:rPr>
              <w:t xml:space="preserve"> </w:t>
            </w:r>
            <w:proofErr w:type="spellStart"/>
            <w:r w:rsidRPr="00041AC2">
              <w:rPr>
                <w:sz w:val="20"/>
                <w:szCs w:val="18"/>
              </w:rPr>
              <w:t>positif</w:t>
            </w:r>
            <w:proofErr w:type="spellEnd"/>
            <w:r w:rsidRPr="00041AC2">
              <w:rPr>
                <w:sz w:val="20"/>
                <w:szCs w:val="18"/>
              </w:rPr>
              <w:t xml:space="preserve"> pada </w:t>
            </w:r>
            <w:proofErr w:type="spellStart"/>
            <w:r w:rsidRPr="00041AC2">
              <w:rPr>
                <w:sz w:val="20"/>
                <w:szCs w:val="18"/>
              </w:rPr>
              <w:t>seluruh</w:t>
            </w:r>
            <w:proofErr w:type="spellEnd"/>
            <w:r w:rsidRPr="00041AC2">
              <w:rPr>
                <w:sz w:val="20"/>
                <w:szCs w:val="18"/>
              </w:rPr>
              <w:t xml:space="preserve"> </w:t>
            </w:r>
            <w:proofErr w:type="spellStart"/>
            <w:r w:rsidRPr="00041AC2">
              <w:rPr>
                <w:sz w:val="20"/>
                <w:szCs w:val="18"/>
              </w:rPr>
              <w:t>jenis</w:t>
            </w:r>
            <w:proofErr w:type="spellEnd"/>
            <w:r w:rsidRPr="00041AC2">
              <w:rPr>
                <w:sz w:val="20"/>
                <w:szCs w:val="18"/>
              </w:rPr>
              <w:t xml:space="preserve"> </w:t>
            </w:r>
            <w:del w:id="1369" w:author="ilham.nur@office.ui.ac.id [2]" w:date="2023-01-17T21:44:00Z">
              <w:r w:rsidRPr="00041AC2" w:rsidDel="00B51285">
                <w:rPr>
                  <w:sz w:val="20"/>
                  <w:szCs w:val="18"/>
                </w:rPr>
                <w:delText>portofolio</w:delText>
              </w:r>
            </w:del>
            <w:ins w:id="1370" w:author="ilham.nur@office.ui.ac.id [2]" w:date="2023-01-17T21:44:00Z">
              <w:r w:rsidR="00B51285">
                <w:rPr>
                  <w:sz w:val="20"/>
                  <w:szCs w:val="18"/>
                </w:rPr>
                <w:pgNum/>
              </w:r>
              <w:proofErr w:type="spellStart"/>
              <w:r w:rsidR="00B51285">
                <w:rPr>
                  <w:sz w:val="20"/>
                  <w:szCs w:val="18"/>
                </w:rPr>
                <w:t>erminolo</w:t>
              </w:r>
            </w:ins>
            <w:proofErr w:type="spellEnd"/>
            <w:r w:rsidRPr="00041AC2">
              <w:rPr>
                <w:sz w:val="20"/>
                <w:szCs w:val="18"/>
              </w:rPr>
              <w:t xml:space="preserve"> </w:t>
            </w:r>
            <w:proofErr w:type="spellStart"/>
            <w:r w:rsidRPr="00041AC2">
              <w:rPr>
                <w:sz w:val="20"/>
                <w:szCs w:val="18"/>
              </w:rPr>
              <w:t>tanpa</w:t>
            </w:r>
            <w:proofErr w:type="spellEnd"/>
            <w:r w:rsidRPr="00041AC2">
              <w:rPr>
                <w:sz w:val="20"/>
                <w:szCs w:val="18"/>
              </w:rPr>
              <w:t xml:space="preserve"> </w:t>
            </w:r>
            <w:proofErr w:type="spellStart"/>
            <w:r w:rsidRPr="00041AC2">
              <w:rPr>
                <w:sz w:val="20"/>
                <w:szCs w:val="18"/>
              </w:rPr>
              <w:t>mengenal</w:t>
            </w:r>
            <w:proofErr w:type="spellEnd"/>
            <w:r w:rsidRPr="00041AC2">
              <w:rPr>
                <w:sz w:val="20"/>
                <w:szCs w:val="18"/>
              </w:rPr>
              <w:t xml:space="preserve"> </w:t>
            </w:r>
            <w:proofErr w:type="spellStart"/>
            <w:r w:rsidRPr="00041AC2">
              <w:rPr>
                <w:sz w:val="20"/>
                <w:szCs w:val="18"/>
              </w:rPr>
              <w:t>jenis</w:t>
            </w:r>
            <w:proofErr w:type="spellEnd"/>
            <w:r w:rsidRPr="00041AC2">
              <w:rPr>
                <w:sz w:val="20"/>
                <w:szCs w:val="18"/>
              </w:rPr>
              <w:t xml:space="preserve"> </w:t>
            </w:r>
            <w:proofErr w:type="spellStart"/>
            <w:r w:rsidRPr="00041AC2">
              <w:rPr>
                <w:sz w:val="20"/>
                <w:szCs w:val="18"/>
              </w:rPr>
              <w:t>kompleksitasnya</w:t>
            </w:r>
            <w:proofErr w:type="spellEnd"/>
            <w:r w:rsidRPr="00041AC2">
              <w:rPr>
                <w:sz w:val="20"/>
                <w:szCs w:val="18"/>
              </w:rPr>
              <w:t>.</w:t>
            </w:r>
          </w:p>
        </w:tc>
      </w:tr>
      <w:tr w:rsidR="00CF2000" w:rsidRPr="00041AC2" w14:paraId="451368DA" w14:textId="77777777" w:rsidTr="00041AC2">
        <w:trPr>
          <w:trHeight w:val="453"/>
        </w:trPr>
        <w:tc>
          <w:tcPr>
            <w:tcW w:w="2405" w:type="dxa"/>
          </w:tcPr>
          <w:p w14:paraId="5D046B9A" w14:textId="77777777" w:rsidR="00CF2000" w:rsidRPr="005E4EAE" w:rsidRDefault="00CF2000" w:rsidP="00CF2000">
            <w:pPr>
              <w:rPr>
                <w:rFonts w:cs="Times New Roman"/>
                <w:i/>
                <w:iCs/>
                <w:sz w:val="20"/>
                <w:szCs w:val="20"/>
              </w:rPr>
            </w:pPr>
            <w:r w:rsidRPr="005E4EAE">
              <w:rPr>
                <w:rFonts w:cs="Times New Roman"/>
                <w:i/>
                <w:iCs/>
                <w:sz w:val="20"/>
                <w:szCs w:val="20"/>
              </w:rPr>
              <w:t xml:space="preserve">Using AI to develop a framework to prevent employees from </w:t>
            </w:r>
            <w:proofErr w:type="gramStart"/>
            <w:r w:rsidRPr="005E4EAE">
              <w:rPr>
                <w:rFonts w:cs="Times New Roman"/>
                <w:i/>
                <w:iCs/>
                <w:sz w:val="20"/>
                <w:szCs w:val="20"/>
              </w:rPr>
              <w:t>missing</w:t>
            </w:r>
            <w:proofErr w:type="gramEnd"/>
          </w:p>
          <w:p w14:paraId="0DA0E8BC" w14:textId="6515E306" w:rsidR="00CF2000" w:rsidRPr="005E4EAE" w:rsidRDefault="00CF2000" w:rsidP="00CF2000">
            <w:pPr>
              <w:rPr>
                <w:rFonts w:cs="Times New Roman"/>
                <w:i/>
                <w:iCs/>
                <w:sz w:val="20"/>
                <w:szCs w:val="20"/>
              </w:rPr>
            </w:pPr>
            <w:r w:rsidRPr="005E4EAE">
              <w:rPr>
                <w:rFonts w:cs="Times New Roman"/>
                <w:i/>
                <w:iCs/>
                <w:sz w:val="20"/>
                <w:szCs w:val="20"/>
              </w:rPr>
              <w:t xml:space="preserve">project deadlines in software projects </w:t>
            </w:r>
            <w:del w:id="1371" w:author="ilham.nur@office.ui.ac.id [2]" w:date="2023-01-17T21:44:00Z">
              <w:r w:rsidRPr="005E4EAE" w:rsidDel="00B51285">
                <w:rPr>
                  <w:rFonts w:cs="Times New Roman"/>
                  <w:i/>
                  <w:iCs/>
                  <w:sz w:val="20"/>
                  <w:szCs w:val="20"/>
                </w:rPr>
                <w:delText>-</w:delText>
              </w:r>
            </w:del>
            <w:ins w:id="1372" w:author="ilham.nur@office.ui.ac.id [2]" w:date="2023-01-17T21:44:00Z">
              <w:r w:rsidR="00B51285">
                <w:rPr>
                  <w:rFonts w:cs="Times New Roman"/>
                  <w:i/>
                  <w:iCs/>
                  <w:sz w:val="20"/>
                  <w:szCs w:val="20"/>
                </w:rPr>
                <w:t>–</w:t>
              </w:r>
            </w:ins>
            <w:r w:rsidRPr="005E4EAE">
              <w:rPr>
                <w:rFonts w:cs="Times New Roman"/>
                <w:i/>
                <w:iCs/>
                <w:sz w:val="20"/>
                <w:szCs w:val="20"/>
              </w:rPr>
              <w:t xml:space="preserve"> case study of a global human capital</w:t>
            </w:r>
          </w:p>
          <w:p w14:paraId="7E654689" w14:textId="710D3C73" w:rsidR="00CF2000" w:rsidRPr="00041AC2" w:rsidRDefault="00CF2000" w:rsidP="00CF2000">
            <w:pPr>
              <w:spacing w:line="360" w:lineRule="auto"/>
              <w:rPr>
                <w:sz w:val="20"/>
                <w:szCs w:val="18"/>
              </w:rPr>
            </w:pPr>
            <w:r w:rsidRPr="005E4EAE">
              <w:rPr>
                <w:rFonts w:cs="Times New Roman"/>
                <w:i/>
                <w:iCs/>
                <w:sz w:val="20"/>
                <w:szCs w:val="20"/>
              </w:rPr>
              <w:t>management (HCM) software company</w:t>
            </w:r>
          </w:p>
        </w:tc>
        <w:tc>
          <w:tcPr>
            <w:tcW w:w="0" w:type="auto"/>
          </w:tcPr>
          <w:p w14:paraId="0E4FFF31" w14:textId="23D504E9" w:rsidR="00CF2000" w:rsidRPr="00041AC2" w:rsidRDefault="00CF2000" w:rsidP="00CF2000">
            <w:pPr>
              <w:spacing w:line="360" w:lineRule="auto"/>
              <w:rPr>
                <w:sz w:val="20"/>
                <w:szCs w:val="18"/>
              </w:rPr>
            </w:pPr>
            <w:r>
              <w:rPr>
                <w:rFonts w:cs="Times New Roman"/>
                <w:sz w:val="20"/>
                <w:szCs w:val="20"/>
              </w:rPr>
              <w:t>2022</w:t>
            </w:r>
          </w:p>
        </w:tc>
        <w:tc>
          <w:tcPr>
            <w:tcW w:w="2902" w:type="dxa"/>
          </w:tcPr>
          <w:p w14:paraId="2DFDB360" w14:textId="064C4875" w:rsidR="00CF2000" w:rsidRPr="00041AC2" w:rsidRDefault="00CF2000" w:rsidP="00CF2000">
            <w:pPr>
              <w:spacing w:line="360" w:lineRule="auto"/>
              <w:rPr>
                <w:sz w:val="20"/>
                <w:szCs w:val="18"/>
              </w:rPr>
            </w:pPr>
            <w:proofErr w:type="spellStart"/>
            <w:r>
              <w:rPr>
                <w:rFonts w:cs="Times New Roman"/>
                <w:sz w:val="20"/>
                <w:szCs w:val="20"/>
              </w:rPr>
              <w:t>Melihat</w:t>
            </w:r>
            <w:proofErr w:type="spellEnd"/>
            <w:r>
              <w:rPr>
                <w:rFonts w:cs="Times New Roman"/>
                <w:sz w:val="20"/>
                <w:szCs w:val="20"/>
              </w:rPr>
              <w:t xml:space="preserve"> framework </w:t>
            </w:r>
            <w:proofErr w:type="spellStart"/>
            <w:r>
              <w:rPr>
                <w:rFonts w:cs="Times New Roman"/>
                <w:sz w:val="20"/>
                <w:szCs w:val="20"/>
              </w:rPr>
              <w:t>kecerdasan</w:t>
            </w:r>
            <w:proofErr w:type="spellEnd"/>
            <w:r>
              <w:rPr>
                <w:rFonts w:cs="Times New Roman"/>
                <w:sz w:val="20"/>
                <w:szCs w:val="20"/>
              </w:rPr>
              <w:t xml:space="preserve"> </w:t>
            </w:r>
            <w:proofErr w:type="spellStart"/>
            <w:r>
              <w:rPr>
                <w:rFonts w:cs="Times New Roman"/>
                <w:sz w:val="20"/>
                <w:szCs w:val="20"/>
              </w:rPr>
              <w:t>buatan</w:t>
            </w:r>
            <w:proofErr w:type="spellEnd"/>
            <w:r>
              <w:rPr>
                <w:rFonts w:cs="Times New Roman"/>
                <w:sz w:val="20"/>
                <w:szCs w:val="20"/>
              </w:rPr>
              <w:t xml:space="preserve"> </w:t>
            </w:r>
            <w:proofErr w:type="spellStart"/>
            <w:r>
              <w:rPr>
                <w:rFonts w:cs="Times New Roman"/>
                <w:sz w:val="20"/>
                <w:szCs w:val="20"/>
              </w:rPr>
              <w:t>seperti</w:t>
            </w:r>
            <w:proofErr w:type="spellEnd"/>
            <w:r>
              <w:rPr>
                <w:rFonts w:cs="Times New Roman"/>
                <w:sz w:val="20"/>
                <w:szCs w:val="20"/>
              </w:rPr>
              <w:t xml:space="preserve"> </w:t>
            </w:r>
            <w:proofErr w:type="spellStart"/>
            <w:r>
              <w:rPr>
                <w:rFonts w:cs="Times New Roman"/>
                <w:sz w:val="20"/>
                <w:szCs w:val="20"/>
              </w:rPr>
              <w:t>apa</w:t>
            </w:r>
            <w:proofErr w:type="spellEnd"/>
            <w:r>
              <w:rPr>
                <w:rFonts w:cs="Times New Roman"/>
                <w:sz w:val="20"/>
                <w:szCs w:val="20"/>
              </w:rPr>
              <w:t xml:space="preserve"> yang </w:t>
            </w:r>
            <w:proofErr w:type="spellStart"/>
            <w:r>
              <w:rPr>
                <w:rFonts w:cs="Times New Roman"/>
                <w:sz w:val="20"/>
                <w:szCs w:val="20"/>
              </w:rPr>
              <w:t>dapat</w:t>
            </w:r>
            <w:proofErr w:type="spellEnd"/>
            <w:r>
              <w:rPr>
                <w:rFonts w:cs="Times New Roman"/>
                <w:sz w:val="20"/>
                <w:szCs w:val="20"/>
              </w:rPr>
              <w:t xml:space="preserve"> </w:t>
            </w:r>
            <w:proofErr w:type="spellStart"/>
            <w:r>
              <w:rPr>
                <w:rFonts w:cs="Times New Roman"/>
                <w:sz w:val="20"/>
                <w:szCs w:val="20"/>
              </w:rPr>
              <w:t>digunakan</w:t>
            </w:r>
            <w:proofErr w:type="spellEnd"/>
            <w:r>
              <w:rPr>
                <w:rFonts w:cs="Times New Roman"/>
                <w:sz w:val="20"/>
                <w:szCs w:val="20"/>
              </w:rPr>
              <w:t xml:space="preserve"> oleh </w:t>
            </w:r>
            <w:proofErr w:type="spellStart"/>
            <w:r>
              <w:rPr>
                <w:rFonts w:cs="Times New Roman"/>
                <w:sz w:val="20"/>
                <w:szCs w:val="20"/>
              </w:rPr>
              <w:t>perusahaan</w:t>
            </w:r>
            <w:proofErr w:type="spellEnd"/>
            <w:r>
              <w:rPr>
                <w:rFonts w:cs="Times New Roman"/>
                <w:sz w:val="20"/>
                <w:szCs w:val="20"/>
              </w:rPr>
              <w:t xml:space="preserve"> </w:t>
            </w:r>
            <w:proofErr w:type="spellStart"/>
            <w:r>
              <w:rPr>
                <w:rFonts w:cs="Times New Roman"/>
                <w:sz w:val="20"/>
                <w:szCs w:val="20"/>
              </w:rPr>
              <w:t>dalam</w:t>
            </w:r>
            <w:proofErr w:type="spellEnd"/>
            <w:r>
              <w:rPr>
                <w:rFonts w:cs="Times New Roman"/>
                <w:sz w:val="20"/>
                <w:szCs w:val="20"/>
              </w:rPr>
              <w:t xml:space="preserve"> </w:t>
            </w:r>
            <w:proofErr w:type="spellStart"/>
            <w:r>
              <w:rPr>
                <w:rFonts w:cs="Times New Roman"/>
                <w:sz w:val="20"/>
                <w:szCs w:val="20"/>
              </w:rPr>
              <w:t>meminimalisir</w:t>
            </w:r>
            <w:proofErr w:type="spellEnd"/>
            <w:r>
              <w:rPr>
                <w:rFonts w:cs="Times New Roman"/>
                <w:sz w:val="20"/>
                <w:szCs w:val="20"/>
              </w:rPr>
              <w:t xml:space="preserve"> </w:t>
            </w:r>
            <w:proofErr w:type="spellStart"/>
            <w:r>
              <w:rPr>
                <w:rFonts w:cs="Times New Roman"/>
                <w:sz w:val="20"/>
                <w:szCs w:val="20"/>
              </w:rPr>
              <w:t>adanya</w:t>
            </w:r>
            <w:proofErr w:type="spellEnd"/>
            <w:r>
              <w:rPr>
                <w:rFonts w:cs="Times New Roman"/>
                <w:sz w:val="20"/>
                <w:szCs w:val="20"/>
              </w:rPr>
              <w:t xml:space="preserve"> </w:t>
            </w:r>
            <w:proofErr w:type="spellStart"/>
            <w:r>
              <w:rPr>
                <w:rFonts w:cs="Times New Roman"/>
                <w:sz w:val="20"/>
                <w:szCs w:val="20"/>
              </w:rPr>
              <w:t>keterlambatan</w:t>
            </w:r>
            <w:proofErr w:type="spellEnd"/>
            <w:r>
              <w:rPr>
                <w:rFonts w:cs="Times New Roman"/>
                <w:sz w:val="20"/>
                <w:szCs w:val="20"/>
              </w:rPr>
              <w:t xml:space="preserve"> </w:t>
            </w:r>
            <w:proofErr w:type="spellStart"/>
            <w:r>
              <w:rPr>
                <w:rFonts w:cs="Times New Roman"/>
                <w:sz w:val="20"/>
                <w:szCs w:val="20"/>
              </w:rPr>
              <w:t>dalam</w:t>
            </w:r>
            <w:proofErr w:type="spellEnd"/>
            <w:r>
              <w:rPr>
                <w:rFonts w:cs="Times New Roman"/>
                <w:sz w:val="20"/>
                <w:szCs w:val="20"/>
              </w:rPr>
              <w:t xml:space="preserve"> </w:t>
            </w:r>
            <w:r>
              <w:rPr>
                <w:rFonts w:cs="Times New Roman"/>
                <w:i/>
                <w:iCs/>
                <w:sz w:val="20"/>
                <w:szCs w:val="20"/>
              </w:rPr>
              <w:t xml:space="preserve">delivery </w:t>
            </w:r>
            <w:proofErr w:type="spellStart"/>
            <w:r>
              <w:rPr>
                <w:rFonts w:cs="Times New Roman"/>
                <w:sz w:val="20"/>
                <w:szCs w:val="20"/>
              </w:rPr>
              <w:t>proyek</w:t>
            </w:r>
            <w:proofErr w:type="spellEnd"/>
            <w:r w:rsidR="00A56647">
              <w:rPr>
                <w:rFonts w:cs="Times New Roman"/>
                <w:sz w:val="20"/>
                <w:szCs w:val="20"/>
              </w:rPr>
              <w:t xml:space="preserve"> </w:t>
            </w:r>
            <w:r w:rsidR="00A56647">
              <w:rPr>
                <w:rFonts w:cs="Times New Roman"/>
                <w:sz w:val="20"/>
                <w:szCs w:val="20"/>
              </w:rPr>
              <w:fldChar w:fldCharType="begin" w:fldLock="1"/>
            </w:r>
            <w:r w:rsidR="0077132A">
              <w:rPr>
                <w:rFonts w:cs="Times New Roman"/>
                <w:sz w:val="20"/>
                <w:szCs w:val="20"/>
              </w:rPr>
              <w:instrText>ADDIN CSL_CITATION {"citationItems":[{"id":"ITEM-1","itemData":{"DOI":"10.1016/j.advengsoft.2022.103143","ISSN":"18735339","abstract":"Nowadays Organizations are constantly evolving on the way they manage their projects while innovating and automating certain tasks and processes for a smoother transition of projects. This is being achieved through the integration of Artificial intelligence (AI) and Machine learning. AI is continuously driving businesses to success and modernizing the world of projects. The research is based on a global human capital management company as a case study to investigate on the issues that they face to meet their software project deadlines and then proposing a framework using AI to overcome their challenges. The mixed methods research with both qualitative and quantitative design was opted for this research. A systematic literature review (SLR) was carried out initially to identify the challenges involved in meeting project deadlines as a primary method for data collection. Focus group interviews were then carried out to collect data from team members and project managers working on projects and facing challenges to meet project deadlines. The proposed AI framework was then evaluated and 72.7% participants rated the framework as effective and was keen to integrate AI at their workplace for smooth transition of tasks. A final framework was then proposed after the feedback received from participants.","author":[{"dropping-particle":"","family":"Sheoraj","given":"Yugeshwaree","non-dropping-particle":"","parse-names":false,"suffix":""},{"dropping-particle":"","family":"Sungkur","given":"Roopesh Kevin","non-dropping-particle":"","parse-names":false,"suffix":""}],"container-title":"Advances in Engineering Software","id":"ITEM-1","issued":{"date-parts":[["2022"]]},"page":"103143","publisher":"Elsevier Ltd","title":"Using AI to develop a framework to prevent employees from missing project deadlines in software projects - case study of a global human capital management (HCM) software company","type":"article-journal","volume":"170"},"uris":["http://www.mendeley.com/documents/?uuid=05fa5ccd-c55b-495c-8639-8d93abcd8315"]}],"mendeley":{"formattedCitation":"(Sheoraj &amp; Sungkur, 2022)","plainTextFormattedCitation":"(Sheoraj &amp; Sungkur, 2022)","previouslyFormattedCitation":"(Sheoraj &amp; Sungkur, 2022)"},"properties":{"noteIndex":0},"schema":"https://github.com/citation-style-language/schema/raw/master/csl-citation.json"}</w:instrText>
            </w:r>
            <w:r w:rsidR="00A56647">
              <w:rPr>
                <w:rFonts w:cs="Times New Roman"/>
                <w:sz w:val="20"/>
                <w:szCs w:val="20"/>
              </w:rPr>
              <w:fldChar w:fldCharType="separate"/>
            </w:r>
            <w:r w:rsidR="00A56647" w:rsidRPr="00A56647">
              <w:rPr>
                <w:rFonts w:cs="Times New Roman"/>
                <w:noProof/>
                <w:sz w:val="20"/>
                <w:szCs w:val="20"/>
              </w:rPr>
              <w:t>(Sheoraj &amp; Sungkur, 2022)</w:t>
            </w:r>
            <w:r w:rsidR="00A56647">
              <w:rPr>
                <w:rFonts w:cs="Times New Roman"/>
                <w:sz w:val="20"/>
                <w:szCs w:val="20"/>
              </w:rPr>
              <w:fldChar w:fldCharType="end"/>
            </w:r>
            <w:r w:rsidR="00A56647">
              <w:rPr>
                <w:rFonts w:cs="Times New Roman"/>
                <w:sz w:val="20"/>
                <w:szCs w:val="20"/>
              </w:rPr>
              <w:t>.</w:t>
            </w:r>
          </w:p>
        </w:tc>
        <w:tc>
          <w:tcPr>
            <w:tcW w:w="2665" w:type="dxa"/>
          </w:tcPr>
          <w:p w14:paraId="78D722AB" w14:textId="70FFEA2B" w:rsidR="00CF2000" w:rsidRPr="00041AC2" w:rsidRDefault="00CF2000" w:rsidP="00CF2000">
            <w:pPr>
              <w:spacing w:line="360" w:lineRule="auto"/>
              <w:rPr>
                <w:sz w:val="20"/>
                <w:szCs w:val="18"/>
              </w:rPr>
            </w:pPr>
            <w:proofErr w:type="spellStart"/>
            <w:r>
              <w:rPr>
                <w:rFonts w:cs="Times New Roman"/>
                <w:sz w:val="20"/>
                <w:szCs w:val="20"/>
              </w:rPr>
              <w:t>Melakukan</w:t>
            </w:r>
            <w:proofErr w:type="spellEnd"/>
            <w:r>
              <w:rPr>
                <w:rFonts w:cs="Times New Roman"/>
                <w:sz w:val="20"/>
                <w:szCs w:val="20"/>
              </w:rPr>
              <w:t xml:space="preserve"> </w:t>
            </w:r>
            <w:proofErr w:type="spellStart"/>
            <w:r>
              <w:rPr>
                <w:rFonts w:cs="Times New Roman"/>
                <w:sz w:val="20"/>
                <w:szCs w:val="20"/>
              </w:rPr>
              <w:t>studi</w:t>
            </w:r>
            <w:proofErr w:type="spellEnd"/>
            <w:r>
              <w:rPr>
                <w:rFonts w:cs="Times New Roman"/>
                <w:sz w:val="20"/>
                <w:szCs w:val="20"/>
              </w:rPr>
              <w:t xml:space="preserve"> </w:t>
            </w:r>
            <w:proofErr w:type="spellStart"/>
            <w:r>
              <w:rPr>
                <w:rFonts w:cs="Times New Roman"/>
                <w:sz w:val="20"/>
                <w:szCs w:val="20"/>
              </w:rPr>
              <w:t>literatur</w:t>
            </w:r>
            <w:proofErr w:type="spellEnd"/>
            <w:r>
              <w:rPr>
                <w:rFonts w:cs="Times New Roman"/>
                <w:sz w:val="20"/>
                <w:szCs w:val="20"/>
              </w:rPr>
              <w:t xml:space="preserve"> dan </w:t>
            </w:r>
            <w:proofErr w:type="spellStart"/>
            <w:r>
              <w:rPr>
                <w:rFonts w:cs="Times New Roman"/>
                <w:sz w:val="20"/>
                <w:szCs w:val="20"/>
              </w:rPr>
              <w:t>riset</w:t>
            </w:r>
            <w:proofErr w:type="spellEnd"/>
            <w:r>
              <w:rPr>
                <w:rFonts w:cs="Times New Roman"/>
                <w:sz w:val="20"/>
                <w:szCs w:val="20"/>
              </w:rPr>
              <w:t xml:space="preserve"> </w:t>
            </w:r>
            <w:proofErr w:type="spellStart"/>
            <w:r>
              <w:rPr>
                <w:rFonts w:cs="Times New Roman"/>
                <w:sz w:val="20"/>
                <w:szCs w:val="20"/>
              </w:rPr>
              <w:t>terhadap</w:t>
            </w:r>
            <w:proofErr w:type="spellEnd"/>
            <w:r>
              <w:rPr>
                <w:rFonts w:cs="Times New Roman"/>
                <w:sz w:val="20"/>
                <w:szCs w:val="20"/>
              </w:rPr>
              <w:t xml:space="preserve"> </w:t>
            </w:r>
            <w:proofErr w:type="spellStart"/>
            <w:r>
              <w:rPr>
                <w:rFonts w:cs="Times New Roman"/>
                <w:sz w:val="20"/>
                <w:szCs w:val="20"/>
              </w:rPr>
              <w:t>ketersediaan</w:t>
            </w:r>
            <w:proofErr w:type="spellEnd"/>
            <w:r>
              <w:rPr>
                <w:rFonts w:cs="Times New Roman"/>
                <w:sz w:val="20"/>
                <w:szCs w:val="20"/>
              </w:rPr>
              <w:t xml:space="preserve"> SIMP yang </w:t>
            </w:r>
            <w:proofErr w:type="spellStart"/>
            <w:r>
              <w:rPr>
                <w:rFonts w:cs="Times New Roman"/>
                <w:sz w:val="20"/>
                <w:szCs w:val="20"/>
              </w:rPr>
              <w:t>ada</w:t>
            </w:r>
            <w:proofErr w:type="spellEnd"/>
            <w:r>
              <w:rPr>
                <w:rFonts w:cs="Times New Roman"/>
                <w:sz w:val="20"/>
                <w:szCs w:val="20"/>
              </w:rPr>
              <w:t xml:space="preserve"> di </w:t>
            </w:r>
            <w:proofErr w:type="spellStart"/>
            <w:r>
              <w:rPr>
                <w:rFonts w:cs="Times New Roman"/>
                <w:sz w:val="20"/>
                <w:szCs w:val="20"/>
              </w:rPr>
              <w:t>pasaran</w:t>
            </w:r>
            <w:proofErr w:type="spellEnd"/>
            <w:r>
              <w:rPr>
                <w:rFonts w:cs="Times New Roman"/>
                <w:sz w:val="20"/>
                <w:szCs w:val="20"/>
              </w:rPr>
              <w:t xml:space="preserve"> yang sudah </w:t>
            </w:r>
            <w:proofErr w:type="spellStart"/>
            <w:r>
              <w:rPr>
                <w:rFonts w:cs="Times New Roman"/>
                <w:sz w:val="20"/>
                <w:szCs w:val="20"/>
              </w:rPr>
              <w:t>mengimplementasikan</w:t>
            </w:r>
            <w:proofErr w:type="spellEnd"/>
            <w:r>
              <w:rPr>
                <w:rFonts w:cs="Times New Roman"/>
                <w:sz w:val="20"/>
                <w:szCs w:val="20"/>
              </w:rPr>
              <w:t xml:space="preserve"> </w:t>
            </w:r>
            <w:proofErr w:type="spellStart"/>
            <w:r>
              <w:rPr>
                <w:rFonts w:cs="Times New Roman"/>
                <w:sz w:val="20"/>
                <w:szCs w:val="20"/>
              </w:rPr>
              <w:t>kecerdasan</w:t>
            </w:r>
            <w:proofErr w:type="spellEnd"/>
            <w:r>
              <w:rPr>
                <w:rFonts w:cs="Times New Roman"/>
                <w:sz w:val="20"/>
                <w:szCs w:val="20"/>
              </w:rPr>
              <w:t xml:space="preserve"> </w:t>
            </w:r>
            <w:proofErr w:type="spellStart"/>
            <w:r>
              <w:rPr>
                <w:rFonts w:cs="Times New Roman"/>
                <w:sz w:val="20"/>
                <w:szCs w:val="20"/>
              </w:rPr>
              <w:t>buatan</w:t>
            </w:r>
            <w:proofErr w:type="spellEnd"/>
            <w:r>
              <w:rPr>
                <w:rFonts w:cs="Times New Roman"/>
                <w:sz w:val="20"/>
                <w:szCs w:val="20"/>
              </w:rPr>
              <w:t xml:space="preserve">, dan Menyusun </w:t>
            </w:r>
            <w:proofErr w:type="spellStart"/>
            <w:r>
              <w:rPr>
                <w:rFonts w:cs="Times New Roman"/>
                <w:sz w:val="20"/>
                <w:szCs w:val="20"/>
              </w:rPr>
              <w:t>kerangka</w:t>
            </w:r>
            <w:proofErr w:type="spellEnd"/>
            <w:r>
              <w:rPr>
                <w:rFonts w:cs="Times New Roman"/>
                <w:sz w:val="20"/>
                <w:szCs w:val="20"/>
              </w:rPr>
              <w:t xml:space="preserve"> </w:t>
            </w:r>
            <w:proofErr w:type="spellStart"/>
            <w:r>
              <w:rPr>
                <w:rFonts w:cs="Times New Roman"/>
                <w:sz w:val="20"/>
                <w:szCs w:val="20"/>
              </w:rPr>
              <w:lastRenderedPageBreak/>
              <w:t>kecerdasan</w:t>
            </w:r>
            <w:proofErr w:type="spellEnd"/>
            <w:r>
              <w:rPr>
                <w:rFonts w:cs="Times New Roman"/>
                <w:sz w:val="20"/>
                <w:szCs w:val="20"/>
              </w:rPr>
              <w:t xml:space="preserve"> </w:t>
            </w:r>
            <w:proofErr w:type="spellStart"/>
            <w:r>
              <w:rPr>
                <w:rFonts w:cs="Times New Roman"/>
                <w:sz w:val="20"/>
                <w:szCs w:val="20"/>
              </w:rPr>
              <w:t>buatan</w:t>
            </w:r>
            <w:proofErr w:type="spellEnd"/>
            <w:r>
              <w:rPr>
                <w:rFonts w:cs="Times New Roman"/>
                <w:sz w:val="20"/>
                <w:szCs w:val="20"/>
              </w:rPr>
              <w:t xml:space="preserve"> yang optimal untuk </w:t>
            </w:r>
            <w:proofErr w:type="spellStart"/>
            <w:r>
              <w:rPr>
                <w:rFonts w:cs="Times New Roman"/>
                <w:sz w:val="20"/>
                <w:szCs w:val="20"/>
              </w:rPr>
              <w:t>dapat</w:t>
            </w:r>
            <w:proofErr w:type="spellEnd"/>
            <w:r>
              <w:rPr>
                <w:rFonts w:cs="Times New Roman"/>
                <w:sz w:val="20"/>
                <w:szCs w:val="20"/>
              </w:rPr>
              <w:t xml:space="preserve"> </w:t>
            </w:r>
            <w:proofErr w:type="spellStart"/>
            <w:r>
              <w:rPr>
                <w:rFonts w:cs="Times New Roman"/>
                <w:sz w:val="20"/>
                <w:szCs w:val="20"/>
              </w:rPr>
              <w:t>mengurangi</w:t>
            </w:r>
            <w:proofErr w:type="spellEnd"/>
            <w:r>
              <w:rPr>
                <w:rFonts w:cs="Times New Roman"/>
                <w:sz w:val="20"/>
                <w:szCs w:val="20"/>
              </w:rPr>
              <w:t xml:space="preserve"> </w:t>
            </w:r>
            <w:proofErr w:type="spellStart"/>
            <w:r>
              <w:rPr>
                <w:rFonts w:cs="Times New Roman"/>
                <w:sz w:val="20"/>
                <w:szCs w:val="20"/>
              </w:rPr>
              <w:t>keterlambatan</w:t>
            </w:r>
            <w:proofErr w:type="spellEnd"/>
            <w:r>
              <w:rPr>
                <w:rFonts w:cs="Times New Roman"/>
                <w:sz w:val="20"/>
                <w:szCs w:val="20"/>
              </w:rPr>
              <w:t xml:space="preserve"> </w:t>
            </w:r>
            <w:proofErr w:type="spellStart"/>
            <w:r>
              <w:rPr>
                <w:rFonts w:cs="Times New Roman"/>
                <w:sz w:val="20"/>
                <w:szCs w:val="20"/>
              </w:rPr>
              <w:t>proyek</w:t>
            </w:r>
            <w:proofErr w:type="spellEnd"/>
            <w:r>
              <w:rPr>
                <w:rFonts w:cs="Times New Roman"/>
                <w:sz w:val="20"/>
                <w:szCs w:val="20"/>
              </w:rPr>
              <w:t>.</w:t>
            </w:r>
          </w:p>
        </w:tc>
        <w:tc>
          <w:tcPr>
            <w:tcW w:w="4706" w:type="dxa"/>
          </w:tcPr>
          <w:p w14:paraId="61FD5BCD" w14:textId="77777777" w:rsidR="00CF2000" w:rsidRDefault="00CF2000" w:rsidP="00CF2000">
            <w:pPr>
              <w:spacing w:line="360" w:lineRule="auto"/>
              <w:rPr>
                <w:rFonts w:cs="Times New Roman"/>
                <w:sz w:val="20"/>
                <w:szCs w:val="20"/>
              </w:rPr>
            </w:pPr>
            <w:proofErr w:type="spellStart"/>
            <w:r>
              <w:rPr>
                <w:rFonts w:cs="Times New Roman"/>
                <w:sz w:val="20"/>
                <w:szCs w:val="20"/>
              </w:rPr>
              <w:lastRenderedPageBreak/>
              <w:t>Diketahui</w:t>
            </w:r>
            <w:proofErr w:type="spellEnd"/>
            <w:r>
              <w:rPr>
                <w:rFonts w:cs="Times New Roman"/>
                <w:sz w:val="20"/>
                <w:szCs w:val="20"/>
              </w:rPr>
              <w:t xml:space="preserve"> </w:t>
            </w:r>
            <w:proofErr w:type="spellStart"/>
            <w:r>
              <w:rPr>
                <w:rFonts w:cs="Times New Roman"/>
                <w:sz w:val="20"/>
                <w:szCs w:val="20"/>
              </w:rPr>
              <w:t>bahwa</w:t>
            </w:r>
            <w:proofErr w:type="spellEnd"/>
            <w:r>
              <w:rPr>
                <w:rFonts w:cs="Times New Roman"/>
                <w:sz w:val="20"/>
                <w:szCs w:val="20"/>
              </w:rPr>
              <w:t xml:space="preserve"> untuk </w:t>
            </w:r>
            <w:proofErr w:type="spellStart"/>
            <w:r>
              <w:rPr>
                <w:rFonts w:cs="Times New Roman"/>
                <w:sz w:val="20"/>
                <w:szCs w:val="20"/>
              </w:rPr>
              <w:t>membangun</w:t>
            </w:r>
            <w:proofErr w:type="spellEnd"/>
            <w:r>
              <w:rPr>
                <w:rFonts w:cs="Times New Roman"/>
                <w:sz w:val="20"/>
                <w:szCs w:val="20"/>
              </w:rPr>
              <w:t xml:space="preserve"> </w:t>
            </w:r>
            <w:proofErr w:type="spellStart"/>
            <w:r>
              <w:rPr>
                <w:rFonts w:cs="Times New Roman"/>
                <w:sz w:val="20"/>
                <w:szCs w:val="20"/>
              </w:rPr>
              <w:t>sebuah</w:t>
            </w:r>
            <w:proofErr w:type="spellEnd"/>
            <w:r>
              <w:rPr>
                <w:rFonts w:cs="Times New Roman"/>
                <w:sz w:val="20"/>
                <w:szCs w:val="20"/>
              </w:rPr>
              <w:t xml:space="preserve"> SIMP yang </w:t>
            </w:r>
            <w:proofErr w:type="spellStart"/>
            <w:r>
              <w:rPr>
                <w:rFonts w:cs="Times New Roman"/>
                <w:sz w:val="20"/>
                <w:szCs w:val="20"/>
              </w:rPr>
              <w:t>mampu</w:t>
            </w:r>
            <w:proofErr w:type="spellEnd"/>
            <w:r>
              <w:rPr>
                <w:rFonts w:cs="Times New Roman"/>
                <w:sz w:val="20"/>
                <w:szCs w:val="20"/>
              </w:rPr>
              <w:t xml:space="preserve"> </w:t>
            </w:r>
            <w:proofErr w:type="spellStart"/>
            <w:r>
              <w:rPr>
                <w:rFonts w:cs="Times New Roman"/>
                <w:sz w:val="20"/>
                <w:szCs w:val="20"/>
              </w:rPr>
              <w:t>mengurangi</w:t>
            </w:r>
            <w:proofErr w:type="spellEnd"/>
            <w:r>
              <w:rPr>
                <w:rFonts w:cs="Times New Roman"/>
                <w:sz w:val="20"/>
                <w:szCs w:val="20"/>
              </w:rPr>
              <w:t xml:space="preserve"> </w:t>
            </w:r>
            <w:proofErr w:type="spellStart"/>
            <w:r>
              <w:rPr>
                <w:rFonts w:cs="Times New Roman"/>
                <w:sz w:val="20"/>
                <w:szCs w:val="20"/>
              </w:rPr>
              <w:t>keterlambatan</w:t>
            </w:r>
            <w:proofErr w:type="spellEnd"/>
            <w:r>
              <w:rPr>
                <w:rFonts w:cs="Times New Roman"/>
                <w:sz w:val="20"/>
                <w:szCs w:val="20"/>
              </w:rPr>
              <w:t xml:space="preserve"> </w:t>
            </w:r>
            <w:proofErr w:type="spellStart"/>
            <w:r>
              <w:rPr>
                <w:rFonts w:cs="Times New Roman"/>
                <w:sz w:val="20"/>
                <w:szCs w:val="20"/>
              </w:rPr>
              <w:t>proyek</w:t>
            </w:r>
            <w:proofErr w:type="spellEnd"/>
            <w:r>
              <w:rPr>
                <w:rFonts w:cs="Times New Roman"/>
                <w:sz w:val="20"/>
                <w:szCs w:val="20"/>
              </w:rPr>
              <w:t xml:space="preserve"> </w:t>
            </w:r>
            <w:proofErr w:type="spellStart"/>
            <w:r w:rsidR="00600CF6">
              <w:rPr>
                <w:rFonts w:cs="Times New Roman"/>
                <w:sz w:val="20"/>
                <w:szCs w:val="20"/>
              </w:rPr>
              <w:t>maka</w:t>
            </w:r>
            <w:proofErr w:type="spellEnd"/>
            <w:r w:rsidR="00600CF6">
              <w:rPr>
                <w:rFonts w:cs="Times New Roman"/>
                <w:sz w:val="20"/>
                <w:szCs w:val="20"/>
              </w:rPr>
              <w:t xml:space="preserve"> </w:t>
            </w:r>
            <w:proofErr w:type="spellStart"/>
            <w:r w:rsidR="00600CF6">
              <w:rPr>
                <w:rFonts w:cs="Times New Roman"/>
                <w:sz w:val="20"/>
                <w:szCs w:val="20"/>
              </w:rPr>
              <w:t>sebuah</w:t>
            </w:r>
            <w:proofErr w:type="spellEnd"/>
            <w:r w:rsidR="00600CF6">
              <w:rPr>
                <w:rFonts w:cs="Times New Roman"/>
                <w:sz w:val="20"/>
                <w:szCs w:val="20"/>
              </w:rPr>
              <w:t xml:space="preserve"> SIMP perlu </w:t>
            </w:r>
            <w:proofErr w:type="spellStart"/>
            <w:r w:rsidR="00600CF6">
              <w:rPr>
                <w:rFonts w:cs="Times New Roman"/>
                <w:sz w:val="20"/>
                <w:szCs w:val="20"/>
              </w:rPr>
              <w:t>mampu</w:t>
            </w:r>
            <w:proofErr w:type="spellEnd"/>
            <w:r w:rsidR="00600CF6">
              <w:rPr>
                <w:rFonts w:cs="Times New Roman"/>
                <w:sz w:val="20"/>
                <w:szCs w:val="20"/>
              </w:rPr>
              <w:t xml:space="preserve"> untuk:</w:t>
            </w:r>
          </w:p>
          <w:p w14:paraId="74E1CAF3" w14:textId="77777777" w:rsidR="00600CF6" w:rsidRDefault="00600CF6" w:rsidP="00CF2000">
            <w:pPr>
              <w:spacing w:line="360" w:lineRule="auto"/>
              <w:rPr>
                <w:sz w:val="20"/>
                <w:szCs w:val="18"/>
              </w:rPr>
            </w:pPr>
            <w:r>
              <w:rPr>
                <w:sz w:val="20"/>
                <w:szCs w:val="18"/>
              </w:rPr>
              <w:t xml:space="preserve">1.Memprediksi total </w:t>
            </w:r>
            <w:proofErr w:type="spellStart"/>
            <w:r>
              <w:rPr>
                <w:sz w:val="20"/>
                <w:szCs w:val="18"/>
              </w:rPr>
              <w:t>waktu</w:t>
            </w:r>
            <w:proofErr w:type="spellEnd"/>
            <w:r>
              <w:rPr>
                <w:sz w:val="20"/>
                <w:szCs w:val="18"/>
              </w:rPr>
              <w:t xml:space="preserve"> yang </w:t>
            </w:r>
            <w:proofErr w:type="spellStart"/>
            <w:r>
              <w:rPr>
                <w:sz w:val="20"/>
                <w:szCs w:val="18"/>
              </w:rPr>
              <w:t>diperlukan</w:t>
            </w:r>
            <w:proofErr w:type="spellEnd"/>
          </w:p>
          <w:p w14:paraId="1DF94040" w14:textId="6A4DF9AE" w:rsidR="00843120" w:rsidRDefault="00843120" w:rsidP="00CF2000">
            <w:pPr>
              <w:spacing w:line="360" w:lineRule="auto"/>
              <w:rPr>
                <w:sz w:val="20"/>
                <w:szCs w:val="18"/>
              </w:rPr>
            </w:pPr>
            <w:r>
              <w:rPr>
                <w:sz w:val="20"/>
                <w:szCs w:val="18"/>
              </w:rPr>
              <w:t xml:space="preserve">2.Menginformasikan </w:t>
            </w:r>
            <w:proofErr w:type="spellStart"/>
            <w:r>
              <w:rPr>
                <w:sz w:val="20"/>
                <w:szCs w:val="18"/>
              </w:rPr>
              <w:t>ketersediaan</w:t>
            </w:r>
            <w:proofErr w:type="spellEnd"/>
            <w:r>
              <w:rPr>
                <w:sz w:val="20"/>
                <w:szCs w:val="18"/>
              </w:rPr>
              <w:t xml:space="preserve"> </w:t>
            </w:r>
            <w:proofErr w:type="spellStart"/>
            <w:r>
              <w:rPr>
                <w:sz w:val="20"/>
                <w:szCs w:val="18"/>
              </w:rPr>
              <w:t>sumber</w:t>
            </w:r>
            <w:proofErr w:type="spellEnd"/>
            <w:r>
              <w:rPr>
                <w:sz w:val="20"/>
                <w:szCs w:val="18"/>
              </w:rPr>
              <w:t xml:space="preserve"> </w:t>
            </w:r>
            <w:proofErr w:type="spellStart"/>
            <w:r>
              <w:rPr>
                <w:sz w:val="20"/>
                <w:szCs w:val="18"/>
              </w:rPr>
              <w:t>daya</w:t>
            </w:r>
            <w:proofErr w:type="spellEnd"/>
            <w:r>
              <w:rPr>
                <w:sz w:val="20"/>
                <w:szCs w:val="18"/>
              </w:rPr>
              <w:t xml:space="preserve"> </w:t>
            </w:r>
            <w:proofErr w:type="spellStart"/>
            <w:r>
              <w:rPr>
                <w:sz w:val="20"/>
                <w:szCs w:val="18"/>
              </w:rPr>
              <w:t>dari</w:t>
            </w:r>
            <w:proofErr w:type="spellEnd"/>
            <w:r>
              <w:rPr>
                <w:sz w:val="20"/>
                <w:szCs w:val="18"/>
              </w:rPr>
              <w:t xml:space="preserve"> </w:t>
            </w:r>
            <w:proofErr w:type="spellStart"/>
            <w:r>
              <w:rPr>
                <w:sz w:val="20"/>
                <w:szCs w:val="18"/>
              </w:rPr>
              <w:t>suatu</w:t>
            </w:r>
            <w:proofErr w:type="spellEnd"/>
            <w:r>
              <w:rPr>
                <w:sz w:val="20"/>
                <w:szCs w:val="18"/>
              </w:rPr>
              <w:t xml:space="preserve"> </w:t>
            </w:r>
            <w:proofErr w:type="spellStart"/>
            <w:r>
              <w:rPr>
                <w:sz w:val="20"/>
                <w:szCs w:val="18"/>
              </w:rPr>
              <w:t>organisasi</w:t>
            </w:r>
            <w:proofErr w:type="spellEnd"/>
            <w:r>
              <w:rPr>
                <w:sz w:val="20"/>
                <w:szCs w:val="18"/>
              </w:rPr>
              <w:t>.</w:t>
            </w:r>
          </w:p>
          <w:p w14:paraId="15159698" w14:textId="0A5D7B7F" w:rsidR="001130A7" w:rsidRDefault="00843120" w:rsidP="00CF2000">
            <w:pPr>
              <w:spacing w:line="360" w:lineRule="auto"/>
              <w:rPr>
                <w:sz w:val="20"/>
                <w:szCs w:val="18"/>
              </w:rPr>
            </w:pPr>
            <w:r>
              <w:rPr>
                <w:sz w:val="20"/>
                <w:szCs w:val="18"/>
              </w:rPr>
              <w:lastRenderedPageBreak/>
              <w:t>3</w:t>
            </w:r>
            <w:r w:rsidR="00600CF6">
              <w:rPr>
                <w:sz w:val="20"/>
                <w:szCs w:val="18"/>
              </w:rPr>
              <w:t>.</w:t>
            </w:r>
            <w:r w:rsidR="001130A7">
              <w:rPr>
                <w:sz w:val="20"/>
                <w:szCs w:val="18"/>
              </w:rPr>
              <w:t>Menghubungkan</w:t>
            </w:r>
            <w:r w:rsidR="00E13433">
              <w:rPr>
                <w:sz w:val="20"/>
                <w:szCs w:val="18"/>
              </w:rPr>
              <w:t xml:space="preserve"> </w:t>
            </w:r>
            <w:proofErr w:type="spellStart"/>
            <w:r w:rsidR="00E13433">
              <w:rPr>
                <w:sz w:val="20"/>
                <w:szCs w:val="18"/>
              </w:rPr>
              <w:t>antar</w:t>
            </w:r>
            <w:proofErr w:type="spellEnd"/>
            <w:r w:rsidR="001130A7">
              <w:rPr>
                <w:sz w:val="20"/>
                <w:szCs w:val="18"/>
              </w:rPr>
              <w:t xml:space="preserve"> </w:t>
            </w:r>
            <w:proofErr w:type="spellStart"/>
            <w:r w:rsidR="001130A7">
              <w:rPr>
                <w:sz w:val="20"/>
                <w:szCs w:val="18"/>
              </w:rPr>
              <w:t>anggota</w:t>
            </w:r>
            <w:proofErr w:type="spellEnd"/>
            <w:r w:rsidR="001130A7">
              <w:rPr>
                <w:sz w:val="20"/>
                <w:szCs w:val="18"/>
              </w:rPr>
              <w:t xml:space="preserve"> </w:t>
            </w:r>
            <w:proofErr w:type="spellStart"/>
            <w:r w:rsidR="001130A7">
              <w:rPr>
                <w:sz w:val="20"/>
                <w:szCs w:val="18"/>
              </w:rPr>
              <w:t>proyek</w:t>
            </w:r>
            <w:proofErr w:type="spellEnd"/>
            <w:r w:rsidR="001130A7">
              <w:rPr>
                <w:sz w:val="20"/>
                <w:szCs w:val="18"/>
              </w:rPr>
              <w:t xml:space="preserve"> </w:t>
            </w:r>
            <w:proofErr w:type="spellStart"/>
            <w:r w:rsidR="001130A7">
              <w:rPr>
                <w:sz w:val="20"/>
                <w:szCs w:val="18"/>
              </w:rPr>
              <w:t>secara</w:t>
            </w:r>
            <w:proofErr w:type="spellEnd"/>
            <w:r w:rsidR="001130A7">
              <w:rPr>
                <w:sz w:val="20"/>
                <w:szCs w:val="18"/>
              </w:rPr>
              <w:t xml:space="preserve"> </w:t>
            </w:r>
            <w:proofErr w:type="spellStart"/>
            <w:r w:rsidR="001130A7">
              <w:rPr>
                <w:sz w:val="20"/>
                <w:szCs w:val="18"/>
              </w:rPr>
              <w:t>lebih</w:t>
            </w:r>
            <w:proofErr w:type="spellEnd"/>
            <w:r w:rsidR="001130A7">
              <w:rPr>
                <w:sz w:val="20"/>
                <w:szCs w:val="18"/>
              </w:rPr>
              <w:t xml:space="preserve"> </w:t>
            </w:r>
            <w:proofErr w:type="spellStart"/>
            <w:r w:rsidR="001130A7">
              <w:rPr>
                <w:sz w:val="20"/>
                <w:szCs w:val="18"/>
              </w:rPr>
              <w:t>harmonis</w:t>
            </w:r>
            <w:proofErr w:type="spellEnd"/>
            <w:r w:rsidR="001130A7">
              <w:rPr>
                <w:sz w:val="20"/>
                <w:szCs w:val="18"/>
              </w:rPr>
              <w:t>.</w:t>
            </w:r>
          </w:p>
          <w:p w14:paraId="7059EE2F" w14:textId="39F5D74D" w:rsidR="00A8799C" w:rsidRPr="00041AC2" w:rsidRDefault="00A8799C" w:rsidP="00CF2000">
            <w:pPr>
              <w:spacing w:line="360" w:lineRule="auto"/>
              <w:rPr>
                <w:sz w:val="20"/>
                <w:szCs w:val="18"/>
              </w:rPr>
            </w:pPr>
            <w:r>
              <w:rPr>
                <w:sz w:val="20"/>
                <w:szCs w:val="18"/>
              </w:rPr>
              <w:t xml:space="preserve">Karena </w:t>
            </w:r>
            <w:proofErr w:type="spellStart"/>
            <w:r w:rsidR="00E13433">
              <w:rPr>
                <w:sz w:val="20"/>
                <w:szCs w:val="18"/>
              </w:rPr>
              <w:t>kondisi</w:t>
            </w:r>
            <w:proofErr w:type="spellEnd"/>
            <w:r w:rsidR="00E13433">
              <w:rPr>
                <w:sz w:val="20"/>
                <w:szCs w:val="18"/>
              </w:rPr>
              <w:t xml:space="preserve"> </w:t>
            </w:r>
            <w:proofErr w:type="spellStart"/>
            <w:r w:rsidR="00E13433">
              <w:rPr>
                <w:sz w:val="20"/>
                <w:szCs w:val="18"/>
              </w:rPr>
              <w:t>saat</w:t>
            </w:r>
            <w:proofErr w:type="spellEnd"/>
            <w:r w:rsidR="00E13433">
              <w:rPr>
                <w:sz w:val="20"/>
                <w:szCs w:val="18"/>
              </w:rPr>
              <w:t xml:space="preserve"> </w:t>
            </w:r>
            <w:proofErr w:type="spellStart"/>
            <w:r w:rsidR="00E13433">
              <w:rPr>
                <w:sz w:val="20"/>
                <w:szCs w:val="18"/>
              </w:rPr>
              <w:t>ini</w:t>
            </w:r>
            <w:proofErr w:type="spellEnd"/>
            <w:r w:rsidR="00E13433">
              <w:rPr>
                <w:sz w:val="20"/>
                <w:szCs w:val="18"/>
              </w:rPr>
              <w:t xml:space="preserve"> </w:t>
            </w:r>
            <w:r>
              <w:rPr>
                <w:sz w:val="20"/>
                <w:szCs w:val="18"/>
              </w:rPr>
              <w:t xml:space="preserve">SIMP yang </w:t>
            </w:r>
            <w:proofErr w:type="spellStart"/>
            <w:r>
              <w:rPr>
                <w:sz w:val="20"/>
                <w:szCs w:val="18"/>
              </w:rPr>
              <w:t>tersedia</w:t>
            </w:r>
            <w:proofErr w:type="spellEnd"/>
            <w:r>
              <w:rPr>
                <w:sz w:val="20"/>
                <w:szCs w:val="18"/>
              </w:rPr>
              <w:t xml:space="preserve"> </w:t>
            </w:r>
            <w:proofErr w:type="spellStart"/>
            <w:r>
              <w:rPr>
                <w:sz w:val="20"/>
                <w:szCs w:val="18"/>
              </w:rPr>
              <w:t>hanya</w:t>
            </w:r>
            <w:proofErr w:type="spellEnd"/>
            <w:r>
              <w:rPr>
                <w:sz w:val="20"/>
                <w:szCs w:val="18"/>
              </w:rPr>
              <w:t xml:space="preserve"> </w:t>
            </w:r>
            <w:proofErr w:type="spellStart"/>
            <w:r>
              <w:rPr>
                <w:sz w:val="20"/>
                <w:szCs w:val="18"/>
              </w:rPr>
              <w:t>memprediksi</w:t>
            </w:r>
            <w:proofErr w:type="spellEnd"/>
            <w:r>
              <w:rPr>
                <w:sz w:val="20"/>
                <w:szCs w:val="18"/>
              </w:rPr>
              <w:t xml:space="preserve"> total </w:t>
            </w:r>
            <w:proofErr w:type="spellStart"/>
            <w:r>
              <w:rPr>
                <w:sz w:val="20"/>
                <w:szCs w:val="18"/>
              </w:rPr>
              <w:t>waktu</w:t>
            </w:r>
            <w:proofErr w:type="spellEnd"/>
            <w:r>
              <w:rPr>
                <w:sz w:val="20"/>
                <w:szCs w:val="18"/>
              </w:rPr>
              <w:t xml:space="preserve"> </w:t>
            </w:r>
            <w:proofErr w:type="spellStart"/>
            <w:r>
              <w:rPr>
                <w:sz w:val="20"/>
                <w:szCs w:val="18"/>
              </w:rPr>
              <w:t>berdasarkan</w:t>
            </w:r>
            <w:proofErr w:type="spellEnd"/>
            <w:r>
              <w:rPr>
                <w:sz w:val="20"/>
                <w:szCs w:val="18"/>
              </w:rPr>
              <w:t xml:space="preserve"> </w:t>
            </w:r>
            <w:proofErr w:type="spellStart"/>
            <w:r>
              <w:rPr>
                <w:sz w:val="20"/>
                <w:szCs w:val="18"/>
              </w:rPr>
              <w:t>ketersediaan</w:t>
            </w:r>
            <w:proofErr w:type="spellEnd"/>
            <w:r>
              <w:rPr>
                <w:sz w:val="20"/>
                <w:szCs w:val="18"/>
              </w:rPr>
              <w:t xml:space="preserve"> </w:t>
            </w:r>
            <w:proofErr w:type="spellStart"/>
            <w:r>
              <w:rPr>
                <w:sz w:val="20"/>
                <w:szCs w:val="18"/>
              </w:rPr>
              <w:t>sumber</w:t>
            </w:r>
            <w:proofErr w:type="spellEnd"/>
            <w:r>
              <w:rPr>
                <w:sz w:val="20"/>
                <w:szCs w:val="18"/>
              </w:rPr>
              <w:t xml:space="preserve"> </w:t>
            </w:r>
            <w:proofErr w:type="spellStart"/>
            <w:r>
              <w:rPr>
                <w:sz w:val="20"/>
                <w:szCs w:val="18"/>
              </w:rPr>
              <w:t>daya</w:t>
            </w:r>
            <w:proofErr w:type="spellEnd"/>
            <w:r>
              <w:rPr>
                <w:sz w:val="20"/>
                <w:szCs w:val="18"/>
              </w:rPr>
              <w:t xml:space="preserve"> </w:t>
            </w:r>
            <w:proofErr w:type="spellStart"/>
            <w:r>
              <w:rPr>
                <w:sz w:val="20"/>
                <w:szCs w:val="18"/>
              </w:rPr>
              <w:t>saja</w:t>
            </w:r>
            <w:proofErr w:type="spellEnd"/>
            <w:r>
              <w:rPr>
                <w:sz w:val="20"/>
                <w:szCs w:val="18"/>
              </w:rPr>
              <w:t xml:space="preserve">, </w:t>
            </w:r>
            <w:proofErr w:type="spellStart"/>
            <w:r>
              <w:rPr>
                <w:sz w:val="20"/>
                <w:szCs w:val="18"/>
              </w:rPr>
              <w:t>tanpa</w:t>
            </w:r>
            <w:proofErr w:type="spellEnd"/>
            <w:r>
              <w:rPr>
                <w:sz w:val="20"/>
                <w:szCs w:val="18"/>
              </w:rPr>
              <w:t xml:space="preserve"> </w:t>
            </w:r>
            <w:proofErr w:type="spellStart"/>
            <w:r>
              <w:rPr>
                <w:sz w:val="20"/>
                <w:szCs w:val="18"/>
              </w:rPr>
              <w:t>memperhatikan</w:t>
            </w:r>
            <w:proofErr w:type="spellEnd"/>
            <w:r>
              <w:rPr>
                <w:sz w:val="20"/>
                <w:szCs w:val="18"/>
              </w:rPr>
              <w:t xml:space="preserve"> </w:t>
            </w:r>
            <w:proofErr w:type="spellStart"/>
            <w:r>
              <w:rPr>
                <w:sz w:val="20"/>
                <w:szCs w:val="18"/>
              </w:rPr>
              <w:t>kemampuan</w:t>
            </w:r>
            <w:proofErr w:type="spellEnd"/>
            <w:r>
              <w:rPr>
                <w:sz w:val="20"/>
                <w:szCs w:val="18"/>
              </w:rPr>
              <w:t xml:space="preserve"> </w:t>
            </w:r>
            <w:proofErr w:type="spellStart"/>
            <w:r>
              <w:rPr>
                <w:sz w:val="20"/>
                <w:szCs w:val="18"/>
              </w:rPr>
              <w:t>dari</w:t>
            </w:r>
            <w:proofErr w:type="spellEnd"/>
            <w:r>
              <w:rPr>
                <w:sz w:val="20"/>
                <w:szCs w:val="18"/>
              </w:rPr>
              <w:t xml:space="preserve"> </w:t>
            </w:r>
            <w:proofErr w:type="spellStart"/>
            <w:r>
              <w:rPr>
                <w:sz w:val="20"/>
                <w:szCs w:val="18"/>
              </w:rPr>
              <w:t>sumber</w:t>
            </w:r>
            <w:proofErr w:type="spellEnd"/>
            <w:r>
              <w:rPr>
                <w:sz w:val="20"/>
                <w:szCs w:val="18"/>
              </w:rPr>
              <w:t xml:space="preserve"> </w:t>
            </w:r>
            <w:proofErr w:type="spellStart"/>
            <w:r>
              <w:rPr>
                <w:sz w:val="20"/>
                <w:szCs w:val="18"/>
              </w:rPr>
              <w:t>daya</w:t>
            </w:r>
            <w:proofErr w:type="spellEnd"/>
            <w:r>
              <w:rPr>
                <w:sz w:val="20"/>
                <w:szCs w:val="18"/>
              </w:rPr>
              <w:t xml:space="preserve"> </w:t>
            </w:r>
            <w:proofErr w:type="spellStart"/>
            <w:r>
              <w:rPr>
                <w:sz w:val="20"/>
                <w:szCs w:val="18"/>
              </w:rPr>
              <w:t>tersebut</w:t>
            </w:r>
            <w:proofErr w:type="spellEnd"/>
            <w:r w:rsidR="005B1660">
              <w:rPr>
                <w:sz w:val="20"/>
                <w:szCs w:val="18"/>
              </w:rPr>
              <w:t>.</w:t>
            </w:r>
            <w:r w:rsidR="00DA386C">
              <w:rPr>
                <w:sz w:val="20"/>
                <w:szCs w:val="18"/>
              </w:rPr>
              <w:t xml:space="preserve"> </w:t>
            </w:r>
            <w:r w:rsidR="00DA386C" w:rsidRPr="00A56647">
              <w:rPr>
                <w:rFonts w:cs="Times New Roman"/>
                <w:noProof/>
                <w:sz w:val="20"/>
                <w:szCs w:val="20"/>
              </w:rPr>
              <w:t>(Sheoraj &amp; Sungkur, 2022</w:t>
            </w:r>
            <w:r w:rsidR="00BD5764">
              <w:rPr>
                <w:rFonts w:cs="Times New Roman"/>
                <w:noProof/>
                <w:sz w:val="20"/>
                <w:szCs w:val="20"/>
              </w:rPr>
              <w:t>)</w:t>
            </w:r>
            <w:r>
              <w:rPr>
                <w:sz w:val="20"/>
                <w:szCs w:val="18"/>
              </w:rPr>
              <w:t>.</w:t>
            </w:r>
          </w:p>
        </w:tc>
      </w:tr>
    </w:tbl>
    <w:p w14:paraId="72264FDF" w14:textId="77777777" w:rsidR="000C62F1" w:rsidRPr="000C62F1" w:rsidRDefault="000C62F1" w:rsidP="000C62F1">
      <w:pPr>
        <w:spacing w:line="360" w:lineRule="auto"/>
      </w:pPr>
    </w:p>
    <w:p w14:paraId="6FC23736" w14:textId="77777777" w:rsidR="006C37F6" w:rsidRDefault="006C37F6" w:rsidP="003F0C01">
      <w:pPr>
        <w:pStyle w:val="Caption"/>
      </w:pPr>
      <w:bookmarkStart w:id="1373" w:name="_Ref111655767"/>
      <w:r>
        <w:br w:type="page"/>
      </w:r>
    </w:p>
    <w:p w14:paraId="18E70ABD" w14:textId="04B5FE33" w:rsidR="00D055AB" w:rsidRPr="00CC28A4" w:rsidRDefault="00D055AB" w:rsidP="003F0C01">
      <w:pPr>
        <w:pStyle w:val="Caption"/>
      </w:pPr>
      <w:bookmarkStart w:id="1374" w:name="_Ref116503279"/>
      <w:bookmarkStart w:id="1375" w:name="_Toc128944259"/>
      <w:proofErr w:type="spellStart"/>
      <w:r>
        <w:lastRenderedPageBreak/>
        <w:t>Tabel</w:t>
      </w:r>
      <w:proofErr w:type="spellEnd"/>
      <w:r>
        <w:t xml:space="preserve"> </w:t>
      </w:r>
      <w:ins w:id="1376" w:author="ilham.nur@office.ui.ac.id" w:date="2023-03-04T17:01:00Z">
        <w:r w:rsidR="0016052A">
          <w:fldChar w:fldCharType="begin"/>
        </w:r>
        <w:r w:rsidR="0016052A">
          <w:instrText xml:space="preserve"> STYLEREF 1 \s </w:instrText>
        </w:r>
      </w:ins>
      <w:r w:rsidR="0016052A">
        <w:fldChar w:fldCharType="separate"/>
      </w:r>
      <w:r w:rsidR="00A262DF">
        <w:rPr>
          <w:noProof/>
        </w:rPr>
        <w:t>1</w:t>
      </w:r>
      <w:ins w:id="1377" w:author="ilham.nur@office.ui.ac.id" w:date="2023-03-04T17:01:00Z">
        <w:r w:rsidR="0016052A">
          <w:fldChar w:fldCharType="end"/>
        </w:r>
        <w:r w:rsidR="0016052A">
          <w:t>.</w:t>
        </w:r>
        <w:r w:rsidR="0016052A">
          <w:fldChar w:fldCharType="begin"/>
        </w:r>
        <w:r w:rsidR="0016052A">
          <w:instrText xml:space="preserve"> SEQ Tabel \* ARABIC \s 1 </w:instrText>
        </w:r>
      </w:ins>
      <w:r w:rsidR="0016052A">
        <w:fldChar w:fldCharType="separate"/>
      </w:r>
      <w:ins w:id="1378" w:author="ilham.nur@office.ui.ac.id" w:date="2023-03-05T21:23:00Z">
        <w:r w:rsidR="00A262DF">
          <w:rPr>
            <w:noProof/>
          </w:rPr>
          <w:t>3</w:t>
        </w:r>
      </w:ins>
      <w:ins w:id="1379" w:author="ilham.nur@office.ui.ac.id" w:date="2023-03-04T17:01:00Z">
        <w:r w:rsidR="0016052A">
          <w:fldChar w:fldCharType="end"/>
        </w:r>
      </w:ins>
      <w:ins w:id="1380" w:author="ilham.nur@office.ui.ac.id [2]" w:date="2023-01-28T21:53:00Z">
        <w:del w:id="1381" w:author="ilham.nur@office.ui.ac.id" w:date="2023-02-02T21:41:00Z">
          <w:r w:rsidR="009035EE" w:rsidDel="003B572F">
            <w:fldChar w:fldCharType="begin"/>
          </w:r>
          <w:r w:rsidR="009035EE" w:rsidDel="003B572F">
            <w:delInstrText xml:space="preserve"> STYLEREF 1 \s </w:delInstrText>
          </w:r>
        </w:del>
      </w:ins>
      <w:del w:id="1382" w:author="ilham.nur@office.ui.ac.id" w:date="2023-02-02T21:41:00Z">
        <w:r w:rsidR="009035EE" w:rsidDel="003B572F">
          <w:fldChar w:fldCharType="separate"/>
        </w:r>
        <w:r w:rsidR="00C64CA0" w:rsidDel="003B572F">
          <w:rPr>
            <w:noProof/>
          </w:rPr>
          <w:delText>1</w:delText>
        </w:r>
      </w:del>
      <w:ins w:id="1383" w:author="ilham.nur@office.ui.ac.id [2]" w:date="2023-01-28T21:53:00Z">
        <w:del w:id="1384"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1385" w:author="ilham.nur@office.ui.ac.id" w:date="2023-02-02T21:41:00Z">
        <w:r w:rsidR="00000000">
          <w:fldChar w:fldCharType="separate"/>
        </w:r>
      </w:del>
      <w:ins w:id="1386" w:author="ilham.nur@office.ui.ac.id [2]" w:date="2023-01-28T21:53:00Z">
        <w:del w:id="1387" w:author="ilham.nur@office.ui.ac.id" w:date="2023-02-02T21:41:00Z">
          <w:r w:rsidR="009035EE" w:rsidDel="003B572F">
            <w:fldChar w:fldCharType="end"/>
          </w:r>
        </w:del>
      </w:ins>
      <w:del w:id="1388" w:author="ilham.nur@office.ui.ac.id [2]" w:date="2023-01-25T05:08:00Z">
        <w:r w:rsidR="00F62D33" w:rsidDel="00F62D33">
          <w:fldChar w:fldCharType="begin"/>
        </w:r>
        <w:r w:rsidR="00F62D33" w:rsidDel="00F62D33">
          <w:delInstrText xml:space="preserve"> STYLEREF 1 \s </w:delInstrText>
        </w:r>
        <w:r w:rsidR="00F62D33" w:rsidDel="00F62D33">
          <w:fldChar w:fldCharType="separate"/>
        </w:r>
        <w:r w:rsidR="00AF75ED" w:rsidDel="00F62D33">
          <w:rPr>
            <w:noProof/>
          </w:rPr>
          <w:delText>1</w:delText>
        </w:r>
        <w:r w:rsidR="00F62D33" w:rsidDel="00F62D33">
          <w:rPr>
            <w:noProof/>
          </w:rPr>
          <w:fldChar w:fldCharType="end"/>
        </w:r>
        <w:r w:rsidR="00A72F57" w:rsidDel="00F62D33">
          <w:delText>.</w:delText>
        </w:r>
        <w:r w:rsidR="00F62D33" w:rsidDel="00F62D33">
          <w:fldChar w:fldCharType="begin"/>
        </w:r>
        <w:r w:rsidR="00F62D33" w:rsidDel="00F62D33">
          <w:delInstrText xml:space="preserve"> SEQ Tabel \* ARABIC \s 1 </w:delInstrText>
        </w:r>
        <w:r w:rsidR="00F62D33" w:rsidDel="00F62D33">
          <w:fldChar w:fldCharType="separate"/>
        </w:r>
        <w:r w:rsidR="00AF75ED" w:rsidDel="00F62D33">
          <w:rPr>
            <w:noProof/>
          </w:rPr>
          <w:delText>3</w:delText>
        </w:r>
        <w:r w:rsidR="00F62D33" w:rsidDel="00F62D33">
          <w:rPr>
            <w:noProof/>
          </w:rPr>
          <w:fldChar w:fldCharType="end"/>
        </w:r>
      </w:del>
      <w:bookmarkEnd w:id="1373"/>
      <w:bookmarkEnd w:id="1374"/>
      <w:r>
        <w:t xml:space="preserve"> </w:t>
      </w:r>
      <w:proofErr w:type="spellStart"/>
      <w:r w:rsidRPr="00B17A13">
        <w:t>Penelitian</w:t>
      </w:r>
      <w:proofErr w:type="spellEnd"/>
      <w:r w:rsidRPr="00B17A13">
        <w:t xml:space="preserve"> </w:t>
      </w:r>
      <w:proofErr w:type="spellStart"/>
      <w:r w:rsidRPr="00B17A13">
        <w:t>terdahulu</w:t>
      </w:r>
      <w:proofErr w:type="spellEnd"/>
      <w:r w:rsidRPr="00B17A13">
        <w:t xml:space="preserve"> terkait </w:t>
      </w:r>
      <w:proofErr w:type="spellStart"/>
      <w:r w:rsidRPr="00B17A13">
        <w:t>pengambilan</w:t>
      </w:r>
      <w:proofErr w:type="spellEnd"/>
      <w:r w:rsidRPr="00B17A13">
        <w:t xml:space="preserve"> </w:t>
      </w:r>
      <w:proofErr w:type="spellStart"/>
      <w:r w:rsidRPr="00B17A13">
        <w:t>keputusan</w:t>
      </w:r>
      <w:proofErr w:type="spellEnd"/>
      <w:r w:rsidR="00A5761F">
        <w:t xml:space="preserve"> dengan</w:t>
      </w:r>
      <w:r w:rsidR="00DB52A7">
        <w:t xml:space="preserve"> </w:t>
      </w:r>
      <w:proofErr w:type="spellStart"/>
      <w:r w:rsidR="00DB52A7">
        <w:t>alat</w:t>
      </w:r>
      <w:proofErr w:type="spellEnd"/>
      <w:r w:rsidR="00DB52A7">
        <w:t xml:space="preserve"> </w:t>
      </w:r>
      <w:proofErr w:type="spellStart"/>
      <w:r w:rsidR="00DB52A7">
        <w:t>bantu</w:t>
      </w:r>
      <w:proofErr w:type="spellEnd"/>
      <w:r w:rsidR="00DB52A7">
        <w:t xml:space="preserve"> </w:t>
      </w:r>
      <w:proofErr w:type="spellStart"/>
      <w:r w:rsidR="00DB52A7">
        <w:t>pengambilan</w:t>
      </w:r>
      <w:proofErr w:type="spellEnd"/>
      <w:r w:rsidR="00DB52A7">
        <w:t xml:space="preserve"> </w:t>
      </w:r>
      <w:proofErr w:type="spellStart"/>
      <w:r w:rsidR="00DB52A7">
        <w:t>keputusan</w:t>
      </w:r>
      <w:proofErr w:type="spellEnd"/>
      <w:r w:rsidRPr="00B17A13">
        <w:t xml:space="preserve"> </w:t>
      </w:r>
      <w:proofErr w:type="spellStart"/>
      <w:r w:rsidR="00A5761F">
        <w:t>dalam</w:t>
      </w:r>
      <w:proofErr w:type="spellEnd"/>
      <w:r w:rsidR="00A5761F">
        <w:t xml:space="preserve"> </w:t>
      </w:r>
      <w:proofErr w:type="spellStart"/>
      <w:r w:rsidR="00A5761F">
        <w:t>bidang</w:t>
      </w:r>
      <w:proofErr w:type="spellEnd"/>
      <w:r w:rsidR="00CC28A4">
        <w:t xml:space="preserve"> </w:t>
      </w:r>
      <w:proofErr w:type="spellStart"/>
      <w:r w:rsidR="00CC28A4">
        <w:t>manajemen</w:t>
      </w:r>
      <w:proofErr w:type="spellEnd"/>
      <w:r w:rsidR="00CC28A4">
        <w:t xml:space="preserve"> </w:t>
      </w:r>
      <w:proofErr w:type="spellStart"/>
      <w:r w:rsidR="00CC28A4">
        <w:t>proyek</w:t>
      </w:r>
      <w:bookmarkEnd w:id="1375"/>
      <w:proofErr w:type="spellEnd"/>
    </w:p>
    <w:tbl>
      <w:tblPr>
        <w:tblStyle w:val="TableGrid"/>
        <w:tblW w:w="0" w:type="auto"/>
        <w:tblLayout w:type="fixed"/>
        <w:tblLook w:val="0420" w:firstRow="1" w:lastRow="0" w:firstColumn="0" w:lastColumn="0" w:noHBand="0" w:noVBand="1"/>
      </w:tblPr>
      <w:tblGrid>
        <w:gridCol w:w="2547"/>
        <w:gridCol w:w="850"/>
        <w:gridCol w:w="2705"/>
        <w:gridCol w:w="2540"/>
        <w:gridCol w:w="4784"/>
      </w:tblGrid>
      <w:tr w:rsidR="00F26D03" w:rsidRPr="00C91757" w14:paraId="5012EEAC" w14:textId="77777777" w:rsidTr="005F3663">
        <w:trPr>
          <w:trHeight w:val="584"/>
          <w:tblHeader/>
        </w:trPr>
        <w:tc>
          <w:tcPr>
            <w:tcW w:w="2547" w:type="dxa"/>
            <w:hideMark/>
          </w:tcPr>
          <w:p w14:paraId="11BC6DB7" w14:textId="77777777" w:rsidR="00C91757" w:rsidRPr="00582FC1" w:rsidRDefault="00C91757" w:rsidP="00C91757">
            <w:pPr>
              <w:spacing w:after="160" w:line="259" w:lineRule="auto"/>
              <w:rPr>
                <w:rFonts w:cs="Times New Roman"/>
                <w:sz w:val="20"/>
                <w:szCs w:val="20"/>
              </w:rPr>
            </w:pPr>
            <w:proofErr w:type="spellStart"/>
            <w:r w:rsidRPr="00582FC1">
              <w:rPr>
                <w:rFonts w:cs="Times New Roman"/>
                <w:b/>
                <w:bCs/>
                <w:sz w:val="20"/>
                <w:szCs w:val="20"/>
              </w:rPr>
              <w:t>Judul</w:t>
            </w:r>
            <w:proofErr w:type="spellEnd"/>
          </w:p>
        </w:tc>
        <w:tc>
          <w:tcPr>
            <w:tcW w:w="850" w:type="dxa"/>
            <w:hideMark/>
          </w:tcPr>
          <w:p w14:paraId="04C9C792" w14:textId="77777777" w:rsidR="00C91757" w:rsidRPr="00582FC1" w:rsidRDefault="00C91757" w:rsidP="00C91757">
            <w:pPr>
              <w:spacing w:after="160" w:line="259" w:lineRule="auto"/>
              <w:rPr>
                <w:rFonts w:cs="Times New Roman"/>
                <w:sz w:val="20"/>
                <w:szCs w:val="20"/>
              </w:rPr>
            </w:pPr>
            <w:proofErr w:type="spellStart"/>
            <w:r w:rsidRPr="00582FC1">
              <w:rPr>
                <w:rFonts w:cs="Times New Roman"/>
                <w:b/>
                <w:bCs/>
                <w:sz w:val="20"/>
                <w:szCs w:val="20"/>
              </w:rPr>
              <w:t>Tahun</w:t>
            </w:r>
            <w:proofErr w:type="spellEnd"/>
          </w:p>
        </w:tc>
        <w:tc>
          <w:tcPr>
            <w:tcW w:w="2705" w:type="dxa"/>
            <w:hideMark/>
          </w:tcPr>
          <w:p w14:paraId="4BF9E775" w14:textId="77777777" w:rsidR="00C91757" w:rsidRPr="00582FC1" w:rsidRDefault="00C91757" w:rsidP="00C91757">
            <w:pPr>
              <w:spacing w:after="160" w:line="259" w:lineRule="auto"/>
              <w:rPr>
                <w:rFonts w:cs="Times New Roman"/>
                <w:sz w:val="20"/>
                <w:szCs w:val="20"/>
              </w:rPr>
            </w:pPr>
            <w:proofErr w:type="spellStart"/>
            <w:r w:rsidRPr="00582FC1">
              <w:rPr>
                <w:rFonts w:cs="Times New Roman"/>
                <w:b/>
                <w:bCs/>
                <w:sz w:val="20"/>
                <w:szCs w:val="20"/>
              </w:rPr>
              <w:t>Tujuan</w:t>
            </w:r>
            <w:proofErr w:type="spellEnd"/>
          </w:p>
        </w:tc>
        <w:tc>
          <w:tcPr>
            <w:tcW w:w="2540" w:type="dxa"/>
            <w:hideMark/>
          </w:tcPr>
          <w:p w14:paraId="4D314EEA" w14:textId="77777777" w:rsidR="00C91757" w:rsidRPr="00582FC1" w:rsidRDefault="00C91757" w:rsidP="00C91757">
            <w:pPr>
              <w:spacing w:after="160" w:line="259" w:lineRule="auto"/>
              <w:rPr>
                <w:rFonts w:cs="Times New Roman"/>
                <w:sz w:val="20"/>
                <w:szCs w:val="20"/>
              </w:rPr>
            </w:pPr>
            <w:r w:rsidRPr="00582FC1">
              <w:rPr>
                <w:rFonts w:cs="Times New Roman"/>
                <w:b/>
                <w:bCs/>
                <w:sz w:val="20"/>
                <w:szCs w:val="20"/>
              </w:rPr>
              <w:t>Metode</w:t>
            </w:r>
          </w:p>
        </w:tc>
        <w:tc>
          <w:tcPr>
            <w:tcW w:w="4784" w:type="dxa"/>
            <w:hideMark/>
          </w:tcPr>
          <w:p w14:paraId="77AD57EC" w14:textId="77777777" w:rsidR="00C91757" w:rsidRPr="00582FC1" w:rsidRDefault="00C91757" w:rsidP="00C91757">
            <w:pPr>
              <w:spacing w:after="160" w:line="259" w:lineRule="auto"/>
              <w:rPr>
                <w:rFonts w:cs="Times New Roman"/>
                <w:sz w:val="20"/>
                <w:szCs w:val="20"/>
              </w:rPr>
            </w:pPr>
            <w:r w:rsidRPr="00582FC1">
              <w:rPr>
                <w:rFonts w:cs="Times New Roman"/>
                <w:b/>
                <w:bCs/>
                <w:sz w:val="20"/>
                <w:szCs w:val="20"/>
              </w:rPr>
              <w:t>Hasil</w:t>
            </w:r>
          </w:p>
        </w:tc>
      </w:tr>
      <w:tr w:rsidR="00F26D03" w:rsidRPr="00C91757" w14:paraId="4E89169E" w14:textId="77777777" w:rsidTr="00C72245">
        <w:trPr>
          <w:trHeight w:val="584"/>
        </w:trPr>
        <w:tc>
          <w:tcPr>
            <w:tcW w:w="2547" w:type="dxa"/>
          </w:tcPr>
          <w:p w14:paraId="015B12BB" w14:textId="574CE1BB" w:rsidR="00582FC1" w:rsidRPr="0092125A" w:rsidRDefault="00582FC1" w:rsidP="00582FC1">
            <w:pPr>
              <w:spacing w:after="160" w:line="259" w:lineRule="auto"/>
              <w:rPr>
                <w:rFonts w:cs="Times New Roman"/>
                <w:i/>
                <w:iCs/>
                <w:sz w:val="20"/>
                <w:szCs w:val="20"/>
              </w:rPr>
            </w:pPr>
            <w:r w:rsidRPr="0092125A">
              <w:rPr>
                <w:rFonts w:cs="Times New Roman"/>
                <w:i/>
                <w:iCs/>
                <w:kern w:val="24"/>
                <w:sz w:val="20"/>
                <w:szCs w:val="20"/>
              </w:rPr>
              <w:t>A Multi-Criteria Decision Analysis Technique for</w:t>
            </w:r>
            <w:r w:rsidRPr="0092125A">
              <w:rPr>
                <w:rFonts w:cs="Times New Roman"/>
                <w:i/>
                <w:iCs/>
                <w:kern w:val="24"/>
                <w:sz w:val="20"/>
                <w:szCs w:val="20"/>
              </w:rPr>
              <w:br/>
              <w:t>Stochastic Task Criticality in Project Management</w:t>
            </w:r>
          </w:p>
        </w:tc>
        <w:tc>
          <w:tcPr>
            <w:tcW w:w="850" w:type="dxa"/>
          </w:tcPr>
          <w:p w14:paraId="1DEA4609" w14:textId="6C694621" w:rsidR="00582FC1" w:rsidRPr="007E4379" w:rsidRDefault="00582FC1" w:rsidP="00582FC1">
            <w:pPr>
              <w:spacing w:after="160" w:line="259" w:lineRule="auto"/>
              <w:rPr>
                <w:rFonts w:cs="Times New Roman"/>
                <w:sz w:val="20"/>
                <w:szCs w:val="20"/>
              </w:rPr>
            </w:pPr>
            <w:r w:rsidRPr="007E4379">
              <w:rPr>
                <w:rFonts w:cs="Times New Roman"/>
                <w:kern w:val="24"/>
                <w:sz w:val="20"/>
                <w:szCs w:val="20"/>
              </w:rPr>
              <w:t>2017</w:t>
            </w:r>
          </w:p>
        </w:tc>
        <w:tc>
          <w:tcPr>
            <w:tcW w:w="2705" w:type="dxa"/>
          </w:tcPr>
          <w:p w14:paraId="3F8D804B" w14:textId="4B73A38A" w:rsidR="00582FC1" w:rsidRPr="007E4379" w:rsidRDefault="00582FC1" w:rsidP="00582FC1">
            <w:pPr>
              <w:spacing w:after="160" w:line="259" w:lineRule="auto"/>
              <w:rPr>
                <w:rFonts w:cs="Times New Roman"/>
                <w:sz w:val="20"/>
                <w:szCs w:val="20"/>
              </w:rPr>
            </w:pPr>
            <w:proofErr w:type="spellStart"/>
            <w:r w:rsidRPr="007E4379">
              <w:rPr>
                <w:rFonts w:eastAsiaTheme="minorEastAsia" w:cs="Times New Roman"/>
                <w:color w:val="000000" w:themeColor="dark1"/>
                <w:kern w:val="24"/>
                <w:sz w:val="20"/>
                <w:szCs w:val="20"/>
              </w:rPr>
              <w:t>Melihat</w:t>
            </w:r>
            <w:proofErr w:type="spellEnd"/>
            <w:r w:rsidRPr="007E4379">
              <w:rPr>
                <w:rFonts w:eastAsiaTheme="minorEastAsia" w:cs="Times New Roman"/>
                <w:color w:val="000000" w:themeColor="dark1"/>
                <w:kern w:val="24"/>
                <w:sz w:val="20"/>
                <w:szCs w:val="20"/>
              </w:rPr>
              <w:t xml:space="preserve"> Implementasi </w:t>
            </w:r>
            <w:proofErr w:type="spellStart"/>
            <w:r w:rsidRPr="007E4379">
              <w:rPr>
                <w:rFonts w:eastAsiaTheme="minorEastAsia" w:cs="Times New Roman"/>
                <w:color w:val="000000" w:themeColor="dark1"/>
                <w:kern w:val="24"/>
                <w:sz w:val="20"/>
                <w:szCs w:val="20"/>
              </w:rPr>
              <w:t>pemilihan</w:t>
            </w:r>
            <w:proofErr w:type="spellEnd"/>
            <w:r w:rsidRPr="007E4379">
              <w:rPr>
                <w:rFonts w:eastAsiaTheme="minorEastAsia" w:cs="Times New Roman"/>
                <w:color w:val="000000" w:themeColor="dark1"/>
                <w:kern w:val="24"/>
                <w:sz w:val="20"/>
                <w:szCs w:val="20"/>
              </w:rPr>
              <w:t xml:space="preserve"> project yang </w:t>
            </w:r>
            <w:proofErr w:type="spellStart"/>
            <w:r w:rsidRPr="007E4379">
              <w:rPr>
                <w:rFonts w:eastAsiaTheme="minorEastAsia" w:cs="Times New Roman"/>
                <w:color w:val="000000" w:themeColor="dark1"/>
                <w:kern w:val="24"/>
                <w:sz w:val="20"/>
                <w:szCs w:val="20"/>
              </w:rPr>
              <w:t>masuk</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kedalam</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suatu</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organisasi</w:t>
            </w:r>
            <w:proofErr w:type="spellEnd"/>
            <w:r w:rsidRPr="007E4379">
              <w:rPr>
                <w:rFonts w:eastAsiaTheme="minorEastAsia" w:cs="Times New Roman"/>
                <w:color w:val="000000" w:themeColor="dark1"/>
                <w:kern w:val="24"/>
                <w:sz w:val="20"/>
                <w:szCs w:val="20"/>
              </w:rPr>
              <w:t xml:space="preserve"> dengan </w:t>
            </w:r>
            <w:proofErr w:type="spellStart"/>
            <w:r w:rsidRPr="007E4379">
              <w:rPr>
                <w:rFonts w:eastAsiaTheme="minorEastAsia" w:cs="Times New Roman"/>
                <w:color w:val="000000" w:themeColor="dark1"/>
                <w:kern w:val="24"/>
                <w:sz w:val="20"/>
                <w:szCs w:val="20"/>
              </w:rPr>
              <w:t>menggunakan</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metode</w:t>
            </w:r>
            <w:proofErr w:type="spellEnd"/>
            <w:r w:rsidRPr="007E4379">
              <w:rPr>
                <w:rFonts w:eastAsiaTheme="minorEastAsia" w:cs="Times New Roman"/>
                <w:color w:val="000000" w:themeColor="dark1"/>
                <w:kern w:val="24"/>
                <w:sz w:val="20"/>
                <w:szCs w:val="20"/>
              </w:rPr>
              <w:t xml:space="preserve"> TOPSIS, AHP. ANP </w:t>
            </w:r>
            <w:r w:rsidRPr="007E4379">
              <w:rPr>
                <w:rFonts w:eastAsiaTheme="minorEastAsia" w:cs="Times New Roman"/>
                <w:color w:val="000000" w:themeColor="dark1"/>
                <w:kern w:val="24"/>
                <w:sz w:val="20"/>
                <w:szCs w:val="20"/>
              </w:rPr>
              <w:fldChar w:fldCharType="begin" w:fldLock="1"/>
            </w:r>
            <w:r w:rsidR="00536480" w:rsidRPr="007E4379">
              <w:rPr>
                <w:rFonts w:eastAsiaTheme="minorEastAsia" w:cs="Times New Roman"/>
                <w:color w:val="000000" w:themeColor="dark1"/>
                <w:kern w:val="24"/>
                <w:sz w:val="20"/>
                <w:szCs w:val="20"/>
              </w:rPr>
              <w:instrText>ADDIN CSL_CITATION {"citationItems":[{"id":"ITEM-1","itemData":{"DOI":"10.1080/10429247.2017.1340038","ISSN":"10429247","abstract":"Inherent in project management is the risk that a project fails to meet planned completion deadlines due to delays experienced in individual tasks. As such, certain critical tasks may be candidates for risk management (e.g., the allocation of additional resources such as labor, materials, and equipment) to prevent delays. A common means to identify such critical tasks is with the critical path method (CPM), which identifies a path of tasks in a project network that, when delayed, result in project delays. This work offers a complementary, stochastic approach to CPM that ranks tasks according to their effect on the project completion time distribution, when the distributions of task completion time are delayed. The new hybrid approach is based on the use of a Monte Carlo simulation and a multi-criteria decision analysis technique. Monte Carlo simulation allows for approximating the cumulative distribution function of the total duration of the project, while the multi-criteria decision analysis technique is used to compare and rank the tasks across percentiles of the resulting project completion time distributions. Doing so allows for different percentile weighting schemes to represent decision maker risk preferences. The suggested approach is applied to two project network examples. The examples illustrate that the proposed approach highlights some tasks as risky, which may not always lie on the critical path as identified by CPM. This is valuable for practicing managers as it allows them to properly consider their risk preferences when determining task criticality based on the distribution of project completion time (e.g., emphasizing median vs. upper tail completion time).","author":[{"dropping-particle":"","family":"Floyd","given":"Molly K.","non-dropping-particle":"","parse-names":false,"suffix":""},{"dropping-particle":"","family":"Barker","given":"Kash","non-dropping-particle":"","parse-names":false,"suffix":""},{"dropping-particle":"","family":"Rocco","given":"Claudio M.","non-dropping-particle":"","parse-names":false,"suffix":""},{"dropping-particle":"","family":"Whitman","given":"Mackenzie G.","non-dropping-particle":"","parse-names":false,"suffix":""}],"container-title":"EMJ - Engineering Management Journal","id":"ITEM-1","issue":"3","issued":{"date-parts":[["2017","7","3"]]},"page":"165-178","publisher":"Taylor and Francis Ltd.","title":"A Multi-Criteria Decision Analysis Technique for Stochastic Task Criticality in Project Management","type":"article-journal","volume":"29"},"uris":["http://www.mendeley.com/documents/?uuid=15317134-073c-3ac0-a69d-b9d561138c5b"]}],"mendeley":{"formattedCitation":"(Floyd et al., 2017)","plainTextFormattedCitation":"(Floyd et al., 2017)","previouslyFormattedCitation":"(Floyd et al., 2017)"},"properties":{"noteIndex":0},"schema":"https://github.com/citation-style-language/schema/raw/master/csl-citation.json"}</w:instrText>
            </w:r>
            <w:r w:rsidRPr="007E4379">
              <w:rPr>
                <w:rFonts w:eastAsiaTheme="minorEastAsia" w:cs="Times New Roman"/>
                <w:color w:val="000000" w:themeColor="dark1"/>
                <w:kern w:val="24"/>
                <w:sz w:val="20"/>
                <w:szCs w:val="20"/>
              </w:rPr>
              <w:fldChar w:fldCharType="separate"/>
            </w:r>
            <w:r w:rsidRPr="007E4379">
              <w:rPr>
                <w:rFonts w:eastAsiaTheme="minorEastAsia" w:cs="Times New Roman"/>
                <w:noProof/>
                <w:color w:val="000000" w:themeColor="dark1"/>
                <w:kern w:val="24"/>
                <w:sz w:val="20"/>
                <w:szCs w:val="20"/>
              </w:rPr>
              <w:t>(Floyd et al., 2017)</w:t>
            </w:r>
            <w:r w:rsidRPr="007E4379">
              <w:rPr>
                <w:rFonts w:eastAsiaTheme="minorEastAsia" w:cs="Times New Roman"/>
                <w:color w:val="000000" w:themeColor="dark1"/>
                <w:kern w:val="24"/>
                <w:sz w:val="20"/>
                <w:szCs w:val="20"/>
              </w:rPr>
              <w:fldChar w:fldCharType="end"/>
            </w:r>
            <w:r w:rsidRPr="007E4379">
              <w:rPr>
                <w:rFonts w:eastAsiaTheme="minorEastAsia" w:cs="Times New Roman"/>
                <w:color w:val="000000" w:themeColor="dark1"/>
                <w:kern w:val="24"/>
                <w:sz w:val="20"/>
                <w:szCs w:val="20"/>
              </w:rPr>
              <w:t>.</w:t>
            </w:r>
          </w:p>
        </w:tc>
        <w:tc>
          <w:tcPr>
            <w:tcW w:w="2540" w:type="dxa"/>
          </w:tcPr>
          <w:p w14:paraId="327F84FE" w14:textId="3FE83DC0" w:rsidR="00582FC1" w:rsidRPr="007E4379" w:rsidRDefault="00582FC1" w:rsidP="00582FC1">
            <w:pPr>
              <w:spacing w:after="160" w:line="259" w:lineRule="auto"/>
              <w:rPr>
                <w:rFonts w:cs="Times New Roman"/>
                <w:sz w:val="20"/>
                <w:szCs w:val="20"/>
              </w:rPr>
            </w:pPr>
            <w:r w:rsidRPr="007E4379">
              <w:rPr>
                <w:rFonts w:eastAsiaTheme="minorEastAsia" w:cs="Times New Roman"/>
                <w:color w:val="000000" w:themeColor="dark1"/>
                <w:kern w:val="24"/>
                <w:sz w:val="20"/>
                <w:szCs w:val="20"/>
                <w:lang w:val="sv-SE"/>
              </w:rPr>
              <w:t>Dilakukan survey kepada beberapa industri terkait bagaimana mereka memilih project yang masuk ke dalam suatu organisasi</w:t>
            </w:r>
            <w:r w:rsidR="007F652F">
              <w:rPr>
                <w:rFonts w:eastAsiaTheme="minorEastAsia" w:cs="Times New Roman"/>
                <w:color w:val="000000" w:themeColor="dark1"/>
                <w:kern w:val="24"/>
                <w:sz w:val="20"/>
                <w:szCs w:val="20"/>
                <w:lang w:val="sv-SE"/>
              </w:rPr>
              <w:t xml:space="preserve">. Kemudian dilakukan studi lebih lanjut bagaimana </w:t>
            </w:r>
            <w:r w:rsidR="006728A0">
              <w:rPr>
                <w:rFonts w:eastAsiaTheme="minorEastAsia" w:cs="Times New Roman"/>
                <w:color w:val="000000" w:themeColor="dark1"/>
                <w:kern w:val="24"/>
                <w:sz w:val="20"/>
                <w:szCs w:val="20"/>
                <w:lang w:val="sv-SE"/>
              </w:rPr>
              <w:t xml:space="preserve">implementasi </w:t>
            </w:r>
            <w:r w:rsidR="007F652F">
              <w:rPr>
                <w:rFonts w:eastAsiaTheme="minorEastAsia" w:cs="Times New Roman"/>
                <w:color w:val="000000" w:themeColor="dark1"/>
                <w:kern w:val="24"/>
                <w:sz w:val="20"/>
                <w:szCs w:val="20"/>
                <w:lang w:val="sv-SE"/>
              </w:rPr>
              <w:t xml:space="preserve">TOPSIS, salah satu metode yang banyak digunakan dalam </w:t>
            </w:r>
            <w:r w:rsidR="006728A0">
              <w:rPr>
                <w:rFonts w:eastAsiaTheme="minorEastAsia" w:cs="Times New Roman"/>
                <w:color w:val="000000" w:themeColor="dark1"/>
                <w:kern w:val="24"/>
                <w:sz w:val="20"/>
                <w:szCs w:val="20"/>
                <w:lang w:val="sv-SE"/>
              </w:rPr>
              <w:t>mengoptimalisasi proyek.</w:t>
            </w:r>
          </w:p>
        </w:tc>
        <w:tc>
          <w:tcPr>
            <w:tcW w:w="4784" w:type="dxa"/>
          </w:tcPr>
          <w:p w14:paraId="5B547DC7" w14:textId="77777777" w:rsidR="006B555B" w:rsidRDefault="00582FC1" w:rsidP="00582FC1">
            <w:pPr>
              <w:spacing w:after="160" w:line="259" w:lineRule="auto"/>
              <w:rPr>
                <w:rFonts w:eastAsiaTheme="minorEastAsia" w:cs="Times New Roman"/>
                <w:color w:val="000000" w:themeColor="dark1"/>
                <w:kern w:val="24"/>
                <w:sz w:val="20"/>
                <w:szCs w:val="20"/>
              </w:rPr>
            </w:pPr>
            <w:proofErr w:type="spellStart"/>
            <w:r w:rsidRPr="007E4379">
              <w:rPr>
                <w:rFonts w:eastAsiaTheme="minorEastAsia" w:cs="Times New Roman"/>
                <w:color w:val="000000" w:themeColor="dark1"/>
                <w:kern w:val="24"/>
                <w:sz w:val="20"/>
                <w:szCs w:val="20"/>
              </w:rPr>
              <w:t>Didapatkan</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bahwa</w:t>
            </w:r>
            <w:proofErr w:type="spellEnd"/>
            <w:r w:rsidRPr="007E4379">
              <w:rPr>
                <w:rFonts w:eastAsiaTheme="minorEastAsia" w:cs="Times New Roman"/>
                <w:color w:val="000000" w:themeColor="dark1"/>
                <w:kern w:val="24"/>
                <w:sz w:val="20"/>
                <w:szCs w:val="20"/>
              </w:rPr>
              <w:t xml:space="preserve"> MCDM sudah di </w:t>
            </w:r>
            <w:proofErr w:type="spellStart"/>
            <w:r w:rsidRPr="007E4379">
              <w:rPr>
                <w:rFonts w:eastAsiaTheme="minorEastAsia" w:cs="Times New Roman"/>
                <w:color w:val="000000" w:themeColor="dark1"/>
                <w:kern w:val="24"/>
                <w:sz w:val="20"/>
                <w:szCs w:val="20"/>
              </w:rPr>
              <w:t>gunakan</w:t>
            </w:r>
            <w:proofErr w:type="spellEnd"/>
            <w:r w:rsidRPr="007E4379">
              <w:rPr>
                <w:rFonts w:eastAsiaTheme="minorEastAsia" w:cs="Times New Roman"/>
                <w:color w:val="000000" w:themeColor="dark1"/>
                <w:kern w:val="24"/>
                <w:sz w:val="20"/>
                <w:szCs w:val="20"/>
              </w:rPr>
              <w:t xml:space="preserve"> untuk </w:t>
            </w:r>
            <w:proofErr w:type="spellStart"/>
            <w:r w:rsidRPr="007E4379">
              <w:rPr>
                <w:rFonts w:eastAsiaTheme="minorEastAsia" w:cs="Times New Roman"/>
                <w:color w:val="000000" w:themeColor="dark1"/>
                <w:kern w:val="24"/>
                <w:sz w:val="20"/>
                <w:szCs w:val="20"/>
              </w:rPr>
              <w:t>melakukan</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pemilihan</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prioritas</w:t>
            </w:r>
            <w:proofErr w:type="spellEnd"/>
            <w:r w:rsidRPr="007E4379">
              <w:rPr>
                <w:rFonts w:eastAsiaTheme="minorEastAsia" w:cs="Times New Roman"/>
                <w:color w:val="000000" w:themeColor="dark1"/>
                <w:kern w:val="24"/>
                <w:sz w:val="20"/>
                <w:szCs w:val="20"/>
              </w:rPr>
              <w:t xml:space="preserve"> project. MCDM yang </w:t>
            </w:r>
            <w:proofErr w:type="spellStart"/>
            <w:r w:rsidRPr="007E4379">
              <w:rPr>
                <w:rFonts w:eastAsiaTheme="minorEastAsia" w:cs="Times New Roman"/>
                <w:color w:val="000000" w:themeColor="dark1"/>
                <w:kern w:val="24"/>
                <w:sz w:val="20"/>
                <w:szCs w:val="20"/>
              </w:rPr>
              <w:t>umumnya</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digunakan</w:t>
            </w:r>
            <w:proofErr w:type="spellEnd"/>
            <w:r w:rsidRPr="007E4379">
              <w:rPr>
                <w:rFonts w:eastAsiaTheme="minorEastAsia" w:cs="Times New Roman"/>
                <w:color w:val="000000" w:themeColor="dark1"/>
                <w:kern w:val="24"/>
                <w:sz w:val="20"/>
                <w:szCs w:val="20"/>
              </w:rPr>
              <w:t xml:space="preserve"> oleh </w:t>
            </w:r>
            <w:proofErr w:type="spellStart"/>
            <w:r w:rsidRPr="007E4379">
              <w:rPr>
                <w:rFonts w:eastAsiaTheme="minorEastAsia" w:cs="Times New Roman"/>
                <w:color w:val="000000" w:themeColor="dark1"/>
                <w:kern w:val="24"/>
                <w:sz w:val="20"/>
                <w:szCs w:val="20"/>
              </w:rPr>
              <w:t>banyak</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organisasi</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adalah</w:t>
            </w:r>
            <w:proofErr w:type="spellEnd"/>
            <w:r w:rsidRPr="007E4379">
              <w:rPr>
                <w:rFonts w:eastAsiaTheme="minorEastAsia" w:cs="Times New Roman"/>
                <w:color w:val="000000" w:themeColor="dark1"/>
                <w:kern w:val="24"/>
                <w:sz w:val="20"/>
                <w:szCs w:val="20"/>
              </w:rPr>
              <w:t xml:space="preserve"> TOPSIS</w:t>
            </w:r>
            <w:r w:rsidR="00A72252">
              <w:rPr>
                <w:rFonts w:eastAsiaTheme="minorEastAsia" w:cs="Times New Roman"/>
                <w:color w:val="000000" w:themeColor="dark1"/>
                <w:kern w:val="24"/>
                <w:sz w:val="20"/>
                <w:szCs w:val="20"/>
              </w:rPr>
              <w:t xml:space="preserve">. </w:t>
            </w:r>
          </w:p>
          <w:p w14:paraId="151CD20C" w14:textId="3FC24F23" w:rsidR="00582FC1" w:rsidRDefault="00A72252" w:rsidP="00582FC1">
            <w:pPr>
              <w:spacing w:after="160" w:line="259" w:lineRule="auto"/>
              <w:rPr>
                <w:rFonts w:eastAsiaTheme="minorEastAsia" w:cs="Times New Roman"/>
                <w:color w:val="000000" w:themeColor="dark1"/>
                <w:kern w:val="24"/>
                <w:sz w:val="20"/>
                <w:szCs w:val="20"/>
              </w:rPr>
            </w:pPr>
            <w:r>
              <w:rPr>
                <w:rFonts w:eastAsiaTheme="minorEastAsia" w:cs="Times New Roman"/>
                <w:color w:val="000000" w:themeColor="dark1"/>
                <w:kern w:val="24"/>
                <w:sz w:val="20"/>
                <w:szCs w:val="20"/>
              </w:rPr>
              <w:t xml:space="preserve">Dengan </w:t>
            </w:r>
            <w:proofErr w:type="spellStart"/>
            <w:r>
              <w:rPr>
                <w:rFonts w:eastAsiaTheme="minorEastAsia" w:cs="Times New Roman"/>
                <w:color w:val="000000" w:themeColor="dark1"/>
                <w:kern w:val="24"/>
                <w:sz w:val="20"/>
                <w:szCs w:val="20"/>
              </w:rPr>
              <w:t>menggunakan</w:t>
            </w:r>
            <w:proofErr w:type="spellEnd"/>
            <w:r>
              <w:rPr>
                <w:rFonts w:eastAsiaTheme="minorEastAsia" w:cs="Times New Roman"/>
                <w:color w:val="000000" w:themeColor="dark1"/>
                <w:kern w:val="24"/>
                <w:sz w:val="20"/>
                <w:szCs w:val="20"/>
              </w:rPr>
              <w:t xml:space="preserve"> TOPSIS, </w:t>
            </w:r>
            <w:proofErr w:type="spellStart"/>
            <w:r>
              <w:rPr>
                <w:rFonts w:eastAsiaTheme="minorEastAsia" w:cs="Times New Roman"/>
                <w:color w:val="000000" w:themeColor="dark1"/>
                <w:kern w:val="24"/>
                <w:sz w:val="20"/>
                <w:szCs w:val="20"/>
              </w:rPr>
              <w:t>manajer</w:t>
            </w:r>
            <w:proofErr w:type="spellEnd"/>
            <w:r>
              <w:rPr>
                <w:rFonts w:eastAsiaTheme="minorEastAsia" w:cs="Times New Roman"/>
                <w:color w:val="000000" w:themeColor="dark1"/>
                <w:kern w:val="24"/>
                <w:sz w:val="20"/>
                <w:szCs w:val="20"/>
              </w:rPr>
              <w:t xml:space="preserve"> </w:t>
            </w:r>
            <w:proofErr w:type="spellStart"/>
            <w:r>
              <w:rPr>
                <w:rFonts w:eastAsiaTheme="minorEastAsia" w:cs="Times New Roman"/>
                <w:color w:val="000000" w:themeColor="dark1"/>
                <w:kern w:val="24"/>
                <w:sz w:val="20"/>
                <w:szCs w:val="20"/>
              </w:rPr>
              <w:t>proyek</w:t>
            </w:r>
            <w:proofErr w:type="spellEnd"/>
            <w:r>
              <w:rPr>
                <w:rFonts w:eastAsiaTheme="minorEastAsia" w:cs="Times New Roman"/>
                <w:color w:val="000000" w:themeColor="dark1"/>
                <w:kern w:val="24"/>
                <w:sz w:val="20"/>
                <w:szCs w:val="20"/>
              </w:rPr>
              <w:t xml:space="preserve"> </w:t>
            </w:r>
            <w:proofErr w:type="spellStart"/>
            <w:r>
              <w:rPr>
                <w:rFonts w:eastAsiaTheme="minorEastAsia" w:cs="Times New Roman"/>
                <w:color w:val="000000" w:themeColor="dark1"/>
                <w:kern w:val="24"/>
                <w:sz w:val="20"/>
                <w:szCs w:val="20"/>
              </w:rPr>
              <w:t>dapat</w:t>
            </w:r>
            <w:proofErr w:type="spellEnd"/>
            <w:r>
              <w:rPr>
                <w:rFonts w:eastAsiaTheme="minorEastAsia" w:cs="Times New Roman"/>
                <w:color w:val="000000" w:themeColor="dark1"/>
                <w:kern w:val="24"/>
                <w:sz w:val="20"/>
                <w:szCs w:val="20"/>
              </w:rPr>
              <w:t xml:space="preserve"> </w:t>
            </w:r>
            <w:proofErr w:type="spellStart"/>
            <w:r w:rsidR="007D1C3F">
              <w:rPr>
                <w:rFonts w:eastAsiaTheme="minorEastAsia" w:cs="Times New Roman"/>
                <w:color w:val="000000" w:themeColor="dark1"/>
                <w:kern w:val="24"/>
                <w:sz w:val="20"/>
                <w:szCs w:val="20"/>
              </w:rPr>
              <w:t>melakukan</w:t>
            </w:r>
            <w:proofErr w:type="spellEnd"/>
            <w:r w:rsidR="007D1C3F">
              <w:rPr>
                <w:rFonts w:eastAsiaTheme="minorEastAsia" w:cs="Times New Roman"/>
                <w:color w:val="000000" w:themeColor="dark1"/>
                <w:kern w:val="24"/>
                <w:sz w:val="20"/>
                <w:szCs w:val="20"/>
              </w:rPr>
              <w:t xml:space="preserve"> </w:t>
            </w:r>
            <w:proofErr w:type="spellStart"/>
            <w:r w:rsidR="006B555B">
              <w:rPr>
                <w:rFonts w:eastAsiaTheme="minorEastAsia" w:cs="Times New Roman"/>
                <w:color w:val="000000" w:themeColor="dark1"/>
                <w:kern w:val="24"/>
                <w:sz w:val="20"/>
                <w:szCs w:val="20"/>
              </w:rPr>
              <w:t>pengurutan</w:t>
            </w:r>
            <w:proofErr w:type="spellEnd"/>
            <w:r w:rsidR="006B555B">
              <w:rPr>
                <w:rFonts w:eastAsiaTheme="minorEastAsia" w:cs="Times New Roman"/>
                <w:color w:val="000000" w:themeColor="dark1"/>
                <w:kern w:val="24"/>
                <w:sz w:val="20"/>
                <w:szCs w:val="20"/>
              </w:rPr>
              <w:t xml:space="preserve"> </w:t>
            </w:r>
            <w:proofErr w:type="spellStart"/>
            <w:r w:rsidR="006B555B">
              <w:rPr>
                <w:rFonts w:eastAsiaTheme="minorEastAsia" w:cs="Times New Roman"/>
                <w:color w:val="000000" w:themeColor="dark1"/>
                <w:kern w:val="24"/>
                <w:sz w:val="20"/>
                <w:szCs w:val="20"/>
              </w:rPr>
              <w:t>pekerjaan</w:t>
            </w:r>
            <w:proofErr w:type="spellEnd"/>
            <w:r w:rsidR="006B555B">
              <w:rPr>
                <w:rFonts w:eastAsiaTheme="minorEastAsia" w:cs="Times New Roman"/>
                <w:color w:val="000000" w:themeColor="dark1"/>
                <w:kern w:val="24"/>
                <w:sz w:val="20"/>
                <w:szCs w:val="20"/>
              </w:rPr>
              <w:t xml:space="preserve"> </w:t>
            </w:r>
            <w:proofErr w:type="spellStart"/>
            <w:r w:rsidR="006B555B">
              <w:rPr>
                <w:rFonts w:eastAsiaTheme="minorEastAsia" w:cs="Times New Roman"/>
                <w:color w:val="000000" w:themeColor="dark1"/>
                <w:kern w:val="24"/>
                <w:sz w:val="20"/>
                <w:szCs w:val="20"/>
              </w:rPr>
              <w:t>berdasarkan</w:t>
            </w:r>
            <w:proofErr w:type="spellEnd"/>
            <w:r w:rsidR="006B555B">
              <w:rPr>
                <w:rFonts w:eastAsiaTheme="minorEastAsia" w:cs="Times New Roman"/>
                <w:color w:val="000000" w:themeColor="dark1"/>
                <w:kern w:val="24"/>
                <w:sz w:val="20"/>
                <w:szCs w:val="20"/>
              </w:rPr>
              <w:t xml:space="preserve"> hasil </w:t>
            </w:r>
            <w:proofErr w:type="spellStart"/>
            <w:r w:rsidR="006B555B">
              <w:rPr>
                <w:rFonts w:eastAsiaTheme="minorEastAsia" w:cs="Times New Roman"/>
                <w:color w:val="000000" w:themeColor="dark1"/>
                <w:kern w:val="24"/>
                <w:sz w:val="20"/>
                <w:szCs w:val="20"/>
              </w:rPr>
              <w:t>dari</w:t>
            </w:r>
            <w:proofErr w:type="spellEnd"/>
            <w:r w:rsidR="006B555B">
              <w:rPr>
                <w:rFonts w:eastAsiaTheme="minorEastAsia" w:cs="Times New Roman"/>
                <w:color w:val="000000" w:themeColor="dark1"/>
                <w:kern w:val="24"/>
                <w:sz w:val="20"/>
                <w:szCs w:val="20"/>
              </w:rPr>
              <w:t xml:space="preserve"> </w:t>
            </w:r>
            <w:proofErr w:type="spellStart"/>
            <w:r w:rsidR="006B555B">
              <w:rPr>
                <w:rFonts w:eastAsiaTheme="minorEastAsia" w:cs="Times New Roman"/>
                <w:color w:val="000000" w:themeColor="dark1"/>
                <w:kern w:val="24"/>
                <w:sz w:val="20"/>
                <w:szCs w:val="20"/>
              </w:rPr>
              <w:t>metode</w:t>
            </w:r>
            <w:proofErr w:type="spellEnd"/>
            <w:r w:rsidR="006B555B">
              <w:rPr>
                <w:rFonts w:eastAsiaTheme="minorEastAsia" w:cs="Times New Roman"/>
                <w:color w:val="000000" w:themeColor="dark1"/>
                <w:kern w:val="24"/>
                <w:sz w:val="20"/>
                <w:szCs w:val="20"/>
              </w:rPr>
              <w:t xml:space="preserve"> </w:t>
            </w:r>
            <w:r w:rsidR="006B555B">
              <w:rPr>
                <w:rFonts w:eastAsiaTheme="minorEastAsia" w:cs="Times New Roman"/>
                <w:i/>
                <w:iCs/>
                <w:color w:val="000000" w:themeColor="dark1"/>
                <w:kern w:val="24"/>
                <w:sz w:val="20"/>
                <w:szCs w:val="20"/>
              </w:rPr>
              <w:t>critical path.</w:t>
            </w:r>
            <w:r w:rsidR="00E009EB">
              <w:rPr>
                <w:rFonts w:eastAsiaTheme="minorEastAsia" w:cs="Times New Roman"/>
                <w:color w:val="000000" w:themeColor="dark1"/>
                <w:kern w:val="24"/>
                <w:sz w:val="20"/>
                <w:szCs w:val="20"/>
              </w:rPr>
              <w:t xml:space="preserve"> </w:t>
            </w:r>
            <w:proofErr w:type="spellStart"/>
            <w:r w:rsidR="00E009EB">
              <w:rPr>
                <w:rFonts w:eastAsiaTheme="minorEastAsia" w:cs="Times New Roman"/>
                <w:color w:val="000000" w:themeColor="dark1"/>
                <w:kern w:val="24"/>
                <w:sz w:val="20"/>
                <w:szCs w:val="20"/>
              </w:rPr>
              <w:t>Sehingga</w:t>
            </w:r>
            <w:proofErr w:type="spellEnd"/>
            <w:r w:rsidR="00E009EB">
              <w:rPr>
                <w:rFonts w:eastAsiaTheme="minorEastAsia" w:cs="Times New Roman"/>
                <w:color w:val="000000" w:themeColor="dark1"/>
                <w:kern w:val="24"/>
                <w:sz w:val="20"/>
                <w:szCs w:val="20"/>
              </w:rPr>
              <w:t xml:space="preserve"> </w:t>
            </w:r>
            <w:proofErr w:type="spellStart"/>
            <w:r w:rsidR="00E009EB">
              <w:rPr>
                <w:rFonts w:eastAsiaTheme="minorEastAsia" w:cs="Times New Roman"/>
                <w:color w:val="000000" w:themeColor="dark1"/>
                <w:kern w:val="24"/>
                <w:sz w:val="20"/>
                <w:szCs w:val="20"/>
              </w:rPr>
              <w:t>pekerjaan</w:t>
            </w:r>
            <w:proofErr w:type="spellEnd"/>
            <w:r w:rsidR="00E009EB">
              <w:rPr>
                <w:rFonts w:eastAsiaTheme="minorEastAsia" w:cs="Times New Roman"/>
                <w:color w:val="000000" w:themeColor="dark1"/>
                <w:kern w:val="24"/>
                <w:sz w:val="20"/>
                <w:szCs w:val="20"/>
              </w:rPr>
              <w:t xml:space="preserve"> yang dilakukan </w:t>
            </w:r>
            <w:proofErr w:type="spellStart"/>
            <w:r w:rsidR="00E009EB">
              <w:rPr>
                <w:rFonts w:eastAsiaTheme="minorEastAsia" w:cs="Times New Roman"/>
                <w:color w:val="000000" w:themeColor="dark1"/>
                <w:kern w:val="24"/>
                <w:sz w:val="20"/>
                <w:szCs w:val="20"/>
              </w:rPr>
              <w:t>lebih</w:t>
            </w:r>
            <w:proofErr w:type="spellEnd"/>
            <w:r w:rsidR="00E009EB">
              <w:rPr>
                <w:rFonts w:eastAsiaTheme="minorEastAsia" w:cs="Times New Roman"/>
                <w:color w:val="000000" w:themeColor="dark1"/>
                <w:kern w:val="24"/>
                <w:sz w:val="20"/>
                <w:szCs w:val="20"/>
              </w:rPr>
              <w:t xml:space="preserve"> </w:t>
            </w:r>
            <w:proofErr w:type="spellStart"/>
            <w:r w:rsidR="00E009EB">
              <w:rPr>
                <w:rFonts w:eastAsiaTheme="minorEastAsia" w:cs="Times New Roman"/>
                <w:color w:val="000000" w:themeColor="dark1"/>
                <w:kern w:val="24"/>
                <w:sz w:val="20"/>
                <w:szCs w:val="20"/>
              </w:rPr>
              <w:t>fokus</w:t>
            </w:r>
            <w:proofErr w:type="spellEnd"/>
            <w:r w:rsidR="00E009EB">
              <w:rPr>
                <w:rFonts w:eastAsiaTheme="minorEastAsia" w:cs="Times New Roman"/>
                <w:color w:val="000000" w:themeColor="dark1"/>
                <w:kern w:val="24"/>
                <w:sz w:val="20"/>
                <w:szCs w:val="20"/>
              </w:rPr>
              <w:t xml:space="preserve"> </w:t>
            </w:r>
            <w:proofErr w:type="spellStart"/>
            <w:r w:rsidR="00E009EB">
              <w:rPr>
                <w:rFonts w:eastAsiaTheme="minorEastAsia" w:cs="Times New Roman"/>
                <w:color w:val="000000" w:themeColor="dark1"/>
                <w:kern w:val="24"/>
                <w:sz w:val="20"/>
                <w:szCs w:val="20"/>
              </w:rPr>
              <w:t>kepada</w:t>
            </w:r>
            <w:proofErr w:type="spellEnd"/>
            <w:r w:rsidR="00E009EB">
              <w:rPr>
                <w:rFonts w:eastAsiaTheme="minorEastAsia" w:cs="Times New Roman"/>
                <w:color w:val="000000" w:themeColor="dark1"/>
                <w:kern w:val="24"/>
                <w:sz w:val="20"/>
                <w:szCs w:val="20"/>
              </w:rPr>
              <w:t xml:space="preserve"> </w:t>
            </w:r>
            <w:proofErr w:type="spellStart"/>
            <w:r w:rsidR="00AD0953">
              <w:rPr>
                <w:rFonts w:eastAsiaTheme="minorEastAsia" w:cs="Times New Roman"/>
                <w:color w:val="000000" w:themeColor="dark1"/>
                <w:kern w:val="24"/>
                <w:sz w:val="20"/>
                <w:szCs w:val="20"/>
              </w:rPr>
              <w:t>pekerjaan</w:t>
            </w:r>
            <w:proofErr w:type="spellEnd"/>
            <w:r w:rsidR="00AD0953">
              <w:rPr>
                <w:rFonts w:eastAsiaTheme="minorEastAsia" w:cs="Times New Roman"/>
                <w:color w:val="000000" w:themeColor="dark1"/>
                <w:kern w:val="24"/>
                <w:sz w:val="20"/>
                <w:szCs w:val="20"/>
              </w:rPr>
              <w:t xml:space="preserve"> yang </w:t>
            </w:r>
            <w:proofErr w:type="spellStart"/>
            <w:r w:rsidR="00AD0953">
              <w:rPr>
                <w:rFonts w:eastAsiaTheme="minorEastAsia" w:cs="Times New Roman"/>
                <w:color w:val="000000" w:themeColor="dark1"/>
                <w:kern w:val="24"/>
                <w:sz w:val="20"/>
                <w:szCs w:val="20"/>
              </w:rPr>
              <w:t>berisfat</w:t>
            </w:r>
            <w:proofErr w:type="spellEnd"/>
            <w:r w:rsidR="00AD0953">
              <w:rPr>
                <w:rFonts w:eastAsiaTheme="minorEastAsia" w:cs="Times New Roman"/>
                <w:color w:val="000000" w:themeColor="dark1"/>
                <w:kern w:val="24"/>
                <w:sz w:val="20"/>
                <w:szCs w:val="20"/>
              </w:rPr>
              <w:t xml:space="preserve"> </w:t>
            </w:r>
            <w:proofErr w:type="spellStart"/>
            <w:r w:rsidR="00AD0953">
              <w:rPr>
                <w:rFonts w:eastAsiaTheme="minorEastAsia" w:cs="Times New Roman"/>
                <w:color w:val="000000" w:themeColor="dark1"/>
                <w:kern w:val="24"/>
                <w:sz w:val="20"/>
                <w:szCs w:val="20"/>
              </w:rPr>
              <w:t>kritis</w:t>
            </w:r>
            <w:proofErr w:type="spellEnd"/>
            <w:r w:rsidR="00530C90">
              <w:rPr>
                <w:rFonts w:eastAsiaTheme="minorEastAsia" w:cs="Times New Roman"/>
                <w:color w:val="000000" w:themeColor="dark1"/>
                <w:kern w:val="24"/>
                <w:sz w:val="20"/>
                <w:szCs w:val="20"/>
              </w:rPr>
              <w:t xml:space="preserve"> </w:t>
            </w:r>
            <w:r w:rsidR="00530C90">
              <w:rPr>
                <w:rFonts w:eastAsiaTheme="minorEastAsia" w:cs="Times New Roman"/>
                <w:color w:val="000000" w:themeColor="dark1"/>
                <w:kern w:val="24"/>
                <w:sz w:val="20"/>
                <w:szCs w:val="20"/>
              </w:rPr>
              <w:fldChar w:fldCharType="begin" w:fldLock="1"/>
            </w:r>
            <w:r w:rsidR="009343D3">
              <w:rPr>
                <w:rFonts w:eastAsiaTheme="minorEastAsia" w:cs="Times New Roman"/>
                <w:color w:val="000000" w:themeColor="dark1"/>
                <w:kern w:val="24"/>
                <w:sz w:val="20"/>
                <w:szCs w:val="20"/>
              </w:rPr>
              <w:instrText>ADDIN CSL_CITATION {"citationItems":[{"id":"ITEM-1","itemData":{"DOI":"10.1080/10429247.2017.1340038","ISSN":"10429247","abstract":"Inherent in project management is the risk that a project fails to meet planned completion deadlines due to delays experienced in individual tasks. As such, certain critical tasks may be candidates for risk management (e.g., the allocation of additional resources such as labor, materials, and equipment) to prevent delays. A common means to identify such critical tasks is with the critical path method (CPM), which identifies a path of tasks in a project network that, when delayed, result in project delays. This work offers a complementary, stochastic approach to CPM that ranks tasks according to their effect on the project completion time distribution, when the distributions of task completion time are delayed. The new hybrid approach is based on the use of a Monte Carlo simulation and a multi-criteria decision analysis technique. Monte Carlo simulation allows for approximating the cumulative distribution function of the total duration of the project, while the multi-criteria decision analysis technique is used to compare and rank the tasks across percentiles of the resulting project completion time distributions. Doing so allows for different percentile weighting schemes to represent decision maker risk preferences. The suggested approach is applied to two project network examples. The examples illustrate that the proposed approach highlights some tasks as risky, which may not always lie on the critical path as identified by CPM. This is valuable for practicing managers as it allows them to properly consider their risk preferences when determining task criticality based on the distribution of project completion time (e.g., emphasizing median vs. upper tail completion time).","author":[{"dropping-particle":"","family":"Floyd","given":"Molly K.","non-dropping-particle":"","parse-names":false,"suffix":""},{"dropping-particle":"","family":"Barker","given":"Kash","non-dropping-particle":"","parse-names":false,"suffix":""},{"dropping-particle":"","family":"Rocco","given":"Claudio M.","non-dropping-particle":"","parse-names":false,"suffix":""},{"dropping-particle":"","family":"Whitman","given":"Mackenzie G.","non-dropping-particle":"","parse-names":false,"suffix":""}],"container-title":"EMJ - Engineering Management Journal","id":"ITEM-1","issue":"3","issued":{"date-parts":[["2017","7","3"]]},"page":"165-178","publisher":"Taylor and Francis Ltd.","title":"A Multi-Criteria Decision Analysis Technique for Stochastic Task Criticality in Project Management","type":"article-journal","volume":"29"},"uris":["http://www.mendeley.com/documents/?uuid=15317134-073c-3ac0-a69d-b9d561138c5b"]}],"mendeley":{"formattedCitation":"(Floyd et al., 2017)","plainTextFormattedCitation":"(Floyd et al., 2017)","previouslyFormattedCitation":"(Floyd et al., 2017)"},"properties":{"noteIndex":0},"schema":"https://github.com/citation-style-language/schema/raw/master/csl-citation.json"}</w:instrText>
            </w:r>
            <w:r w:rsidR="00530C90">
              <w:rPr>
                <w:rFonts w:eastAsiaTheme="minorEastAsia" w:cs="Times New Roman"/>
                <w:color w:val="000000" w:themeColor="dark1"/>
                <w:kern w:val="24"/>
                <w:sz w:val="20"/>
                <w:szCs w:val="20"/>
              </w:rPr>
              <w:fldChar w:fldCharType="separate"/>
            </w:r>
            <w:r w:rsidR="00530C90" w:rsidRPr="00530C90">
              <w:rPr>
                <w:rFonts w:eastAsiaTheme="minorEastAsia" w:cs="Times New Roman"/>
                <w:noProof/>
                <w:color w:val="000000" w:themeColor="dark1"/>
                <w:kern w:val="24"/>
                <w:sz w:val="20"/>
                <w:szCs w:val="20"/>
              </w:rPr>
              <w:t>(Floyd et al., 2017)</w:t>
            </w:r>
            <w:r w:rsidR="00530C90">
              <w:rPr>
                <w:rFonts w:eastAsiaTheme="minorEastAsia" w:cs="Times New Roman"/>
                <w:color w:val="000000" w:themeColor="dark1"/>
                <w:kern w:val="24"/>
                <w:sz w:val="20"/>
                <w:szCs w:val="20"/>
              </w:rPr>
              <w:fldChar w:fldCharType="end"/>
            </w:r>
            <w:r w:rsidR="00530C90">
              <w:rPr>
                <w:rFonts w:eastAsiaTheme="minorEastAsia" w:cs="Times New Roman"/>
                <w:color w:val="000000" w:themeColor="dark1"/>
                <w:kern w:val="24"/>
                <w:sz w:val="20"/>
                <w:szCs w:val="20"/>
              </w:rPr>
              <w:t>.</w:t>
            </w:r>
          </w:p>
          <w:p w14:paraId="611DC7DB" w14:textId="11FF5521" w:rsidR="00530C90" w:rsidRPr="00E009EB" w:rsidRDefault="001F09CA" w:rsidP="00582FC1">
            <w:pPr>
              <w:spacing w:after="160" w:line="259" w:lineRule="auto"/>
              <w:rPr>
                <w:rFonts w:cs="Times New Roman"/>
                <w:sz w:val="20"/>
                <w:szCs w:val="20"/>
              </w:rPr>
            </w:pPr>
            <w:r>
              <w:rPr>
                <w:rFonts w:eastAsiaTheme="minorEastAsia" w:cs="Times New Roman"/>
                <w:color w:val="000000" w:themeColor="dark1"/>
                <w:kern w:val="24"/>
                <w:sz w:val="20"/>
                <w:szCs w:val="20"/>
              </w:rPr>
              <w:t xml:space="preserve">Akan </w:t>
            </w:r>
            <w:proofErr w:type="spellStart"/>
            <w:r>
              <w:rPr>
                <w:rFonts w:eastAsiaTheme="minorEastAsia" w:cs="Times New Roman"/>
                <w:color w:val="000000" w:themeColor="dark1"/>
                <w:kern w:val="24"/>
                <w:sz w:val="20"/>
                <w:szCs w:val="20"/>
              </w:rPr>
              <w:t>tetapi</w:t>
            </w:r>
            <w:proofErr w:type="spellEnd"/>
            <w:r>
              <w:rPr>
                <w:rFonts w:eastAsiaTheme="minorEastAsia" w:cs="Times New Roman"/>
                <w:color w:val="000000" w:themeColor="dark1"/>
                <w:kern w:val="24"/>
                <w:sz w:val="20"/>
                <w:szCs w:val="20"/>
              </w:rPr>
              <w:t xml:space="preserve"> pada </w:t>
            </w:r>
            <w:proofErr w:type="spellStart"/>
            <w:r>
              <w:rPr>
                <w:rFonts w:eastAsiaTheme="minorEastAsia" w:cs="Times New Roman"/>
                <w:color w:val="000000" w:themeColor="dark1"/>
                <w:kern w:val="24"/>
                <w:sz w:val="20"/>
                <w:szCs w:val="20"/>
              </w:rPr>
              <w:t>penelitian</w:t>
            </w:r>
            <w:proofErr w:type="spellEnd"/>
            <w:r>
              <w:rPr>
                <w:rFonts w:eastAsiaTheme="minorEastAsia" w:cs="Times New Roman"/>
                <w:color w:val="000000" w:themeColor="dark1"/>
                <w:kern w:val="24"/>
                <w:sz w:val="20"/>
                <w:szCs w:val="20"/>
              </w:rPr>
              <w:t xml:space="preserve"> </w:t>
            </w:r>
            <w:proofErr w:type="spellStart"/>
            <w:r>
              <w:rPr>
                <w:rFonts w:eastAsiaTheme="minorEastAsia" w:cs="Times New Roman"/>
                <w:color w:val="000000" w:themeColor="dark1"/>
                <w:kern w:val="24"/>
                <w:sz w:val="20"/>
                <w:szCs w:val="20"/>
              </w:rPr>
              <w:t>ini</w:t>
            </w:r>
            <w:proofErr w:type="spellEnd"/>
            <w:r>
              <w:rPr>
                <w:rFonts w:eastAsiaTheme="minorEastAsia" w:cs="Times New Roman"/>
                <w:color w:val="000000" w:themeColor="dark1"/>
                <w:kern w:val="24"/>
                <w:sz w:val="20"/>
                <w:szCs w:val="20"/>
              </w:rPr>
              <w:t xml:space="preserve"> </w:t>
            </w:r>
            <w:proofErr w:type="spellStart"/>
            <w:r>
              <w:rPr>
                <w:rFonts w:eastAsiaTheme="minorEastAsia" w:cs="Times New Roman"/>
                <w:color w:val="000000" w:themeColor="dark1"/>
                <w:kern w:val="24"/>
                <w:sz w:val="20"/>
                <w:szCs w:val="20"/>
              </w:rPr>
              <w:t>pilihan</w:t>
            </w:r>
            <w:proofErr w:type="spellEnd"/>
            <w:r>
              <w:rPr>
                <w:rFonts w:eastAsiaTheme="minorEastAsia" w:cs="Times New Roman"/>
                <w:color w:val="000000" w:themeColor="dark1"/>
                <w:kern w:val="24"/>
                <w:sz w:val="20"/>
                <w:szCs w:val="20"/>
              </w:rPr>
              <w:t xml:space="preserve"> </w:t>
            </w:r>
            <w:proofErr w:type="spellStart"/>
            <w:r>
              <w:rPr>
                <w:rFonts w:eastAsiaTheme="minorEastAsia" w:cs="Times New Roman"/>
                <w:color w:val="000000" w:themeColor="dark1"/>
                <w:kern w:val="24"/>
                <w:sz w:val="20"/>
                <w:szCs w:val="20"/>
              </w:rPr>
              <w:t>keputusan</w:t>
            </w:r>
            <w:proofErr w:type="spellEnd"/>
            <w:r>
              <w:rPr>
                <w:rFonts w:eastAsiaTheme="minorEastAsia" w:cs="Times New Roman"/>
                <w:color w:val="000000" w:themeColor="dark1"/>
                <w:kern w:val="24"/>
                <w:sz w:val="20"/>
                <w:szCs w:val="20"/>
              </w:rPr>
              <w:t xml:space="preserve"> yang di </w:t>
            </w:r>
            <w:proofErr w:type="spellStart"/>
            <w:r>
              <w:rPr>
                <w:rFonts w:eastAsiaTheme="minorEastAsia" w:cs="Times New Roman"/>
                <w:color w:val="000000" w:themeColor="dark1"/>
                <w:kern w:val="24"/>
                <w:sz w:val="20"/>
                <w:szCs w:val="20"/>
              </w:rPr>
              <w:t>berikan</w:t>
            </w:r>
            <w:proofErr w:type="spellEnd"/>
            <w:r>
              <w:rPr>
                <w:rFonts w:eastAsiaTheme="minorEastAsia" w:cs="Times New Roman"/>
                <w:color w:val="000000" w:themeColor="dark1"/>
                <w:kern w:val="24"/>
                <w:sz w:val="20"/>
                <w:szCs w:val="20"/>
              </w:rPr>
              <w:t xml:space="preserve"> oleh TOPSIS </w:t>
            </w:r>
            <w:proofErr w:type="spellStart"/>
            <w:r>
              <w:rPr>
                <w:rFonts w:eastAsiaTheme="minorEastAsia" w:cs="Times New Roman"/>
                <w:color w:val="000000" w:themeColor="dark1"/>
                <w:kern w:val="24"/>
                <w:sz w:val="20"/>
                <w:szCs w:val="20"/>
              </w:rPr>
              <w:t>berbasis</w:t>
            </w:r>
            <w:proofErr w:type="spellEnd"/>
            <w:r>
              <w:rPr>
                <w:rFonts w:eastAsiaTheme="minorEastAsia" w:cs="Times New Roman"/>
                <w:color w:val="000000" w:themeColor="dark1"/>
                <w:kern w:val="24"/>
                <w:sz w:val="20"/>
                <w:szCs w:val="20"/>
              </w:rPr>
              <w:t xml:space="preserve"> pada </w:t>
            </w:r>
            <w:proofErr w:type="spellStart"/>
            <w:r w:rsidR="00705D3F">
              <w:rPr>
                <w:rFonts w:eastAsiaTheme="minorEastAsia" w:cs="Times New Roman"/>
                <w:color w:val="000000" w:themeColor="dark1"/>
                <w:kern w:val="24"/>
                <w:sz w:val="20"/>
                <w:szCs w:val="20"/>
              </w:rPr>
              <w:t>satu</w:t>
            </w:r>
            <w:proofErr w:type="spellEnd"/>
            <w:r w:rsidR="00705D3F">
              <w:rPr>
                <w:rFonts w:eastAsiaTheme="minorEastAsia" w:cs="Times New Roman"/>
                <w:color w:val="000000" w:themeColor="dark1"/>
                <w:kern w:val="24"/>
                <w:sz w:val="20"/>
                <w:szCs w:val="20"/>
              </w:rPr>
              <w:t xml:space="preserve"> kali proses </w:t>
            </w:r>
            <w:proofErr w:type="spellStart"/>
            <w:r w:rsidR="00705D3F">
              <w:rPr>
                <w:rFonts w:eastAsiaTheme="minorEastAsia" w:cs="Times New Roman"/>
                <w:color w:val="000000" w:themeColor="dark1"/>
                <w:kern w:val="24"/>
                <w:sz w:val="20"/>
                <w:szCs w:val="20"/>
              </w:rPr>
              <w:t>wawancara</w:t>
            </w:r>
            <w:proofErr w:type="spellEnd"/>
            <w:r w:rsidR="00705D3F">
              <w:rPr>
                <w:rFonts w:eastAsiaTheme="minorEastAsia" w:cs="Times New Roman"/>
                <w:color w:val="000000" w:themeColor="dark1"/>
                <w:kern w:val="24"/>
                <w:sz w:val="20"/>
                <w:szCs w:val="20"/>
              </w:rPr>
              <w:t xml:space="preserve"> dan </w:t>
            </w:r>
            <w:proofErr w:type="spellStart"/>
            <w:r w:rsidR="00705D3F">
              <w:rPr>
                <w:rFonts w:eastAsiaTheme="minorEastAsia" w:cs="Times New Roman"/>
                <w:color w:val="000000" w:themeColor="dark1"/>
                <w:kern w:val="24"/>
                <w:sz w:val="20"/>
                <w:szCs w:val="20"/>
              </w:rPr>
              <w:t>pemodelan</w:t>
            </w:r>
            <w:proofErr w:type="spellEnd"/>
            <w:r w:rsidR="00705D3F">
              <w:rPr>
                <w:rFonts w:eastAsiaTheme="minorEastAsia" w:cs="Times New Roman"/>
                <w:color w:val="000000" w:themeColor="dark1"/>
                <w:kern w:val="24"/>
                <w:sz w:val="20"/>
                <w:szCs w:val="20"/>
              </w:rPr>
              <w:t xml:space="preserve">, </w:t>
            </w:r>
            <w:proofErr w:type="spellStart"/>
            <w:r w:rsidR="00705D3F">
              <w:rPr>
                <w:rFonts w:eastAsiaTheme="minorEastAsia" w:cs="Times New Roman"/>
                <w:color w:val="000000" w:themeColor="dark1"/>
                <w:kern w:val="24"/>
                <w:sz w:val="20"/>
                <w:szCs w:val="20"/>
              </w:rPr>
              <w:t>sehingga</w:t>
            </w:r>
            <w:proofErr w:type="spellEnd"/>
            <w:r w:rsidR="00705D3F">
              <w:rPr>
                <w:rFonts w:eastAsiaTheme="minorEastAsia" w:cs="Times New Roman"/>
                <w:color w:val="000000" w:themeColor="dark1"/>
                <w:kern w:val="24"/>
                <w:sz w:val="20"/>
                <w:szCs w:val="20"/>
              </w:rPr>
              <w:t xml:space="preserve"> </w:t>
            </w:r>
            <w:proofErr w:type="spellStart"/>
            <w:r w:rsidR="00705D3F">
              <w:rPr>
                <w:rFonts w:eastAsiaTheme="minorEastAsia" w:cs="Times New Roman"/>
                <w:color w:val="000000" w:themeColor="dark1"/>
                <w:kern w:val="24"/>
                <w:sz w:val="20"/>
                <w:szCs w:val="20"/>
              </w:rPr>
              <w:t>apabila</w:t>
            </w:r>
            <w:proofErr w:type="spellEnd"/>
            <w:r w:rsidR="00705D3F">
              <w:rPr>
                <w:rFonts w:eastAsiaTheme="minorEastAsia" w:cs="Times New Roman"/>
                <w:color w:val="000000" w:themeColor="dark1"/>
                <w:kern w:val="24"/>
                <w:sz w:val="20"/>
                <w:szCs w:val="20"/>
              </w:rPr>
              <w:t xml:space="preserve"> </w:t>
            </w:r>
            <w:proofErr w:type="spellStart"/>
            <w:r w:rsidR="00705D3F">
              <w:rPr>
                <w:rFonts w:eastAsiaTheme="minorEastAsia" w:cs="Times New Roman"/>
                <w:color w:val="000000" w:themeColor="dark1"/>
                <w:kern w:val="24"/>
                <w:sz w:val="20"/>
                <w:szCs w:val="20"/>
              </w:rPr>
              <w:t>digunakan</w:t>
            </w:r>
            <w:proofErr w:type="spellEnd"/>
            <w:r w:rsidR="00705D3F">
              <w:rPr>
                <w:rFonts w:eastAsiaTheme="minorEastAsia" w:cs="Times New Roman"/>
                <w:color w:val="000000" w:themeColor="dark1"/>
                <w:kern w:val="24"/>
                <w:sz w:val="20"/>
                <w:szCs w:val="20"/>
              </w:rPr>
              <w:t xml:space="preserve"> pada </w:t>
            </w:r>
            <w:proofErr w:type="spellStart"/>
            <w:r w:rsidR="00705D3F">
              <w:rPr>
                <w:rFonts w:eastAsiaTheme="minorEastAsia" w:cs="Times New Roman"/>
                <w:color w:val="000000" w:themeColor="dark1"/>
                <w:kern w:val="24"/>
                <w:sz w:val="20"/>
                <w:szCs w:val="20"/>
              </w:rPr>
              <w:t>kasus</w:t>
            </w:r>
            <w:proofErr w:type="spellEnd"/>
            <w:r w:rsidR="00705D3F">
              <w:rPr>
                <w:rFonts w:eastAsiaTheme="minorEastAsia" w:cs="Times New Roman"/>
                <w:color w:val="000000" w:themeColor="dark1"/>
                <w:kern w:val="24"/>
                <w:sz w:val="20"/>
                <w:szCs w:val="20"/>
              </w:rPr>
              <w:t xml:space="preserve"> </w:t>
            </w:r>
            <w:proofErr w:type="spellStart"/>
            <w:r w:rsidR="00705D3F">
              <w:rPr>
                <w:rFonts w:eastAsiaTheme="minorEastAsia" w:cs="Times New Roman"/>
                <w:color w:val="000000" w:themeColor="dark1"/>
                <w:kern w:val="24"/>
                <w:sz w:val="20"/>
                <w:szCs w:val="20"/>
              </w:rPr>
              <w:t>berbeda</w:t>
            </w:r>
            <w:proofErr w:type="spellEnd"/>
            <w:r w:rsidR="00705D3F">
              <w:rPr>
                <w:rFonts w:eastAsiaTheme="minorEastAsia" w:cs="Times New Roman"/>
                <w:color w:val="000000" w:themeColor="dark1"/>
                <w:kern w:val="24"/>
                <w:sz w:val="20"/>
                <w:szCs w:val="20"/>
              </w:rPr>
              <w:t xml:space="preserve">, hasil yang </w:t>
            </w:r>
            <w:proofErr w:type="spellStart"/>
            <w:r w:rsidR="00705D3F">
              <w:rPr>
                <w:rFonts w:eastAsiaTheme="minorEastAsia" w:cs="Times New Roman"/>
                <w:color w:val="000000" w:themeColor="dark1"/>
                <w:kern w:val="24"/>
                <w:sz w:val="20"/>
                <w:szCs w:val="20"/>
              </w:rPr>
              <w:t>dimunculkan</w:t>
            </w:r>
            <w:proofErr w:type="spellEnd"/>
            <w:r w:rsidR="00705D3F">
              <w:rPr>
                <w:rFonts w:eastAsiaTheme="minorEastAsia" w:cs="Times New Roman"/>
                <w:color w:val="000000" w:themeColor="dark1"/>
                <w:kern w:val="24"/>
                <w:sz w:val="20"/>
                <w:szCs w:val="20"/>
              </w:rPr>
              <w:t xml:space="preserve"> </w:t>
            </w:r>
            <w:proofErr w:type="spellStart"/>
            <w:r w:rsidR="00705D3F">
              <w:rPr>
                <w:rFonts w:eastAsiaTheme="minorEastAsia" w:cs="Times New Roman"/>
                <w:color w:val="000000" w:themeColor="dark1"/>
                <w:kern w:val="24"/>
                <w:sz w:val="20"/>
                <w:szCs w:val="20"/>
              </w:rPr>
              <w:t>dapat</w:t>
            </w:r>
            <w:proofErr w:type="spellEnd"/>
            <w:r w:rsidR="00705D3F">
              <w:rPr>
                <w:rFonts w:eastAsiaTheme="minorEastAsia" w:cs="Times New Roman"/>
                <w:color w:val="000000" w:themeColor="dark1"/>
                <w:kern w:val="24"/>
                <w:sz w:val="20"/>
                <w:szCs w:val="20"/>
              </w:rPr>
              <w:t xml:space="preserve"> </w:t>
            </w:r>
            <w:proofErr w:type="spellStart"/>
            <w:r w:rsidR="00705D3F">
              <w:rPr>
                <w:rFonts w:eastAsiaTheme="minorEastAsia" w:cs="Times New Roman"/>
                <w:color w:val="000000" w:themeColor="dark1"/>
                <w:kern w:val="24"/>
                <w:sz w:val="20"/>
                <w:szCs w:val="20"/>
              </w:rPr>
              <w:t>bersifat</w:t>
            </w:r>
            <w:proofErr w:type="spellEnd"/>
            <w:r w:rsidR="00705D3F">
              <w:rPr>
                <w:rFonts w:eastAsiaTheme="minorEastAsia" w:cs="Times New Roman"/>
                <w:color w:val="000000" w:themeColor="dark1"/>
                <w:kern w:val="24"/>
                <w:sz w:val="20"/>
                <w:szCs w:val="20"/>
              </w:rPr>
              <w:t xml:space="preserve"> tidak valid, </w:t>
            </w:r>
            <w:proofErr w:type="spellStart"/>
            <w:r w:rsidR="00705D3F">
              <w:rPr>
                <w:rFonts w:eastAsiaTheme="minorEastAsia" w:cs="Times New Roman"/>
                <w:color w:val="000000" w:themeColor="dark1"/>
                <w:kern w:val="24"/>
                <w:sz w:val="20"/>
                <w:szCs w:val="20"/>
              </w:rPr>
              <w:t>apabila</w:t>
            </w:r>
            <w:proofErr w:type="spellEnd"/>
            <w:r w:rsidR="00705D3F">
              <w:rPr>
                <w:rFonts w:eastAsiaTheme="minorEastAsia" w:cs="Times New Roman"/>
                <w:color w:val="000000" w:themeColor="dark1"/>
                <w:kern w:val="24"/>
                <w:sz w:val="20"/>
                <w:szCs w:val="20"/>
              </w:rPr>
              <w:t xml:space="preserve"> </w:t>
            </w:r>
            <w:proofErr w:type="spellStart"/>
            <w:r w:rsidR="009379EB">
              <w:rPr>
                <w:rFonts w:eastAsiaTheme="minorEastAsia" w:cs="Times New Roman"/>
                <w:color w:val="000000" w:themeColor="dark1"/>
                <w:kern w:val="24"/>
                <w:sz w:val="20"/>
                <w:szCs w:val="20"/>
              </w:rPr>
              <w:t>inputan</w:t>
            </w:r>
            <w:proofErr w:type="spellEnd"/>
            <w:r w:rsidR="009379EB">
              <w:rPr>
                <w:rFonts w:eastAsiaTheme="minorEastAsia" w:cs="Times New Roman"/>
                <w:color w:val="000000" w:themeColor="dark1"/>
                <w:kern w:val="24"/>
                <w:sz w:val="20"/>
                <w:szCs w:val="20"/>
              </w:rPr>
              <w:t xml:space="preserve"> yang </w:t>
            </w:r>
            <w:proofErr w:type="spellStart"/>
            <w:r w:rsidR="009379EB">
              <w:rPr>
                <w:rFonts w:eastAsiaTheme="minorEastAsia" w:cs="Times New Roman"/>
                <w:color w:val="000000" w:themeColor="dark1"/>
                <w:kern w:val="24"/>
                <w:sz w:val="20"/>
                <w:szCs w:val="20"/>
              </w:rPr>
              <w:t>digunakan</w:t>
            </w:r>
            <w:proofErr w:type="spellEnd"/>
            <w:r w:rsidR="009379EB">
              <w:rPr>
                <w:rFonts w:eastAsiaTheme="minorEastAsia" w:cs="Times New Roman"/>
                <w:color w:val="000000" w:themeColor="dark1"/>
                <w:kern w:val="24"/>
                <w:sz w:val="20"/>
                <w:szCs w:val="20"/>
              </w:rPr>
              <w:t xml:space="preserve"> tidak </w:t>
            </w:r>
            <w:proofErr w:type="spellStart"/>
            <w:r w:rsidR="009379EB">
              <w:rPr>
                <w:rFonts w:eastAsiaTheme="minorEastAsia" w:cs="Times New Roman"/>
                <w:color w:val="000000" w:themeColor="dark1"/>
                <w:kern w:val="24"/>
                <w:sz w:val="20"/>
                <w:szCs w:val="20"/>
              </w:rPr>
              <w:t>konsisten</w:t>
            </w:r>
            <w:proofErr w:type="spellEnd"/>
            <w:r w:rsidR="009379EB">
              <w:rPr>
                <w:rFonts w:eastAsiaTheme="minorEastAsia" w:cs="Times New Roman"/>
                <w:color w:val="000000" w:themeColor="dark1"/>
                <w:kern w:val="24"/>
                <w:sz w:val="20"/>
                <w:szCs w:val="20"/>
              </w:rPr>
              <w:t xml:space="preserve"> dengan model yang </w:t>
            </w:r>
            <w:proofErr w:type="spellStart"/>
            <w:r w:rsidR="009379EB">
              <w:rPr>
                <w:rFonts w:eastAsiaTheme="minorEastAsia" w:cs="Times New Roman"/>
                <w:color w:val="000000" w:themeColor="dark1"/>
                <w:kern w:val="24"/>
                <w:sz w:val="20"/>
                <w:szCs w:val="20"/>
              </w:rPr>
              <w:t>telah</w:t>
            </w:r>
            <w:proofErr w:type="spellEnd"/>
            <w:r w:rsidR="009379EB">
              <w:rPr>
                <w:rFonts w:eastAsiaTheme="minorEastAsia" w:cs="Times New Roman"/>
                <w:color w:val="000000" w:themeColor="dark1"/>
                <w:kern w:val="24"/>
                <w:sz w:val="20"/>
                <w:szCs w:val="20"/>
              </w:rPr>
              <w:t xml:space="preserve"> di </w:t>
            </w:r>
            <w:proofErr w:type="spellStart"/>
            <w:r w:rsidR="009379EB">
              <w:rPr>
                <w:rFonts w:eastAsiaTheme="minorEastAsia" w:cs="Times New Roman"/>
                <w:color w:val="000000" w:themeColor="dark1"/>
                <w:kern w:val="24"/>
                <w:sz w:val="20"/>
                <w:szCs w:val="20"/>
              </w:rPr>
              <w:t>buat</w:t>
            </w:r>
            <w:proofErr w:type="spellEnd"/>
            <w:r w:rsidR="009379EB">
              <w:rPr>
                <w:rFonts w:eastAsiaTheme="minorEastAsia" w:cs="Times New Roman"/>
                <w:color w:val="000000" w:themeColor="dark1"/>
                <w:kern w:val="24"/>
                <w:sz w:val="20"/>
                <w:szCs w:val="20"/>
              </w:rPr>
              <w:t>.</w:t>
            </w:r>
          </w:p>
        </w:tc>
      </w:tr>
      <w:tr w:rsidR="00A5761F" w:rsidRPr="00C91757" w14:paraId="2A8B0AD4" w14:textId="77777777" w:rsidTr="00C72245">
        <w:trPr>
          <w:trHeight w:val="295"/>
        </w:trPr>
        <w:tc>
          <w:tcPr>
            <w:tcW w:w="2547" w:type="dxa"/>
          </w:tcPr>
          <w:p w14:paraId="7C35811D" w14:textId="33E7C45D" w:rsidR="00A5761F" w:rsidRPr="0092125A" w:rsidRDefault="00A5761F" w:rsidP="00A5761F">
            <w:pPr>
              <w:spacing w:after="160" w:line="259" w:lineRule="auto"/>
              <w:rPr>
                <w:rFonts w:cs="Times New Roman"/>
                <w:i/>
                <w:iCs/>
                <w:sz w:val="20"/>
                <w:szCs w:val="20"/>
              </w:rPr>
            </w:pPr>
            <w:r w:rsidRPr="0092125A">
              <w:rPr>
                <w:i/>
                <w:iCs/>
                <w:sz w:val="20"/>
                <w:szCs w:val="20"/>
              </w:rPr>
              <w:t>A two-phase approach for solving the multi-skill resource constrained multi-Project Scheduling problem: a case study</w:t>
            </w:r>
          </w:p>
        </w:tc>
        <w:tc>
          <w:tcPr>
            <w:tcW w:w="850" w:type="dxa"/>
          </w:tcPr>
          <w:p w14:paraId="2BA72DF2" w14:textId="5D64FC93" w:rsidR="00A5761F" w:rsidRPr="00582FC1" w:rsidRDefault="00A5761F" w:rsidP="00A5761F">
            <w:pPr>
              <w:spacing w:after="160" w:line="259" w:lineRule="auto"/>
              <w:rPr>
                <w:rFonts w:cs="Times New Roman"/>
                <w:sz w:val="20"/>
                <w:szCs w:val="20"/>
              </w:rPr>
            </w:pPr>
            <w:r w:rsidRPr="000338FD">
              <w:rPr>
                <w:sz w:val="20"/>
                <w:szCs w:val="20"/>
              </w:rPr>
              <w:t>2021</w:t>
            </w:r>
          </w:p>
        </w:tc>
        <w:tc>
          <w:tcPr>
            <w:tcW w:w="2705" w:type="dxa"/>
          </w:tcPr>
          <w:p w14:paraId="479A72DB" w14:textId="063A769C" w:rsidR="00A5761F" w:rsidRPr="006B1980" w:rsidRDefault="00A5761F" w:rsidP="00A5761F">
            <w:pPr>
              <w:spacing w:after="160" w:line="259" w:lineRule="auto"/>
              <w:rPr>
                <w:rFonts w:cs="Times New Roman"/>
                <w:sz w:val="20"/>
                <w:szCs w:val="20"/>
              </w:rPr>
            </w:pPr>
            <w:proofErr w:type="spellStart"/>
            <w:r w:rsidRPr="000338FD">
              <w:rPr>
                <w:sz w:val="20"/>
                <w:szCs w:val="20"/>
              </w:rPr>
              <w:t>Mendapatkan</w:t>
            </w:r>
            <w:proofErr w:type="spellEnd"/>
            <w:r w:rsidRPr="000338FD">
              <w:rPr>
                <w:sz w:val="20"/>
                <w:szCs w:val="20"/>
              </w:rPr>
              <w:t xml:space="preserve"> model </w:t>
            </w:r>
            <w:proofErr w:type="spellStart"/>
            <w:r w:rsidRPr="000338FD">
              <w:rPr>
                <w:sz w:val="20"/>
                <w:szCs w:val="20"/>
              </w:rPr>
              <w:t>manajemen</w:t>
            </w:r>
            <w:proofErr w:type="spellEnd"/>
            <w:r w:rsidRPr="000338FD">
              <w:rPr>
                <w:sz w:val="20"/>
                <w:szCs w:val="20"/>
              </w:rPr>
              <w:t xml:space="preserve"> task dan resource yang </w:t>
            </w:r>
            <w:proofErr w:type="spellStart"/>
            <w:r w:rsidRPr="000338FD">
              <w:rPr>
                <w:sz w:val="20"/>
                <w:szCs w:val="20"/>
              </w:rPr>
              <w:t>dapat</w:t>
            </w:r>
            <w:proofErr w:type="spellEnd"/>
            <w:r w:rsidRPr="000338FD">
              <w:rPr>
                <w:sz w:val="20"/>
                <w:szCs w:val="20"/>
              </w:rPr>
              <w:t xml:space="preserve"> </w:t>
            </w:r>
            <w:proofErr w:type="spellStart"/>
            <w:r w:rsidRPr="000338FD">
              <w:rPr>
                <w:sz w:val="20"/>
                <w:szCs w:val="20"/>
              </w:rPr>
              <w:t>memilnimalisir</w:t>
            </w:r>
            <w:proofErr w:type="spellEnd"/>
            <w:r w:rsidRPr="000338FD">
              <w:rPr>
                <w:sz w:val="20"/>
                <w:szCs w:val="20"/>
              </w:rPr>
              <w:t xml:space="preserve"> </w:t>
            </w:r>
            <w:proofErr w:type="spellStart"/>
            <w:r w:rsidRPr="000338FD">
              <w:rPr>
                <w:sz w:val="20"/>
                <w:szCs w:val="20"/>
              </w:rPr>
              <w:t>waktu</w:t>
            </w:r>
            <w:proofErr w:type="spellEnd"/>
            <w:r w:rsidRPr="000338FD">
              <w:rPr>
                <w:sz w:val="20"/>
                <w:szCs w:val="20"/>
              </w:rPr>
              <w:t xml:space="preserve"> </w:t>
            </w:r>
            <w:proofErr w:type="spellStart"/>
            <w:r w:rsidRPr="000338FD">
              <w:rPr>
                <w:sz w:val="20"/>
                <w:szCs w:val="20"/>
              </w:rPr>
              <w:t>proyek</w:t>
            </w:r>
            <w:proofErr w:type="spellEnd"/>
            <w:r w:rsidRPr="000338FD">
              <w:rPr>
                <w:sz w:val="20"/>
                <w:szCs w:val="20"/>
              </w:rPr>
              <w:t xml:space="preserve"> dan </w:t>
            </w:r>
            <w:proofErr w:type="spellStart"/>
            <w:r w:rsidRPr="000338FD">
              <w:rPr>
                <w:sz w:val="20"/>
                <w:szCs w:val="20"/>
              </w:rPr>
              <w:t>biaya</w:t>
            </w:r>
            <w:proofErr w:type="spellEnd"/>
            <w:r w:rsidRPr="000338FD">
              <w:rPr>
                <w:sz w:val="20"/>
                <w:szCs w:val="20"/>
              </w:rPr>
              <w:t xml:space="preserve"> </w:t>
            </w:r>
            <w:proofErr w:type="spellStart"/>
            <w:r w:rsidRPr="000338FD">
              <w:rPr>
                <w:sz w:val="20"/>
                <w:szCs w:val="20"/>
              </w:rPr>
              <w:t>proyek</w:t>
            </w:r>
            <w:proofErr w:type="spellEnd"/>
            <w:r w:rsidRPr="000338FD">
              <w:rPr>
                <w:sz w:val="20"/>
                <w:szCs w:val="20"/>
              </w:rPr>
              <w:t xml:space="preserve"> </w:t>
            </w:r>
            <w:proofErr w:type="spellStart"/>
            <w:r w:rsidRPr="000338FD">
              <w:rPr>
                <w:sz w:val="20"/>
                <w:szCs w:val="20"/>
              </w:rPr>
              <w:t>dari</w:t>
            </w:r>
            <w:proofErr w:type="spellEnd"/>
            <w:r w:rsidRPr="000338FD">
              <w:rPr>
                <w:sz w:val="20"/>
                <w:szCs w:val="20"/>
              </w:rPr>
              <w:t xml:space="preserve"> project yang </w:t>
            </w:r>
            <w:proofErr w:type="spellStart"/>
            <w:r w:rsidRPr="000338FD">
              <w:rPr>
                <w:sz w:val="20"/>
                <w:szCs w:val="20"/>
              </w:rPr>
              <w:t>bersifat</w:t>
            </w:r>
            <w:proofErr w:type="spellEnd"/>
            <w:r w:rsidRPr="000338FD">
              <w:rPr>
                <w:sz w:val="20"/>
                <w:szCs w:val="20"/>
              </w:rPr>
              <w:t xml:space="preserve"> MPMSRCSP</w:t>
            </w:r>
            <w:r w:rsidRPr="00201F09">
              <w:rPr>
                <w:sz w:val="20"/>
                <w:szCs w:val="20"/>
              </w:rPr>
              <w:t xml:space="preserve"> </w:t>
            </w:r>
            <w:r w:rsidRPr="00201F09">
              <w:rPr>
                <w:sz w:val="20"/>
                <w:szCs w:val="20"/>
              </w:rPr>
              <w:fldChar w:fldCharType="begin" w:fldLock="1"/>
            </w:r>
            <w:r w:rsidRPr="00201F09">
              <w:rPr>
                <w:sz w:val="20"/>
                <w:szCs w:val="20"/>
              </w:rPr>
              <w:instrText>ADDIN CSL_CITATION {"citationItems":[{"id":"ITEM-1","itemData":{"DOI":"10.1108/ECAM-07-2019-0384","ISSN":"09699988","abstract":"Purpose: The purpose of this research is to study the Multi-Skill Resource-Constrained Multi-Project Scheduling Problem (MSRCMPSP), where (1) durations of activities depend on the familiarity levels of assigned workers, (2) more efficient workers demand higher per-day salaries, (3) projects have different due dates and (4) the budget of each period varies over time. The proposed model is bi-objective, and its objectives are minimization of completion times and costs of all projects, simultaneously. Design/methodology/approach: This paper proposes a two-phase approach based on the Statistical Process Control (SPC) to solve this problem. This approach aims to develop a control chart so as to monitor the performance of an optimizer during the optimization process. In the first phase, a multi-objective statistical model has been used to obtain control limits of this chart. To solve this model, a Multi-Objective Greedy Randomized Adaptive Search Procedure (MOGRASP) has been hired. In the second phase, the MSRCMPSP is solved via a New Version of the Multi-Objective Variable Neighborhood Search Algorithm (NV-MOVNS). In each iteration, the developed control chart monitors the performance of the NV-MOVNS to obtain proper solutions. When the control chart warns about an out-of control state, a new procedure based on the Conway’s Game of Life, which is a cellular automaton, is used to bring the algorithm back to the in-control state. Findings: The proposed two-phase approach has been used in solving several standard test problems available in the literature. The results are compared with the outputs of some other methods to assess the efficiency of this approach. Comparisons imply the high efficiency of the proposed approach in solving test problems with different sizes. Practical implications: The proposed model and approach have been used to schedule multiple projects of a construction company in Iran. The outputs show that both the model and the NV-MOVNS can be used in real-world multi-project scheduling problems. Originality/value: Due to the numerous numbers of studies reviewed in this research, the authors discovered that there are few researches on the multi-skill resource-constrained multi-project scheduling problem (MSRCMPSP) with the aforementioned characteristics. Moreover, none of the previous researches proposed an SPC-based solution approach for meta-heuristics in order to solve the MSRCMPSP.","author":[{"dropping-particle":"","family":"Hosseinian","given":"Amir Hossein","non-dropping-particle":"","parse-names":false,"suffix":""},{"dropping-particle":"","family":"Baradaran","given":"Vahid","non-dropping-particle":"","parse-names":false,"suffix":""}],"container-title":"Engineering, Construction and Architectural Management","id":"ITEM-1","issued":{"date-parts":[["2021"]]},"title":"A two-phase approach for solving the multi-skill resource-constrained multi-project scheduling problem: a case study in construction industry","type":"article-journal"},"uris":["http://www.mendeley.com/documents/?uuid=3f50e945-405b-4d7d-a2d5-6fbf3d20497b"]}],"mendeley":{"formattedCitation":"(Hosseinian &amp; Baradaran, 2021)","plainTextFormattedCitation":"(Hosseinian &amp; Baradaran, 2021)","previouslyFormattedCitation":"(Hosseinian &amp; Baradaran, 2021)"},"properties":{"noteIndex":0},"schema":"https://github.com/citation-style-language/schema/raw/master/csl-citation.json"}</w:instrText>
            </w:r>
            <w:r w:rsidRPr="00201F09">
              <w:rPr>
                <w:sz w:val="20"/>
                <w:szCs w:val="20"/>
              </w:rPr>
              <w:fldChar w:fldCharType="separate"/>
            </w:r>
            <w:r w:rsidRPr="00201F09">
              <w:rPr>
                <w:noProof/>
                <w:sz w:val="20"/>
                <w:szCs w:val="20"/>
              </w:rPr>
              <w:t>(Hosseinian &amp; Baradaran, 2021)</w:t>
            </w:r>
            <w:r w:rsidRPr="00201F09">
              <w:rPr>
                <w:sz w:val="20"/>
                <w:szCs w:val="20"/>
              </w:rPr>
              <w:fldChar w:fldCharType="end"/>
            </w:r>
            <w:r w:rsidRPr="00201F09">
              <w:rPr>
                <w:sz w:val="20"/>
                <w:szCs w:val="20"/>
              </w:rPr>
              <w:t>.</w:t>
            </w:r>
          </w:p>
        </w:tc>
        <w:tc>
          <w:tcPr>
            <w:tcW w:w="2540" w:type="dxa"/>
          </w:tcPr>
          <w:p w14:paraId="0B352283" w14:textId="0BE50508" w:rsidR="00A5761F" w:rsidRPr="00582FC1" w:rsidRDefault="00A5761F" w:rsidP="00A5761F">
            <w:pPr>
              <w:spacing w:after="160" w:line="259" w:lineRule="auto"/>
              <w:rPr>
                <w:rFonts w:cs="Times New Roman"/>
                <w:sz w:val="20"/>
                <w:szCs w:val="20"/>
              </w:rPr>
            </w:pPr>
            <w:proofErr w:type="spellStart"/>
            <w:r w:rsidRPr="000338FD">
              <w:rPr>
                <w:sz w:val="20"/>
                <w:szCs w:val="20"/>
              </w:rPr>
              <w:t>Sintesis</w:t>
            </w:r>
            <w:proofErr w:type="spellEnd"/>
            <w:r w:rsidRPr="000338FD">
              <w:rPr>
                <w:sz w:val="20"/>
                <w:szCs w:val="20"/>
              </w:rPr>
              <w:t xml:space="preserve"> 2 Metode OR dan </w:t>
            </w:r>
            <w:proofErr w:type="gramStart"/>
            <w:r w:rsidRPr="000338FD">
              <w:rPr>
                <w:sz w:val="20"/>
                <w:szCs w:val="20"/>
              </w:rPr>
              <w:t>MCDM</w:t>
            </w:r>
            <w:r>
              <w:rPr>
                <w:sz w:val="20"/>
                <w:szCs w:val="20"/>
              </w:rPr>
              <w:t xml:space="preserve"> </w:t>
            </w:r>
            <w:r w:rsidRPr="000338FD">
              <w:rPr>
                <w:sz w:val="20"/>
                <w:szCs w:val="20"/>
              </w:rPr>
              <w:t>:</w:t>
            </w:r>
            <w:proofErr w:type="gramEnd"/>
            <w:r w:rsidRPr="000338FD">
              <w:rPr>
                <w:sz w:val="20"/>
                <w:szCs w:val="20"/>
              </w:rPr>
              <w:t xml:space="preserve"> OR (MOGR) </w:t>
            </w:r>
            <w:proofErr w:type="spellStart"/>
            <w:r w:rsidRPr="000338FD">
              <w:rPr>
                <w:sz w:val="20"/>
                <w:szCs w:val="20"/>
              </w:rPr>
              <w:t>digunakan</w:t>
            </w:r>
            <w:proofErr w:type="spellEnd"/>
            <w:r w:rsidRPr="000338FD">
              <w:rPr>
                <w:sz w:val="20"/>
                <w:szCs w:val="20"/>
              </w:rPr>
              <w:t xml:space="preserve"> untuk </w:t>
            </w:r>
            <w:proofErr w:type="spellStart"/>
            <w:r w:rsidRPr="000338FD">
              <w:rPr>
                <w:sz w:val="20"/>
                <w:szCs w:val="20"/>
              </w:rPr>
              <w:t>mencari</w:t>
            </w:r>
            <w:proofErr w:type="spellEnd"/>
            <w:r w:rsidRPr="000338FD">
              <w:rPr>
                <w:sz w:val="20"/>
                <w:szCs w:val="20"/>
              </w:rPr>
              <w:t xml:space="preserve"> </w:t>
            </w:r>
            <w:proofErr w:type="spellStart"/>
            <w:r w:rsidRPr="000338FD">
              <w:rPr>
                <w:sz w:val="20"/>
                <w:szCs w:val="20"/>
              </w:rPr>
              <w:t>solusi</w:t>
            </w:r>
            <w:proofErr w:type="spellEnd"/>
            <w:r w:rsidRPr="000338FD">
              <w:rPr>
                <w:sz w:val="20"/>
                <w:szCs w:val="20"/>
              </w:rPr>
              <w:t xml:space="preserve"> </w:t>
            </w:r>
            <w:proofErr w:type="spellStart"/>
            <w:r w:rsidRPr="000338FD">
              <w:rPr>
                <w:sz w:val="20"/>
                <w:szCs w:val="20"/>
              </w:rPr>
              <w:t>terbaik</w:t>
            </w:r>
            <w:proofErr w:type="spellEnd"/>
            <w:r w:rsidRPr="000338FD">
              <w:rPr>
                <w:sz w:val="20"/>
                <w:szCs w:val="20"/>
              </w:rPr>
              <w:t xml:space="preserve"> </w:t>
            </w:r>
            <w:proofErr w:type="spellStart"/>
            <w:r w:rsidRPr="000338FD">
              <w:rPr>
                <w:sz w:val="20"/>
                <w:szCs w:val="20"/>
              </w:rPr>
              <w:t>dari</w:t>
            </w:r>
            <w:proofErr w:type="spellEnd"/>
            <w:r w:rsidRPr="000338FD">
              <w:rPr>
                <w:sz w:val="20"/>
                <w:szCs w:val="20"/>
              </w:rPr>
              <w:t xml:space="preserve"> model </w:t>
            </w:r>
            <w:proofErr w:type="spellStart"/>
            <w:r w:rsidRPr="000338FD">
              <w:rPr>
                <w:sz w:val="20"/>
                <w:szCs w:val="20"/>
              </w:rPr>
              <w:t>permasalahan</w:t>
            </w:r>
            <w:proofErr w:type="spellEnd"/>
            <w:r w:rsidRPr="000338FD">
              <w:rPr>
                <w:sz w:val="20"/>
                <w:szCs w:val="20"/>
              </w:rPr>
              <w:t xml:space="preserve">, MCDM (TOPSIS) </w:t>
            </w:r>
            <w:proofErr w:type="spellStart"/>
            <w:r w:rsidRPr="000338FD">
              <w:rPr>
                <w:sz w:val="20"/>
                <w:szCs w:val="20"/>
              </w:rPr>
              <w:t>digunakan</w:t>
            </w:r>
            <w:proofErr w:type="spellEnd"/>
            <w:r w:rsidRPr="000338FD">
              <w:rPr>
                <w:sz w:val="20"/>
                <w:szCs w:val="20"/>
              </w:rPr>
              <w:t xml:space="preserve"> untuk </w:t>
            </w:r>
            <w:proofErr w:type="spellStart"/>
            <w:r w:rsidRPr="000338FD">
              <w:rPr>
                <w:sz w:val="20"/>
                <w:szCs w:val="20"/>
              </w:rPr>
              <w:t>memeberikan</w:t>
            </w:r>
            <w:proofErr w:type="spellEnd"/>
            <w:r w:rsidRPr="000338FD">
              <w:rPr>
                <w:sz w:val="20"/>
                <w:szCs w:val="20"/>
              </w:rPr>
              <w:t xml:space="preserve"> </w:t>
            </w:r>
            <w:proofErr w:type="spellStart"/>
            <w:r w:rsidRPr="000338FD">
              <w:rPr>
                <w:sz w:val="20"/>
                <w:szCs w:val="20"/>
              </w:rPr>
              <w:t>urutan</w:t>
            </w:r>
            <w:proofErr w:type="spellEnd"/>
            <w:r w:rsidRPr="000338FD">
              <w:rPr>
                <w:sz w:val="20"/>
                <w:szCs w:val="20"/>
              </w:rPr>
              <w:t xml:space="preserve"> </w:t>
            </w:r>
            <w:proofErr w:type="spellStart"/>
            <w:r w:rsidRPr="000338FD">
              <w:rPr>
                <w:sz w:val="20"/>
                <w:szCs w:val="20"/>
              </w:rPr>
              <w:t>piliihan</w:t>
            </w:r>
            <w:proofErr w:type="spellEnd"/>
            <w:r w:rsidRPr="000338FD">
              <w:rPr>
                <w:sz w:val="20"/>
                <w:szCs w:val="20"/>
              </w:rPr>
              <w:t xml:space="preserve"> </w:t>
            </w:r>
            <w:proofErr w:type="spellStart"/>
            <w:r w:rsidRPr="000338FD">
              <w:rPr>
                <w:sz w:val="20"/>
                <w:szCs w:val="20"/>
              </w:rPr>
              <w:t>solusi</w:t>
            </w:r>
            <w:proofErr w:type="spellEnd"/>
            <w:r w:rsidRPr="000338FD">
              <w:rPr>
                <w:sz w:val="20"/>
                <w:szCs w:val="20"/>
              </w:rPr>
              <w:t xml:space="preserve"> </w:t>
            </w:r>
            <w:proofErr w:type="spellStart"/>
            <w:r w:rsidRPr="000338FD">
              <w:rPr>
                <w:sz w:val="20"/>
                <w:szCs w:val="20"/>
              </w:rPr>
              <w:t>terbaik</w:t>
            </w:r>
            <w:proofErr w:type="spellEnd"/>
            <w:r w:rsidRPr="000338FD">
              <w:rPr>
                <w:sz w:val="20"/>
                <w:szCs w:val="20"/>
              </w:rPr>
              <w:t xml:space="preserve"> </w:t>
            </w:r>
            <w:proofErr w:type="spellStart"/>
            <w:r w:rsidRPr="000338FD">
              <w:rPr>
                <w:sz w:val="20"/>
                <w:szCs w:val="20"/>
              </w:rPr>
              <w:t>dari</w:t>
            </w:r>
            <w:proofErr w:type="spellEnd"/>
            <w:r w:rsidRPr="000338FD">
              <w:rPr>
                <w:sz w:val="20"/>
                <w:szCs w:val="20"/>
              </w:rPr>
              <w:t xml:space="preserve"> OR</w:t>
            </w:r>
            <w:r w:rsidRPr="00201F09">
              <w:rPr>
                <w:sz w:val="20"/>
                <w:szCs w:val="20"/>
              </w:rPr>
              <w:t>.</w:t>
            </w:r>
          </w:p>
        </w:tc>
        <w:tc>
          <w:tcPr>
            <w:tcW w:w="4784" w:type="dxa"/>
          </w:tcPr>
          <w:p w14:paraId="2C63B01E" w14:textId="771DD9CE" w:rsidR="00A5761F" w:rsidRDefault="00A5761F" w:rsidP="00A5761F">
            <w:pPr>
              <w:spacing w:after="160" w:line="259" w:lineRule="auto"/>
              <w:rPr>
                <w:sz w:val="20"/>
                <w:szCs w:val="20"/>
              </w:rPr>
            </w:pPr>
            <w:proofErr w:type="spellStart"/>
            <w:r w:rsidRPr="000338FD">
              <w:rPr>
                <w:sz w:val="20"/>
                <w:szCs w:val="20"/>
              </w:rPr>
              <w:t>Pendekatan</w:t>
            </w:r>
            <w:proofErr w:type="spellEnd"/>
            <w:r w:rsidRPr="000338FD">
              <w:rPr>
                <w:sz w:val="20"/>
                <w:szCs w:val="20"/>
              </w:rPr>
              <w:t xml:space="preserve"> yang </w:t>
            </w:r>
            <w:proofErr w:type="spellStart"/>
            <w:r w:rsidRPr="000338FD">
              <w:rPr>
                <w:sz w:val="20"/>
                <w:szCs w:val="20"/>
              </w:rPr>
              <w:t>telah</w:t>
            </w:r>
            <w:proofErr w:type="spellEnd"/>
            <w:r w:rsidRPr="000338FD">
              <w:rPr>
                <w:sz w:val="20"/>
                <w:szCs w:val="20"/>
              </w:rPr>
              <w:t xml:space="preserve"> di</w:t>
            </w:r>
            <w:r w:rsidR="00245F18">
              <w:rPr>
                <w:sz w:val="20"/>
                <w:szCs w:val="20"/>
              </w:rPr>
              <w:t xml:space="preserve"> </w:t>
            </w:r>
            <w:proofErr w:type="spellStart"/>
            <w:r w:rsidRPr="000338FD">
              <w:rPr>
                <w:sz w:val="20"/>
                <w:szCs w:val="20"/>
              </w:rPr>
              <w:t>bangun</w:t>
            </w:r>
            <w:proofErr w:type="spellEnd"/>
            <w:r w:rsidRPr="000338FD">
              <w:rPr>
                <w:sz w:val="20"/>
                <w:szCs w:val="20"/>
              </w:rPr>
              <w:t xml:space="preserve"> </w:t>
            </w:r>
            <w:proofErr w:type="spellStart"/>
            <w:r w:rsidRPr="000338FD">
              <w:rPr>
                <w:sz w:val="20"/>
                <w:szCs w:val="20"/>
              </w:rPr>
              <w:t>dibandingkan</w:t>
            </w:r>
            <w:proofErr w:type="spellEnd"/>
            <w:r w:rsidRPr="000338FD">
              <w:rPr>
                <w:sz w:val="20"/>
                <w:szCs w:val="20"/>
              </w:rPr>
              <w:t xml:space="preserve"> dengan </w:t>
            </w:r>
            <w:proofErr w:type="spellStart"/>
            <w:r w:rsidRPr="000338FD">
              <w:rPr>
                <w:sz w:val="20"/>
                <w:szCs w:val="20"/>
              </w:rPr>
              <w:t>pendekatan</w:t>
            </w:r>
            <w:proofErr w:type="spellEnd"/>
            <w:r w:rsidRPr="000338FD">
              <w:rPr>
                <w:sz w:val="20"/>
                <w:szCs w:val="20"/>
              </w:rPr>
              <w:t xml:space="preserve"> </w:t>
            </w:r>
            <w:r w:rsidR="00994E89">
              <w:rPr>
                <w:sz w:val="20"/>
                <w:szCs w:val="20"/>
              </w:rPr>
              <w:t>OR</w:t>
            </w:r>
            <w:r w:rsidRPr="000338FD">
              <w:rPr>
                <w:sz w:val="20"/>
                <w:szCs w:val="20"/>
              </w:rPr>
              <w:t xml:space="preserve"> dan </w:t>
            </w:r>
            <w:r w:rsidR="00994E89">
              <w:rPr>
                <w:sz w:val="20"/>
                <w:szCs w:val="20"/>
              </w:rPr>
              <w:t xml:space="preserve">MCDM </w:t>
            </w:r>
            <w:r w:rsidRPr="000338FD">
              <w:rPr>
                <w:sz w:val="20"/>
                <w:szCs w:val="20"/>
              </w:rPr>
              <w:t>di</w:t>
            </w:r>
            <w:r w:rsidR="00245F18">
              <w:rPr>
                <w:sz w:val="20"/>
                <w:szCs w:val="20"/>
              </w:rPr>
              <w:t xml:space="preserve"> </w:t>
            </w:r>
            <w:proofErr w:type="spellStart"/>
            <w:r w:rsidRPr="000338FD">
              <w:rPr>
                <w:sz w:val="20"/>
                <w:szCs w:val="20"/>
              </w:rPr>
              <w:t>nilai</w:t>
            </w:r>
            <w:proofErr w:type="spellEnd"/>
            <w:r w:rsidRPr="000338FD">
              <w:rPr>
                <w:sz w:val="20"/>
                <w:szCs w:val="20"/>
              </w:rPr>
              <w:t xml:space="preserve"> </w:t>
            </w:r>
            <w:proofErr w:type="spellStart"/>
            <w:r w:rsidRPr="000338FD">
              <w:rPr>
                <w:sz w:val="20"/>
                <w:szCs w:val="20"/>
              </w:rPr>
              <w:t>lebih</w:t>
            </w:r>
            <w:proofErr w:type="spellEnd"/>
            <w:r w:rsidRPr="000338FD">
              <w:rPr>
                <w:sz w:val="20"/>
                <w:szCs w:val="20"/>
              </w:rPr>
              <w:t xml:space="preserve"> </w:t>
            </w:r>
            <w:proofErr w:type="spellStart"/>
            <w:r w:rsidRPr="000338FD">
              <w:rPr>
                <w:sz w:val="20"/>
                <w:szCs w:val="20"/>
              </w:rPr>
              <w:t>efektif</w:t>
            </w:r>
            <w:proofErr w:type="spellEnd"/>
            <w:r w:rsidRPr="000338FD">
              <w:rPr>
                <w:sz w:val="20"/>
                <w:szCs w:val="20"/>
              </w:rPr>
              <w:t xml:space="preserve"> </w:t>
            </w:r>
            <w:proofErr w:type="spellStart"/>
            <w:r w:rsidRPr="000338FD">
              <w:rPr>
                <w:sz w:val="20"/>
                <w:szCs w:val="20"/>
              </w:rPr>
              <w:t>dalam</w:t>
            </w:r>
            <w:proofErr w:type="spellEnd"/>
            <w:r w:rsidRPr="000338FD">
              <w:rPr>
                <w:sz w:val="20"/>
                <w:szCs w:val="20"/>
              </w:rPr>
              <w:t xml:space="preserve"> </w:t>
            </w:r>
            <w:proofErr w:type="spellStart"/>
            <w:r w:rsidRPr="000338FD">
              <w:rPr>
                <w:sz w:val="20"/>
                <w:szCs w:val="20"/>
              </w:rPr>
              <w:t>menurunkan</w:t>
            </w:r>
            <w:proofErr w:type="spellEnd"/>
            <w:r w:rsidRPr="000338FD">
              <w:rPr>
                <w:sz w:val="20"/>
                <w:szCs w:val="20"/>
              </w:rPr>
              <w:t xml:space="preserve"> </w:t>
            </w:r>
            <w:proofErr w:type="spellStart"/>
            <w:r w:rsidRPr="000338FD">
              <w:rPr>
                <w:sz w:val="20"/>
                <w:szCs w:val="20"/>
              </w:rPr>
              <w:t>usia</w:t>
            </w:r>
            <w:proofErr w:type="spellEnd"/>
            <w:r w:rsidRPr="000338FD">
              <w:rPr>
                <w:sz w:val="20"/>
                <w:szCs w:val="20"/>
              </w:rPr>
              <w:t xml:space="preserve"> </w:t>
            </w:r>
            <w:proofErr w:type="spellStart"/>
            <w:r w:rsidRPr="000338FD">
              <w:rPr>
                <w:sz w:val="20"/>
                <w:szCs w:val="20"/>
              </w:rPr>
              <w:t>proyek</w:t>
            </w:r>
            <w:proofErr w:type="spellEnd"/>
            <w:r w:rsidRPr="000338FD">
              <w:rPr>
                <w:sz w:val="20"/>
                <w:szCs w:val="20"/>
              </w:rPr>
              <w:t xml:space="preserve"> dan </w:t>
            </w:r>
            <w:proofErr w:type="spellStart"/>
            <w:r w:rsidRPr="000338FD">
              <w:rPr>
                <w:sz w:val="20"/>
                <w:szCs w:val="20"/>
              </w:rPr>
              <w:t>biaya</w:t>
            </w:r>
            <w:proofErr w:type="spellEnd"/>
            <w:r w:rsidRPr="000338FD">
              <w:rPr>
                <w:sz w:val="20"/>
                <w:szCs w:val="20"/>
              </w:rPr>
              <w:t xml:space="preserve"> </w:t>
            </w:r>
            <w:proofErr w:type="spellStart"/>
            <w:r w:rsidRPr="000338FD">
              <w:rPr>
                <w:sz w:val="20"/>
                <w:szCs w:val="20"/>
              </w:rPr>
              <w:t>proyek</w:t>
            </w:r>
            <w:proofErr w:type="spellEnd"/>
            <w:r w:rsidRPr="000338FD">
              <w:rPr>
                <w:sz w:val="20"/>
                <w:szCs w:val="20"/>
              </w:rPr>
              <w:t xml:space="preserve">, </w:t>
            </w:r>
            <w:proofErr w:type="spellStart"/>
            <w:r w:rsidRPr="000338FD">
              <w:rPr>
                <w:sz w:val="20"/>
                <w:szCs w:val="20"/>
              </w:rPr>
              <w:t>akan</w:t>
            </w:r>
            <w:proofErr w:type="spellEnd"/>
            <w:r w:rsidRPr="000338FD">
              <w:rPr>
                <w:sz w:val="20"/>
                <w:szCs w:val="20"/>
              </w:rPr>
              <w:t xml:space="preserve"> </w:t>
            </w:r>
            <w:proofErr w:type="spellStart"/>
            <w:r w:rsidRPr="000338FD">
              <w:rPr>
                <w:sz w:val="20"/>
                <w:szCs w:val="20"/>
              </w:rPr>
              <w:t>tetapi</w:t>
            </w:r>
            <w:proofErr w:type="spellEnd"/>
            <w:r w:rsidRPr="000338FD">
              <w:rPr>
                <w:sz w:val="20"/>
                <w:szCs w:val="20"/>
              </w:rPr>
              <w:t xml:space="preserve"> </w:t>
            </w:r>
            <w:proofErr w:type="spellStart"/>
            <w:r w:rsidRPr="000338FD">
              <w:rPr>
                <w:sz w:val="20"/>
                <w:szCs w:val="20"/>
              </w:rPr>
              <w:t>sistem</w:t>
            </w:r>
            <w:proofErr w:type="spellEnd"/>
            <w:r w:rsidRPr="000338FD">
              <w:rPr>
                <w:sz w:val="20"/>
                <w:szCs w:val="20"/>
              </w:rPr>
              <w:t xml:space="preserve"> yang  </w:t>
            </w:r>
            <w:proofErr w:type="spellStart"/>
            <w:r w:rsidRPr="000338FD">
              <w:rPr>
                <w:sz w:val="20"/>
                <w:szCs w:val="20"/>
              </w:rPr>
              <w:t>dibangun</w:t>
            </w:r>
            <w:proofErr w:type="spellEnd"/>
            <w:r w:rsidRPr="000338FD">
              <w:rPr>
                <w:sz w:val="20"/>
                <w:szCs w:val="20"/>
              </w:rPr>
              <w:t xml:space="preserve"> </w:t>
            </w:r>
            <w:proofErr w:type="spellStart"/>
            <w:r w:rsidRPr="000338FD">
              <w:rPr>
                <w:sz w:val="20"/>
                <w:szCs w:val="20"/>
              </w:rPr>
              <w:t>merupakan</w:t>
            </w:r>
            <w:proofErr w:type="spellEnd"/>
            <w:r w:rsidRPr="000338FD">
              <w:rPr>
                <w:sz w:val="20"/>
                <w:szCs w:val="20"/>
              </w:rPr>
              <w:t xml:space="preserve"> modular </w:t>
            </w:r>
            <w:proofErr w:type="spellStart"/>
            <w:r w:rsidRPr="000338FD">
              <w:rPr>
                <w:sz w:val="20"/>
                <w:szCs w:val="20"/>
              </w:rPr>
              <w:t>dari</w:t>
            </w:r>
            <w:proofErr w:type="spellEnd"/>
            <w:r w:rsidRPr="000338FD">
              <w:rPr>
                <w:sz w:val="20"/>
                <w:szCs w:val="20"/>
              </w:rPr>
              <w:t xml:space="preserve"> </w:t>
            </w:r>
            <w:proofErr w:type="spellStart"/>
            <w:r w:rsidRPr="000338FD">
              <w:rPr>
                <w:sz w:val="20"/>
                <w:szCs w:val="20"/>
              </w:rPr>
              <w:t>sistem</w:t>
            </w:r>
            <w:proofErr w:type="spellEnd"/>
            <w:r w:rsidRPr="000338FD">
              <w:rPr>
                <w:sz w:val="20"/>
                <w:szCs w:val="20"/>
              </w:rPr>
              <w:t xml:space="preserve"> yang </w:t>
            </w:r>
            <w:proofErr w:type="spellStart"/>
            <w:r w:rsidRPr="000338FD">
              <w:rPr>
                <w:sz w:val="20"/>
                <w:szCs w:val="20"/>
              </w:rPr>
              <w:t>ada</w:t>
            </w:r>
            <w:proofErr w:type="spellEnd"/>
            <w:r w:rsidRPr="000338FD">
              <w:rPr>
                <w:sz w:val="20"/>
                <w:szCs w:val="20"/>
              </w:rPr>
              <w:t xml:space="preserve"> dan </w:t>
            </w:r>
            <w:proofErr w:type="spellStart"/>
            <w:r w:rsidRPr="000338FD">
              <w:rPr>
                <w:sz w:val="20"/>
                <w:szCs w:val="20"/>
              </w:rPr>
              <w:t>bukan</w:t>
            </w:r>
            <w:proofErr w:type="spellEnd"/>
            <w:r w:rsidRPr="000338FD">
              <w:rPr>
                <w:sz w:val="20"/>
                <w:szCs w:val="20"/>
              </w:rPr>
              <w:t xml:space="preserve"> </w:t>
            </w:r>
            <w:proofErr w:type="spellStart"/>
            <w:r w:rsidRPr="000338FD">
              <w:rPr>
                <w:sz w:val="20"/>
                <w:szCs w:val="20"/>
              </w:rPr>
              <w:t>merupakan</w:t>
            </w:r>
            <w:proofErr w:type="spellEnd"/>
            <w:r w:rsidRPr="000338FD">
              <w:rPr>
                <w:sz w:val="20"/>
                <w:szCs w:val="20"/>
              </w:rPr>
              <w:t xml:space="preserve"> </w:t>
            </w:r>
            <w:proofErr w:type="spellStart"/>
            <w:r w:rsidRPr="000338FD">
              <w:rPr>
                <w:sz w:val="20"/>
                <w:szCs w:val="20"/>
              </w:rPr>
              <w:t>sistem</w:t>
            </w:r>
            <w:proofErr w:type="spellEnd"/>
            <w:r w:rsidRPr="000338FD">
              <w:rPr>
                <w:sz w:val="20"/>
                <w:szCs w:val="20"/>
              </w:rPr>
              <w:t xml:space="preserve"> </w:t>
            </w:r>
            <w:proofErr w:type="spellStart"/>
            <w:r w:rsidRPr="000338FD">
              <w:rPr>
                <w:sz w:val="20"/>
                <w:szCs w:val="20"/>
              </w:rPr>
              <w:t>holisti</w:t>
            </w:r>
            <w:r w:rsidRPr="00201F09">
              <w:rPr>
                <w:sz w:val="20"/>
                <w:szCs w:val="20"/>
              </w:rPr>
              <w:t>k</w:t>
            </w:r>
            <w:proofErr w:type="spellEnd"/>
            <w:r w:rsidRPr="000338FD">
              <w:rPr>
                <w:sz w:val="20"/>
                <w:szCs w:val="20"/>
              </w:rPr>
              <w:t xml:space="preserve">, </w:t>
            </w:r>
            <w:proofErr w:type="spellStart"/>
            <w:r w:rsidRPr="000338FD">
              <w:rPr>
                <w:sz w:val="20"/>
                <w:szCs w:val="20"/>
              </w:rPr>
              <w:t>sehingga</w:t>
            </w:r>
            <w:proofErr w:type="spellEnd"/>
            <w:r w:rsidRPr="000338FD">
              <w:rPr>
                <w:sz w:val="20"/>
                <w:szCs w:val="20"/>
              </w:rPr>
              <w:t xml:space="preserve"> </w:t>
            </w:r>
            <w:proofErr w:type="spellStart"/>
            <w:r w:rsidRPr="000338FD">
              <w:rPr>
                <w:sz w:val="20"/>
                <w:szCs w:val="20"/>
              </w:rPr>
              <w:t>sulit</w:t>
            </w:r>
            <w:proofErr w:type="spellEnd"/>
            <w:r w:rsidRPr="000338FD">
              <w:rPr>
                <w:sz w:val="20"/>
                <w:szCs w:val="20"/>
              </w:rPr>
              <w:t xml:space="preserve"> untuk </w:t>
            </w:r>
            <w:proofErr w:type="spellStart"/>
            <w:r w:rsidRPr="000338FD">
              <w:rPr>
                <w:sz w:val="20"/>
                <w:szCs w:val="20"/>
              </w:rPr>
              <w:t>digunakan</w:t>
            </w:r>
            <w:proofErr w:type="spellEnd"/>
            <w:r w:rsidRPr="000338FD">
              <w:rPr>
                <w:sz w:val="20"/>
                <w:szCs w:val="20"/>
              </w:rPr>
              <w:t xml:space="preserve"> pada </w:t>
            </w:r>
            <w:proofErr w:type="spellStart"/>
            <w:r w:rsidRPr="000338FD">
              <w:rPr>
                <w:sz w:val="20"/>
                <w:szCs w:val="20"/>
              </w:rPr>
              <w:t>saat</w:t>
            </w:r>
            <w:proofErr w:type="spellEnd"/>
            <w:r w:rsidRPr="000338FD">
              <w:rPr>
                <w:sz w:val="20"/>
                <w:szCs w:val="20"/>
              </w:rPr>
              <w:t xml:space="preserve"> implementasi</w:t>
            </w:r>
            <w:r w:rsidRPr="00201F09">
              <w:rPr>
                <w:sz w:val="20"/>
                <w:szCs w:val="20"/>
              </w:rPr>
              <w:t xml:space="preserve"> </w:t>
            </w:r>
            <w:r w:rsidRPr="00201F09">
              <w:rPr>
                <w:sz w:val="20"/>
                <w:szCs w:val="20"/>
              </w:rPr>
              <w:fldChar w:fldCharType="begin" w:fldLock="1"/>
            </w:r>
            <w:r>
              <w:rPr>
                <w:sz w:val="20"/>
                <w:szCs w:val="20"/>
              </w:rPr>
              <w:instrText>ADDIN CSL_CITATION {"citationItems":[{"id":"ITEM-1","itemData":{"DOI":"10.1108/ECAM-07-2019-0384","ISSN":"09699988","abstract":"Purpose: The purpose of this research is to study the Multi-Skill Resource-Constrained Multi-Project Scheduling Problem (MSRCMPSP), where (1) durations of activities depend on the familiarity levels of assigned workers, (2) more efficient workers demand higher per-day salaries, (3) projects have different due dates and (4) the budget of each period varies over time. The proposed model is bi-objective, and its objectives are minimization of completion times and costs of all projects, simultaneously. Design/methodology/approach: This paper proposes a two-phase approach based on the Statistical Process Control (SPC) to solve this problem. This approach aims to develop a control chart so as to monitor the performance of an optimizer during the optimization process. In the first phase, a multi-objective statistical model has been used to obtain control limits of this chart. To solve this model, a Multi-Objective Greedy Randomized Adaptive Search Procedure (MOGRASP) has been hired. In the second phase, the MSRCMPSP is solved via a New Version of the Multi-Objective Variable Neighborhood Search Algorithm (NV-MOVNS). In each iteration, the developed control chart monitors the performance of the NV-MOVNS to obtain proper solutions. When the control chart warns about an out-of control state, a new procedure based on the Conway’s Game of Life, which is a cellular automaton, is used to bring the algorithm back to the in-control state. Findings: The proposed two-phase approach has been used in solving several standard test problems available in the literature. The results are compared with the outputs of some other methods to assess the efficiency of this approach. Comparisons imply the high efficiency of the proposed approach in solving test problems with different sizes. Practical implications: The proposed model and approach have been used to schedule multiple projects of a construction company in Iran. The outputs show that both the model and the NV-MOVNS can be used in real-world multi-project scheduling problems. Originality/value: Due to the numerous numbers of studies reviewed in this research, the authors discovered that there are few researches on the multi-skill resource-constrained multi-project scheduling problem (MSRCMPSP) with the aforementioned characteristics. Moreover, none of the previous researches proposed an SPC-based solution approach for meta-heuristics in order to solve the MSRCMPSP.","author":[{"dropping-particle":"","family":"Hosseinian","given":"Amir Hossein","non-dropping-particle":"","parse-names":false,"suffix":""},{"dropping-particle":"","family":"Baradaran","given":"Vahid","non-dropping-particle":"","parse-names":false,"suffix":""}],"container-title":"Engineering, Construction and Architectural Management","id":"ITEM-1","issued":{"date-parts":[["2021"]]},"title":"A two-phase approach for solving the multi-skill resource-constrained multi-project scheduling problem: a case study in construction industry","type":"article-journal"},"uris":["http://www.mendeley.com/documents/?uuid=3f50e945-405b-4d7d-a2d5-6fbf3d20497b"]}],"mendeley":{"formattedCitation":"(Hosseinian &amp; Baradaran, 2021)","plainTextFormattedCitation":"(Hosseinian &amp; Baradaran, 2021)","previouslyFormattedCitation":"(Hosseinian &amp; Baradaran, 2021)"},"properties":{"noteIndex":0},"schema":"https://github.com/citation-style-language/schema/raw/master/csl-citation.json"}</w:instrText>
            </w:r>
            <w:r w:rsidRPr="00201F09">
              <w:rPr>
                <w:sz w:val="20"/>
                <w:szCs w:val="20"/>
              </w:rPr>
              <w:fldChar w:fldCharType="separate"/>
            </w:r>
            <w:r w:rsidRPr="00201F09">
              <w:rPr>
                <w:noProof/>
                <w:sz w:val="20"/>
                <w:szCs w:val="20"/>
              </w:rPr>
              <w:t>(Hosseinian &amp; Baradaran, 2021)</w:t>
            </w:r>
            <w:r w:rsidRPr="00201F09">
              <w:rPr>
                <w:sz w:val="20"/>
                <w:szCs w:val="20"/>
              </w:rPr>
              <w:fldChar w:fldCharType="end"/>
            </w:r>
            <w:r w:rsidRPr="000338FD">
              <w:rPr>
                <w:sz w:val="20"/>
                <w:szCs w:val="20"/>
              </w:rPr>
              <w:t>.</w:t>
            </w:r>
          </w:p>
          <w:p w14:paraId="1079C519" w14:textId="539BC9CE" w:rsidR="00994E89" w:rsidRPr="002F1DD4" w:rsidRDefault="00994E89" w:rsidP="00A5761F">
            <w:pPr>
              <w:spacing w:after="160" w:line="259" w:lineRule="auto"/>
              <w:rPr>
                <w:sz w:val="20"/>
                <w:szCs w:val="20"/>
              </w:rPr>
            </w:pPr>
            <w:proofErr w:type="spellStart"/>
            <w:r>
              <w:rPr>
                <w:sz w:val="20"/>
                <w:szCs w:val="20"/>
              </w:rPr>
              <w:t>Selain</w:t>
            </w:r>
            <w:proofErr w:type="spellEnd"/>
            <w:r>
              <w:rPr>
                <w:sz w:val="20"/>
                <w:szCs w:val="20"/>
              </w:rPr>
              <w:t xml:space="preserve"> </w:t>
            </w:r>
            <w:proofErr w:type="spellStart"/>
            <w:r>
              <w:rPr>
                <w:sz w:val="20"/>
                <w:szCs w:val="20"/>
              </w:rPr>
              <w:t>itu</w:t>
            </w:r>
            <w:proofErr w:type="spellEnd"/>
            <w:r>
              <w:rPr>
                <w:sz w:val="20"/>
                <w:szCs w:val="20"/>
              </w:rPr>
              <w:t xml:space="preserve"> </w:t>
            </w:r>
            <w:proofErr w:type="spellStart"/>
            <w:r>
              <w:rPr>
                <w:sz w:val="20"/>
                <w:szCs w:val="20"/>
              </w:rPr>
              <w:t>sistem</w:t>
            </w:r>
            <w:proofErr w:type="spellEnd"/>
            <w:r>
              <w:rPr>
                <w:sz w:val="20"/>
                <w:szCs w:val="20"/>
              </w:rPr>
              <w:t xml:space="preserve"> yang </w:t>
            </w:r>
            <w:proofErr w:type="spellStart"/>
            <w:r>
              <w:rPr>
                <w:sz w:val="20"/>
                <w:szCs w:val="20"/>
              </w:rPr>
              <w:t>dibangun</w:t>
            </w:r>
            <w:proofErr w:type="spellEnd"/>
            <w:r>
              <w:rPr>
                <w:sz w:val="20"/>
                <w:szCs w:val="20"/>
              </w:rPr>
              <w:t xml:space="preserve"> </w:t>
            </w:r>
            <w:proofErr w:type="spellStart"/>
            <w:r w:rsidR="00E46AE4">
              <w:rPr>
                <w:sz w:val="20"/>
                <w:szCs w:val="20"/>
              </w:rPr>
              <w:t>terbatas</w:t>
            </w:r>
            <w:proofErr w:type="spellEnd"/>
            <w:r w:rsidR="00E46AE4">
              <w:rPr>
                <w:sz w:val="20"/>
                <w:szCs w:val="20"/>
              </w:rPr>
              <w:t xml:space="preserve"> pada </w:t>
            </w:r>
            <w:proofErr w:type="spellStart"/>
            <w:r w:rsidR="00E46AE4">
              <w:rPr>
                <w:sz w:val="20"/>
                <w:szCs w:val="20"/>
              </w:rPr>
              <w:t>satu</w:t>
            </w:r>
            <w:proofErr w:type="spellEnd"/>
            <w:r w:rsidR="00E46AE4">
              <w:rPr>
                <w:sz w:val="20"/>
                <w:szCs w:val="20"/>
              </w:rPr>
              <w:t xml:space="preserve"> kali proses </w:t>
            </w:r>
            <w:proofErr w:type="spellStart"/>
            <w:r w:rsidR="00E46AE4">
              <w:rPr>
                <w:sz w:val="20"/>
                <w:szCs w:val="20"/>
              </w:rPr>
              <w:t>pemberian</w:t>
            </w:r>
            <w:proofErr w:type="spellEnd"/>
            <w:r w:rsidR="00E46AE4">
              <w:rPr>
                <w:sz w:val="20"/>
                <w:szCs w:val="20"/>
              </w:rPr>
              <w:t xml:space="preserve"> </w:t>
            </w:r>
            <w:proofErr w:type="spellStart"/>
            <w:r w:rsidR="00E46AE4">
              <w:rPr>
                <w:sz w:val="20"/>
                <w:szCs w:val="20"/>
              </w:rPr>
              <w:t>keputusan</w:t>
            </w:r>
            <w:proofErr w:type="spellEnd"/>
            <w:r w:rsidR="00E46AE4">
              <w:rPr>
                <w:sz w:val="20"/>
                <w:szCs w:val="20"/>
              </w:rPr>
              <w:t xml:space="preserve">, dan tidak </w:t>
            </w:r>
            <w:proofErr w:type="spellStart"/>
            <w:r w:rsidR="00E46AE4">
              <w:rPr>
                <w:sz w:val="20"/>
                <w:szCs w:val="20"/>
              </w:rPr>
              <w:t>bersifat</w:t>
            </w:r>
            <w:proofErr w:type="spellEnd"/>
            <w:r w:rsidR="00E46AE4">
              <w:rPr>
                <w:sz w:val="20"/>
                <w:szCs w:val="20"/>
              </w:rPr>
              <w:t xml:space="preserve"> </w:t>
            </w:r>
            <w:proofErr w:type="spellStart"/>
            <w:r w:rsidR="00E46AE4">
              <w:rPr>
                <w:sz w:val="20"/>
                <w:szCs w:val="20"/>
              </w:rPr>
              <w:t>dinamis</w:t>
            </w:r>
            <w:proofErr w:type="spellEnd"/>
            <w:r w:rsidR="00E46AE4">
              <w:rPr>
                <w:sz w:val="20"/>
                <w:szCs w:val="20"/>
              </w:rPr>
              <w:t xml:space="preserve"> </w:t>
            </w:r>
            <w:proofErr w:type="spellStart"/>
            <w:r w:rsidR="00E46AE4">
              <w:rPr>
                <w:sz w:val="20"/>
                <w:szCs w:val="20"/>
              </w:rPr>
              <w:t>seiring</w:t>
            </w:r>
            <w:proofErr w:type="spellEnd"/>
            <w:r w:rsidR="00E46AE4">
              <w:rPr>
                <w:sz w:val="20"/>
                <w:szCs w:val="20"/>
              </w:rPr>
              <w:t xml:space="preserve"> dengan </w:t>
            </w:r>
            <w:proofErr w:type="spellStart"/>
            <w:r w:rsidR="00E46AE4">
              <w:rPr>
                <w:sz w:val="20"/>
                <w:szCs w:val="20"/>
              </w:rPr>
              <w:t>perubahan</w:t>
            </w:r>
            <w:proofErr w:type="spellEnd"/>
            <w:r w:rsidR="00E46AE4">
              <w:rPr>
                <w:sz w:val="20"/>
                <w:szCs w:val="20"/>
              </w:rPr>
              <w:t xml:space="preserve"> </w:t>
            </w:r>
            <w:proofErr w:type="spellStart"/>
            <w:r w:rsidR="00E46AE4">
              <w:rPr>
                <w:sz w:val="20"/>
                <w:szCs w:val="20"/>
              </w:rPr>
              <w:t>proyek</w:t>
            </w:r>
            <w:proofErr w:type="spellEnd"/>
          </w:p>
        </w:tc>
      </w:tr>
      <w:tr w:rsidR="00A5761F" w:rsidRPr="00C91757" w14:paraId="3D2236B1" w14:textId="77777777" w:rsidTr="00C72245">
        <w:trPr>
          <w:trHeight w:val="295"/>
        </w:trPr>
        <w:tc>
          <w:tcPr>
            <w:tcW w:w="2547" w:type="dxa"/>
          </w:tcPr>
          <w:p w14:paraId="5CE3FE9F" w14:textId="1B8524D1" w:rsidR="00A5761F" w:rsidRPr="000557D4" w:rsidRDefault="000557D4" w:rsidP="00A5761F">
            <w:pPr>
              <w:spacing w:after="160" w:line="259" w:lineRule="auto"/>
              <w:rPr>
                <w:rFonts w:cs="Times New Roman"/>
                <w:i/>
                <w:iCs/>
                <w:sz w:val="20"/>
                <w:szCs w:val="20"/>
              </w:rPr>
            </w:pPr>
            <w:r w:rsidRPr="000557D4">
              <w:rPr>
                <w:rFonts w:cs="Times New Roman"/>
                <w:i/>
                <w:iCs/>
                <w:sz w:val="20"/>
                <w:szCs w:val="20"/>
              </w:rPr>
              <w:lastRenderedPageBreak/>
              <w:t>Automatic</w:t>
            </w:r>
            <w:r w:rsidR="00765232">
              <w:rPr>
                <w:rFonts w:cs="Times New Roman"/>
                <w:i/>
                <w:iCs/>
                <w:sz w:val="20"/>
                <w:szCs w:val="20"/>
              </w:rPr>
              <w:t xml:space="preserve"> </w:t>
            </w:r>
            <w:r w:rsidRPr="000557D4">
              <w:rPr>
                <w:rFonts w:cs="Times New Roman"/>
                <w:i/>
                <w:iCs/>
                <w:sz w:val="20"/>
                <w:szCs w:val="20"/>
              </w:rPr>
              <w:t>Workload Estimation for Software House</w:t>
            </w:r>
          </w:p>
        </w:tc>
        <w:tc>
          <w:tcPr>
            <w:tcW w:w="850" w:type="dxa"/>
          </w:tcPr>
          <w:p w14:paraId="31AC0583" w14:textId="46D14F9F" w:rsidR="00A5761F" w:rsidRPr="00582FC1" w:rsidRDefault="000557D4" w:rsidP="00A5761F">
            <w:pPr>
              <w:spacing w:after="160" w:line="259" w:lineRule="auto"/>
              <w:rPr>
                <w:rFonts w:cs="Times New Roman"/>
                <w:sz w:val="20"/>
                <w:szCs w:val="20"/>
              </w:rPr>
            </w:pPr>
            <w:r>
              <w:rPr>
                <w:rFonts w:cs="Times New Roman"/>
                <w:sz w:val="20"/>
                <w:szCs w:val="20"/>
              </w:rPr>
              <w:t>2020</w:t>
            </w:r>
          </w:p>
        </w:tc>
        <w:tc>
          <w:tcPr>
            <w:tcW w:w="2705" w:type="dxa"/>
          </w:tcPr>
          <w:p w14:paraId="2F5C2DB6" w14:textId="5AB166AB" w:rsidR="00A5761F" w:rsidRPr="00582FC1" w:rsidRDefault="000557D4" w:rsidP="00A5761F">
            <w:pPr>
              <w:spacing w:after="160" w:line="259" w:lineRule="auto"/>
              <w:rPr>
                <w:rFonts w:cs="Times New Roman"/>
                <w:sz w:val="20"/>
                <w:szCs w:val="20"/>
              </w:rPr>
            </w:pPr>
            <w:proofErr w:type="spellStart"/>
            <w:r>
              <w:rPr>
                <w:rFonts w:cs="Times New Roman"/>
                <w:sz w:val="20"/>
                <w:szCs w:val="20"/>
              </w:rPr>
              <w:t>Membuat</w:t>
            </w:r>
            <w:proofErr w:type="spellEnd"/>
            <w:r>
              <w:rPr>
                <w:rFonts w:cs="Times New Roman"/>
                <w:sz w:val="20"/>
                <w:szCs w:val="20"/>
              </w:rPr>
              <w:t xml:space="preserve"> </w:t>
            </w:r>
            <w:proofErr w:type="spellStart"/>
            <w:r>
              <w:rPr>
                <w:rFonts w:cs="Times New Roman"/>
                <w:sz w:val="20"/>
                <w:szCs w:val="20"/>
              </w:rPr>
              <w:t>sebuah</w:t>
            </w:r>
            <w:proofErr w:type="spellEnd"/>
            <w:r>
              <w:rPr>
                <w:rFonts w:cs="Times New Roman"/>
                <w:sz w:val="20"/>
                <w:szCs w:val="20"/>
              </w:rPr>
              <w:t xml:space="preserve"> </w:t>
            </w:r>
            <w:proofErr w:type="spellStart"/>
            <w:r>
              <w:rPr>
                <w:rFonts w:cs="Times New Roman"/>
                <w:sz w:val="20"/>
                <w:szCs w:val="20"/>
              </w:rPr>
              <w:t>sistem</w:t>
            </w:r>
            <w:proofErr w:type="spellEnd"/>
            <w:r>
              <w:rPr>
                <w:rFonts w:cs="Times New Roman"/>
                <w:sz w:val="20"/>
                <w:szCs w:val="20"/>
              </w:rPr>
              <w:t xml:space="preserve"> ML yang </w:t>
            </w:r>
            <w:proofErr w:type="spellStart"/>
            <w:r>
              <w:rPr>
                <w:rFonts w:cs="Times New Roman"/>
                <w:sz w:val="20"/>
                <w:szCs w:val="20"/>
              </w:rPr>
              <w:t>dapat</w:t>
            </w:r>
            <w:proofErr w:type="spellEnd"/>
            <w:r>
              <w:rPr>
                <w:rFonts w:cs="Times New Roman"/>
                <w:sz w:val="20"/>
                <w:szCs w:val="20"/>
              </w:rPr>
              <w:t xml:space="preserve"> </w:t>
            </w:r>
            <w:proofErr w:type="spellStart"/>
            <w:r>
              <w:rPr>
                <w:rFonts w:cs="Times New Roman"/>
                <w:sz w:val="20"/>
                <w:szCs w:val="20"/>
              </w:rPr>
              <w:t>membantu</w:t>
            </w:r>
            <w:proofErr w:type="spellEnd"/>
            <w:r>
              <w:rPr>
                <w:rFonts w:cs="Times New Roman"/>
                <w:sz w:val="20"/>
                <w:szCs w:val="20"/>
              </w:rPr>
              <w:t xml:space="preserve"> </w:t>
            </w:r>
            <w:proofErr w:type="spellStart"/>
            <w:r>
              <w:rPr>
                <w:rFonts w:cs="Times New Roman"/>
                <w:sz w:val="20"/>
                <w:szCs w:val="20"/>
              </w:rPr>
              <w:t>mengurangi</w:t>
            </w:r>
            <w:proofErr w:type="spellEnd"/>
            <w:r>
              <w:rPr>
                <w:rFonts w:cs="Times New Roman"/>
                <w:sz w:val="20"/>
                <w:szCs w:val="20"/>
              </w:rPr>
              <w:t xml:space="preserve"> </w:t>
            </w:r>
            <w:proofErr w:type="spellStart"/>
            <w:r w:rsidR="00AF4DB7">
              <w:rPr>
                <w:rFonts w:cs="Times New Roman"/>
                <w:sz w:val="20"/>
                <w:szCs w:val="20"/>
              </w:rPr>
              <w:t>waktu</w:t>
            </w:r>
            <w:proofErr w:type="spellEnd"/>
            <w:r w:rsidR="00AF4DB7">
              <w:rPr>
                <w:rFonts w:cs="Times New Roman"/>
                <w:sz w:val="20"/>
                <w:szCs w:val="20"/>
              </w:rPr>
              <w:t xml:space="preserve"> </w:t>
            </w:r>
            <w:proofErr w:type="spellStart"/>
            <w:r w:rsidR="00AF4DB7">
              <w:rPr>
                <w:rFonts w:cs="Times New Roman"/>
                <w:sz w:val="20"/>
                <w:szCs w:val="20"/>
              </w:rPr>
              <w:t>pengerjaan</w:t>
            </w:r>
            <w:proofErr w:type="spellEnd"/>
            <w:r w:rsidR="00AF4DB7">
              <w:rPr>
                <w:rFonts w:cs="Times New Roman"/>
                <w:sz w:val="20"/>
                <w:szCs w:val="20"/>
              </w:rPr>
              <w:t xml:space="preserve"> dengan </w:t>
            </w:r>
            <w:proofErr w:type="spellStart"/>
            <w:r w:rsidR="00AF4DB7">
              <w:rPr>
                <w:rFonts w:cs="Times New Roman"/>
                <w:sz w:val="20"/>
                <w:szCs w:val="20"/>
              </w:rPr>
              <w:t>mengurangi</w:t>
            </w:r>
            <w:proofErr w:type="spellEnd"/>
            <w:r w:rsidR="00AF4DB7">
              <w:rPr>
                <w:rFonts w:cs="Times New Roman"/>
                <w:sz w:val="20"/>
                <w:szCs w:val="20"/>
              </w:rPr>
              <w:t xml:space="preserve"> </w:t>
            </w:r>
            <w:proofErr w:type="spellStart"/>
            <w:r w:rsidR="00AF4DB7">
              <w:rPr>
                <w:rFonts w:cs="Times New Roman"/>
                <w:sz w:val="20"/>
                <w:szCs w:val="20"/>
              </w:rPr>
              <w:t>waktu</w:t>
            </w:r>
            <w:proofErr w:type="spellEnd"/>
            <w:r w:rsidR="00AF4DB7">
              <w:rPr>
                <w:rFonts w:cs="Times New Roman"/>
                <w:sz w:val="20"/>
                <w:szCs w:val="20"/>
              </w:rPr>
              <w:t xml:space="preserve"> </w:t>
            </w:r>
            <w:proofErr w:type="spellStart"/>
            <w:r w:rsidR="00AF4DB7">
              <w:rPr>
                <w:rFonts w:cs="Times New Roman"/>
                <w:sz w:val="20"/>
                <w:szCs w:val="20"/>
              </w:rPr>
              <w:t>pekerjaan</w:t>
            </w:r>
            <w:proofErr w:type="spellEnd"/>
            <w:r w:rsidR="00AF4DB7">
              <w:rPr>
                <w:rFonts w:cs="Times New Roman"/>
                <w:sz w:val="20"/>
                <w:szCs w:val="20"/>
              </w:rPr>
              <w:t xml:space="preserve"> dan </w:t>
            </w:r>
            <w:proofErr w:type="spellStart"/>
            <w:r w:rsidR="00AF4DB7">
              <w:rPr>
                <w:rFonts w:cs="Times New Roman"/>
                <w:sz w:val="20"/>
                <w:szCs w:val="20"/>
              </w:rPr>
              <w:t>alokasi</w:t>
            </w:r>
            <w:proofErr w:type="spellEnd"/>
            <w:r w:rsidR="00AF4DB7">
              <w:rPr>
                <w:rFonts w:cs="Times New Roman"/>
                <w:sz w:val="20"/>
                <w:szCs w:val="20"/>
              </w:rPr>
              <w:t xml:space="preserve"> </w:t>
            </w:r>
            <w:proofErr w:type="spellStart"/>
            <w:r w:rsidR="00AF4DB7">
              <w:rPr>
                <w:rFonts w:cs="Times New Roman"/>
                <w:sz w:val="20"/>
                <w:szCs w:val="20"/>
              </w:rPr>
              <w:t>pekerjaan</w:t>
            </w:r>
            <w:proofErr w:type="spellEnd"/>
            <w:r w:rsidR="00AF4DB7">
              <w:rPr>
                <w:rFonts w:cs="Times New Roman"/>
                <w:sz w:val="20"/>
                <w:szCs w:val="20"/>
              </w:rPr>
              <w:t xml:space="preserve"> pada </w:t>
            </w:r>
            <w:proofErr w:type="spellStart"/>
            <w:r w:rsidR="00AF4DB7">
              <w:rPr>
                <w:rFonts w:cs="Times New Roman"/>
                <w:sz w:val="20"/>
                <w:szCs w:val="20"/>
              </w:rPr>
              <w:t>seseorang</w:t>
            </w:r>
            <w:proofErr w:type="spellEnd"/>
            <w:r w:rsidR="00E960AD">
              <w:rPr>
                <w:rFonts w:cs="Times New Roman"/>
                <w:sz w:val="20"/>
                <w:szCs w:val="20"/>
              </w:rPr>
              <w:t xml:space="preserve"> </w:t>
            </w:r>
            <w:r w:rsidR="003E5413">
              <w:rPr>
                <w:rFonts w:cs="Times New Roman"/>
                <w:sz w:val="20"/>
                <w:szCs w:val="20"/>
              </w:rPr>
              <w:fldChar w:fldCharType="begin" w:fldLock="1"/>
            </w:r>
            <w:r w:rsidR="003E5413">
              <w:rPr>
                <w:rFonts w:cs="Times New Roman"/>
                <w:sz w:val="20"/>
                <w:szCs w:val="20"/>
              </w:rPr>
              <w:instrText>ADDIN CSL_CITATION {"citationItems":[{"id":"ITEM-1","itemData":{"DOI":"10.1145/3439133.3439135","ISBN":"9781450387996","abstract":"Normally, organizations have to estimate the workload relying on limited resources. An appropriate estimation method can improve workforce optimization. In the software house, workload categorization and estimation can be acquired from the information technology management. Nevertheless, there are several factors such as work priority and specific goals that affect the workload level. General workload management spends a long time and decreases task management quality. Therefore, this study applies machine learning, Naïve Bayes, to estimate the workload automatically. This classification method increases the accuracy of workload estimation, along with reducing the time consumption for the whole system.","author":[{"dropping-particle":"","family":"Yodnual","given":"Orawat","non-dropping-particle":"","parse-names":false,"suffix":""},{"dropping-particle":"","family":"Srimaharaj","given":"Wanus","non-dropping-particle":"","parse-names":false,"suffix":""},{"dropping-particle":"","family":"Chaisricharoen","given":"Roungsan","non-dropping-particle":"","parse-names":false,"suffix":""},{"dropping-particle":"","family":"Pamanee","given":"Kanchit","non-dropping-particle":"","parse-names":false,"suffix":""}],"container-title":"ACM International Conference Proceeding Series","id":"ITEM-1","issued":{"date-parts":[["2020"]]},"page":"41-45","title":"Automatic Workload Estimation for Software House","type":"article-journal"},"uris":["http://www.mendeley.com/documents/?uuid=58ffa2e1-daa3-4ade-8937-16a2ec95a454"]}],"mendeley":{"formattedCitation":"(Yodnual et al., 2020)","plainTextFormattedCitation":"(Yodnual et al., 2020)","previouslyFormattedCitation":"(Yodnual et al., 2020)"},"properties":{"noteIndex":0},"schema":"https://github.com/citation-style-language/schema/raw/master/csl-citation.json"}</w:instrText>
            </w:r>
            <w:r w:rsidR="003E5413">
              <w:rPr>
                <w:rFonts w:cs="Times New Roman"/>
                <w:sz w:val="20"/>
                <w:szCs w:val="20"/>
              </w:rPr>
              <w:fldChar w:fldCharType="separate"/>
            </w:r>
            <w:r w:rsidR="003E5413" w:rsidRPr="003E5413">
              <w:rPr>
                <w:rFonts w:cs="Times New Roman"/>
                <w:noProof/>
                <w:sz w:val="20"/>
                <w:szCs w:val="20"/>
              </w:rPr>
              <w:t>(Yodnual et al., 2020)</w:t>
            </w:r>
            <w:r w:rsidR="003E5413">
              <w:rPr>
                <w:rFonts w:cs="Times New Roman"/>
                <w:sz w:val="20"/>
                <w:szCs w:val="20"/>
              </w:rPr>
              <w:fldChar w:fldCharType="end"/>
            </w:r>
            <w:r w:rsidR="00E960AD">
              <w:rPr>
                <w:rFonts w:cs="Times New Roman"/>
                <w:sz w:val="20"/>
                <w:szCs w:val="20"/>
              </w:rPr>
              <w:t>.</w:t>
            </w:r>
          </w:p>
        </w:tc>
        <w:tc>
          <w:tcPr>
            <w:tcW w:w="2540" w:type="dxa"/>
          </w:tcPr>
          <w:p w14:paraId="7CD37F09" w14:textId="768DB0FB" w:rsidR="00A5761F" w:rsidRDefault="00AF4DB7" w:rsidP="00A5761F">
            <w:pPr>
              <w:spacing w:after="160" w:line="259" w:lineRule="auto"/>
              <w:rPr>
                <w:rFonts w:cs="Times New Roman"/>
                <w:sz w:val="20"/>
                <w:szCs w:val="20"/>
              </w:rPr>
            </w:pPr>
            <w:proofErr w:type="spellStart"/>
            <w:r>
              <w:rPr>
                <w:rFonts w:cs="Times New Roman"/>
                <w:sz w:val="20"/>
                <w:szCs w:val="20"/>
              </w:rPr>
              <w:t>Menggunakan</w:t>
            </w:r>
            <w:proofErr w:type="spellEnd"/>
            <w:r>
              <w:rPr>
                <w:rFonts w:cs="Times New Roman"/>
                <w:sz w:val="20"/>
                <w:szCs w:val="20"/>
              </w:rPr>
              <w:t xml:space="preserve"> </w:t>
            </w:r>
            <w:proofErr w:type="spellStart"/>
            <w:r>
              <w:rPr>
                <w:rFonts w:cs="Times New Roman"/>
                <w:sz w:val="20"/>
                <w:szCs w:val="20"/>
              </w:rPr>
              <w:t>metode</w:t>
            </w:r>
            <w:proofErr w:type="spellEnd"/>
            <w:r>
              <w:rPr>
                <w:rFonts w:cs="Times New Roman"/>
                <w:sz w:val="20"/>
                <w:szCs w:val="20"/>
              </w:rPr>
              <w:t xml:space="preserve"> </w:t>
            </w:r>
            <w:r>
              <w:rPr>
                <w:rFonts w:cs="Times New Roman"/>
                <w:i/>
                <w:iCs/>
                <w:sz w:val="20"/>
                <w:szCs w:val="20"/>
              </w:rPr>
              <w:t xml:space="preserve">naïve bayes </w:t>
            </w:r>
            <w:r>
              <w:rPr>
                <w:rFonts w:cs="Times New Roman"/>
                <w:sz w:val="20"/>
                <w:szCs w:val="20"/>
              </w:rPr>
              <w:t xml:space="preserve">untuk </w:t>
            </w:r>
            <w:proofErr w:type="spellStart"/>
            <w:r w:rsidR="00DC280E">
              <w:rPr>
                <w:rFonts w:cs="Times New Roman"/>
                <w:sz w:val="20"/>
                <w:szCs w:val="20"/>
              </w:rPr>
              <w:t>mengetahui</w:t>
            </w:r>
            <w:proofErr w:type="spellEnd"/>
            <w:r w:rsidR="00DC280E">
              <w:rPr>
                <w:rFonts w:cs="Times New Roman"/>
                <w:sz w:val="20"/>
                <w:szCs w:val="20"/>
              </w:rPr>
              <w:t xml:space="preserve"> </w:t>
            </w:r>
            <w:proofErr w:type="spellStart"/>
            <w:r w:rsidR="00DC280E">
              <w:rPr>
                <w:rFonts w:cs="Times New Roman"/>
                <w:sz w:val="20"/>
                <w:szCs w:val="20"/>
              </w:rPr>
              <w:t>tingkatan</w:t>
            </w:r>
            <w:proofErr w:type="spellEnd"/>
            <w:r w:rsidR="00DC280E">
              <w:rPr>
                <w:rFonts w:cs="Times New Roman"/>
                <w:sz w:val="20"/>
                <w:szCs w:val="20"/>
              </w:rPr>
              <w:t xml:space="preserve"> </w:t>
            </w:r>
            <w:proofErr w:type="spellStart"/>
            <w:r w:rsidR="00DC280E">
              <w:rPr>
                <w:rFonts w:cs="Times New Roman"/>
                <w:sz w:val="20"/>
                <w:szCs w:val="20"/>
              </w:rPr>
              <w:t>beban</w:t>
            </w:r>
            <w:proofErr w:type="spellEnd"/>
            <w:r w:rsidR="00DC280E">
              <w:rPr>
                <w:rFonts w:cs="Times New Roman"/>
                <w:sz w:val="20"/>
                <w:szCs w:val="20"/>
              </w:rPr>
              <w:t xml:space="preserve"> </w:t>
            </w:r>
            <w:proofErr w:type="spellStart"/>
            <w:r w:rsidR="00DC280E">
              <w:rPr>
                <w:rFonts w:cs="Times New Roman"/>
                <w:sz w:val="20"/>
                <w:szCs w:val="20"/>
              </w:rPr>
              <w:t>kerja</w:t>
            </w:r>
            <w:proofErr w:type="spellEnd"/>
            <w:r w:rsidR="00DC280E">
              <w:rPr>
                <w:rFonts w:cs="Times New Roman"/>
                <w:sz w:val="20"/>
                <w:szCs w:val="20"/>
              </w:rPr>
              <w:t xml:space="preserve"> </w:t>
            </w:r>
            <w:r w:rsidR="00854554">
              <w:rPr>
                <w:rFonts w:cs="Times New Roman"/>
                <w:sz w:val="20"/>
                <w:szCs w:val="20"/>
              </w:rPr>
              <w:t xml:space="preserve">yang </w:t>
            </w:r>
            <w:proofErr w:type="spellStart"/>
            <w:r w:rsidR="00854554">
              <w:rPr>
                <w:rFonts w:cs="Times New Roman"/>
                <w:sz w:val="20"/>
                <w:szCs w:val="20"/>
              </w:rPr>
              <w:t>akan</w:t>
            </w:r>
            <w:proofErr w:type="spellEnd"/>
            <w:r w:rsidR="00854554">
              <w:rPr>
                <w:rFonts w:cs="Times New Roman"/>
                <w:sz w:val="20"/>
                <w:szCs w:val="20"/>
              </w:rPr>
              <w:t xml:space="preserve"> dilakukan </w:t>
            </w:r>
            <w:proofErr w:type="spellStart"/>
            <w:r w:rsidR="00854554">
              <w:rPr>
                <w:rFonts w:cs="Times New Roman"/>
                <w:sz w:val="20"/>
                <w:szCs w:val="20"/>
              </w:rPr>
              <w:t>seseorang</w:t>
            </w:r>
            <w:proofErr w:type="spellEnd"/>
            <w:r w:rsidR="00854554">
              <w:rPr>
                <w:rFonts w:cs="Times New Roman"/>
                <w:sz w:val="20"/>
                <w:szCs w:val="20"/>
              </w:rPr>
              <w:t xml:space="preserve"> </w:t>
            </w:r>
            <w:proofErr w:type="spellStart"/>
            <w:r w:rsidR="00854554">
              <w:rPr>
                <w:rFonts w:cs="Times New Roman"/>
                <w:sz w:val="20"/>
                <w:szCs w:val="20"/>
              </w:rPr>
              <w:t>berdasarkan</w:t>
            </w:r>
            <w:proofErr w:type="spellEnd"/>
            <w:r w:rsidR="00854554">
              <w:rPr>
                <w:rFonts w:cs="Times New Roman"/>
                <w:sz w:val="20"/>
                <w:szCs w:val="20"/>
              </w:rPr>
              <w:t xml:space="preserve"> </w:t>
            </w:r>
            <w:r w:rsidR="00FF7DD8">
              <w:rPr>
                <w:rFonts w:cs="Times New Roman"/>
                <w:sz w:val="20"/>
                <w:szCs w:val="20"/>
              </w:rPr>
              <w:t>parameter</w:t>
            </w:r>
            <w:r w:rsidR="003E5413">
              <w:rPr>
                <w:rFonts w:cs="Times New Roman"/>
                <w:sz w:val="20"/>
                <w:szCs w:val="20"/>
              </w:rPr>
              <w:t xml:space="preserve"> </w:t>
            </w:r>
            <w:r w:rsidR="003E5413">
              <w:rPr>
                <w:rFonts w:cs="Times New Roman"/>
                <w:sz w:val="20"/>
                <w:szCs w:val="20"/>
              </w:rPr>
              <w:fldChar w:fldCharType="begin" w:fldLock="1"/>
            </w:r>
            <w:r w:rsidR="0001018A">
              <w:rPr>
                <w:rFonts w:cs="Times New Roman"/>
                <w:sz w:val="20"/>
                <w:szCs w:val="20"/>
              </w:rPr>
              <w:instrText>ADDIN CSL_CITATION {"citationItems":[{"id":"ITEM-1","itemData":{"DOI":"10.1145/3439133.3439135","ISBN":"9781450387996","abstract":"Normally, organizations have to estimate the workload relying on limited resources. An appropriate estimation method can improve workforce optimization. In the software house, workload categorization and estimation can be acquired from the information technology management. Nevertheless, there are several factors such as work priority and specific goals that affect the workload level. General workload management spends a long time and decreases task management quality. Therefore, this study applies machine learning, Naïve Bayes, to estimate the workload automatically. This classification method increases the accuracy of workload estimation, along with reducing the time consumption for the whole system.","author":[{"dropping-particle":"","family":"Yodnual","given":"Orawat","non-dropping-particle":"","parse-names":false,"suffix":""},{"dropping-particle":"","family":"Srimaharaj","given":"Wanus","non-dropping-particle":"","parse-names":false,"suffix":""},{"dropping-particle":"","family":"Chaisricharoen","given":"Roungsan","non-dropping-particle":"","parse-names":false,"suffix":""},{"dropping-particle":"","family":"Pamanee","given":"Kanchit","non-dropping-particle":"","parse-names":false,"suffix":""}],"container-title":"ACM International Conference Proceeding Series","id":"ITEM-1","issued":{"date-parts":[["2020"]]},"page":"41-45","title":"Automatic Workload Estimation for Software House","type":"article-journal"},"uris":["http://www.mendeley.com/documents/?uuid=58ffa2e1-daa3-4ade-8937-16a2ec95a454"]}],"mendeley":{"formattedCitation":"(Yodnual et al., 2020)","plainTextFormattedCitation":"(Yodnual et al., 2020)","previouslyFormattedCitation":"(Yodnual et al., 2020)"},"properties":{"noteIndex":0},"schema":"https://github.com/citation-style-language/schema/raw/master/csl-citation.json"}</w:instrText>
            </w:r>
            <w:r w:rsidR="003E5413">
              <w:rPr>
                <w:rFonts w:cs="Times New Roman"/>
                <w:sz w:val="20"/>
                <w:szCs w:val="20"/>
              </w:rPr>
              <w:fldChar w:fldCharType="separate"/>
            </w:r>
            <w:r w:rsidR="003E5413" w:rsidRPr="003E5413">
              <w:rPr>
                <w:rFonts w:cs="Times New Roman"/>
                <w:noProof/>
                <w:sz w:val="20"/>
                <w:szCs w:val="20"/>
              </w:rPr>
              <w:t>(Yodnual et al., 2020)</w:t>
            </w:r>
            <w:r w:rsidR="003E5413">
              <w:rPr>
                <w:rFonts w:cs="Times New Roman"/>
                <w:sz w:val="20"/>
                <w:szCs w:val="20"/>
              </w:rPr>
              <w:fldChar w:fldCharType="end"/>
            </w:r>
            <w:r w:rsidR="00FF7DD8">
              <w:rPr>
                <w:rFonts w:cs="Times New Roman"/>
                <w:sz w:val="20"/>
                <w:szCs w:val="20"/>
              </w:rPr>
              <w:t>:</w:t>
            </w:r>
          </w:p>
          <w:p w14:paraId="0F3B356E" w14:textId="77777777" w:rsidR="005F3663" w:rsidRDefault="005F3663" w:rsidP="00A5761F">
            <w:pPr>
              <w:spacing w:after="160" w:line="259" w:lineRule="auto"/>
              <w:rPr>
                <w:rFonts w:cs="Times New Roman"/>
                <w:sz w:val="20"/>
                <w:szCs w:val="20"/>
              </w:rPr>
            </w:pPr>
            <w:r>
              <w:rPr>
                <w:rFonts w:cs="Times New Roman"/>
                <w:sz w:val="20"/>
                <w:szCs w:val="20"/>
              </w:rPr>
              <w:t xml:space="preserve">1. </w:t>
            </w:r>
            <w:proofErr w:type="spellStart"/>
            <w:r>
              <w:rPr>
                <w:rFonts w:cs="Times New Roman"/>
                <w:sz w:val="20"/>
                <w:szCs w:val="20"/>
              </w:rPr>
              <w:t>Prioritas</w:t>
            </w:r>
            <w:proofErr w:type="spellEnd"/>
          </w:p>
          <w:p w14:paraId="453A0078" w14:textId="77777777" w:rsidR="005F3663" w:rsidRDefault="005F3663" w:rsidP="00A5761F">
            <w:pPr>
              <w:spacing w:after="160" w:line="259" w:lineRule="auto"/>
              <w:rPr>
                <w:rFonts w:cs="Times New Roman"/>
                <w:sz w:val="20"/>
                <w:szCs w:val="20"/>
              </w:rPr>
            </w:pPr>
            <w:r>
              <w:rPr>
                <w:rFonts w:cs="Times New Roman"/>
                <w:sz w:val="20"/>
                <w:szCs w:val="20"/>
              </w:rPr>
              <w:t xml:space="preserve">2. </w:t>
            </w:r>
            <w:proofErr w:type="spellStart"/>
            <w:r>
              <w:rPr>
                <w:rFonts w:cs="Times New Roman"/>
                <w:sz w:val="20"/>
                <w:szCs w:val="20"/>
              </w:rPr>
              <w:t>Jenis</w:t>
            </w:r>
            <w:proofErr w:type="spellEnd"/>
            <w:r>
              <w:rPr>
                <w:rFonts w:cs="Times New Roman"/>
                <w:sz w:val="20"/>
                <w:szCs w:val="20"/>
              </w:rPr>
              <w:t xml:space="preserve"> </w:t>
            </w:r>
            <w:proofErr w:type="spellStart"/>
            <w:r>
              <w:rPr>
                <w:rFonts w:cs="Times New Roman"/>
                <w:sz w:val="20"/>
                <w:szCs w:val="20"/>
              </w:rPr>
              <w:t>tiket</w:t>
            </w:r>
            <w:proofErr w:type="spellEnd"/>
          </w:p>
          <w:p w14:paraId="7E525EA7" w14:textId="4FD3C059" w:rsidR="005F3663" w:rsidRPr="00AF4DB7" w:rsidRDefault="005F3663" w:rsidP="00A5761F">
            <w:pPr>
              <w:spacing w:after="160" w:line="259" w:lineRule="auto"/>
              <w:rPr>
                <w:rFonts w:cs="Times New Roman"/>
                <w:sz w:val="20"/>
                <w:szCs w:val="20"/>
              </w:rPr>
            </w:pPr>
            <w:r>
              <w:rPr>
                <w:rFonts w:cs="Times New Roman"/>
                <w:sz w:val="20"/>
                <w:szCs w:val="20"/>
              </w:rPr>
              <w:t xml:space="preserve">3. </w:t>
            </w:r>
            <w:proofErr w:type="spellStart"/>
            <w:r>
              <w:rPr>
                <w:rFonts w:cs="Times New Roman"/>
                <w:sz w:val="20"/>
                <w:szCs w:val="20"/>
              </w:rPr>
              <w:t>Jenis</w:t>
            </w:r>
            <w:proofErr w:type="spellEnd"/>
            <w:r>
              <w:rPr>
                <w:rFonts w:cs="Times New Roman"/>
                <w:sz w:val="20"/>
                <w:szCs w:val="20"/>
              </w:rPr>
              <w:t xml:space="preserve"> </w:t>
            </w:r>
            <w:proofErr w:type="spellStart"/>
            <w:r>
              <w:rPr>
                <w:rFonts w:cs="Times New Roman"/>
                <w:sz w:val="20"/>
                <w:szCs w:val="20"/>
              </w:rPr>
              <w:t>pekerjaan</w:t>
            </w:r>
            <w:proofErr w:type="spellEnd"/>
          </w:p>
        </w:tc>
        <w:tc>
          <w:tcPr>
            <w:tcW w:w="4784" w:type="dxa"/>
          </w:tcPr>
          <w:p w14:paraId="61770638" w14:textId="49CAAAA7" w:rsidR="00A5761F" w:rsidRDefault="005F3663" w:rsidP="00A5761F">
            <w:pPr>
              <w:spacing w:after="160" w:line="259" w:lineRule="auto"/>
              <w:rPr>
                <w:rFonts w:cs="Times New Roman"/>
                <w:sz w:val="20"/>
                <w:szCs w:val="20"/>
              </w:rPr>
            </w:pPr>
            <w:proofErr w:type="spellStart"/>
            <w:r>
              <w:rPr>
                <w:rFonts w:cs="Times New Roman"/>
                <w:sz w:val="20"/>
                <w:szCs w:val="20"/>
              </w:rPr>
              <w:t>Diketahui</w:t>
            </w:r>
            <w:proofErr w:type="spellEnd"/>
            <w:r>
              <w:rPr>
                <w:rFonts w:cs="Times New Roman"/>
                <w:sz w:val="20"/>
                <w:szCs w:val="20"/>
              </w:rPr>
              <w:t xml:space="preserve"> dengan </w:t>
            </w:r>
            <w:proofErr w:type="spellStart"/>
            <w:r>
              <w:rPr>
                <w:rFonts w:cs="Times New Roman"/>
                <w:sz w:val="20"/>
                <w:szCs w:val="20"/>
              </w:rPr>
              <w:t>adanya</w:t>
            </w:r>
            <w:proofErr w:type="spellEnd"/>
            <w:r>
              <w:rPr>
                <w:rFonts w:cs="Times New Roman"/>
                <w:sz w:val="20"/>
                <w:szCs w:val="20"/>
              </w:rPr>
              <w:t xml:space="preserve"> </w:t>
            </w:r>
            <w:proofErr w:type="spellStart"/>
            <w:r>
              <w:rPr>
                <w:rFonts w:cs="Times New Roman"/>
                <w:sz w:val="20"/>
                <w:szCs w:val="20"/>
              </w:rPr>
              <w:t>penambahan</w:t>
            </w:r>
            <w:proofErr w:type="spellEnd"/>
            <w:r>
              <w:rPr>
                <w:rFonts w:cs="Times New Roman"/>
                <w:sz w:val="20"/>
                <w:szCs w:val="20"/>
              </w:rPr>
              <w:t xml:space="preserve"> </w:t>
            </w:r>
            <w:proofErr w:type="spellStart"/>
            <w:r w:rsidR="00FF7DD8">
              <w:rPr>
                <w:rFonts w:cs="Times New Roman"/>
                <w:sz w:val="20"/>
                <w:szCs w:val="20"/>
              </w:rPr>
              <w:t>sistem</w:t>
            </w:r>
            <w:proofErr w:type="spellEnd"/>
            <w:r w:rsidR="00FF7DD8">
              <w:rPr>
                <w:rFonts w:cs="Times New Roman"/>
                <w:sz w:val="20"/>
                <w:szCs w:val="20"/>
              </w:rPr>
              <w:t xml:space="preserve"> ML </w:t>
            </w:r>
            <w:r w:rsidR="00FF7DD8">
              <w:rPr>
                <w:rFonts w:cs="Times New Roman"/>
                <w:i/>
                <w:iCs/>
                <w:sz w:val="20"/>
                <w:szCs w:val="20"/>
              </w:rPr>
              <w:t xml:space="preserve">naïve bayes </w:t>
            </w:r>
            <w:r w:rsidR="00FF7DD8">
              <w:rPr>
                <w:rFonts w:cs="Times New Roman"/>
                <w:sz w:val="20"/>
                <w:szCs w:val="20"/>
              </w:rPr>
              <w:t xml:space="preserve">untuk </w:t>
            </w:r>
            <w:proofErr w:type="spellStart"/>
            <w:r w:rsidR="00FF7DD8">
              <w:rPr>
                <w:rFonts w:cs="Times New Roman"/>
                <w:sz w:val="20"/>
                <w:szCs w:val="20"/>
              </w:rPr>
              <w:t>memprediksi</w:t>
            </w:r>
            <w:proofErr w:type="spellEnd"/>
            <w:r w:rsidR="00FF7DD8">
              <w:rPr>
                <w:rFonts w:cs="Times New Roman"/>
                <w:sz w:val="20"/>
                <w:szCs w:val="20"/>
              </w:rPr>
              <w:t xml:space="preserve"> </w:t>
            </w:r>
            <w:proofErr w:type="spellStart"/>
            <w:r w:rsidR="00FF7DD8">
              <w:rPr>
                <w:rFonts w:cs="Times New Roman"/>
                <w:sz w:val="20"/>
                <w:szCs w:val="20"/>
              </w:rPr>
              <w:t>beban</w:t>
            </w:r>
            <w:proofErr w:type="spellEnd"/>
            <w:r w:rsidR="00FF7DD8">
              <w:rPr>
                <w:rFonts w:cs="Times New Roman"/>
                <w:sz w:val="20"/>
                <w:szCs w:val="20"/>
              </w:rPr>
              <w:t xml:space="preserve"> </w:t>
            </w:r>
            <w:proofErr w:type="spellStart"/>
            <w:r w:rsidR="00FF7DD8">
              <w:rPr>
                <w:rFonts w:cs="Times New Roman"/>
                <w:sz w:val="20"/>
                <w:szCs w:val="20"/>
              </w:rPr>
              <w:t>kerja</w:t>
            </w:r>
            <w:proofErr w:type="spellEnd"/>
            <w:r w:rsidR="00FF7DD8">
              <w:rPr>
                <w:rFonts w:cs="Times New Roman"/>
                <w:sz w:val="20"/>
                <w:szCs w:val="20"/>
              </w:rPr>
              <w:t xml:space="preserve"> yang </w:t>
            </w:r>
            <w:proofErr w:type="spellStart"/>
            <w:r w:rsidR="00FF7DD8">
              <w:rPr>
                <w:rFonts w:cs="Times New Roman"/>
                <w:sz w:val="20"/>
                <w:szCs w:val="20"/>
              </w:rPr>
              <w:t>akan</w:t>
            </w:r>
            <w:proofErr w:type="spellEnd"/>
            <w:r w:rsidR="00FF7DD8">
              <w:rPr>
                <w:rFonts w:cs="Times New Roman"/>
                <w:sz w:val="20"/>
                <w:szCs w:val="20"/>
              </w:rPr>
              <w:t xml:space="preserve"> dilakukan, </w:t>
            </w:r>
            <w:proofErr w:type="spellStart"/>
            <w:r w:rsidR="00FF7DD8">
              <w:rPr>
                <w:rFonts w:cs="Times New Roman"/>
                <w:sz w:val="20"/>
                <w:szCs w:val="20"/>
              </w:rPr>
              <w:t>mampu</w:t>
            </w:r>
            <w:proofErr w:type="spellEnd"/>
            <w:r w:rsidR="00FF7DD8">
              <w:rPr>
                <w:rFonts w:cs="Times New Roman"/>
                <w:sz w:val="20"/>
                <w:szCs w:val="20"/>
              </w:rPr>
              <w:t xml:space="preserve"> untuk </w:t>
            </w:r>
            <w:proofErr w:type="spellStart"/>
            <w:r w:rsidR="00FF7DD8">
              <w:rPr>
                <w:rFonts w:cs="Times New Roman"/>
                <w:sz w:val="20"/>
                <w:szCs w:val="20"/>
              </w:rPr>
              <w:t>mengurangi</w:t>
            </w:r>
            <w:proofErr w:type="spellEnd"/>
            <w:r w:rsidR="00FF7DD8">
              <w:rPr>
                <w:rFonts w:cs="Times New Roman"/>
                <w:sz w:val="20"/>
                <w:szCs w:val="20"/>
              </w:rPr>
              <w:t xml:space="preserve"> </w:t>
            </w:r>
            <w:proofErr w:type="spellStart"/>
            <w:r w:rsidR="00FF7DD8">
              <w:rPr>
                <w:rFonts w:cs="Times New Roman"/>
                <w:sz w:val="20"/>
                <w:szCs w:val="20"/>
              </w:rPr>
              <w:t>waktu</w:t>
            </w:r>
            <w:proofErr w:type="spellEnd"/>
            <w:r w:rsidR="00FF7DD8">
              <w:rPr>
                <w:rFonts w:cs="Times New Roman"/>
                <w:sz w:val="20"/>
                <w:szCs w:val="20"/>
              </w:rPr>
              <w:t xml:space="preserve"> </w:t>
            </w:r>
            <w:proofErr w:type="spellStart"/>
            <w:r w:rsidR="00FF7DD8">
              <w:rPr>
                <w:rFonts w:cs="Times New Roman"/>
                <w:sz w:val="20"/>
                <w:szCs w:val="20"/>
              </w:rPr>
              <w:t>ketika</w:t>
            </w:r>
            <w:proofErr w:type="spellEnd"/>
            <w:r w:rsidR="00FF7DD8">
              <w:rPr>
                <w:rFonts w:cs="Times New Roman"/>
                <w:sz w:val="20"/>
                <w:szCs w:val="20"/>
              </w:rPr>
              <w:t xml:space="preserve"> </w:t>
            </w:r>
            <w:proofErr w:type="spellStart"/>
            <w:r w:rsidR="00FF7DD8">
              <w:rPr>
                <w:rFonts w:cs="Times New Roman"/>
                <w:sz w:val="20"/>
                <w:szCs w:val="20"/>
              </w:rPr>
              <w:t>memperjelas</w:t>
            </w:r>
            <w:proofErr w:type="spellEnd"/>
            <w:r w:rsidR="00FF7DD8">
              <w:rPr>
                <w:rFonts w:cs="Times New Roman"/>
                <w:sz w:val="20"/>
                <w:szCs w:val="20"/>
              </w:rPr>
              <w:t xml:space="preserve"> </w:t>
            </w:r>
            <w:proofErr w:type="spellStart"/>
            <w:r w:rsidR="00FF7DD8">
              <w:rPr>
                <w:rFonts w:cs="Times New Roman"/>
                <w:sz w:val="20"/>
                <w:szCs w:val="20"/>
              </w:rPr>
              <w:t>beban</w:t>
            </w:r>
            <w:proofErr w:type="spellEnd"/>
            <w:r w:rsidR="00FF7DD8">
              <w:rPr>
                <w:rFonts w:cs="Times New Roman"/>
                <w:sz w:val="20"/>
                <w:szCs w:val="20"/>
              </w:rPr>
              <w:t xml:space="preserve"> </w:t>
            </w:r>
            <w:proofErr w:type="spellStart"/>
            <w:r w:rsidR="00FF7DD8">
              <w:rPr>
                <w:rFonts w:cs="Times New Roman"/>
                <w:sz w:val="20"/>
                <w:szCs w:val="20"/>
              </w:rPr>
              <w:t>kerja</w:t>
            </w:r>
            <w:proofErr w:type="spellEnd"/>
            <w:r w:rsidR="00FF7DD8">
              <w:rPr>
                <w:rFonts w:cs="Times New Roman"/>
                <w:sz w:val="20"/>
                <w:szCs w:val="20"/>
              </w:rPr>
              <w:t xml:space="preserve"> dan </w:t>
            </w:r>
            <w:proofErr w:type="spellStart"/>
            <w:r w:rsidR="00FF7DD8">
              <w:rPr>
                <w:rFonts w:cs="Times New Roman"/>
                <w:sz w:val="20"/>
                <w:szCs w:val="20"/>
              </w:rPr>
              <w:t>pembagian</w:t>
            </w:r>
            <w:proofErr w:type="spellEnd"/>
            <w:r w:rsidR="00FF7DD8">
              <w:rPr>
                <w:rFonts w:cs="Times New Roman"/>
                <w:sz w:val="20"/>
                <w:szCs w:val="20"/>
              </w:rPr>
              <w:t xml:space="preserve"> </w:t>
            </w:r>
            <w:proofErr w:type="spellStart"/>
            <w:r w:rsidR="00FF7DD8">
              <w:rPr>
                <w:rFonts w:cs="Times New Roman"/>
                <w:sz w:val="20"/>
                <w:szCs w:val="20"/>
              </w:rPr>
              <w:t>kerja</w:t>
            </w:r>
            <w:proofErr w:type="spellEnd"/>
            <w:r w:rsidR="0083359E">
              <w:rPr>
                <w:rFonts w:cs="Times New Roman"/>
                <w:sz w:val="20"/>
                <w:szCs w:val="20"/>
              </w:rPr>
              <w:t xml:space="preserve">, dan juga </w:t>
            </w:r>
            <w:proofErr w:type="spellStart"/>
            <w:r w:rsidR="0083359E">
              <w:rPr>
                <w:rFonts w:cs="Times New Roman"/>
                <w:sz w:val="20"/>
                <w:szCs w:val="20"/>
              </w:rPr>
              <w:t>mengurangi</w:t>
            </w:r>
            <w:proofErr w:type="spellEnd"/>
            <w:r w:rsidR="0083359E">
              <w:rPr>
                <w:rFonts w:cs="Times New Roman"/>
                <w:sz w:val="20"/>
                <w:szCs w:val="20"/>
              </w:rPr>
              <w:t xml:space="preserve"> </w:t>
            </w:r>
            <w:proofErr w:type="spellStart"/>
            <w:r w:rsidR="0083359E">
              <w:rPr>
                <w:rFonts w:cs="Times New Roman"/>
                <w:sz w:val="20"/>
                <w:szCs w:val="20"/>
              </w:rPr>
              <w:t>beban</w:t>
            </w:r>
            <w:proofErr w:type="spellEnd"/>
            <w:r w:rsidR="0083359E">
              <w:rPr>
                <w:rFonts w:cs="Times New Roman"/>
                <w:sz w:val="20"/>
                <w:szCs w:val="20"/>
              </w:rPr>
              <w:t xml:space="preserve"> pada </w:t>
            </w:r>
            <w:proofErr w:type="spellStart"/>
            <w:r w:rsidR="0083359E">
              <w:rPr>
                <w:rFonts w:cs="Times New Roman"/>
                <w:sz w:val="20"/>
                <w:szCs w:val="20"/>
              </w:rPr>
              <w:t>sumber</w:t>
            </w:r>
            <w:proofErr w:type="spellEnd"/>
            <w:r w:rsidR="0083359E">
              <w:rPr>
                <w:rFonts w:cs="Times New Roman"/>
                <w:sz w:val="20"/>
                <w:szCs w:val="20"/>
              </w:rPr>
              <w:t xml:space="preserve"> </w:t>
            </w:r>
            <w:proofErr w:type="spellStart"/>
            <w:r w:rsidR="0083359E">
              <w:rPr>
                <w:rFonts w:cs="Times New Roman"/>
                <w:sz w:val="20"/>
                <w:szCs w:val="20"/>
              </w:rPr>
              <w:t>daya</w:t>
            </w:r>
            <w:proofErr w:type="spellEnd"/>
            <w:r w:rsidR="0083359E">
              <w:rPr>
                <w:rFonts w:cs="Times New Roman"/>
                <w:sz w:val="20"/>
                <w:szCs w:val="20"/>
              </w:rPr>
              <w:t xml:space="preserve"> </w:t>
            </w:r>
            <w:proofErr w:type="spellStart"/>
            <w:r w:rsidR="0083359E">
              <w:rPr>
                <w:rFonts w:cs="Times New Roman"/>
                <w:sz w:val="20"/>
                <w:szCs w:val="20"/>
              </w:rPr>
              <w:t>karena</w:t>
            </w:r>
            <w:proofErr w:type="spellEnd"/>
            <w:r w:rsidR="0083359E">
              <w:rPr>
                <w:rFonts w:cs="Times New Roman"/>
                <w:sz w:val="20"/>
                <w:szCs w:val="20"/>
              </w:rPr>
              <w:t xml:space="preserve"> </w:t>
            </w:r>
            <w:proofErr w:type="spellStart"/>
            <w:r w:rsidR="0083359E">
              <w:rPr>
                <w:rFonts w:cs="Times New Roman"/>
                <w:sz w:val="20"/>
                <w:szCs w:val="20"/>
              </w:rPr>
              <w:t>pekerjaan</w:t>
            </w:r>
            <w:proofErr w:type="spellEnd"/>
            <w:r w:rsidR="0083359E">
              <w:rPr>
                <w:rFonts w:cs="Times New Roman"/>
                <w:sz w:val="20"/>
                <w:szCs w:val="20"/>
              </w:rPr>
              <w:t xml:space="preserve"> </w:t>
            </w:r>
            <w:proofErr w:type="spellStart"/>
            <w:r w:rsidR="0083359E">
              <w:rPr>
                <w:rFonts w:cs="Times New Roman"/>
                <w:sz w:val="20"/>
                <w:szCs w:val="20"/>
              </w:rPr>
              <w:t>tersebar</w:t>
            </w:r>
            <w:proofErr w:type="spellEnd"/>
            <w:r w:rsidR="0083359E">
              <w:rPr>
                <w:rFonts w:cs="Times New Roman"/>
                <w:sz w:val="20"/>
                <w:szCs w:val="20"/>
              </w:rPr>
              <w:t xml:space="preserve"> </w:t>
            </w:r>
            <w:proofErr w:type="spellStart"/>
            <w:r w:rsidR="0083359E">
              <w:rPr>
                <w:rFonts w:cs="Times New Roman"/>
                <w:sz w:val="20"/>
                <w:szCs w:val="20"/>
              </w:rPr>
              <w:t>merata</w:t>
            </w:r>
            <w:proofErr w:type="spellEnd"/>
            <w:r w:rsidR="004F71C7">
              <w:rPr>
                <w:rFonts w:cs="Times New Roman"/>
                <w:sz w:val="20"/>
                <w:szCs w:val="20"/>
              </w:rPr>
              <w:t xml:space="preserve"> </w:t>
            </w:r>
            <w:r w:rsidR="004F71C7">
              <w:rPr>
                <w:rFonts w:cs="Times New Roman"/>
                <w:sz w:val="20"/>
                <w:szCs w:val="20"/>
              </w:rPr>
              <w:fldChar w:fldCharType="begin" w:fldLock="1"/>
            </w:r>
            <w:r w:rsidR="003E5413">
              <w:rPr>
                <w:rFonts w:cs="Times New Roman"/>
                <w:sz w:val="20"/>
                <w:szCs w:val="20"/>
              </w:rPr>
              <w:instrText>ADDIN CSL_CITATION {"citationItems":[{"id":"ITEM-1","itemData":{"DOI":"10.1145/3439133.3439135","ISBN":"9781450387996","abstract":"Normally, organizations have to estimate the workload relying on limited resources. An appropriate estimation method can improve workforce optimization. In the software house, workload categorization and estimation can be acquired from the information technology management. Nevertheless, there are several factors such as work priority and specific goals that affect the workload level. General workload management spends a long time and decreases task management quality. Therefore, this study applies machine learning, Naïve Bayes, to estimate the workload automatically. This classification method increases the accuracy of workload estimation, along with reducing the time consumption for the whole system.","author":[{"dropping-particle":"","family":"Yodnual","given":"Orawat","non-dropping-particle":"","parse-names":false,"suffix":""},{"dropping-particle":"","family":"Srimaharaj","given":"Wanus","non-dropping-particle":"","parse-names":false,"suffix":""},{"dropping-particle":"","family":"Chaisricharoen","given":"Roungsan","non-dropping-particle":"","parse-names":false,"suffix":""},{"dropping-particle":"","family":"Pamanee","given":"Kanchit","non-dropping-particle":"","parse-names":false,"suffix":""}],"container-title":"ACM International Conference Proceeding Series","id":"ITEM-1","issued":{"date-parts":[["2020"]]},"page":"41-45","title":"Automatic Workload Estimation for Software House","type":"article-journal"},"uris":["http://www.mendeley.com/documents/?uuid=58ffa2e1-daa3-4ade-8937-16a2ec95a454"]}],"mendeley":{"formattedCitation":"(Yodnual et al., 2020)","plainTextFormattedCitation":"(Yodnual et al., 2020)","previouslyFormattedCitation":"(Yodnual et al., 2020)"},"properties":{"noteIndex":0},"schema":"https://github.com/citation-style-language/schema/raw/master/csl-citation.json"}</w:instrText>
            </w:r>
            <w:r w:rsidR="004F71C7">
              <w:rPr>
                <w:rFonts w:cs="Times New Roman"/>
                <w:sz w:val="20"/>
                <w:szCs w:val="20"/>
              </w:rPr>
              <w:fldChar w:fldCharType="separate"/>
            </w:r>
            <w:r w:rsidR="004F71C7" w:rsidRPr="004F71C7">
              <w:rPr>
                <w:rFonts w:cs="Times New Roman"/>
                <w:noProof/>
                <w:sz w:val="20"/>
                <w:szCs w:val="20"/>
              </w:rPr>
              <w:t>(Yodnual et al., 2020)</w:t>
            </w:r>
            <w:r w:rsidR="004F71C7">
              <w:rPr>
                <w:rFonts w:cs="Times New Roman"/>
                <w:sz w:val="20"/>
                <w:szCs w:val="20"/>
              </w:rPr>
              <w:fldChar w:fldCharType="end"/>
            </w:r>
            <w:r w:rsidR="0083359E">
              <w:rPr>
                <w:rFonts w:cs="Times New Roman"/>
                <w:sz w:val="20"/>
                <w:szCs w:val="20"/>
              </w:rPr>
              <w:t>.</w:t>
            </w:r>
          </w:p>
          <w:p w14:paraId="39062E12" w14:textId="5409C301" w:rsidR="0083359E" w:rsidRPr="00FF7DD8" w:rsidRDefault="0083359E" w:rsidP="00A5761F">
            <w:pPr>
              <w:spacing w:after="160" w:line="259" w:lineRule="auto"/>
              <w:rPr>
                <w:rFonts w:cs="Times New Roman"/>
                <w:sz w:val="20"/>
                <w:szCs w:val="20"/>
              </w:rPr>
            </w:pPr>
            <w:r>
              <w:rPr>
                <w:rFonts w:cs="Times New Roman"/>
                <w:sz w:val="20"/>
                <w:szCs w:val="20"/>
              </w:rPr>
              <w:t xml:space="preserve">Akan </w:t>
            </w:r>
            <w:proofErr w:type="spellStart"/>
            <w:r>
              <w:rPr>
                <w:rFonts w:cs="Times New Roman"/>
                <w:sz w:val="20"/>
                <w:szCs w:val="20"/>
              </w:rPr>
              <w:t>tetapi</w:t>
            </w:r>
            <w:proofErr w:type="spellEnd"/>
            <w:r>
              <w:rPr>
                <w:rFonts w:cs="Times New Roman"/>
                <w:sz w:val="20"/>
                <w:szCs w:val="20"/>
              </w:rPr>
              <w:t xml:space="preserve"> dengan </w:t>
            </w:r>
            <w:proofErr w:type="spellStart"/>
            <w:r>
              <w:rPr>
                <w:rFonts w:cs="Times New Roman"/>
                <w:sz w:val="20"/>
                <w:szCs w:val="20"/>
              </w:rPr>
              <w:t>algoritma</w:t>
            </w:r>
            <w:proofErr w:type="spellEnd"/>
            <w:r>
              <w:rPr>
                <w:rFonts w:cs="Times New Roman"/>
                <w:sz w:val="20"/>
                <w:szCs w:val="20"/>
              </w:rPr>
              <w:t xml:space="preserve"> </w:t>
            </w:r>
            <w:r>
              <w:rPr>
                <w:rFonts w:cs="Times New Roman"/>
                <w:i/>
                <w:iCs/>
                <w:sz w:val="20"/>
                <w:szCs w:val="20"/>
              </w:rPr>
              <w:t xml:space="preserve">naïve bayes </w:t>
            </w:r>
            <w:r>
              <w:rPr>
                <w:rFonts w:cs="Times New Roman"/>
                <w:sz w:val="20"/>
                <w:szCs w:val="20"/>
              </w:rPr>
              <w:t xml:space="preserve">yang </w:t>
            </w:r>
            <w:proofErr w:type="spellStart"/>
            <w:r>
              <w:rPr>
                <w:rFonts w:cs="Times New Roman"/>
                <w:sz w:val="20"/>
                <w:szCs w:val="20"/>
              </w:rPr>
              <w:t>digunakan</w:t>
            </w:r>
            <w:proofErr w:type="spellEnd"/>
            <w:r>
              <w:rPr>
                <w:rFonts w:cs="Times New Roman"/>
                <w:sz w:val="20"/>
                <w:szCs w:val="20"/>
              </w:rPr>
              <w:t xml:space="preserve"> </w:t>
            </w:r>
            <w:proofErr w:type="spellStart"/>
            <w:r>
              <w:rPr>
                <w:rFonts w:cs="Times New Roman"/>
                <w:sz w:val="20"/>
                <w:szCs w:val="20"/>
              </w:rPr>
              <w:t>memiliki</w:t>
            </w:r>
            <w:proofErr w:type="spellEnd"/>
            <w:r>
              <w:rPr>
                <w:rFonts w:cs="Times New Roman"/>
                <w:sz w:val="20"/>
                <w:szCs w:val="20"/>
              </w:rPr>
              <w:t xml:space="preserve"> </w:t>
            </w:r>
            <w:proofErr w:type="spellStart"/>
            <w:r>
              <w:rPr>
                <w:rFonts w:cs="Times New Roman"/>
                <w:sz w:val="20"/>
                <w:szCs w:val="20"/>
              </w:rPr>
              <w:t>kelemahan</w:t>
            </w:r>
            <w:proofErr w:type="spellEnd"/>
            <w:r>
              <w:rPr>
                <w:rFonts w:cs="Times New Roman"/>
                <w:sz w:val="20"/>
                <w:szCs w:val="20"/>
              </w:rPr>
              <w:t xml:space="preserve"> di mana </w:t>
            </w:r>
            <w:r w:rsidR="00784AAA">
              <w:rPr>
                <w:rFonts w:cs="Times New Roman"/>
                <w:sz w:val="20"/>
                <w:szCs w:val="20"/>
              </w:rPr>
              <w:t xml:space="preserve">perlu di </w:t>
            </w:r>
            <w:proofErr w:type="spellStart"/>
            <w:r w:rsidR="00784AAA">
              <w:rPr>
                <w:rFonts w:cs="Times New Roman"/>
                <w:sz w:val="20"/>
                <w:szCs w:val="20"/>
              </w:rPr>
              <w:t>berikan</w:t>
            </w:r>
            <w:proofErr w:type="spellEnd"/>
            <w:r w:rsidR="00784AAA">
              <w:rPr>
                <w:rFonts w:cs="Times New Roman"/>
                <w:sz w:val="20"/>
                <w:szCs w:val="20"/>
              </w:rPr>
              <w:t xml:space="preserve"> </w:t>
            </w:r>
            <w:proofErr w:type="spellStart"/>
            <w:r w:rsidR="00784AAA">
              <w:rPr>
                <w:rFonts w:cs="Times New Roman"/>
                <w:sz w:val="20"/>
                <w:szCs w:val="20"/>
              </w:rPr>
              <w:t>pembobotan</w:t>
            </w:r>
            <w:proofErr w:type="spellEnd"/>
            <w:r w:rsidR="00784AAA">
              <w:rPr>
                <w:rFonts w:cs="Times New Roman"/>
                <w:sz w:val="20"/>
                <w:szCs w:val="20"/>
              </w:rPr>
              <w:t xml:space="preserve"> pada </w:t>
            </w:r>
            <w:proofErr w:type="spellStart"/>
            <w:r w:rsidR="00784AAA">
              <w:rPr>
                <w:rFonts w:cs="Times New Roman"/>
                <w:sz w:val="20"/>
                <w:szCs w:val="20"/>
              </w:rPr>
              <w:t>kategori</w:t>
            </w:r>
            <w:proofErr w:type="spellEnd"/>
            <w:r w:rsidR="00784AAA">
              <w:rPr>
                <w:rFonts w:cs="Times New Roman"/>
                <w:sz w:val="20"/>
                <w:szCs w:val="20"/>
              </w:rPr>
              <w:t xml:space="preserve"> yang </w:t>
            </w:r>
            <w:proofErr w:type="spellStart"/>
            <w:r w:rsidR="00784AAA">
              <w:rPr>
                <w:rFonts w:cs="Times New Roman"/>
                <w:sz w:val="20"/>
                <w:szCs w:val="20"/>
              </w:rPr>
              <w:t>dibuat</w:t>
            </w:r>
            <w:proofErr w:type="spellEnd"/>
            <w:r w:rsidR="00784AAA">
              <w:rPr>
                <w:rFonts w:cs="Times New Roman"/>
                <w:sz w:val="20"/>
                <w:szCs w:val="20"/>
              </w:rPr>
              <w:t xml:space="preserve"> </w:t>
            </w:r>
            <w:proofErr w:type="spellStart"/>
            <w:r w:rsidR="00784AAA">
              <w:rPr>
                <w:rFonts w:cs="Times New Roman"/>
                <w:sz w:val="20"/>
                <w:szCs w:val="20"/>
              </w:rPr>
              <w:t>sehingga</w:t>
            </w:r>
            <w:proofErr w:type="spellEnd"/>
            <w:r w:rsidR="00784AAA">
              <w:rPr>
                <w:rFonts w:cs="Times New Roman"/>
                <w:sz w:val="20"/>
                <w:szCs w:val="20"/>
              </w:rPr>
              <w:t xml:space="preserve"> hasil yang di </w:t>
            </w:r>
            <w:proofErr w:type="spellStart"/>
            <w:r w:rsidR="00784AAA">
              <w:rPr>
                <w:rFonts w:cs="Times New Roman"/>
                <w:sz w:val="20"/>
                <w:szCs w:val="20"/>
              </w:rPr>
              <w:t>munculkan</w:t>
            </w:r>
            <w:proofErr w:type="spellEnd"/>
            <w:r w:rsidR="00784AAA">
              <w:rPr>
                <w:rFonts w:cs="Times New Roman"/>
                <w:sz w:val="20"/>
                <w:szCs w:val="20"/>
              </w:rPr>
              <w:t xml:space="preserve"> </w:t>
            </w:r>
            <w:proofErr w:type="spellStart"/>
            <w:r w:rsidR="00784AAA">
              <w:rPr>
                <w:rFonts w:cs="Times New Roman"/>
                <w:sz w:val="20"/>
                <w:szCs w:val="20"/>
              </w:rPr>
              <w:t>relatif</w:t>
            </w:r>
            <w:proofErr w:type="spellEnd"/>
            <w:r w:rsidR="00784AAA">
              <w:rPr>
                <w:rFonts w:cs="Times New Roman"/>
                <w:sz w:val="20"/>
                <w:szCs w:val="20"/>
              </w:rPr>
              <w:t xml:space="preserve"> bias dengan </w:t>
            </w:r>
            <w:proofErr w:type="spellStart"/>
            <w:r w:rsidR="00784AAA">
              <w:rPr>
                <w:rFonts w:cs="Times New Roman"/>
                <w:sz w:val="20"/>
                <w:szCs w:val="20"/>
              </w:rPr>
              <w:t>pembobotan</w:t>
            </w:r>
            <w:proofErr w:type="spellEnd"/>
            <w:r w:rsidR="00784AAA">
              <w:rPr>
                <w:rFonts w:cs="Times New Roman"/>
                <w:sz w:val="20"/>
                <w:szCs w:val="20"/>
              </w:rPr>
              <w:t xml:space="preserve"> yang sudah </w:t>
            </w:r>
            <w:proofErr w:type="spellStart"/>
            <w:r w:rsidR="00784AAA">
              <w:rPr>
                <w:rFonts w:cs="Times New Roman"/>
                <w:sz w:val="20"/>
                <w:szCs w:val="20"/>
              </w:rPr>
              <w:t>ditetapkan</w:t>
            </w:r>
            <w:proofErr w:type="spellEnd"/>
            <w:r w:rsidR="00784AAA">
              <w:rPr>
                <w:rFonts w:cs="Times New Roman"/>
                <w:sz w:val="20"/>
                <w:szCs w:val="20"/>
              </w:rPr>
              <w:t>.</w:t>
            </w:r>
          </w:p>
        </w:tc>
      </w:tr>
      <w:tr w:rsidR="00587702" w:rsidRPr="00C91757" w14:paraId="7A811538" w14:textId="77777777" w:rsidTr="00FB67FE">
        <w:trPr>
          <w:trHeight w:val="1152"/>
        </w:trPr>
        <w:tc>
          <w:tcPr>
            <w:tcW w:w="2547" w:type="dxa"/>
          </w:tcPr>
          <w:p w14:paraId="2D8B050F" w14:textId="77777777" w:rsidR="00587702" w:rsidRPr="0092125A" w:rsidRDefault="00587702" w:rsidP="00587702">
            <w:pPr>
              <w:rPr>
                <w:rFonts w:cs="Times New Roman"/>
                <w:i/>
                <w:iCs/>
                <w:sz w:val="20"/>
                <w:szCs w:val="20"/>
              </w:rPr>
            </w:pPr>
            <w:r w:rsidRPr="0092125A">
              <w:rPr>
                <w:rFonts w:cs="Times New Roman"/>
                <w:i/>
                <w:iCs/>
                <w:sz w:val="20"/>
                <w:szCs w:val="20"/>
              </w:rPr>
              <w:t>A review of machine learning</w:t>
            </w:r>
          </w:p>
          <w:p w14:paraId="494DDE00" w14:textId="77777777" w:rsidR="00587702" w:rsidRPr="0092125A" w:rsidRDefault="00587702" w:rsidP="00587702">
            <w:pPr>
              <w:rPr>
                <w:rFonts w:cs="Times New Roman"/>
                <w:i/>
                <w:iCs/>
                <w:sz w:val="20"/>
                <w:szCs w:val="20"/>
              </w:rPr>
            </w:pPr>
            <w:r w:rsidRPr="0092125A">
              <w:rPr>
                <w:rFonts w:cs="Times New Roman"/>
                <w:i/>
                <w:iCs/>
                <w:sz w:val="20"/>
                <w:szCs w:val="20"/>
              </w:rPr>
              <w:t>applications in human</w:t>
            </w:r>
          </w:p>
          <w:p w14:paraId="3EB5CA2D" w14:textId="4B4A7FC4" w:rsidR="00587702" w:rsidRPr="00FB67FE" w:rsidRDefault="00587702" w:rsidP="00587702">
            <w:pPr>
              <w:rPr>
                <w:rFonts w:cs="Times New Roman"/>
                <w:i/>
                <w:iCs/>
                <w:sz w:val="20"/>
                <w:szCs w:val="20"/>
              </w:rPr>
            </w:pPr>
            <w:r w:rsidRPr="0092125A">
              <w:rPr>
                <w:rFonts w:cs="Times New Roman"/>
                <w:i/>
                <w:iCs/>
                <w:sz w:val="20"/>
                <w:szCs w:val="20"/>
              </w:rPr>
              <w:t>resource management</w:t>
            </w:r>
          </w:p>
        </w:tc>
        <w:tc>
          <w:tcPr>
            <w:tcW w:w="850" w:type="dxa"/>
          </w:tcPr>
          <w:p w14:paraId="5F1A0400" w14:textId="04144CE9" w:rsidR="00587702" w:rsidRDefault="00587702" w:rsidP="00587702">
            <w:pPr>
              <w:rPr>
                <w:rFonts w:cs="Times New Roman"/>
                <w:sz w:val="20"/>
                <w:szCs w:val="20"/>
              </w:rPr>
            </w:pPr>
            <w:r>
              <w:rPr>
                <w:rFonts w:cs="Times New Roman"/>
                <w:sz w:val="20"/>
                <w:szCs w:val="20"/>
              </w:rPr>
              <w:t>2022</w:t>
            </w:r>
          </w:p>
        </w:tc>
        <w:tc>
          <w:tcPr>
            <w:tcW w:w="2705" w:type="dxa"/>
          </w:tcPr>
          <w:p w14:paraId="0418642C" w14:textId="19D73DCB" w:rsidR="00587702" w:rsidRDefault="00587702" w:rsidP="00587702">
            <w:pPr>
              <w:rPr>
                <w:rFonts w:cs="Times New Roman"/>
                <w:sz w:val="20"/>
                <w:szCs w:val="20"/>
              </w:rPr>
            </w:pPr>
            <w:proofErr w:type="spellStart"/>
            <w:r>
              <w:rPr>
                <w:rFonts w:cs="Times New Roman"/>
                <w:sz w:val="20"/>
                <w:szCs w:val="20"/>
              </w:rPr>
              <w:t>Melihat</w:t>
            </w:r>
            <w:proofErr w:type="spellEnd"/>
            <w:r>
              <w:rPr>
                <w:rFonts w:cs="Times New Roman"/>
                <w:sz w:val="20"/>
                <w:szCs w:val="20"/>
              </w:rPr>
              <w:t xml:space="preserve"> bagaimana </w:t>
            </w:r>
            <w:proofErr w:type="spellStart"/>
            <w:r>
              <w:rPr>
                <w:rFonts w:cs="Times New Roman"/>
                <w:sz w:val="20"/>
                <w:szCs w:val="20"/>
              </w:rPr>
              <w:t>perusahaan</w:t>
            </w:r>
            <w:proofErr w:type="spellEnd"/>
            <w:r>
              <w:rPr>
                <w:rFonts w:cs="Times New Roman"/>
                <w:sz w:val="20"/>
                <w:szCs w:val="20"/>
              </w:rPr>
              <w:t xml:space="preserve"> </w:t>
            </w:r>
            <w:proofErr w:type="spellStart"/>
            <w:r>
              <w:rPr>
                <w:rFonts w:cs="Times New Roman"/>
                <w:sz w:val="20"/>
                <w:szCs w:val="20"/>
              </w:rPr>
              <w:t>mengadopsi</w:t>
            </w:r>
            <w:proofErr w:type="spellEnd"/>
            <w:r>
              <w:rPr>
                <w:rFonts w:cs="Times New Roman"/>
                <w:sz w:val="20"/>
                <w:szCs w:val="20"/>
              </w:rPr>
              <w:t xml:space="preserve"> ML </w:t>
            </w:r>
            <w:proofErr w:type="spellStart"/>
            <w:r>
              <w:rPr>
                <w:rFonts w:cs="Times New Roman"/>
                <w:sz w:val="20"/>
                <w:szCs w:val="20"/>
              </w:rPr>
              <w:t>dalam</w:t>
            </w:r>
            <w:proofErr w:type="spellEnd"/>
            <w:r>
              <w:rPr>
                <w:rFonts w:cs="Times New Roman"/>
                <w:sz w:val="20"/>
                <w:szCs w:val="20"/>
              </w:rPr>
              <w:t xml:space="preserve"> </w:t>
            </w:r>
            <w:proofErr w:type="spellStart"/>
            <w:r>
              <w:rPr>
                <w:rFonts w:cs="Times New Roman"/>
                <w:sz w:val="20"/>
                <w:szCs w:val="20"/>
              </w:rPr>
              <w:t>melakukan</w:t>
            </w:r>
            <w:proofErr w:type="spellEnd"/>
            <w:r>
              <w:rPr>
                <w:rFonts w:cs="Times New Roman"/>
                <w:sz w:val="20"/>
                <w:szCs w:val="20"/>
              </w:rPr>
              <w:t xml:space="preserve"> </w:t>
            </w:r>
            <w:proofErr w:type="spellStart"/>
            <w:r>
              <w:rPr>
                <w:rFonts w:cs="Times New Roman"/>
                <w:sz w:val="20"/>
                <w:szCs w:val="20"/>
              </w:rPr>
              <w:t>penyelesaian</w:t>
            </w:r>
            <w:proofErr w:type="spellEnd"/>
            <w:r>
              <w:rPr>
                <w:rFonts w:cs="Times New Roman"/>
                <w:sz w:val="20"/>
                <w:szCs w:val="20"/>
              </w:rPr>
              <w:t xml:space="preserve"> </w:t>
            </w:r>
            <w:proofErr w:type="spellStart"/>
            <w:r>
              <w:rPr>
                <w:rFonts w:cs="Times New Roman"/>
                <w:sz w:val="20"/>
                <w:szCs w:val="20"/>
              </w:rPr>
              <w:t>permasalahan</w:t>
            </w:r>
            <w:proofErr w:type="spellEnd"/>
            <w:r>
              <w:rPr>
                <w:rFonts w:cs="Times New Roman"/>
                <w:sz w:val="20"/>
                <w:szCs w:val="20"/>
              </w:rPr>
              <w:t xml:space="preserve"> </w:t>
            </w:r>
            <w:proofErr w:type="spellStart"/>
            <w:r>
              <w:rPr>
                <w:rFonts w:cs="Times New Roman"/>
                <w:sz w:val="20"/>
                <w:szCs w:val="20"/>
              </w:rPr>
              <w:t>manajemen</w:t>
            </w:r>
            <w:proofErr w:type="spellEnd"/>
            <w:r>
              <w:rPr>
                <w:rFonts w:cs="Times New Roman"/>
                <w:sz w:val="20"/>
                <w:szCs w:val="20"/>
              </w:rPr>
              <w:t xml:space="preserve"> </w:t>
            </w:r>
            <w:proofErr w:type="spellStart"/>
            <w:r>
              <w:rPr>
                <w:rFonts w:cs="Times New Roman"/>
                <w:sz w:val="20"/>
                <w:szCs w:val="20"/>
              </w:rPr>
              <w:t>sumber</w:t>
            </w:r>
            <w:proofErr w:type="spellEnd"/>
            <w:r>
              <w:rPr>
                <w:rFonts w:cs="Times New Roman"/>
                <w:sz w:val="20"/>
                <w:szCs w:val="20"/>
              </w:rPr>
              <w:t xml:space="preserve"> </w:t>
            </w:r>
            <w:proofErr w:type="spellStart"/>
            <w:r>
              <w:rPr>
                <w:rFonts w:cs="Times New Roman"/>
                <w:sz w:val="20"/>
                <w:szCs w:val="20"/>
              </w:rPr>
              <w:t>daya</w:t>
            </w:r>
            <w:proofErr w:type="spellEnd"/>
            <w:r>
              <w:rPr>
                <w:rFonts w:cs="Times New Roman"/>
                <w:sz w:val="20"/>
                <w:szCs w:val="20"/>
              </w:rPr>
              <w:t xml:space="preserve"> pada </w:t>
            </w:r>
            <w:proofErr w:type="spellStart"/>
            <w:r>
              <w:rPr>
                <w:rFonts w:cs="Times New Roman"/>
                <w:sz w:val="20"/>
                <w:szCs w:val="20"/>
              </w:rPr>
              <w:t>organisasi</w:t>
            </w:r>
            <w:proofErr w:type="spellEnd"/>
            <w:r>
              <w:rPr>
                <w:rFonts w:cs="Times New Roman"/>
                <w:sz w:val="20"/>
                <w:szCs w:val="20"/>
              </w:rPr>
              <w:t xml:space="preserve"> </w:t>
            </w:r>
            <w:r>
              <w:rPr>
                <w:rFonts w:cs="Times New Roman"/>
                <w:sz w:val="20"/>
                <w:szCs w:val="20"/>
              </w:rPr>
              <w:fldChar w:fldCharType="begin" w:fldLock="1"/>
            </w:r>
            <w:r>
              <w:rPr>
                <w:rFonts w:cs="Times New Roman"/>
                <w:sz w:val="20"/>
                <w:szCs w:val="20"/>
              </w:rPr>
              <w:instrText>ADDIN CSL_CITATION {"citationItems":[{"id":"ITEM-1","itemData":{"DOI":"10.1108/IJPPM-08-2020-0427","ISSN":"17410401","abstract":"Purpose: This paper reviews 105 Scopus-indexed articles to identify the degree, scope and purposes of machine learning (ML) adoption in the core functions of human resource management (HRM). Design/methodology/approach: A semi-systematic approach has been used in this review. It allows for a more detailed analysis of the literature which emerges from multiple disciplines and uses different methods and theoretical frameworks. Since ML research comes from multiple disciplines and consists of several methods, a semi-systematic approach to literature review was considered appropriate. Findings: The review suggests that HRM has embraced ML, albeit it is at a nascent stage and is receiving attention largely from technology-oriented researchers. ML applications are strongest in the areas of recruitment and performance management and the use of decision trees and text-mining algorithms for classification dominate all functions of HRM. For complex processes, ML applications are still at an early stage; requiring HR experts and ML specialists to work together. Originality/value: Given the current focus of organizations on digitalization, this review contributes significantly to the understanding of the current state of ML integration in HRM. Along with increasing efficiency and effectiveness of HRM functions, ML applications improve employees' experience and facilitate performance in the organizations.","author":[{"dropping-particle":"","family":"Garg","given":"Swati","non-dropping-particle":"","parse-names":false,"suffix":""},{"dropping-particle":"","family":"Sinha","given":"Shuchi","non-dropping-particle":"","parse-names":false,"suffix":""},{"dropping-particle":"","family":"Kar","given":"Arpan Kumar","non-dropping-particle":"","parse-names":false,"suffix":""},{"dropping-particle":"","family":"Mani","given":"Mauricio","non-dropping-particle":"","parse-names":false,"suffix":""}],"container-title":"International Journal of Productivity and Performance Management","id":"ITEM-1","issue":"5","issued":{"date-parts":[["2022"]]},"page":"1590-1610","title":"A review of machine learning applications in human resource management","type":"article-journal","volume":"71"},"uris":["http://www.mendeley.com/documents/?uuid=81320f80-0940-4aee-9b8a-d660ec1f2773"]}],"mendeley":{"formattedCitation":"(Garg et al., 2022)","plainTextFormattedCitation":"(Garg et al., 2022)","previouslyFormattedCitation":"(Garg et al., 2022)"},"properties":{"noteIndex":0},"schema":"https://github.com/citation-style-language/schema/raw/master/csl-citation.json"}</w:instrText>
            </w:r>
            <w:r>
              <w:rPr>
                <w:rFonts w:cs="Times New Roman"/>
                <w:sz w:val="20"/>
                <w:szCs w:val="20"/>
              </w:rPr>
              <w:fldChar w:fldCharType="separate"/>
            </w:r>
            <w:r w:rsidRPr="00B458F7">
              <w:rPr>
                <w:rFonts w:cs="Times New Roman"/>
                <w:noProof/>
                <w:sz w:val="20"/>
                <w:szCs w:val="20"/>
              </w:rPr>
              <w:t>(Garg et al., 2022)</w:t>
            </w:r>
            <w:r>
              <w:rPr>
                <w:rFonts w:cs="Times New Roman"/>
                <w:sz w:val="20"/>
                <w:szCs w:val="20"/>
              </w:rPr>
              <w:fldChar w:fldCharType="end"/>
            </w:r>
            <w:r>
              <w:rPr>
                <w:rFonts w:cs="Times New Roman"/>
                <w:sz w:val="20"/>
                <w:szCs w:val="20"/>
              </w:rPr>
              <w:t>.</w:t>
            </w:r>
          </w:p>
        </w:tc>
        <w:tc>
          <w:tcPr>
            <w:tcW w:w="2540" w:type="dxa"/>
          </w:tcPr>
          <w:p w14:paraId="36C79C3D" w14:textId="716A6298" w:rsidR="00587702" w:rsidRDefault="00587702" w:rsidP="00587702">
            <w:pPr>
              <w:rPr>
                <w:rFonts w:cs="Times New Roman"/>
                <w:sz w:val="20"/>
                <w:szCs w:val="20"/>
              </w:rPr>
            </w:pPr>
            <w:proofErr w:type="spellStart"/>
            <w:r>
              <w:rPr>
                <w:rFonts w:cs="Times New Roman"/>
                <w:sz w:val="20"/>
                <w:szCs w:val="20"/>
              </w:rPr>
              <w:t>Melakukan</w:t>
            </w:r>
            <w:proofErr w:type="spellEnd"/>
            <w:r>
              <w:rPr>
                <w:rFonts w:cs="Times New Roman"/>
                <w:sz w:val="20"/>
                <w:szCs w:val="20"/>
              </w:rPr>
              <w:t xml:space="preserve"> </w:t>
            </w:r>
            <w:proofErr w:type="spellStart"/>
            <w:r>
              <w:rPr>
                <w:rFonts w:cs="Times New Roman"/>
                <w:sz w:val="20"/>
                <w:szCs w:val="20"/>
              </w:rPr>
              <w:t>studi</w:t>
            </w:r>
            <w:proofErr w:type="spellEnd"/>
            <w:r>
              <w:rPr>
                <w:rFonts w:cs="Times New Roman"/>
                <w:sz w:val="20"/>
                <w:szCs w:val="20"/>
              </w:rPr>
              <w:t xml:space="preserve"> </w:t>
            </w:r>
            <w:proofErr w:type="spellStart"/>
            <w:r>
              <w:rPr>
                <w:rFonts w:cs="Times New Roman"/>
                <w:sz w:val="20"/>
                <w:szCs w:val="20"/>
              </w:rPr>
              <w:t>literatur</w:t>
            </w:r>
            <w:proofErr w:type="spellEnd"/>
            <w:r>
              <w:rPr>
                <w:rFonts w:cs="Times New Roman"/>
                <w:sz w:val="20"/>
                <w:szCs w:val="20"/>
              </w:rPr>
              <w:t xml:space="preserve"> </w:t>
            </w:r>
            <w:proofErr w:type="spellStart"/>
            <w:r>
              <w:rPr>
                <w:rFonts w:cs="Times New Roman"/>
                <w:sz w:val="20"/>
                <w:szCs w:val="20"/>
              </w:rPr>
              <w:t>terhadap</w:t>
            </w:r>
            <w:proofErr w:type="spellEnd"/>
            <w:r>
              <w:rPr>
                <w:rFonts w:cs="Times New Roman"/>
                <w:sz w:val="20"/>
                <w:szCs w:val="20"/>
              </w:rPr>
              <w:t xml:space="preserve"> 105 </w:t>
            </w:r>
            <w:proofErr w:type="spellStart"/>
            <w:r>
              <w:rPr>
                <w:rFonts w:cs="Times New Roman"/>
                <w:sz w:val="20"/>
                <w:szCs w:val="20"/>
              </w:rPr>
              <w:t>jurnal</w:t>
            </w:r>
            <w:proofErr w:type="spellEnd"/>
            <w:r>
              <w:rPr>
                <w:rFonts w:cs="Times New Roman"/>
                <w:sz w:val="20"/>
                <w:szCs w:val="20"/>
              </w:rPr>
              <w:t xml:space="preserve"> </w:t>
            </w:r>
            <w:proofErr w:type="spellStart"/>
            <w:r>
              <w:rPr>
                <w:rFonts w:cs="Times New Roman"/>
                <w:sz w:val="20"/>
                <w:szCs w:val="20"/>
              </w:rPr>
              <w:t>terindeks</w:t>
            </w:r>
            <w:proofErr w:type="spellEnd"/>
            <w:r>
              <w:rPr>
                <w:rFonts w:cs="Times New Roman"/>
                <w:sz w:val="20"/>
                <w:szCs w:val="20"/>
              </w:rPr>
              <w:t xml:space="preserve"> </w:t>
            </w:r>
            <w:proofErr w:type="spellStart"/>
            <w:r>
              <w:rPr>
                <w:rFonts w:cs="Times New Roman"/>
                <w:sz w:val="20"/>
                <w:szCs w:val="20"/>
              </w:rPr>
              <w:t>scopus</w:t>
            </w:r>
            <w:proofErr w:type="spellEnd"/>
            <w:r>
              <w:rPr>
                <w:rFonts w:cs="Times New Roman"/>
                <w:sz w:val="20"/>
                <w:szCs w:val="20"/>
              </w:rPr>
              <w:t xml:space="preserve"> yang </w:t>
            </w:r>
            <w:proofErr w:type="spellStart"/>
            <w:r>
              <w:rPr>
                <w:rFonts w:cs="Times New Roman"/>
                <w:sz w:val="20"/>
                <w:szCs w:val="20"/>
              </w:rPr>
              <w:t>mengimplementasikan</w:t>
            </w:r>
            <w:proofErr w:type="spellEnd"/>
            <w:r>
              <w:rPr>
                <w:rFonts w:cs="Times New Roman"/>
                <w:sz w:val="20"/>
                <w:szCs w:val="20"/>
              </w:rPr>
              <w:t xml:space="preserve"> ML pada proses </w:t>
            </w:r>
            <w:proofErr w:type="spellStart"/>
            <w:r>
              <w:rPr>
                <w:rFonts w:cs="Times New Roman"/>
                <w:sz w:val="20"/>
                <w:szCs w:val="20"/>
              </w:rPr>
              <w:t>manajemen</w:t>
            </w:r>
            <w:proofErr w:type="spellEnd"/>
            <w:r>
              <w:rPr>
                <w:rFonts w:cs="Times New Roman"/>
                <w:sz w:val="20"/>
                <w:szCs w:val="20"/>
              </w:rPr>
              <w:t xml:space="preserve"> </w:t>
            </w:r>
            <w:proofErr w:type="spellStart"/>
            <w:r>
              <w:rPr>
                <w:rFonts w:cs="Times New Roman"/>
                <w:sz w:val="20"/>
                <w:szCs w:val="20"/>
              </w:rPr>
              <w:t>sumber</w:t>
            </w:r>
            <w:proofErr w:type="spellEnd"/>
            <w:r>
              <w:rPr>
                <w:rFonts w:cs="Times New Roman"/>
                <w:sz w:val="20"/>
                <w:szCs w:val="20"/>
              </w:rPr>
              <w:t xml:space="preserve"> </w:t>
            </w:r>
            <w:proofErr w:type="spellStart"/>
            <w:r>
              <w:rPr>
                <w:rFonts w:cs="Times New Roman"/>
                <w:sz w:val="20"/>
                <w:szCs w:val="20"/>
              </w:rPr>
              <w:t>daya</w:t>
            </w:r>
            <w:proofErr w:type="spellEnd"/>
            <w:r>
              <w:rPr>
                <w:rFonts w:cs="Times New Roman"/>
                <w:sz w:val="20"/>
                <w:szCs w:val="20"/>
              </w:rPr>
              <w:t>.</w:t>
            </w:r>
          </w:p>
        </w:tc>
        <w:tc>
          <w:tcPr>
            <w:tcW w:w="4784" w:type="dxa"/>
          </w:tcPr>
          <w:p w14:paraId="195556DC" w14:textId="60F022D8" w:rsidR="00587702" w:rsidRDefault="00587702" w:rsidP="00587702">
            <w:pPr>
              <w:spacing w:after="160" w:line="259" w:lineRule="auto"/>
              <w:rPr>
                <w:sz w:val="20"/>
                <w:szCs w:val="20"/>
              </w:rPr>
            </w:pPr>
            <w:proofErr w:type="spellStart"/>
            <w:r w:rsidRPr="00314577">
              <w:rPr>
                <w:rFonts w:cs="Times New Roman"/>
                <w:sz w:val="20"/>
                <w:szCs w:val="20"/>
              </w:rPr>
              <w:t>Diketahui</w:t>
            </w:r>
            <w:proofErr w:type="spellEnd"/>
            <w:r w:rsidRPr="00314577">
              <w:rPr>
                <w:rFonts w:cs="Times New Roman"/>
                <w:sz w:val="20"/>
                <w:szCs w:val="20"/>
              </w:rPr>
              <w:t xml:space="preserve"> </w:t>
            </w:r>
            <w:proofErr w:type="spellStart"/>
            <w:r w:rsidRPr="00314577">
              <w:rPr>
                <w:rFonts w:cs="Times New Roman"/>
                <w:sz w:val="20"/>
                <w:szCs w:val="20"/>
              </w:rPr>
              <w:t>bahwa</w:t>
            </w:r>
            <w:proofErr w:type="spellEnd"/>
            <w:r w:rsidRPr="00314577">
              <w:rPr>
                <w:rFonts w:cs="Times New Roman"/>
                <w:sz w:val="20"/>
                <w:szCs w:val="20"/>
              </w:rPr>
              <w:t xml:space="preserve"> untuk </w:t>
            </w:r>
            <w:proofErr w:type="spellStart"/>
            <w:r w:rsidRPr="00314577">
              <w:rPr>
                <w:rFonts w:cs="Times New Roman"/>
                <w:sz w:val="20"/>
                <w:szCs w:val="20"/>
              </w:rPr>
              <w:t>memecahkan</w:t>
            </w:r>
            <w:proofErr w:type="spellEnd"/>
            <w:r w:rsidRPr="00314577">
              <w:rPr>
                <w:rFonts w:cs="Times New Roman"/>
                <w:sz w:val="20"/>
                <w:szCs w:val="20"/>
              </w:rPr>
              <w:t xml:space="preserve"> </w:t>
            </w:r>
            <w:proofErr w:type="spellStart"/>
            <w:r w:rsidRPr="00314577">
              <w:rPr>
                <w:rFonts w:cs="Times New Roman"/>
                <w:sz w:val="20"/>
                <w:szCs w:val="20"/>
              </w:rPr>
              <w:t>permasalahan</w:t>
            </w:r>
            <w:proofErr w:type="spellEnd"/>
            <w:r w:rsidRPr="00314577">
              <w:rPr>
                <w:rFonts w:cs="Times New Roman"/>
                <w:sz w:val="20"/>
                <w:szCs w:val="20"/>
              </w:rPr>
              <w:t xml:space="preserve"> </w:t>
            </w:r>
            <w:proofErr w:type="spellStart"/>
            <w:r>
              <w:rPr>
                <w:rFonts w:cs="Times New Roman"/>
                <w:sz w:val="20"/>
                <w:szCs w:val="20"/>
              </w:rPr>
              <w:t>rekrutmen</w:t>
            </w:r>
            <w:proofErr w:type="spellEnd"/>
            <w:r>
              <w:rPr>
                <w:rFonts w:cs="Times New Roman"/>
                <w:sz w:val="20"/>
                <w:szCs w:val="20"/>
              </w:rPr>
              <w:t xml:space="preserve"> dan </w:t>
            </w:r>
            <w:proofErr w:type="spellStart"/>
            <w:r>
              <w:rPr>
                <w:rFonts w:cs="Times New Roman"/>
                <w:sz w:val="20"/>
                <w:szCs w:val="20"/>
              </w:rPr>
              <w:t>manajemen</w:t>
            </w:r>
            <w:proofErr w:type="spellEnd"/>
            <w:r>
              <w:rPr>
                <w:rFonts w:cs="Times New Roman"/>
                <w:sz w:val="20"/>
                <w:szCs w:val="20"/>
              </w:rPr>
              <w:t xml:space="preserve"> </w:t>
            </w:r>
            <w:proofErr w:type="spellStart"/>
            <w:r>
              <w:rPr>
                <w:rFonts w:cs="Times New Roman"/>
                <w:sz w:val="20"/>
                <w:szCs w:val="20"/>
              </w:rPr>
              <w:t>performa</w:t>
            </w:r>
            <w:proofErr w:type="spellEnd"/>
            <w:r w:rsidRPr="00314577">
              <w:rPr>
                <w:rFonts w:cs="Times New Roman"/>
                <w:sz w:val="20"/>
                <w:szCs w:val="20"/>
              </w:rPr>
              <w:t xml:space="preserve"> </w:t>
            </w:r>
            <w:proofErr w:type="spellStart"/>
            <w:r w:rsidRPr="00314577">
              <w:rPr>
                <w:rFonts w:cs="Times New Roman"/>
                <w:sz w:val="20"/>
                <w:szCs w:val="20"/>
              </w:rPr>
              <w:t>sumber</w:t>
            </w:r>
            <w:proofErr w:type="spellEnd"/>
            <w:r w:rsidRPr="00314577">
              <w:rPr>
                <w:rFonts w:cs="Times New Roman"/>
                <w:sz w:val="20"/>
                <w:szCs w:val="20"/>
              </w:rPr>
              <w:t xml:space="preserve"> </w:t>
            </w:r>
            <w:proofErr w:type="spellStart"/>
            <w:r w:rsidRPr="00314577">
              <w:rPr>
                <w:rFonts w:cs="Times New Roman"/>
                <w:sz w:val="20"/>
                <w:szCs w:val="20"/>
              </w:rPr>
              <w:t>daya</w:t>
            </w:r>
            <w:proofErr w:type="spellEnd"/>
            <w:r w:rsidRPr="00314577">
              <w:rPr>
                <w:rFonts w:cs="Times New Roman"/>
                <w:sz w:val="20"/>
                <w:szCs w:val="20"/>
              </w:rPr>
              <w:t xml:space="preserve"> pada </w:t>
            </w:r>
            <w:proofErr w:type="spellStart"/>
            <w:r w:rsidRPr="00314577">
              <w:rPr>
                <w:rFonts w:cs="Times New Roman"/>
                <w:sz w:val="20"/>
                <w:szCs w:val="20"/>
              </w:rPr>
              <w:t>organisasi</w:t>
            </w:r>
            <w:proofErr w:type="spellEnd"/>
            <w:r w:rsidRPr="00314577">
              <w:rPr>
                <w:rFonts w:cs="Times New Roman"/>
                <w:sz w:val="20"/>
                <w:szCs w:val="20"/>
              </w:rPr>
              <w:t xml:space="preserve">, </w:t>
            </w:r>
            <w:proofErr w:type="spellStart"/>
            <w:r w:rsidRPr="00314577">
              <w:rPr>
                <w:rFonts w:cs="Times New Roman"/>
                <w:sz w:val="20"/>
                <w:szCs w:val="20"/>
              </w:rPr>
              <w:t>metode</w:t>
            </w:r>
            <w:proofErr w:type="spellEnd"/>
            <w:r w:rsidRPr="00314577">
              <w:rPr>
                <w:rFonts w:cs="Times New Roman"/>
                <w:sz w:val="20"/>
                <w:szCs w:val="20"/>
              </w:rPr>
              <w:t xml:space="preserve"> ML yang </w:t>
            </w:r>
            <w:proofErr w:type="spellStart"/>
            <w:r w:rsidRPr="00314577">
              <w:rPr>
                <w:rFonts w:cs="Times New Roman"/>
                <w:sz w:val="20"/>
                <w:szCs w:val="20"/>
              </w:rPr>
              <w:t>digunakan</w:t>
            </w:r>
            <w:proofErr w:type="spellEnd"/>
            <w:r w:rsidRPr="00314577">
              <w:rPr>
                <w:rFonts w:cs="Times New Roman"/>
                <w:sz w:val="20"/>
                <w:szCs w:val="20"/>
              </w:rPr>
              <w:t xml:space="preserve"> </w:t>
            </w:r>
            <w:proofErr w:type="spellStart"/>
            <w:r w:rsidRPr="00314577">
              <w:rPr>
                <w:rFonts w:cs="Times New Roman"/>
                <w:sz w:val="20"/>
                <w:szCs w:val="20"/>
              </w:rPr>
              <w:t>adalah</w:t>
            </w:r>
            <w:proofErr w:type="spellEnd"/>
            <w:r w:rsidRPr="00314577">
              <w:rPr>
                <w:rFonts w:cs="Times New Roman"/>
                <w:sz w:val="20"/>
                <w:szCs w:val="20"/>
              </w:rPr>
              <w:t xml:space="preserve"> </w:t>
            </w:r>
            <w:r w:rsidRPr="00314577">
              <w:rPr>
                <w:rFonts w:cs="Times New Roman"/>
                <w:i/>
                <w:iCs/>
                <w:sz w:val="20"/>
                <w:szCs w:val="20"/>
              </w:rPr>
              <w:t xml:space="preserve">decision tree </w:t>
            </w:r>
            <w:r w:rsidRPr="00314577">
              <w:rPr>
                <w:sz w:val="20"/>
                <w:szCs w:val="20"/>
              </w:rPr>
              <w:t xml:space="preserve">dan </w:t>
            </w:r>
            <w:r w:rsidRPr="00314577">
              <w:rPr>
                <w:i/>
                <w:iCs/>
                <w:sz w:val="20"/>
                <w:szCs w:val="20"/>
              </w:rPr>
              <w:t xml:space="preserve">natural language </w:t>
            </w:r>
            <w:del w:id="1389" w:author="ilham.nur@office.ui.ac.id [2]" w:date="2023-01-17T21:44:00Z">
              <w:r w:rsidRPr="00314577" w:rsidDel="00B51285">
                <w:rPr>
                  <w:i/>
                  <w:iCs/>
                  <w:sz w:val="20"/>
                  <w:szCs w:val="20"/>
                </w:rPr>
                <w:delText>programimng</w:delText>
              </w:r>
            </w:del>
            <w:ins w:id="1390" w:author="ilham.nur@office.ui.ac.id [2]" w:date="2023-01-17T21:44:00Z">
              <w:r w:rsidR="00B51285">
                <w:rPr>
                  <w:i/>
                  <w:iCs/>
                  <w:sz w:val="20"/>
                  <w:szCs w:val="20"/>
                </w:rPr>
                <w:pgNum/>
              </w:r>
              <w:proofErr w:type="spellStart"/>
              <w:r w:rsidR="00B51285">
                <w:rPr>
                  <w:i/>
                  <w:iCs/>
                  <w:sz w:val="20"/>
                  <w:szCs w:val="20"/>
                </w:rPr>
                <w:t>erminology</w:t>
              </w:r>
            </w:ins>
            <w:proofErr w:type="spellEnd"/>
            <w:r w:rsidRPr="00314577">
              <w:rPr>
                <w:i/>
                <w:iCs/>
                <w:sz w:val="20"/>
                <w:szCs w:val="20"/>
              </w:rPr>
              <w:t xml:space="preserve"> </w:t>
            </w:r>
            <w:r w:rsidRPr="00314577">
              <w:rPr>
                <w:sz w:val="20"/>
                <w:szCs w:val="20"/>
              </w:rPr>
              <w:t xml:space="preserve">untuk </w:t>
            </w:r>
            <w:proofErr w:type="spellStart"/>
            <w:r w:rsidRPr="00314577">
              <w:rPr>
                <w:sz w:val="20"/>
                <w:szCs w:val="20"/>
              </w:rPr>
              <w:t>melakukan</w:t>
            </w:r>
            <w:proofErr w:type="spellEnd"/>
            <w:r w:rsidRPr="00314577">
              <w:rPr>
                <w:sz w:val="20"/>
                <w:szCs w:val="20"/>
              </w:rPr>
              <w:t xml:space="preserve"> </w:t>
            </w:r>
            <w:proofErr w:type="spellStart"/>
            <w:r w:rsidRPr="00314577">
              <w:rPr>
                <w:sz w:val="20"/>
                <w:szCs w:val="20"/>
              </w:rPr>
              <w:t>klasifikasi</w:t>
            </w:r>
            <w:proofErr w:type="spellEnd"/>
            <w:r w:rsidRPr="00314577">
              <w:rPr>
                <w:sz w:val="20"/>
                <w:szCs w:val="20"/>
              </w:rPr>
              <w:t>.</w:t>
            </w:r>
            <w:r>
              <w:rPr>
                <w:sz w:val="20"/>
                <w:szCs w:val="20"/>
              </w:rPr>
              <w:t xml:space="preserve"> </w:t>
            </w:r>
          </w:p>
          <w:p w14:paraId="22C1A91A" w14:textId="52FF94D7" w:rsidR="00587702" w:rsidRDefault="00587702" w:rsidP="00587702">
            <w:pPr>
              <w:rPr>
                <w:rFonts w:cs="Times New Roman"/>
                <w:i/>
                <w:iCs/>
                <w:sz w:val="20"/>
                <w:szCs w:val="20"/>
              </w:rPr>
            </w:pPr>
            <w:r>
              <w:rPr>
                <w:sz w:val="20"/>
                <w:szCs w:val="20"/>
              </w:rPr>
              <w:t xml:space="preserve">Akan </w:t>
            </w:r>
            <w:proofErr w:type="spellStart"/>
            <w:r>
              <w:rPr>
                <w:sz w:val="20"/>
                <w:szCs w:val="20"/>
              </w:rPr>
              <w:t>tetapi</w:t>
            </w:r>
            <w:proofErr w:type="spellEnd"/>
            <w:r>
              <w:rPr>
                <w:sz w:val="20"/>
                <w:szCs w:val="20"/>
              </w:rPr>
              <w:t xml:space="preserve"> </w:t>
            </w:r>
            <w:proofErr w:type="spellStart"/>
            <w:r>
              <w:rPr>
                <w:sz w:val="20"/>
                <w:szCs w:val="20"/>
              </w:rPr>
              <w:t>penggunaan</w:t>
            </w:r>
            <w:proofErr w:type="spellEnd"/>
            <w:r>
              <w:rPr>
                <w:sz w:val="20"/>
                <w:szCs w:val="20"/>
              </w:rPr>
              <w:t xml:space="preserve"> </w:t>
            </w:r>
            <w:r>
              <w:rPr>
                <w:i/>
                <w:iCs/>
                <w:sz w:val="20"/>
                <w:szCs w:val="20"/>
              </w:rPr>
              <w:t>decision tree</w:t>
            </w:r>
            <w:r>
              <w:rPr>
                <w:sz w:val="20"/>
                <w:szCs w:val="20"/>
              </w:rPr>
              <w:t xml:space="preserve"> </w:t>
            </w:r>
            <w:proofErr w:type="spellStart"/>
            <w:r>
              <w:rPr>
                <w:sz w:val="20"/>
                <w:szCs w:val="20"/>
              </w:rPr>
              <w:t>sering</w:t>
            </w:r>
            <w:proofErr w:type="spellEnd"/>
            <w:r>
              <w:rPr>
                <w:sz w:val="20"/>
                <w:szCs w:val="20"/>
              </w:rPr>
              <w:t xml:space="preserve"> kali </w:t>
            </w:r>
            <w:proofErr w:type="spellStart"/>
            <w:r>
              <w:rPr>
                <w:sz w:val="20"/>
                <w:szCs w:val="20"/>
              </w:rPr>
              <w:t>mendapatkan</w:t>
            </w:r>
            <w:proofErr w:type="spellEnd"/>
            <w:r>
              <w:rPr>
                <w:sz w:val="20"/>
                <w:szCs w:val="20"/>
              </w:rPr>
              <w:t xml:space="preserve"> </w:t>
            </w:r>
            <w:proofErr w:type="spellStart"/>
            <w:r>
              <w:rPr>
                <w:sz w:val="20"/>
                <w:szCs w:val="20"/>
              </w:rPr>
              <w:t>permasalahan</w:t>
            </w:r>
            <w:proofErr w:type="spellEnd"/>
            <w:r>
              <w:rPr>
                <w:sz w:val="20"/>
                <w:szCs w:val="20"/>
              </w:rPr>
              <w:t xml:space="preserve"> </w:t>
            </w:r>
            <w:proofErr w:type="spellStart"/>
            <w:r>
              <w:rPr>
                <w:sz w:val="20"/>
                <w:szCs w:val="20"/>
              </w:rPr>
              <w:t>karena</w:t>
            </w:r>
            <w:proofErr w:type="spellEnd"/>
            <w:r>
              <w:rPr>
                <w:sz w:val="20"/>
                <w:szCs w:val="20"/>
              </w:rPr>
              <w:t xml:space="preserve"> </w:t>
            </w:r>
            <w:proofErr w:type="spellStart"/>
            <w:r>
              <w:rPr>
                <w:sz w:val="20"/>
                <w:szCs w:val="20"/>
              </w:rPr>
              <w:t>keputusan</w:t>
            </w:r>
            <w:proofErr w:type="spellEnd"/>
            <w:r>
              <w:rPr>
                <w:sz w:val="20"/>
                <w:szCs w:val="20"/>
              </w:rPr>
              <w:t xml:space="preserve"> yang di </w:t>
            </w:r>
            <w:proofErr w:type="spellStart"/>
            <w:r>
              <w:rPr>
                <w:sz w:val="20"/>
                <w:szCs w:val="20"/>
              </w:rPr>
              <w:t>ambil</w:t>
            </w:r>
            <w:proofErr w:type="spellEnd"/>
            <w:r>
              <w:rPr>
                <w:sz w:val="20"/>
                <w:szCs w:val="20"/>
              </w:rPr>
              <w:t xml:space="preserve"> </w:t>
            </w:r>
            <w:proofErr w:type="spellStart"/>
            <w:r>
              <w:rPr>
                <w:sz w:val="20"/>
                <w:szCs w:val="20"/>
              </w:rPr>
              <w:t>berdasarkan</w:t>
            </w:r>
            <w:proofErr w:type="spellEnd"/>
            <w:r>
              <w:rPr>
                <w:sz w:val="20"/>
                <w:szCs w:val="20"/>
              </w:rPr>
              <w:t xml:space="preserve"> </w:t>
            </w:r>
            <w:proofErr w:type="spellStart"/>
            <w:r>
              <w:rPr>
                <w:sz w:val="20"/>
                <w:szCs w:val="20"/>
              </w:rPr>
              <w:t>satu</w:t>
            </w:r>
            <w:proofErr w:type="spellEnd"/>
            <w:r>
              <w:rPr>
                <w:sz w:val="20"/>
                <w:szCs w:val="20"/>
              </w:rPr>
              <w:t xml:space="preserve"> </w:t>
            </w:r>
            <w:proofErr w:type="spellStart"/>
            <w:r>
              <w:rPr>
                <w:sz w:val="20"/>
                <w:szCs w:val="20"/>
              </w:rPr>
              <w:t>pohon</w:t>
            </w:r>
            <w:proofErr w:type="spellEnd"/>
            <w:r>
              <w:rPr>
                <w:sz w:val="20"/>
                <w:szCs w:val="20"/>
              </w:rPr>
              <w:t xml:space="preserve"> </w:t>
            </w:r>
            <w:proofErr w:type="spellStart"/>
            <w:r>
              <w:rPr>
                <w:sz w:val="20"/>
                <w:szCs w:val="20"/>
              </w:rPr>
              <w:t>keputusan</w:t>
            </w:r>
            <w:proofErr w:type="spellEnd"/>
            <w:r w:rsidR="00D20B18">
              <w:rPr>
                <w:sz w:val="20"/>
                <w:szCs w:val="20"/>
              </w:rPr>
              <w:t>.</w:t>
            </w:r>
            <w:r>
              <w:rPr>
                <w:sz w:val="20"/>
                <w:szCs w:val="20"/>
              </w:rPr>
              <w:t xml:space="preserve"> </w:t>
            </w:r>
            <w:r>
              <w:rPr>
                <w:rFonts w:cs="Times New Roman"/>
                <w:sz w:val="20"/>
                <w:szCs w:val="20"/>
              </w:rPr>
              <w:fldChar w:fldCharType="begin" w:fldLock="1"/>
            </w:r>
            <w:r>
              <w:rPr>
                <w:rFonts w:cs="Times New Roman"/>
                <w:sz w:val="20"/>
                <w:szCs w:val="20"/>
              </w:rPr>
              <w:instrText>ADDIN CSL_CITATION {"citationItems":[{"id":"ITEM-1","itemData":{"DOI":"10.1108/IJPPM-08-2020-0427","ISSN":"17410401","abstract":"Purpose: This paper reviews 105 Scopus-indexed articles to identify the degree, scope and purposes of machine learning (ML) adoption in the core functions of human resource management (HRM). Design/methodology/approach: A semi-systematic approach has been used in this review. It allows for a more detailed analysis of the literature which emerges from multiple disciplines and uses different methods and theoretical frameworks. Since ML research comes from multiple disciplines and consists of several methods, a semi-systematic approach to literature review was considered appropriate. Findings: The review suggests that HRM has embraced ML, albeit it is at a nascent stage and is receiving attention largely from technology-oriented researchers. ML applications are strongest in the areas of recruitment and performance management and the use of decision trees and text-mining algorithms for classification dominate all functions of HRM. For complex processes, ML applications are still at an early stage; requiring HR experts and ML specialists to work together. Originality/value: Given the current focus of organizations on digitalization, this review contributes significantly to the understanding of the current state of ML integration in HRM. Along with increasing efficiency and effectiveness of HRM functions, ML applications improve employees' experience and facilitate performance in the organizations.","author":[{"dropping-particle":"","family":"Garg","given":"Swati","non-dropping-particle":"","parse-names":false,"suffix":""},{"dropping-particle":"","family":"Sinha","given":"Shuchi","non-dropping-particle":"","parse-names":false,"suffix":""},{"dropping-particle":"","family":"Kar","given":"Arpan Kumar","non-dropping-particle":"","parse-names":false,"suffix":""},{"dropping-particle":"","family":"Mani","given":"Mauricio","non-dropping-particle":"","parse-names":false,"suffix":""}],"container-title":"International Journal of Productivity and Performance Management","id":"ITEM-1","issue":"5","issued":{"date-parts":[["2022"]]},"page":"1590-1610","title":"A review of machine learning applications in human resource management","type":"article-journal","volume":"71"},"uris":["http://www.mendeley.com/documents/?uuid=81320f80-0940-4aee-9b8a-d660ec1f2773"]}],"mendeley":{"formattedCitation":"(Garg et al., 2022)","plainTextFormattedCitation":"(Garg et al., 2022)","previouslyFormattedCitation":"(Garg et al., 2022)"},"properties":{"noteIndex":0},"schema":"https://github.com/citation-style-language/schema/raw/master/csl-citation.json"}</w:instrText>
            </w:r>
            <w:r>
              <w:rPr>
                <w:rFonts w:cs="Times New Roman"/>
                <w:sz w:val="20"/>
                <w:szCs w:val="20"/>
              </w:rPr>
              <w:fldChar w:fldCharType="separate"/>
            </w:r>
            <w:r w:rsidRPr="00B458F7">
              <w:rPr>
                <w:rFonts w:cs="Times New Roman"/>
                <w:noProof/>
                <w:sz w:val="20"/>
                <w:szCs w:val="20"/>
              </w:rPr>
              <w:t>(Garg et al., 2022)</w:t>
            </w:r>
            <w:r>
              <w:rPr>
                <w:rFonts w:cs="Times New Roman"/>
                <w:sz w:val="20"/>
                <w:szCs w:val="20"/>
              </w:rPr>
              <w:fldChar w:fldCharType="end"/>
            </w:r>
            <w:r>
              <w:rPr>
                <w:sz w:val="20"/>
                <w:szCs w:val="20"/>
              </w:rPr>
              <w:t>.</w:t>
            </w:r>
          </w:p>
        </w:tc>
      </w:tr>
      <w:tr w:rsidR="00587702" w:rsidRPr="00C91757" w14:paraId="31E20E75" w14:textId="77777777" w:rsidTr="00FB67FE">
        <w:trPr>
          <w:trHeight w:val="1152"/>
        </w:trPr>
        <w:tc>
          <w:tcPr>
            <w:tcW w:w="2547" w:type="dxa"/>
          </w:tcPr>
          <w:p w14:paraId="6002AEC8" w14:textId="77777777" w:rsidR="00587702" w:rsidRPr="00FB67FE" w:rsidRDefault="00587702" w:rsidP="00587702">
            <w:pPr>
              <w:rPr>
                <w:rFonts w:cs="Times New Roman"/>
                <w:i/>
                <w:iCs/>
                <w:sz w:val="20"/>
                <w:szCs w:val="20"/>
              </w:rPr>
            </w:pPr>
            <w:r w:rsidRPr="00FB67FE">
              <w:rPr>
                <w:rFonts w:cs="Times New Roman"/>
                <w:i/>
                <w:iCs/>
                <w:sz w:val="20"/>
                <w:szCs w:val="20"/>
              </w:rPr>
              <w:t>Research on the Classification of High Dimensional</w:t>
            </w:r>
          </w:p>
          <w:p w14:paraId="61F8148F" w14:textId="77777777" w:rsidR="00587702" w:rsidRPr="00FB67FE" w:rsidRDefault="00587702" w:rsidP="00587702">
            <w:pPr>
              <w:rPr>
                <w:rFonts w:cs="Times New Roman"/>
                <w:i/>
                <w:iCs/>
                <w:sz w:val="20"/>
                <w:szCs w:val="20"/>
              </w:rPr>
            </w:pPr>
            <w:r w:rsidRPr="00FB67FE">
              <w:rPr>
                <w:rFonts w:cs="Times New Roman"/>
                <w:i/>
                <w:iCs/>
                <w:sz w:val="20"/>
                <w:szCs w:val="20"/>
              </w:rPr>
              <w:t>Imbalanced Data based on the Optimization of Random</w:t>
            </w:r>
          </w:p>
          <w:p w14:paraId="392B4A05" w14:textId="05398CFE" w:rsidR="00587702" w:rsidRPr="00B97515" w:rsidRDefault="00587702" w:rsidP="00587702">
            <w:pPr>
              <w:rPr>
                <w:rFonts w:cs="Times New Roman"/>
                <w:sz w:val="20"/>
                <w:szCs w:val="20"/>
              </w:rPr>
            </w:pPr>
            <w:r w:rsidRPr="00FB67FE">
              <w:rPr>
                <w:rFonts w:cs="Times New Roman"/>
                <w:i/>
                <w:iCs/>
                <w:sz w:val="20"/>
                <w:szCs w:val="20"/>
              </w:rPr>
              <w:t>Forest Algorithm</w:t>
            </w:r>
          </w:p>
        </w:tc>
        <w:tc>
          <w:tcPr>
            <w:tcW w:w="850" w:type="dxa"/>
          </w:tcPr>
          <w:p w14:paraId="4CC37224" w14:textId="6A0F3B2E" w:rsidR="00587702" w:rsidRDefault="00587702" w:rsidP="00587702">
            <w:pPr>
              <w:rPr>
                <w:rFonts w:cs="Times New Roman"/>
                <w:sz w:val="20"/>
                <w:szCs w:val="20"/>
              </w:rPr>
            </w:pPr>
            <w:r>
              <w:rPr>
                <w:rFonts w:cs="Times New Roman"/>
                <w:sz w:val="20"/>
                <w:szCs w:val="20"/>
              </w:rPr>
              <w:t>2018</w:t>
            </w:r>
          </w:p>
        </w:tc>
        <w:tc>
          <w:tcPr>
            <w:tcW w:w="2705" w:type="dxa"/>
          </w:tcPr>
          <w:p w14:paraId="00FE9E22" w14:textId="1609B416" w:rsidR="00587702" w:rsidRPr="00323746" w:rsidRDefault="00587702" w:rsidP="00587702">
            <w:pPr>
              <w:rPr>
                <w:rFonts w:cs="Times New Roman"/>
                <w:sz w:val="20"/>
                <w:szCs w:val="20"/>
              </w:rPr>
            </w:pPr>
            <w:proofErr w:type="spellStart"/>
            <w:r>
              <w:rPr>
                <w:rFonts w:cs="Times New Roman"/>
                <w:sz w:val="20"/>
                <w:szCs w:val="20"/>
              </w:rPr>
              <w:t>Mengetahui</w:t>
            </w:r>
            <w:proofErr w:type="spellEnd"/>
            <w:r>
              <w:rPr>
                <w:rFonts w:cs="Times New Roman"/>
                <w:sz w:val="20"/>
                <w:szCs w:val="20"/>
              </w:rPr>
              <w:t xml:space="preserve"> </w:t>
            </w:r>
            <w:proofErr w:type="spellStart"/>
            <w:r>
              <w:rPr>
                <w:rFonts w:cs="Times New Roman"/>
                <w:sz w:val="20"/>
                <w:szCs w:val="20"/>
              </w:rPr>
              <w:t>performa</w:t>
            </w:r>
            <w:proofErr w:type="spellEnd"/>
            <w:r>
              <w:rPr>
                <w:rFonts w:cs="Times New Roman"/>
                <w:sz w:val="20"/>
                <w:szCs w:val="20"/>
              </w:rPr>
              <w:t xml:space="preserve"> ML </w:t>
            </w:r>
            <w:r>
              <w:rPr>
                <w:rFonts w:cs="Times New Roman"/>
                <w:i/>
                <w:iCs/>
                <w:sz w:val="20"/>
                <w:szCs w:val="20"/>
              </w:rPr>
              <w:t xml:space="preserve">random forest </w:t>
            </w:r>
            <w:proofErr w:type="spellStart"/>
            <w:r>
              <w:rPr>
                <w:rFonts w:cs="Times New Roman"/>
                <w:sz w:val="20"/>
                <w:szCs w:val="20"/>
              </w:rPr>
              <w:t>dalam</w:t>
            </w:r>
            <w:proofErr w:type="spellEnd"/>
            <w:r>
              <w:rPr>
                <w:rFonts w:cs="Times New Roman"/>
                <w:sz w:val="20"/>
                <w:szCs w:val="20"/>
              </w:rPr>
              <w:t xml:space="preserve"> </w:t>
            </w:r>
            <w:proofErr w:type="spellStart"/>
            <w:r>
              <w:rPr>
                <w:rFonts w:cs="Times New Roman"/>
                <w:sz w:val="20"/>
                <w:szCs w:val="20"/>
              </w:rPr>
              <w:t>melakukan</w:t>
            </w:r>
            <w:proofErr w:type="spellEnd"/>
            <w:r>
              <w:rPr>
                <w:rFonts w:cs="Times New Roman"/>
                <w:sz w:val="20"/>
                <w:szCs w:val="20"/>
              </w:rPr>
              <w:t xml:space="preserve"> </w:t>
            </w:r>
            <w:proofErr w:type="spellStart"/>
            <w:r>
              <w:rPr>
                <w:rFonts w:cs="Times New Roman"/>
                <w:sz w:val="20"/>
                <w:szCs w:val="20"/>
              </w:rPr>
              <w:t>klasifikasi</w:t>
            </w:r>
            <w:proofErr w:type="spellEnd"/>
            <w:r>
              <w:rPr>
                <w:rFonts w:cs="Times New Roman"/>
                <w:sz w:val="20"/>
                <w:szCs w:val="20"/>
              </w:rPr>
              <w:t xml:space="preserve"> untuk data yang </w:t>
            </w:r>
            <w:proofErr w:type="spellStart"/>
            <w:r>
              <w:rPr>
                <w:rFonts w:cs="Times New Roman"/>
                <w:sz w:val="20"/>
                <w:szCs w:val="20"/>
              </w:rPr>
              <w:t>memiliki</w:t>
            </w:r>
            <w:proofErr w:type="spellEnd"/>
            <w:r>
              <w:rPr>
                <w:rFonts w:cs="Times New Roman"/>
                <w:sz w:val="20"/>
                <w:szCs w:val="20"/>
              </w:rPr>
              <w:t xml:space="preserve"> </w:t>
            </w:r>
            <w:proofErr w:type="spellStart"/>
            <w:r>
              <w:rPr>
                <w:rFonts w:cs="Times New Roman"/>
                <w:sz w:val="20"/>
                <w:szCs w:val="20"/>
              </w:rPr>
              <w:t>banyak</w:t>
            </w:r>
            <w:proofErr w:type="spellEnd"/>
            <w:r>
              <w:rPr>
                <w:rFonts w:cs="Times New Roman"/>
                <w:sz w:val="20"/>
                <w:szCs w:val="20"/>
              </w:rPr>
              <w:t xml:space="preserve"> </w:t>
            </w:r>
            <w:proofErr w:type="spellStart"/>
            <w:r>
              <w:rPr>
                <w:rFonts w:cs="Times New Roman"/>
                <w:sz w:val="20"/>
                <w:szCs w:val="20"/>
              </w:rPr>
              <w:t>dimensi</w:t>
            </w:r>
            <w:proofErr w:type="spellEnd"/>
            <w:r>
              <w:rPr>
                <w:rFonts w:cs="Times New Roman"/>
                <w:sz w:val="20"/>
                <w:szCs w:val="20"/>
              </w:rPr>
              <w:t xml:space="preserve"> dan </w:t>
            </w:r>
            <w:proofErr w:type="spellStart"/>
            <w:r>
              <w:rPr>
                <w:rFonts w:cs="Times New Roman"/>
                <w:sz w:val="20"/>
                <w:szCs w:val="20"/>
              </w:rPr>
              <w:t>elemen</w:t>
            </w:r>
            <w:proofErr w:type="spellEnd"/>
            <w:r>
              <w:rPr>
                <w:rFonts w:cs="Times New Roman"/>
                <w:sz w:val="20"/>
                <w:szCs w:val="20"/>
              </w:rPr>
              <w:t xml:space="preserve"> </w:t>
            </w:r>
            <w:r>
              <w:rPr>
                <w:rFonts w:cs="Times New Roman"/>
                <w:sz w:val="20"/>
                <w:szCs w:val="20"/>
              </w:rPr>
              <w:fldChar w:fldCharType="begin" w:fldLock="1"/>
            </w:r>
            <w:r w:rsidR="00A23798">
              <w:rPr>
                <w:rFonts w:cs="Times New Roman"/>
                <w:sz w:val="20"/>
                <w:szCs w:val="20"/>
              </w:rPr>
              <w:instrText>ADDIN CSL_CITATION {"citationItems":[{"id":"ITEM-1","itemData":{"DOI":"10.1145/3297730.3297747","ISBN":"9781450365826","abstract":"The random forest is stochastic a forest establishment, there are many decision trees; there is no correlation between each decision tree random forest. The establishment of each decision tree, using the random sampling process is put back, and then uses the voting form of classification and prediction. The algorithm can solve the bottleneck in the performance of a single classifier, so it is widely used in many aspects. Of course, the algorithm also has some room for improvement, according to the random forest algorithm to deal with unbalanced data set when running low efficiency, this paper puts forward approaches to the problem are not a new balance at the same time as the calculation process, showing the growth of the index value, how to improve the prediction speed and shorten the running time, according to the characteristics of the random forest algorithm in the construction process is put forward Based on the domestic and foreign literatures, this paper mainly studies the optimization of random forest from two aspects. Random forest algorithm is an ensemble learning method in the field of machine learning. It is integrated with the classification results of multiple decision trees to form a global classifier. The random forest algorithm compared with other classification algorithms have many advantages, the classified effect advantage is reflected in the classification accuracy and the generalization error is small and has the ability to deal with high dimensional data, the training process of the advantages of learning algorithm of quick and easy parallelization. Based on these two advantages, random forest algorithm has been widely used, and it has become one of the priorities to deal with classification problem. However, when the data type of the unbalanced distribution of the situation, that is the number one category of samples is far less than other types of samples, random forest algorithm will appear ineffective, the generalization error of variable classification problem and a series of. So far, there is not much research on the problem of unbalanced data for random forest classification, and there is no direct and effective method. Some just combine the general processing methods of unbalanced data, such as sampling technique or cost sensitive method. So it is a significant research problem to improve the classification effect of unbalanced data from the random forest algorithm level. Based on this research, this paper analyzes the key…","author":[{"dropping-particle":"","family":"Xiaojuan","given":"Ma","non-dropping-particle":"","parse-names":false,"suffix":""}],"container-title":"ACM International Conference Proceeding Series","id":"ITEM-1","issued":{"date-parts":[["2018"]]},"page":"60-67","title":"Research on the classification of high dimensional imbalanced data based on the optimization of random forest algorithm","type":"article-journal"},"uris":["http://www.mendeley.com/documents/?uuid=0fa885dc-c47e-49cf-b8df-d29381771320"]}],"mendeley":{"formattedCitation":"(Xiaojuan, 2018)","plainTextFormattedCitation":"(Xiaojuan, 2018)","previouslyFormattedCitation":"(Xiaojuan, 2018)"},"properties":{"noteIndex":0},"schema":"https://github.com/citation-style-language/schema/raw/master/csl-citation.json"}</w:instrText>
            </w:r>
            <w:r>
              <w:rPr>
                <w:rFonts w:cs="Times New Roman"/>
                <w:sz w:val="20"/>
                <w:szCs w:val="20"/>
              </w:rPr>
              <w:fldChar w:fldCharType="separate"/>
            </w:r>
            <w:r w:rsidRPr="0001018A">
              <w:rPr>
                <w:rFonts w:cs="Times New Roman"/>
                <w:noProof/>
                <w:sz w:val="20"/>
                <w:szCs w:val="20"/>
              </w:rPr>
              <w:t>(Xiaojuan, 2018)</w:t>
            </w:r>
            <w:r>
              <w:rPr>
                <w:rFonts w:cs="Times New Roman"/>
                <w:sz w:val="20"/>
                <w:szCs w:val="20"/>
              </w:rPr>
              <w:fldChar w:fldCharType="end"/>
            </w:r>
            <w:r>
              <w:rPr>
                <w:rFonts w:cs="Times New Roman"/>
                <w:sz w:val="20"/>
                <w:szCs w:val="20"/>
              </w:rPr>
              <w:t>.</w:t>
            </w:r>
          </w:p>
        </w:tc>
        <w:tc>
          <w:tcPr>
            <w:tcW w:w="2540" w:type="dxa"/>
          </w:tcPr>
          <w:p w14:paraId="430523AA" w14:textId="40F6598D" w:rsidR="00587702" w:rsidRPr="00587702" w:rsidRDefault="00587702" w:rsidP="00587702">
            <w:pPr>
              <w:rPr>
                <w:rFonts w:cs="Times New Roman"/>
                <w:i/>
                <w:iCs/>
                <w:sz w:val="20"/>
                <w:szCs w:val="20"/>
              </w:rPr>
            </w:pPr>
            <w:proofErr w:type="spellStart"/>
            <w:r>
              <w:rPr>
                <w:rFonts w:cs="Times New Roman"/>
                <w:sz w:val="20"/>
                <w:szCs w:val="20"/>
              </w:rPr>
              <w:t>Melakukan</w:t>
            </w:r>
            <w:proofErr w:type="spellEnd"/>
            <w:r>
              <w:rPr>
                <w:rFonts w:cs="Times New Roman"/>
                <w:sz w:val="20"/>
                <w:szCs w:val="20"/>
              </w:rPr>
              <w:t xml:space="preserve"> </w:t>
            </w:r>
            <w:proofErr w:type="spellStart"/>
            <w:r>
              <w:rPr>
                <w:rFonts w:cs="Times New Roman"/>
                <w:sz w:val="20"/>
                <w:szCs w:val="20"/>
              </w:rPr>
              <w:t>studi</w:t>
            </w:r>
            <w:proofErr w:type="spellEnd"/>
            <w:r>
              <w:rPr>
                <w:rFonts w:cs="Times New Roman"/>
                <w:sz w:val="20"/>
                <w:szCs w:val="20"/>
              </w:rPr>
              <w:t xml:space="preserve"> </w:t>
            </w:r>
            <w:proofErr w:type="spellStart"/>
            <w:r>
              <w:rPr>
                <w:rFonts w:cs="Times New Roman"/>
                <w:sz w:val="20"/>
                <w:szCs w:val="20"/>
              </w:rPr>
              <w:t>literatur</w:t>
            </w:r>
            <w:proofErr w:type="spellEnd"/>
            <w:r>
              <w:rPr>
                <w:rFonts w:cs="Times New Roman"/>
                <w:sz w:val="20"/>
                <w:szCs w:val="20"/>
              </w:rPr>
              <w:t xml:space="preserve"> dan </w:t>
            </w:r>
            <w:proofErr w:type="spellStart"/>
            <w:r>
              <w:rPr>
                <w:rFonts w:cs="Times New Roman"/>
                <w:sz w:val="20"/>
                <w:szCs w:val="20"/>
              </w:rPr>
              <w:t>studi</w:t>
            </w:r>
            <w:proofErr w:type="spellEnd"/>
            <w:r>
              <w:rPr>
                <w:rFonts w:cs="Times New Roman"/>
                <w:sz w:val="20"/>
                <w:szCs w:val="20"/>
              </w:rPr>
              <w:t xml:space="preserve"> </w:t>
            </w:r>
            <w:proofErr w:type="spellStart"/>
            <w:r>
              <w:rPr>
                <w:rFonts w:cs="Times New Roman"/>
                <w:sz w:val="20"/>
                <w:szCs w:val="20"/>
              </w:rPr>
              <w:t>evaluasi</w:t>
            </w:r>
            <w:proofErr w:type="spellEnd"/>
            <w:r>
              <w:rPr>
                <w:rFonts w:cs="Times New Roman"/>
                <w:sz w:val="20"/>
                <w:szCs w:val="20"/>
              </w:rPr>
              <w:t xml:space="preserve"> </w:t>
            </w:r>
            <w:proofErr w:type="spellStart"/>
            <w:r>
              <w:rPr>
                <w:rFonts w:cs="Times New Roman"/>
                <w:sz w:val="20"/>
                <w:szCs w:val="20"/>
              </w:rPr>
              <w:t>terhadap</w:t>
            </w:r>
            <w:proofErr w:type="spellEnd"/>
            <w:r>
              <w:rPr>
                <w:rFonts w:cs="Times New Roman"/>
                <w:sz w:val="20"/>
                <w:szCs w:val="20"/>
              </w:rPr>
              <w:t xml:space="preserve"> </w:t>
            </w:r>
            <w:proofErr w:type="spellStart"/>
            <w:r>
              <w:rPr>
                <w:rFonts w:cs="Times New Roman"/>
                <w:sz w:val="20"/>
                <w:szCs w:val="20"/>
              </w:rPr>
              <w:t>penggunaan</w:t>
            </w:r>
            <w:proofErr w:type="spellEnd"/>
            <w:r>
              <w:rPr>
                <w:rFonts w:cs="Times New Roman"/>
                <w:sz w:val="20"/>
                <w:szCs w:val="20"/>
              </w:rPr>
              <w:t xml:space="preserve"> </w:t>
            </w:r>
            <w:r w:rsidR="00A23798">
              <w:rPr>
                <w:rFonts w:cs="Times New Roman"/>
                <w:sz w:val="20"/>
                <w:szCs w:val="20"/>
              </w:rPr>
              <w:t xml:space="preserve">ML </w:t>
            </w:r>
            <w:proofErr w:type="spellStart"/>
            <w:r w:rsidR="00A23798">
              <w:rPr>
                <w:rFonts w:cs="Times New Roman"/>
                <w:sz w:val="20"/>
                <w:szCs w:val="20"/>
              </w:rPr>
              <w:t>khususnya</w:t>
            </w:r>
            <w:proofErr w:type="spellEnd"/>
            <w:r w:rsidR="00A23798">
              <w:rPr>
                <w:rFonts w:cs="Times New Roman"/>
                <w:sz w:val="20"/>
                <w:szCs w:val="20"/>
              </w:rPr>
              <w:t xml:space="preserve"> </w:t>
            </w:r>
            <w:r>
              <w:rPr>
                <w:rFonts w:cs="Times New Roman"/>
                <w:i/>
                <w:iCs/>
                <w:sz w:val="20"/>
                <w:szCs w:val="20"/>
              </w:rPr>
              <w:t>random forest.</w:t>
            </w:r>
          </w:p>
        </w:tc>
        <w:tc>
          <w:tcPr>
            <w:tcW w:w="4784" w:type="dxa"/>
          </w:tcPr>
          <w:p w14:paraId="4352B0AB" w14:textId="77777777" w:rsidR="00587702" w:rsidRDefault="00587702" w:rsidP="00587702">
            <w:pPr>
              <w:rPr>
                <w:sz w:val="20"/>
                <w:szCs w:val="20"/>
              </w:rPr>
            </w:pPr>
            <w:r w:rsidRPr="00411C49">
              <w:rPr>
                <w:rFonts w:cs="Times New Roman"/>
                <w:i/>
                <w:iCs/>
                <w:sz w:val="20"/>
                <w:szCs w:val="20"/>
              </w:rPr>
              <w:t xml:space="preserve">Random forest </w:t>
            </w:r>
            <w:proofErr w:type="spellStart"/>
            <w:r w:rsidRPr="00411C49">
              <w:rPr>
                <w:rFonts w:cs="Times New Roman"/>
                <w:sz w:val="20"/>
                <w:szCs w:val="20"/>
              </w:rPr>
              <w:t>merupakan</w:t>
            </w:r>
            <w:proofErr w:type="spellEnd"/>
            <w:r w:rsidRPr="00411C49">
              <w:rPr>
                <w:rFonts w:cs="Times New Roman"/>
                <w:sz w:val="20"/>
                <w:szCs w:val="20"/>
              </w:rPr>
              <w:t xml:space="preserve"> </w:t>
            </w:r>
            <w:proofErr w:type="spellStart"/>
            <w:r w:rsidR="00D469B4" w:rsidRPr="00411C49">
              <w:rPr>
                <w:rFonts w:cs="Times New Roman"/>
                <w:sz w:val="20"/>
                <w:szCs w:val="20"/>
              </w:rPr>
              <w:t>metode</w:t>
            </w:r>
            <w:proofErr w:type="spellEnd"/>
            <w:r w:rsidR="00D469B4" w:rsidRPr="00411C49">
              <w:rPr>
                <w:rFonts w:cs="Times New Roman"/>
                <w:sz w:val="20"/>
                <w:szCs w:val="20"/>
              </w:rPr>
              <w:t xml:space="preserve"> ML yang </w:t>
            </w:r>
            <w:proofErr w:type="spellStart"/>
            <w:r w:rsidR="00D469B4" w:rsidRPr="00411C49">
              <w:rPr>
                <w:rFonts w:cs="Times New Roman"/>
                <w:sz w:val="20"/>
                <w:szCs w:val="20"/>
              </w:rPr>
              <w:t>merupakan</w:t>
            </w:r>
            <w:proofErr w:type="spellEnd"/>
            <w:r w:rsidR="00D469B4" w:rsidRPr="00411C49">
              <w:rPr>
                <w:rFonts w:cs="Times New Roman"/>
                <w:sz w:val="20"/>
                <w:szCs w:val="20"/>
              </w:rPr>
              <w:t xml:space="preserve"> </w:t>
            </w:r>
            <w:proofErr w:type="spellStart"/>
            <w:r w:rsidR="00D469B4" w:rsidRPr="00411C49">
              <w:rPr>
                <w:rFonts w:cs="Times New Roman"/>
                <w:sz w:val="20"/>
                <w:szCs w:val="20"/>
              </w:rPr>
              <w:t>penyempurnaan</w:t>
            </w:r>
            <w:proofErr w:type="spellEnd"/>
            <w:r w:rsidR="00D469B4" w:rsidRPr="00411C49">
              <w:rPr>
                <w:rFonts w:cs="Times New Roman"/>
                <w:sz w:val="20"/>
                <w:szCs w:val="20"/>
              </w:rPr>
              <w:t xml:space="preserve"> </w:t>
            </w:r>
            <w:proofErr w:type="spellStart"/>
            <w:r w:rsidR="00D469B4" w:rsidRPr="00411C49">
              <w:rPr>
                <w:rFonts w:cs="Times New Roman"/>
                <w:sz w:val="20"/>
                <w:szCs w:val="20"/>
              </w:rPr>
              <w:t>dari</w:t>
            </w:r>
            <w:proofErr w:type="spellEnd"/>
            <w:r w:rsidR="00D469B4" w:rsidRPr="00411C49">
              <w:rPr>
                <w:rFonts w:cs="Times New Roman"/>
                <w:sz w:val="20"/>
                <w:szCs w:val="20"/>
              </w:rPr>
              <w:t xml:space="preserve"> </w:t>
            </w:r>
            <w:proofErr w:type="spellStart"/>
            <w:r w:rsidR="00D469B4" w:rsidRPr="00411C49">
              <w:rPr>
                <w:rFonts w:cs="Times New Roman"/>
                <w:sz w:val="20"/>
                <w:szCs w:val="20"/>
              </w:rPr>
              <w:t>metode</w:t>
            </w:r>
            <w:proofErr w:type="spellEnd"/>
            <w:r w:rsidR="00D469B4" w:rsidRPr="00411C49">
              <w:rPr>
                <w:rFonts w:cs="Times New Roman"/>
                <w:sz w:val="20"/>
                <w:szCs w:val="20"/>
              </w:rPr>
              <w:t xml:space="preserve"> </w:t>
            </w:r>
            <w:r w:rsidR="00D469B4" w:rsidRPr="00411C49">
              <w:rPr>
                <w:rFonts w:cs="Times New Roman"/>
                <w:i/>
                <w:iCs/>
                <w:sz w:val="20"/>
                <w:szCs w:val="20"/>
              </w:rPr>
              <w:t xml:space="preserve">decision tree, </w:t>
            </w:r>
            <w:r w:rsidR="00D469B4" w:rsidRPr="00411C49">
              <w:rPr>
                <w:rFonts w:cs="Times New Roman"/>
                <w:sz w:val="20"/>
                <w:szCs w:val="20"/>
              </w:rPr>
              <w:t xml:space="preserve">di mana </w:t>
            </w:r>
            <w:proofErr w:type="spellStart"/>
            <w:r w:rsidR="00536CE9" w:rsidRPr="00411C49">
              <w:rPr>
                <w:rFonts w:cs="Times New Roman"/>
                <w:sz w:val="20"/>
                <w:szCs w:val="20"/>
              </w:rPr>
              <w:t>permasalahan</w:t>
            </w:r>
            <w:proofErr w:type="spellEnd"/>
            <w:r w:rsidR="00536CE9" w:rsidRPr="00411C49">
              <w:rPr>
                <w:rFonts w:cs="Times New Roman"/>
                <w:sz w:val="20"/>
                <w:szCs w:val="20"/>
              </w:rPr>
              <w:t xml:space="preserve"> </w:t>
            </w:r>
            <w:r w:rsidR="00536CE9" w:rsidRPr="00411C49">
              <w:rPr>
                <w:rFonts w:cs="Times New Roman"/>
                <w:i/>
                <w:iCs/>
                <w:sz w:val="20"/>
                <w:szCs w:val="20"/>
              </w:rPr>
              <w:t>overfitting</w:t>
            </w:r>
            <w:r w:rsidR="00536CE9" w:rsidRPr="00411C49">
              <w:rPr>
                <w:rFonts w:cs="Times New Roman"/>
                <w:sz w:val="20"/>
                <w:szCs w:val="20"/>
              </w:rPr>
              <w:t xml:space="preserve"> </w:t>
            </w:r>
            <w:proofErr w:type="spellStart"/>
            <w:r w:rsidR="00536CE9" w:rsidRPr="00411C49">
              <w:rPr>
                <w:rFonts w:cs="Times New Roman"/>
                <w:sz w:val="20"/>
                <w:szCs w:val="20"/>
              </w:rPr>
              <w:t>dapat</w:t>
            </w:r>
            <w:proofErr w:type="spellEnd"/>
            <w:r w:rsidR="00536CE9" w:rsidRPr="00411C49">
              <w:rPr>
                <w:rFonts w:cs="Times New Roman"/>
                <w:sz w:val="20"/>
                <w:szCs w:val="20"/>
              </w:rPr>
              <w:t xml:space="preserve"> di </w:t>
            </w:r>
            <w:proofErr w:type="spellStart"/>
            <w:r w:rsidR="00536CE9" w:rsidRPr="00411C49">
              <w:rPr>
                <w:rFonts w:cs="Times New Roman"/>
                <w:sz w:val="20"/>
                <w:szCs w:val="20"/>
              </w:rPr>
              <w:t>atasi</w:t>
            </w:r>
            <w:proofErr w:type="spellEnd"/>
            <w:r w:rsidR="00536CE9" w:rsidRPr="00411C49">
              <w:rPr>
                <w:rFonts w:cs="Times New Roman"/>
                <w:sz w:val="20"/>
                <w:szCs w:val="20"/>
              </w:rPr>
              <w:t xml:space="preserve"> </w:t>
            </w:r>
            <w:proofErr w:type="spellStart"/>
            <w:r w:rsidR="00536CE9" w:rsidRPr="00411C49">
              <w:rPr>
                <w:rFonts w:cs="Times New Roman"/>
                <w:sz w:val="20"/>
                <w:szCs w:val="20"/>
              </w:rPr>
              <w:t>dikarenakan</w:t>
            </w:r>
            <w:proofErr w:type="spellEnd"/>
            <w:r w:rsidR="00536CE9" w:rsidRPr="00411C49">
              <w:rPr>
                <w:rFonts w:cs="Times New Roman"/>
                <w:sz w:val="20"/>
                <w:szCs w:val="20"/>
              </w:rPr>
              <w:t xml:space="preserve"> </w:t>
            </w:r>
            <w:r w:rsidR="00411C49" w:rsidRPr="00411C49">
              <w:rPr>
                <w:rFonts w:cs="Times New Roman"/>
                <w:i/>
                <w:iCs/>
                <w:sz w:val="20"/>
                <w:szCs w:val="20"/>
              </w:rPr>
              <w:t xml:space="preserve">random forest </w:t>
            </w:r>
            <w:proofErr w:type="spellStart"/>
            <w:r w:rsidR="00411C49" w:rsidRPr="00411C49">
              <w:rPr>
                <w:rFonts w:cs="Times New Roman"/>
                <w:sz w:val="20"/>
                <w:szCs w:val="20"/>
              </w:rPr>
              <w:t>terdiri</w:t>
            </w:r>
            <w:proofErr w:type="spellEnd"/>
            <w:r w:rsidR="00411C49" w:rsidRPr="00411C49">
              <w:rPr>
                <w:rFonts w:cs="Times New Roman"/>
                <w:sz w:val="20"/>
                <w:szCs w:val="20"/>
              </w:rPr>
              <w:t xml:space="preserve"> </w:t>
            </w:r>
            <w:proofErr w:type="spellStart"/>
            <w:r w:rsidR="00411C49" w:rsidRPr="00411C49">
              <w:rPr>
                <w:rFonts w:cs="Times New Roman"/>
                <w:sz w:val="20"/>
                <w:szCs w:val="20"/>
              </w:rPr>
              <w:t>dari</w:t>
            </w:r>
            <w:proofErr w:type="spellEnd"/>
            <w:r w:rsidR="00411C49" w:rsidRPr="00411C49">
              <w:rPr>
                <w:rFonts w:cs="Times New Roman"/>
                <w:sz w:val="20"/>
                <w:szCs w:val="20"/>
              </w:rPr>
              <w:t xml:space="preserve"> </w:t>
            </w:r>
            <w:proofErr w:type="spellStart"/>
            <w:r w:rsidR="00411C49" w:rsidRPr="00411C49">
              <w:rPr>
                <w:rFonts w:cs="Times New Roman"/>
                <w:sz w:val="20"/>
                <w:szCs w:val="20"/>
              </w:rPr>
              <w:t>beberapa</w:t>
            </w:r>
            <w:proofErr w:type="spellEnd"/>
            <w:r w:rsidR="00411C49" w:rsidRPr="00411C49">
              <w:rPr>
                <w:rFonts w:cs="Times New Roman"/>
                <w:sz w:val="20"/>
                <w:szCs w:val="20"/>
              </w:rPr>
              <w:t xml:space="preserve"> </w:t>
            </w:r>
            <w:r w:rsidR="00411C49" w:rsidRPr="00411C49">
              <w:rPr>
                <w:rFonts w:cs="Times New Roman"/>
                <w:i/>
                <w:iCs/>
                <w:sz w:val="20"/>
                <w:szCs w:val="20"/>
              </w:rPr>
              <w:t>decision tree</w:t>
            </w:r>
            <w:r w:rsidR="00411C49" w:rsidRPr="00411C49">
              <w:rPr>
                <w:sz w:val="20"/>
                <w:szCs w:val="20"/>
              </w:rPr>
              <w:t xml:space="preserve"> yang di </w:t>
            </w:r>
            <w:proofErr w:type="spellStart"/>
            <w:r w:rsidR="00411C49" w:rsidRPr="00411C49">
              <w:rPr>
                <w:sz w:val="20"/>
                <w:szCs w:val="20"/>
              </w:rPr>
              <w:t>akhir</w:t>
            </w:r>
            <w:proofErr w:type="spellEnd"/>
            <w:r w:rsidR="00B30C8E">
              <w:rPr>
                <w:sz w:val="20"/>
                <w:szCs w:val="20"/>
              </w:rPr>
              <w:t xml:space="preserve"> </w:t>
            </w:r>
            <w:proofErr w:type="spellStart"/>
            <w:r w:rsidR="00B30C8E">
              <w:rPr>
                <w:sz w:val="20"/>
                <w:szCs w:val="20"/>
              </w:rPr>
              <w:t>diambil</w:t>
            </w:r>
            <w:proofErr w:type="spellEnd"/>
            <w:r w:rsidR="00B30C8E">
              <w:rPr>
                <w:sz w:val="20"/>
                <w:szCs w:val="20"/>
              </w:rPr>
              <w:t xml:space="preserve"> </w:t>
            </w:r>
            <w:proofErr w:type="spellStart"/>
            <w:r w:rsidR="00B30C8E">
              <w:rPr>
                <w:sz w:val="20"/>
                <w:szCs w:val="20"/>
              </w:rPr>
              <w:t>keputusan</w:t>
            </w:r>
            <w:proofErr w:type="spellEnd"/>
            <w:r w:rsidR="00B30C8E">
              <w:rPr>
                <w:sz w:val="20"/>
                <w:szCs w:val="20"/>
              </w:rPr>
              <w:t xml:space="preserve"> </w:t>
            </w:r>
            <w:proofErr w:type="spellStart"/>
            <w:r w:rsidR="008108C5">
              <w:rPr>
                <w:sz w:val="20"/>
                <w:szCs w:val="20"/>
              </w:rPr>
              <w:t>sehingga</w:t>
            </w:r>
            <w:proofErr w:type="spellEnd"/>
            <w:r w:rsidR="008108C5">
              <w:rPr>
                <w:sz w:val="20"/>
                <w:szCs w:val="20"/>
              </w:rPr>
              <w:t xml:space="preserve"> model </w:t>
            </w:r>
            <w:proofErr w:type="spellStart"/>
            <w:r w:rsidR="006E0757">
              <w:rPr>
                <w:sz w:val="20"/>
                <w:szCs w:val="20"/>
              </w:rPr>
              <w:t>lebih</w:t>
            </w:r>
            <w:proofErr w:type="spellEnd"/>
            <w:r w:rsidR="006E0757">
              <w:rPr>
                <w:sz w:val="20"/>
                <w:szCs w:val="20"/>
              </w:rPr>
              <w:t xml:space="preserve"> </w:t>
            </w:r>
            <w:proofErr w:type="spellStart"/>
            <w:r w:rsidR="006E0757">
              <w:rPr>
                <w:sz w:val="20"/>
                <w:szCs w:val="20"/>
              </w:rPr>
              <w:t>akurat</w:t>
            </w:r>
            <w:proofErr w:type="spellEnd"/>
            <w:r w:rsidR="006E0757">
              <w:rPr>
                <w:sz w:val="20"/>
                <w:szCs w:val="20"/>
              </w:rPr>
              <w:t>.</w:t>
            </w:r>
          </w:p>
          <w:p w14:paraId="469BD5C1" w14:textId="77777777" w:rsidR="006E0757" w:rsidRDefault="006E0757" w:rsidP="00587702">
            <w:pPr>
              <w:rPr>
                <w:sz w:val="20"/>
                <w:szCs w:val="20"/>
              </w:rPr>
            </w:pPr>
          </w:p>
          <w:p w14:paraId="37361C22" w14:textId="76B25ED2" w:rsidR="006E0757" w:rsidRPr="00C2381C" w:rsidRDefault="006E0757" w:rsidP="00587702">
            <w:pPr>
              <w:rPr>
                <w:sz w:val="20"/>
                <w:szCs w:val="20"/>
              </w:rPr>
            </w:pPr>
            <w:proofErr w:type="spellStart"/>
            <w:r>
              <w:rPr>
                <w:sz w:val="20"/>
                <w:szCs w:val="20"/>
              </w:rPr>
              <w:t>Penggunaan</w:t>
            </w:r>
            <w:proofErr w:type="spellEnd"/>
            <w:r>
              <w:rPr>
                <w:sz w:val="20"/>
                <w:szCs w:val="20"/>
              </w:rPr>
              <w:t xml:space="preserve"> </w:t>
            </w:r>
            <w:r>
              <w:rPr>
                <w:i/>
                <w:iCs/>
                <w:sz w:val="20"/>
                <w:szCs w:val="20"/>
              </w:rPr>
              <w:t xml:space="preserve">random </w:t>
            </w:r>
            <w:proofErr w:type="gramStart"/>
            <w:r>
              <w:rPr>
                <w:i/>
                <w:iCs/>
                <w:sz w:val="20"/>
                <w:szCs w:val="20"/>
              </w:rPr>
              <w:t xml:space="preserve">forest, </w:t>
            </w:r>
            <w:r>
              <w:rPr>
                <w:sz w:val="20"/>
                <w:szCs w:val="20"/>
              </w:rPr>
              <w:t xml:space="preserve"> </w:t>
            </w:r>
            <w:proofErr w:type="spellStart"/>
            <w:r w:rsidR="00ED5F6E">
              <w:rPr>
                <w:sz w:val="20"/>
                <w:szCs w:val="20"/>
              </w:rPr>
              <w:t>saat</w:t>
            </w:r>
            <w:proofErr w:type="spellEnd"/>
            <w:proofErr w:type="gramEnd"/>
            <w:r w:rsidR="00ED5F6E">
              <w:rPr>
                <w:sz w:val="20"/>
                <w:szCs w:val="20"/>
              </w:rPr>
              <w:t xml:space="preserve"> </w:t>
            </w:r>
            <w:proofErr w:type="spellStart"/>
            <w:r w:rsidR="00ED5F6E">
              <w:rPr>
                <w:sz w:val="20"/>
                <w:szCs w:val="20"/>
              </w:rPr>
              <w:t>ini</w:t>
            </w:r>
            <w:proofErr w:type="spellEnd"/>
            <w:r w:rsidR="00ED5F6E">
              <w:rPr>
                <w:sz w:val="20"/>
                <w:szCs w:val="20"/>
              </w:rPr>
              <w:t xml:space="preserve"> </w:t>
            </w:r>
            <w:proofErr w:type="spellStart"/>
            <w:r w:rsidR="00ED5F6E">
              <w:rPr>
                <w:sz w:val="20"/>
                <w:szCs w:val="20"/>
              </w:rPr>
              <w:t>belum</w:t>
            </w:r>
            <w:proofErr w:type="spellEnd"/>
            <w:r w:rsidR="00ED5F6E">
              <w:rPr>
                <w:sz w:val="20"/>
                <w:szCs w:val="20"/>
              </w:rPr>
              <w:t xml:space="preserve"> </w:t>
            </w:r>
            <w:proofErr w:type="spellStart"/>
            <w:r w:rsidR="00ED5F6E">
              <w:rPr>
                <w:sz w:val="20"/>
                <w:szCs w:val="20"/>
              </w:rPr>
              <w:t>maksimal</w:t>
            </w:r>
            <w:proofErr w:type="spellEnd"/>
            <w:r w:rsidR="00ED5F6E">
              <w:rPr>
                <w:sz w:val="20"/>
                <w:szCs w:val="20"/>
              </w:rPr>
              <w:t xml:space="preserve"> </w:t>
            </w:r>
            <w:proofErr w:type="spellStart"/>
            <w:r w:rsidR="00ED5F6E">
              <w:rPr>
                <w:sz w:val="20"/>
                <w:szCs w:val="20"/>
              </w:rPr>
              <w:t>dikarenakan</w:t>
            </w:r>
            <w:proofErr w:type="spellEnd"/>
            <w:r w:rsidR="00ED5F6E">
              <w:rPr>
                <w:sz w:val="20"/>
                <w:szCs w:val="20"/>
              </w:rPr>
              <w:t xml:space="preserve"> </w:t>
            </w:r>
            <w:proofErr w:type="spellStart"/>
            <w:r w:rsidR="00C2381C">
              <w:rPr>
                <w:sz w:val="20"/>
                <w:szCs w:val="20"/>
              </w:rPr>
              <w:t>kompleksitas</w:t>
            </w:r>
            <w:proofErr w:type="spellEnd"/>
            <w:r w:rsidR="00C2381C">
              <w:rPr>
                <w:sz w:val="20"/>
                <w:szCs w:val="20"/>
              </w:rPr>
              <w:t xml:space="preserve"> implementasi. Akan </w:t>
            </w:r>
            <w:proofErr w:type="spellStart"/>
            <w:r w:rsidR="00C2381C">
              <w:rPr>
                <w:sz w:val="20"/>
                <w:szCs w:val="20"/>
              </w:rPr>
              <w:t>tetapi</w:t>
            </w:r>
            <w:proofErr w:type="spellEnd"/>
            <w:r w:rsidR="00C2381C">
              <w:rPr>
                <w:sz w:val="20"/>
                <w:szCs w:val="20"/>
              </w:rPr>
              <w:t xml:space="preserve"> </w:t>
            </w:r>
            <w:r w:rsidR="00C2381C">
              <w:rPr>
                <w:i/>
                <w:iCs/>
                <w:sz w:val="20"/>
                <w:szCs w:val="20"/>
              </w:rPr>
              <w:t xml:space="preserve">random forest </w:t>
            </w:r>
            <w:proofErr w:type="spellStart"/>
            <w:r w:rsidR="00C2381C">
              <w:rPr>
                <w:sz w:val="20"/>
                <w:szCs w:val="20"/>
              </w:rPr>
              <w:t>memiliki</w:t>
            </w:r>
            <w:proofErr w:type="spellEnd"/>
            <w:r w:rsidR="00C2381C">
              <w:rPr>
                <w:sz w:val="20"/>
                <w:szCs w:val="20"/>
              </w:rPr>
              <w:t xml:space="preserve"> </w:t>
            </w:r>
            <w:proofErr w:type="spellStart"/>
            <w:r w:rsidR="00C2381C">
              <w:rPr>
                <w:sz w:val="20"/>
                <w:szCs w:val="20"/>
              </w:rPr>
              <w:t>potensi</w:t>
            </w:r>
            <w:proofErr w:type="spellEnd"/>
            <w:r w:rsidR="00C2381C">
              <w:rPr>
                <w:sz w:val="20"/>
                <w:szCs w:val="20"/>
              </w:rPr>
              <w:t xml:space="preserve"> </w:t>
            </w:r>
            <w:proofErr w:type="spellStart"/>
            <w:r w:rsidR="00C2381C">
              <w:rPr>
                <w:sz w:val="20"/>
                <w:szCs w:val="20"/>
              </w:rPr>
              <w:t>tinggi</w:t>
            </w:r>
            <w:proofErr w:type="spellEnd"/>
            <w:r w:rsidR="00C2381C">
              <w:rPr>
                <w:sz w:val="20"/>
                <w:szCs w:val="20"/>
              </w:rPr>
              <w:t xml:space="preserve"> dan </w:t>
            </w:r>
            <w:proofErr w:type="spellStart"/>
            <w:r w:rsidR="00C2381C">
              <w:rPr>
                <w:sz w:val="20"/>
                <w:szCs w:val="20"/>
              </w:rPr>
              <w:t>tingkat</w:t>
            </w:r>
            <w:proofErr w:type="spellEnd"/>
            <w:r w:rsidR="00C2381C">
              <w:rPr>
                <w:sz w:val="20"/>
                <w:szCs w:val="20"/>
              </w:rPr>
              <w:t xml:space="preserve"> </w:t>
            </w:r>
            <w:proofErr w:type="spellStart"/>
            <w:r w:rsidR="00C2381C">
              <w:rPr>
                <w:sz w:val="20"/>
                <w:szCs w:val="20"/>
              </w:rPr>
              <w:t>akurasi</w:t>
            </w:r>
            <w:proofErr w:type="spellEnd"/>
            <w:r w:rsidR="00C2381C">
              <w:rPr>
                <w:sz w:val="20"/>
                <w:szCs w:val="20"/>
              </w:rPr>
              <w:t xml:space="preserve"> yang </w:t>
            </w:r>
            <w:proofErr w:type="spellStart"/>
            <w:r w:rsidR="00C2381C">
              <w:rPr>
                <w:sz w:val="20"/>
                <w:szCs w:val="20"/>
              </w:rPr>
              <w:t>lebih</w:t>
            </w:r>
            <w:proofErr w:type="spellEnd"/>
            <w:r w:rsidR="00C2381C">
              <w:rPr>
                <w:sz w:val="20"/>
                <w:szCs w:val="20"/>
              </w:rPr>
              <w:t xml:space="preserve"> </w:t>
            </w:r>
            <w:proofErr w:type="spellStart"/>
            <w:r w:rsidR="00C2381C">
              <w:rPr>
                <w:sz w:val="20"/>
                <w:szCs w:val="20"/>
              </w:rPr>
              <w:t>besar</w:t>
            </w:r>
            <w:proofErr w:type="spellEnd"/>
            <w:r w:rsidR="00A23798">
              <w:rPr>
                <w:sz w:val="20"/>
                <w:szCs w:val="20"/>
              </w:rPr>
              <w:t xml:space="preserve"> </w:t>
            </w:r>
            <w:r w:rsidR="00A23798">
              <w:rPr>
                <w:sz w:val="20"/>
                <w:szCs w:val="20"/>
              </w:rPr>
              <w:fldChar w:fldCharType="begin" w:fldLock="1"/>
            </w:r>
            <w:r w:rsidR="00530C90">
              <w:rPr>
                <w:sz w:val="20"/>
                <w:szCs w:val="20"/>
              </w:rPr>
              <w:instrText>ADDIN CSL_CITATION {"citationItems":[{"id":"ITEM-1","itemData":{"DOI":"10.1145/3297730.3297747","ISBN":"9781450365826","abstract":"The random forest is stochastic a forest establishment, there are many decision trees; there is no correlation between each decision tree random forest. The establishment of each decision tree, using the random sampling process is put back, and then uses the voting form of classification and prediction. The algorithm can solve the bottleneck in the performance of a single classifier, so it is widely used in many aspects. Of course, the algorithm also has some room for improvement, according to the random forest algorithm to deal with unbalanced data set when running low efficiency, this paper puts forward approaches to the problem are not a new balance at the same time as the calculation process, showing the growth of the index value, how to improve the prediction speed and shorten the running time, according to the characteristics of the random forest algorithm in the construction process is put forward Based on the domestic and foreign literatures, this paper mainly studies the optimization of random forest from two aspects. Random forest algorithm is an ensemble learning method in the field of machine learning. It is integrated with the classification results of multiple decision trees to form a global classifier. The random forest algorithm compared with other classification algorithms have many advantages, the classified effect advantage is reflected in the classification accuracy and the generalization error is small and has the ability to deal with high dimensional data, the training process of the advantages of learning algorithm of quick and easy parallelization. Based on these two advantages, random forest algorithm has been widely used, and it has become one of the priorities to deal with classification problem. However, when the data type of the unbalanced distribution of the situation, that is the number one category of samples is far less than other types of samples, random forest algorithm will appear ineffective, the generalization error of variable classification problem and a series of. So far, there is not much research on the problem of unbalanced data for random forest classification, and there is no direct and effective method. Some just combine the general processing methods of unbalanced data, such as sampling technique or cost sensitive method. So it is a significant research problem to improve the classification effect of unbalanced data from the random forest algorithm level. Based on this research, this paper analyzes the key…","author":[{"dropping-particle":"","family":"Xiaojuan","given":"Ma","non-dropping-particle":"","parse-names":false,"suffix":""}],"container-title":"ACM International Conference Proceeding Series","id":"ITEM-1","issued":{"date-parts":[["2018"]]},"page":"60-67","title":"Research on the classification of high dimensional imbalanced data based on the optimization of random forest algorithm","type":"article-journal"},"uris":["http://www.mendeley.com/documents/?uuid=0fa885dc-c47e-49cf-b8df-d29381771320"]}],"mendeley":{"formattedCitation":"(Xiaojuan, 2018)","plainTextFormattedCitation":"(Xiaojuan, 2018)","previouslyFormattedCitation":"(Xiaojuan, 2018)"},"properties":{"noteIndex":0},"schema":"https://github.com/citation-style-language/schema/raw/master/csl-citation.json"}</w:instrText>
            </w:r>
            <w:r w:rsidR="00A23798">
              <w:rPr>
                <w:sz w:val="20"/>
                <w:szCs w:val="20"/>
              </w:rPr>
              <w:fldChar w:fldCharType="separate"/>
            </w:r>
            <w:r w:rsidR="00A23798" w:rsidRPr="00A23798">
              <w:rPr>
                <w:noProof/>
                <w:sz w:val="20"/>
                <w:szCs w:val="20"/>
              </w:rPr>
              <w:t>(Xiaojuan, 2018)</w:t>
            </w:r>
            <w:r w:rsidR="00A23798">
              <w:rPr>
                <w:sz w:val="20"/>
                <w:szCs w:val="20"/>
              </w:rPr>
              <w:fldChar w:fldCharType="end"/>
            </w:r>
            <w:r w:rsidR="00C2381C">
              <w:rPr>
                <w:sz w:val="20"/>
                <w:szCs w:val="20"/>
              </w:rPr>
              <w:t>.</w:t>
            </w:r>
          </w:p>
        </w:tc>
      </w:tr>
    </w:tbl>
    <w:p w14:paraId="78E171F7" w14:textId="77777777" w:rsidR="000262AB" w:rsidRDefault="000262AB" w:rsidP="00327A9F">
      <w:pPr>
        <w:sectPr w:rsidR="000262AB" w:rsidSect="00BF7C81">
          <w:pgSz w:w="16838" w:h="11906" w:orient="landscape" w:code="9"/>
          <w:pgMar w:top="1701" w:right="1701" w:bottom="1701" w:left="1701" w:header="720" w:footer="720" w:gutter="0"/>
          <w:cols w:space="720"/>
          <w:docGrid w:linePitch="360"/>
        </w:sectPr>
      </w:pPr>
    </w:p>
    <w:p w14:paraId="5DFE4E55" w14:textId="16D97D5B" w:rsidR="00041649" w:rsidRDefault="00FD23A8" w:rsidP="002E705E">
      <w:pPr>
        <w:spacing w:line="360" w:lineRule="auto"/>
      </w:pPr>
      <w:r>
        <w:lastRenderedPageBreak/>
        <w:t xml:space="preserve">Pada </w:t>
      </w:r>
      <w:r w:rsidR="00D82DFF">
        <w:fldChar w:fldCharType="begin"/>
      </w:r>
      <w:r w:rsidR="00D82DFF">
        <w:instrText xml:space="preserve"> REF _Ref111648428 \h </w:instrText>
      </w:r>
      <w:r w:rsidR="00C712B9">
        <w:instrText xml:space="preserve"> \* MERGEFORMAT </w:instrText>
      </w:r>
      <w:r w:rsidR="00D82DFF">
        <w:fldChar w:fldCharType="separate"/>
      </w:r>
      <w:proofErr w:type="spellStart"/>
      <w:r w:rsidR="00A262DF">
        <w:t>Tabel</w:t>
      </w:r>
      <w:proofErr w:type="spellEnd"/>
      <w:r w:rsidR="00A262DF">
        <w:t xml:space="preserve"> </w:t>
      </w:r>
      <w:r w:rsidR="00A262DF">
        <w:rPr>
          <w:noProof/>
        </w:rPr>
        <w:t>1.1</w:t>
      </w:r>
      <w:r w:rsidR="00D82DFF">
        <w:fldChar w:fldCharType="end"/>
      </w:r>
      <w:r w:rsidR="00F60E77">
        <w:t xml:space="preserve"> </w:t>
      </w:r>
      <w:proofErr w:type="spellStart"/>
      <w:r w:rsidR="00F60E77">
        <w:t>telah</w:t>
      </w:r>
      <w:proofErr w:type="spellEnd"/>
      <w:r w:rsidR="00F60E77">
        <w:t xml:space="preserve"> </w:t>
      </w:r>
      <w:proofErr w:type="spellStart"/>
      <w:r w:rsidR="00F60E77">
        <w:t>dijelaskan</w:t>
      </w:r>
      <w:proofErr w:type="spellEnd"/>
      <w:r w:rsidR="00F60E77">
        <w:t xml:space="preserve"> bagaimana </w:t>
      </w:r>
      <w:proofErr w:type="spellStart"/>
      <w:r w:rsidR="00F60E77">
        <w:t>manajemen</w:t>
      </w:r>
      <w:proofErr w:type="spellEnd"/>
      <w:r w:rsidR="00F60E77">
        <w:t xml:space="preserve"> </w:t>
      </w:r>
      <w:proofErr w:type="spellStart"/>
      <w:r w:rsidR="00F60E77">
        <w:t>pekerjaan</w:t>
      </w:r>
      <w:proofErr w:type="spellEnd"/>
      <w:r w:rsidR="00F60E77">
        <w:t xml:space="preserve"> dan </w:t>
      </w:r>
      <w:proofErr w:type="spellStart"/>
      <w:r w:rsidR="00F60E77">
        <w:t>manajemen</w:t>
      </w:r>
      <w:proofErr w:type="spellEnd"/>
      <w:r w:rsidR="00F60E77">
        <w:t xml:space="preserve"> </w:t>
      </w:r>
      <w:proofErr w:type="spellStart"/>
      <w:r w:rsidR="00F60E77">
        <w:t>sumber</w:t>
      </w:r>
      <w:proofErr w:type="spellEnd"/>
      <w:r w:rsidR="00F60E77">
        <w:t xml:space="preserve"> </w:t>
      </w:r>
      <w:proofErr w:type="spellStart"/>
      <w:r w:rsidR="00F60E77">
        <w:t>daya</w:t>
      </w:r>
      <w:proofErr w:type="spellEnd"/>
      <w:r w:rsidR="00F60E77">
        <w:t xml:space="preserve"> dilakukan pada </w:t>
      </w:r>
      <w:proofErr w:type="spellStart"/>
      <w:r w:rsidR="00F60E77">
        <w:t>beberapa</w:t>
      </w:r>
      <w:proofErr w:type="spellEnd"/>
      <w:r w:rsidR="00F60E77">
        <w:t xml:space="preserve"> </w:t>
      </w:r>
      <w:proofErr w:type="spellStart"/>
      <w:r w:rsidR="00F60E77">
        <w:t>penelitian</w:t>
      </w:r>
      <w:proofErr w:type="spellEnd"/>
      <w:r w:rsidR="00F60E77">
        <w:t xml:space="preserve">. </w:t>
      </w:r>
      <w:proofErr w:type="spellStart"/>
      <w:r w:rsidR="00F60E77">
        <w:t>Dapat</w:t>
      </w:r>
      <w:proofErr w:type="spellEnd"/>
      <w:r w:rsidR="00F60E77">
        <w:t xml:space="preserve"> </w:t>
      </w:r>
      <w:proofErr w:type="spellStart"/>
      <w:r w:rsidR="00F60E77">
        <w:t>disimpulkan</w:t>
      </w:r>
      <w:proofErr w:type="spellEnd"/>
      <w:r w:rsidR="00F60E77">
        <w:t xml:space="preserve"> </w:t>
      </w:r>
      <w:proofErr w:type="spellStart"/>
      <w:r w:rsidR="00F60E77">
        <w:t>bahwa</w:t>
      </w:r>
      <w:proofErr w:type="spellEnd"/>
      <w:r w:rsidR="00F60E77">
        <w:t xml:space="preserve"> </w:t>
      </w:r>
      <w:proofErr w:type="spellStart"/>
      <w:r w:rsidR="00F60E77">
        <w:t>dari</w:t>
      </w:r>
      <w:proofErr w:type="spellEnd"/>
      <w:r w:rsidR="00F60E77">
        <w:t xml:space="preserve"> </w:t>
      </w:r>
      <w:proofErr w:type="spellStart"/>
      <w:r w:rsidR="00F60E77">
        <w:t>beberapa</w:t>
      </w:r>
      <w:proofErr w:type="spellEnd"/>
      <w:r w:rsidR="00F60E77">
        <w:t xml:space="preserve"> </w:t>
      </w:r>
      <w:proofErr w:type="spellStart"/>
      <w:r w:rsidR="00F60E77">
        <w:t>penelitian</w:t>
      </w:r>
      <w:proofErr w:type="spellEnd"/>
      <w:r w:rsidR="00F60E77">
        <w:t xml:space="preserve"> yang </w:t>
      </w:r>
      <w:proofErr w:type="spellStart"/>
      <w:r w:rsidR="00F60E77">
        <w:t>telah</w:t>
      </w:r>
      <w:proofErr w:type="spellEnd"/>
      <w:r w:rsidR="00F60E77">
        <w:t xml:space="preserve"> dilakukan, </w:t>
      </w:r>
      <w:proofErr w:type="spellStart"/>
      <w:r w:rsidR="0038785E">
        <w:t>manajemen</w:t>
      </w:r>
      <w:proofErr w:type="spellEnd"/>
      <w:r w:rsidR="0038785E">
        <w:t xml:space="preserve"> </w:t>
      </w:r>
      <w:proofErr w:type="spellStart"/>
      <w:r w:rsidR="0038785E">
        <w:t>pekerjaan</w:t>
      </w:r>
      <w:proofErr w:type="spellEnd"/>
      <w:r w:rsidR="0038785E">
        <w:t xml:space="preserve"> yang dilakukan oleh </w:t>
      </w:r>
      <w:proofErr w:type="spellStart"/>
      <w:r w:rsidR="0038785E">
        <w:t>sumber</w:t>
      </w:r>
      <w:proofErr w:type="spellEnd"/>
      <w:r w:rsidR="0038785E">
        <w:t xml:space="preserve"> </w:t>
      </w:r>
      <w:proofErr w:type="spellStart"/>
      <w:r w:rsidR="0038785E">
        <w:t>daya</w:t>
      </w:r>
      <w:proofErr w:type="spellEnd"/>
      <w:r w:rsidR="0038785E">
        <w:t xml:space="preserve"> </w:t>
      </w:r>
      <w:proofErr w:type="spellStart"/>
      <w:r w:rsidR="0038785E">
        <w:t>manusia</w:t>
      </w:r>
      <w:proofErr w:type="spellEnd"/>
      <w:r w:rsidR="0038785E">
        <w:t xml:space="preserve"> dan juga </w:t>
      </w:r>
      <w:proofErr w:type="spellStart"/>
      <w:r w:rsidR="0038785E">
        <w:t>manajemen</w:t>
      </w:r>
      <w:proofErr w:type="spellEnd"/>
      <w:r w:rsidR="0038785E">
        <w:t xml:space="preserve"> </w:t>
      </w:r>
      <w:proofErr w:type="spellStart"/>
      <w:r w:rsidR="0038785E">
        <w:t>sumber</w:t>
      </w:r>
      <w:proofErr w:type="spellEnd"/>
      <w:r w:rsidR="0038785E">
        <w:t xml:space="preserve"> </w:t>
      </w:r>
      <w:proofErr w:type="spellStart"/>
      <w:r w:rsidR="0038785E">
        <w:t>daya</w:t>
      </w:r>
      <w:proofErr w:type="spellEnd"/>
      <w:r w:rsidR="0038785E">
        <w:t xml:space="preserve"> </w:t>
      </w:r>
      <w:proofErr w:type="spellStart"/>
      <w:r w:rsidR="0038785E">
        <w:t>manusia</w:t>
      </w:r>
      <w:proofErr w:type="spellEnd"/>
      <w:r w:rsidR="0038785E">
        <w:t xml:space="preserve"> di </w:t>
      </w:r>
      <w:proofErr w:type="spellStart"/>
      <w:r w:rsidR="0038785E">
        <w:t>dalam</w:t>
      </w:r>
      <w:proofErr w:type="spellEnd"/>
      <w:r w:rsidR="0038785E">
        <w:t xml:space="preserve"> </w:t>
      </w:r>
      <w:proofErr w:type="spellStart"/>
      <w:r w:rsidR="0038785E">
        <w:t>suatu</w:t>
      </w:r>
      <w:proofErr w:type="spellEnd"/>
      <w:r w:rsidR="0038785E">
        <w:t xml:space="preserve"> </w:t>
      </w:r>
      <w:proofErr w:type="spellStart"/>
      <w:r w:rsidR="0038785E">
        <w:t>proyek</w:t>
      </w:r>
      <w:proofErr w:type="spellEnd"/>
      <w:r w:rsidR="0038785E">
        <w:t xml:space="preserve"> </w:t>
      </w:r>
      <w:proofErr w:type="spellStart"/>
      <w:r w:rsidR="0038785E">
        <w:t>penting</w:t>
      </w:r>
      <w:proofErr w:type="spellEnd"/>
      <w:r w:rsidR="0038785E">
        <w:t xml:space="preserve"> untuk dilakukan</w:t>
      </w:r>
      <w:r w:rsidR="005E4BA7">
        <w:t xml:space="preserve"> </w:t>
      </w:r>
      <w:proofErr w:type="spellStart"/>
      <w:r w:rsidR="005E4BA7">
        <w:t>karena</w:t>
      </w:r>
      <w:proofErr w:type="spellEnd"/>
      <w:r w:rsidR="005E4BA7">
        <w:t xml:space="preserve"> </w:t>
      </w:r>
      <w:proofErr w:type="spellStart"/>
      <w:r w:rsidR="005E4BA7">
        <w:t>akan</w:t>
      </w:r>
      <w:proofErr w:type="spellEnd"/>
      <w:r w:rsidR="005E4BA7">
        <w:t xml:space="preserve"> </w:t>
      </w:r>
      <w:proofErr w:type="spellStart"/>
      <w:r w:rsidR="005E4BA7">
        <w:t>mempengaruhi</w:t>
      </w:r>
      <w:proofErr w:type="spellEnd"/>
      <w:r w:rsidR="005E4BA7">
        <w:t xml:space="preserve"> </w:t>
      </w:r>
      <w:proofErr w:type="spellStart"/>
      <w:r w:rsidR="005E4BA7">
        <w:t>performa</w:t>
      </w:r>
      <w:proofErr w:type="spellEnd"/>
      <w:r w:rsidR="005E4BA7">
        <w:t xml:space="preserve"> </w:t>
      </w:r>
      <w:proofErr w:type="spellStart"/>
      <w:r w:rsidR="005E4BA7">
        <w:t>proyek</w:t>
      </w:r>
      <w:proofErr w:type="spellEnd"/>
      <w:r w:rsidR="005E4BA7">
        <w:t xml:space="preserve"> </w:t>
      </w:r>
      <w:proofErr w:type="spellStart"/>
      <w:r w:rsidR="005E4BA7">
        <w:t>seperti</w:t>
      </w:r>
      <w:proofErr w:type="spellEnd"/>
      <w:r w:rsidR="005E4BA7">
        <w:t xml:space="preserve"> </w:t>
      </w:r>
      <w:proofErr w:type="spellStart"/>
      <w:r w:rsidR="005E4BA7">
        <w:t>keterlambatan</w:t>
      </w:r>
      <w:proofErr w:type="spellEnd"/>
      <w:r w:rsidR="005E4BA7">
        <w:t xml:space="preserve"> </w:t>
      </w:r>
      <w:r w:rsidR="005E4BA7">
        <w:rPr>
          <w:i/>
          <w:iCs/>
        </w:rPr>
        <w:t xml:space="preserve">delivery </w:t>
      </w:r>
      <w:proofErr w:type="spellStart"/>
      <w:r w:rsidR="005E4BA7">
        <w:t>proyek</w:t>
      </w:r>
      <w:proofErr w:type="spellEnd"/>
      <w:r w:rsidR="005E4BA7">
        <w:t xml:space="preserve">, </w:t>
      </w:r>
      <w:proofErr w:type="spellStart"/>
      <w:r w:rsidR="005E4BA7">
        <w:t>hingga</w:t>
      </w:r>
      <w:proofErr w:type="spellEnd"/>
      <w:r w:rsidR="005E4BA7">
        <w:t xml:space="preserve"> </w:t>
      </w:r>
      <w:proofErr w:type="spellStart"/>
      <w:r w:rsidR="00BD39B2">
        <w:t>terbengkalai</w:t>
      </w:r>
      <w:proofErr w:type="spellEnd"/>
      <w:r w:rsidR="00BD39B2">
        <w:t xml:space="preserve"> </w:t>
      </w:r>
      <w:proofErr w:type="spellStart"/>
      <w:r w:rsidR="00BD39B2">
        <w:t>suatu</w:t>
      </w:r>
      <w:proofErr w:type="spellEnd"/>
      <w:r w:rsidR="00BD39B2">
        <w:t xml:space="preserve"> </w:t>
      </w:r>
      <w:proofErr w:type="spellStart"/>
      <w:r w:rsidR="00BD39B2">
        <w:t>proyek</w:t>
      </w:r>
      <w:proofErr w:type="spellEnd"/>
      <w:r w:rsidR="005E4BA7">
        <w:t>.</w:t>
      </w:r>
      <w:r w:rsidR="00AD3BC7">
        <w:t xml:space="preserve"> Adapun </w:t>
      </w:r>
      <w:proofErr w:type="spellStart"/>
      <w:r w:rsidR="00AD3BC7">
        <w:t>solusi</w:t>
      </w:r>
      <w:proofErr w:type="spellEnd"/>
      <w:r w:rsidR="00AD3BC7">
        <w:t xml:space="preserve"> yang dilakukan pada </w:t>
      </w:r>
      <w:proofErr w:type="spellStart"/>
      <w:r w:rsidR="00AD3BC7">
        <w:t>penelitian</w:t>
      </w:r>
      <w:proofErr w:type="spellEnd"/>
      <w:r w:rsidR="00AD3BC7">
        <w:t xml:space="preserve"> </w:t>
      </w:r>
      <w:proofErr w:type="spellStart"/>
      <w:r w:rsidR="00AD3BC7">
        <w:t>sebelumnya</w:t>
      </w:r>
      <w:proofErr w:type="spellEnd"/>
      <w:r w:rsidR="00AD3BC7">
        <w:t xml:space="preserve"> </w:t>
      </w:r>
      <w:proofErr w:type="spellStart"/>
      <w:r w:rsidR="00AD3BC7">
        <w:t>masih</w:t>
      </w:r>
      <w:proofErr w:type="spellEnd"/>
      <w:r w:rsidR="00AD3BC7">
        <w:t xml:space="preserve"> </w:t>
      </w:r>
      <w:proofErr w:type="spellStart"/>
      <w:r w:rsidR="00AD3BC7">
        <w:t>bersifat</w:t>
      </w:r>
      <w:proofErr w:type="spellEnd"/>
      <w:r w:rsidR="00AD3BC7">
        <w:t xml:space="preserve"> </w:t>
      </w:r>
      <w:r w:rsidR="007D136E">
        <w:t xml:space="preserve">modular untuk </w:t>
      </w:r>
      <w:proofErr w:type="spellStart"/>
      <w:r w:rsidR="007D136E">
        <w:t>permasalahan</w:t>
      </w:r>
      <w:proofErr w:type="spellEnd"/>
      <w:r w:rsidR="007D136E">
        <w:t xml:space="preserve"> </w:t>
      </w:r>
      <w:proofErr w:type="spellStart"/>
      <w:r w:rsidR="007D136E">
        <w:t>manajemen</w:t>
      </w:r>
      <w:proofErr w:type="spellEnd"/>
      <w:r w:rsidR="007D136E">
        <w:t xml:space="preserve"> </w:t>
      </w:r>
      <w:proofErr w:type="spellStart"/>
      <w:r w:rsidR="007D136E">
        <w:t>pekerjaan</w:t>
      </w:r>
      <w:proofErr w:type="spellEnd"/>
      <w:r w:rsidR="007D136E">
        <w:t xml:space="preserve"> dan tidak </w:t>
      </w:r>
      <w:proofErr w:type="spellStart"/>
      <w:r w:rsidR="007D136E">
        <w:t>bersifat</w:t>
      </w:r>
      <w:proofErr w:type="spellEnd"/>
      <w:r w:rsidR="007D136E">
        <w:t xml:space="preserve"> </w:t>
      </w:r>
      <w:proofErr w:type="spellStart"/>
      <w:r w:rsidR="007D136E">
        <w:t>holistik</w:t>
      </w:r>
      <w:proofErr w:type="spellEnd"/>
      <w:r w:rsidR="007D136E">
        <w:t xml:space="preserve"> </w:t>
      </w:r>
      <w:proofErr w:type="spellStart"/>
      <w:r w:rsidR="007D136E">
        <w:t>proyek</w:t>
      </w:r>
      <w:proofErr w:type="spellEnd"/>
      <w:r w:rsidR="007D136E">
        <w:t>.</w:t>
      </w:r>
    </w:p>
    <w:p w14:paraId="11B2D09F" w14:textId="7504A562" w:rsidR="009857AA" w:rsidRDefault="00BD39B2" w:rsidP="002E705E">
      <w:pPr>
        <w:spacing w:line="360" w:lineRule="auto"/>
      </w:pPr>
      <w:r>
        <w:t>Pada</w:t>
      </w:r>
      <w:r w:rsidR="009857AA">
        <w:t xml:space="preserve"> </w:t>
      </w:r>
      <w:r w:rsidR="009857AA">
        <w:fldChar w:fldCharType="begin"/>
      </w:r>
      <w:r w:rsidR="009857AA">
        <w:instrText xml:space="preserve"> REF _Ref112867741 \h </w:instrText>
      </w:r>
      <w:r w:rsidR="00D427FD">
        <w:instrText xml:space="preserve"> \* MERGEFORMAT </w:instrText>
      </w:r>
      <w:r w:rsidR="009857AA">
        <w:fldChar w:fldCharType="separate"/>
      </w:r>
      <w:proofErr w:type="spellStart"/>
      <w:r w:rsidR="00A262DF">
        <w:t>Tabel</w:t>
      </w:r>
      <w:proofErr w:type="spellEnd"/>
      <w:r w:rsidR="00A262DF">
        <w:t xml:space="preserve"> </w:t>
      </w:r>
      <w:r w:rsidR="00A262DF">
        <w:rPr>
          <w:noProof/>
        </w:rPr>
        <w:t>1.2</w:t>
      </w:r>
      <w:r w:rsidR="009857AA">
        <w:fldChar w:fldCharType="end"/>
      </w:r>
      <w:r>
        <w:t xml:space="preserve"> </w:t>
      </w:r>
      <w:proofErr w:type="spellStart"/>
      <w:r>
        <w:t>telah</w:t>
      </w:r>
      <w:proofErr w:type="spellEnd"/>
      <w:r>
        <w:t xml:space="preserve"> </w:t>
      </w:r>
      <w:proofErr w:type="spellStart"/>
      <w:r>
        <w:t>dijelaskan</w:t>
      </w:r>
      <w:proofErr w:type="spellEnd"/>
      <w:r>
        <w:t xml:space="preserve"> bagaimana </w:t>
      </w:r>
      <w:r w:rsidR="00E959F1">
        <w:t xml:space="preserve">SIMP </w:t>
      </w:r>
      <w:proofErr w:type="spellStart"/>
      <w:r w:rsidR="00E959F1">
        <w:t>digunakan</w:t>
      </w:r>
      <w:proofErr w:type="spellEnd"/>
      <w:r w:rsidR="00E959F1">
        <w:t xml:space="preserve"> </w:t>
      </w:r>
      <w:proofErr w:type="spellStart"/>
      <w:r w:rsidR="00E959F1">
        <w:t>dalam</w:t>
      </w:r>
      <w:proofErr w:type="spellEnd"/>
      <w:r w:rsidR="00E959F1">
        <w:t xml:space="preserve"> </w:t>
      </w:r>
      <w:proofErr w:type="spellStart"/>
      <w:r w:rsidR="00E959F1">
        <w:t>membantu</w:t>
      </w:r>
      <w:proofErr w:type="spellEnd"/>
      <w:r w:rsidR="00E959F1">
        <w:t xml:space="preserve"> </w:t>
      </w:r>
      <w:proofErr w:type="spellStart"/>
      <w:r w:rsidR="00E959F1">
        <w:t>pekerjaan</w:t>
      </w:r>
      <w:proofErr w:type="spellEnd"/>
      <w:r w:rsidR="00E959F1">
        <w:t xml:space="preserve"> </w:t>
      </w:r>
      <w:proofErr w:type="spellStart"/>
      <w:r w:rsidR="00E959F1">
        <w:t>manajer</w:t>
      </w:r>
      <w:proofErr w:type="spellEnd"/>
      <w:r w:rsidR="00E959F1">
        <w:t xml:space="preserve"> </w:t>
      </w:r>
      <w:proofErr w:type="spellStart"/>
      <w:r w:rsidR="00E959F1">
        <w:t>proyek</w:t>
      </w:r>
      <w:proofErr w:type="spellEnd"/>
      <w:r w:rsidR="00E959F1">
        <w:t xml:space="preserve"> </w:t>
      </w:r>
      <w:proofErr w:type="spellStart"/>
      <w:r w:rsidR="00E959F1">
        <w:t>dalam</w:t>
      </w:r>
      <w:proofErr w:type="spellEnd"/>
      <w:r w:rsidR="00E959F1">
        <w:t xml:space="preserve"> </w:t>
      </w:r>
      <w:proofErr w:type="spellStart"/>
      <w:r w:rsidR="00E959F1">
        <w:t>melakukan</w:t>
      </w:r>
      <w:proofErr w:type="spellEnd"/>
      <w:r w:rsidR="00E959F1">
        <w:t xml:space="preserve"> </w:t>
      </w:r>
      <w:proofErr w:type="spellStart"/>
      <w:r w:rsidR="00E959F1">
        <w:t>manajemen</w:t>
      </w:r>
      <w:proofErr w:type="spellEnd"/>
      <w:r w:rsidR="00E959F1">
        <w:t xml:space="preserve"> </w:t>
      </w:r>
      <w:proofErr w:type="spellStart"/>
      <w:r w:rsidR="00E959F1">
        <w:t>proyek</w:t>
      </w:r>
      <w:proofErr w:type="spellEnd"/>
      <w:r w:rsidR="00E959F1">
        <w:t xml:space="preserve">. </w:t>
      </w:r>
      <w:proofErr w:type="spellStart"/>
      <w:r w:rsidR="00E959F1">
        <w:t>Diketahui</w:t>
      </w:r>
      <w:proofErr w:type="spellEnd"/>
      <w:r w:rsidR="00E959F1">
        <w:t xml:space="preserve"> </w:t>
      </w:r>
      <w:proofErr w:type="spellStart"/>
      <w:r w:rsidR="00E959F1">
        <w:t>bahwa</w:t>
      </w:r>
      <w:proofErr w:type="spellEnd"/>
      <w:r w:rsidR="00E959F1">
        <w:t xml:space="preserve"> </w:t>
      </w:r>
      <w:proofErr w:type="spellStart"/>
      <w:r w:rsidR="00AD3BC7">
        <w:t>dari</w:t>
      </w:r>
      <w:proofErr w:type="spellEnd"/>
      <w:r w:rsidR="00AD3BC7">
        <w:t xml:space="preserve"> SIMP yang </w:t>
      </w:r>
      <w:proofErr w:type="spellStart"/>
      <w:r w:rsidR="00AD3BC7">
        <w:t>ada</w:t>
      </w:r>
      <w:proofErr w:type="spellEnd"/>
      <w:r w:rsidR="00AD3BC7">
        <w:t xml:space="preserve"> di pasar </w:t>
      </w:r>
      <w:proofErr w:type="spellStart"/>
      <w:r w:rsidR="00AD3BC7">
        <w:t>saat</w:t>
      </w:r>
      <w:proofErr w:type="spellEnd"/>
      <w:r w:rsidR="00AD3BC7">
        <w:t xml:space="preserve"> </w:t>
      </w:r>
      <w:proofErr w:type="spellStart"/>
      <w:r w:rsidR="00AD3BC7">
        <w:t>ini</w:t>
      </w:r>
      <w:proofErr w:type="spellEnd"/>
      <w:r w:rsidR="00AD3BC7">
        <w:t xml:space="preserve">, </w:t>
      </w:r>
      <w:proofErr w:type="spellStart"/>
      <w:r w:rsidR="00AD3BC7">
        <w:t>masih</w:t>
      </w:r>
      <w:proofErr w:type="spellEnd"/>
      <w:r w:rsidR="00AD3BC7">
        <w:t xml:space="preserve"> </w:t>
      </w:r>
      <w:proofErr w:type="spellStart"/>
      <w:r w:rsidR="00AD3BC7">
        <w:t>belum</w:t>
      </w:r>
      <w:proofErr w:type="spellEnd"/>
      <w:r w:rsidR="00AD3BC7">
        <w:t xml:space="preserve"> </w:t>
      </w:r>
      <w:proofErr w:type="spellStart"/>
      <w:r w:rsidR="00AD3BC7">
        <w:t>dapat</w:t>
      </w:r>
      <w:proofErr w:type="spellEnd"/>
      <w:r w:rsidR="00AD3BC7">
        <w:t xml:space="preserve"> </w:t>
      </w:r>
      <w:proofErr w:type="spellStart"/>
      <w:r w:rsidR="00AD3BC7">
        <w:t>mengakomodir</w:t>
      </w:r>
      <w:proofErr w:type="spellEnd"/>
      <w:r w:rsidR="00AD3BC7">
        <w:t xml:space="preserve"> </w:t>
      </w:r>
      <w:proofErr w:type="spellStart"/>
      <w:r w:rsidR="00AD3BC7">
        <w:t>kebutuhan</w:t>
      </w:r>
      <w:proofErr w:type="spellEnd"/>
      <w:r w:rsidR="00AD3BC7">
        <w:t xml:space="preserve"> </w:t>
      </w:r>
      <w:proofErr w:type="spellStart"/>
      <w:r w:rsidR="00AD3BC7">
        <w:t>manajer</w:t>
      </w:r>
      <w:proofErr w:type="spellEnd"/>
      <w:r w:rsidR="00AD3BC7">
        <w:t xml:space="preserve"> </w:t>
      </w:r>
      <w:proofErr w:type="spellStart"/>
      <w:r w:rsidR="00AD3BC7">
        <w:t>proyek</w:t>
      </w:r>
      <w:proofErr w:type="spellEnd"/>
      <w:r w:rsidR="00AD3BC7">
        <w:t xml:space="preserve"> terkait </w:t>
      </w:r>
      <w:proofErr w:type="spellStart"/>
      <w:r w:rsidR="00AD3BC7">
        <w:t>manajemen</w:t>
      </w:r>
      <w:proofErr w:type="spellEnd"/>
      <w:r w:rsidR="00AD3BC7">
        <w:t xml:space="preserve"> </w:t>
      </w:r>
      <w:proofErr w:type="spellStart"/>
      <w:r w:rsidR="00AD3BC7">
        <w:t>pekerjaan</w:t>
      </w:r>
      <w:proofErr w:type="spellEnd"/>
      <w:r w:rsidR="00AD3BC7">
        <w:t xml:space="preserve"> dan </w:t>
      </w:r>
      <w:proofErr w:type="spellStart"/>
      <w:r w:rsidR="00AD3BC7">
        <w:t>manajemen</w:t>
      </w:r>
      <w:proofErr w:type="spellEnd"/>
      <w:r w:rsidR="00AD3BC7">
        <w:t xml:space="preserve"> </w:t>
      </w:r>
      <w:proofErr w:type="spellStart"/>
      <w:r w:rsidR="00AD3BC7">
        <w:t>sumber</w:t>
      </w:r>
      <w:proofErr w:type="spellEnd"/>
      <w:r w:rsidR="00AD3BC7">
        <w:t xml:space="preserve"> </w:t>
      </w:r>
      <w:proofErr w:type="spellStart"/>
      <w:r w:rsidR="00AD3BC7">
        <w:t>daya</w:t>
      </w:r>
      <w:proofErr w:type="spellEnd"/>
      <w:r w:rsidR="00AD3BC7">
        <w:t xml:space="preserve"> </w:t>
      </w:r>
      <w:proofErr w:type="spellStart"/>
      <w:r w:rsidR="00AD3BC7">
        <w:t>secara</w:t>
      </w:r>
      <w:proofErr w:type="spellEnd"/>
      <w:r w:rsidR="00AD3BC7">
        <w:t xml:space="preserve"> </w:t>
      </w:r>
      <w:proofErr w:type="spellStart"/>
      <w:r w:rsidR="00AD3BC7">
        <w:t>dinamis</w:t>
      </w:r>
      <w:proofErr w:type="spellEnd"/>
      <w:r w:rsidR="00AD3BC7">
        <w:t xml:space="preserve">. Untuk </w:t>
      </w:r>
      <w:proofErr w:type="spellStart"/>
      <w:r w:rsidR="00AD3BC7">
        <w:t>itu</w:t>
      </w:r>
      <w:proofErr w:type="spellEnd"/>
      <w:r w:rsidR="00AD3BC7">
        <w:t xml:space="preserve"> para </w:t>
      </w:r>
      <w:proofErr w:type="spellStart"/>
      <w:r w:rsidR="00AD3BC7">
        <w:t>manajer</w:t>
      </w:r>
      <w:proofErr w:type="spellEnd"/>
      <w:r w:rsidR="00AD3BC7">
        <w:t xml:space="preserve"> </w:t>
      </w:r>
      <w:proofErr w:type="spellStart"/>
      <w:r w:rsidR="00AD3BC7">
        <w:t>proyek</w:t>
      </w:r>
      <w:proofErr w:type="spellEnd"/>
      <w:r w:rsidR="00AD3BC7">
        <w:t xml:space="preserve"> </w:t>
      </w:r>
      <w:proofErr w:type="spellStart"/>
      <w:r w:rsidR="00AD3BC7">
        <w:t>mengombinasikan</w:t>
      </w:r>
      <w:proofErr w:type="spellEnd"/>
      <w:r w:rsidR="00AD3BC7">
        <w:t xml:space="preserve"> </w:t>
      </w:r>
      <w:proofErr w:type="spellStart"/>
      <w:r w:rsidR="00AD3BC7">
        <w:t>beberapa</w:t>
      </w:r>
      <w:proofErr w:type="spellEnd"/>
      <w:r w:rsidR="00AD3BC7">
        <w:t xml:space="preserve"> SIMP untuk </w:t>
      </w:r>
      <w:proofErr w:type="spellStart"/>
      <w:r w:rsidR="00AD3BC7">
        <w:t>dapat</w:t>
      </w:r>
      <w:proofErr w:type="spellEnd"/>
      <w:r w:rsidR="00AD3BC7">
        <w:t xml:space="preserve"> </w:t>
      </w:r>
      <w:proofErr w:type="spellStart"/>
      <w:r w:rsidR="00AD3BC7">
        <w:t>menyelesaikan</w:t>
      </w:r>
      <w:proofErr w:type="spellEnd"/>
      <w:r w:rsidR="00AD3BC7">
        <w:t xml:space="preserve"> </w:t>
      </w:r>
      <w:proofErr w:type="spellStart"/>
      <w:r w:rsidR="00282930">
        <w:t>permasalahan</w:t>
      </w:r>
      <w:proofErr w:type="spellEnd"/>
      <w:r w:rsidR="00282930">
        <w:t xml:space="preserve"> </w:t>
      </w:r>
      <w:proofErr w:type="spellStart"/>
      <w:r w:rsidR="00282930">
        <w:t>manajemen</w:t>
      </w:r>
      <w:proofErr w:type="spellEnd"/>
      <w:r w:rsidR="00282930">
        <w:t xml:space="preserve"> </w:t>
      </w:r>
      <w:proofErr w:type="spellStart"/>
      <w:r w:rsidR="00282930">
        <w:t>proyek</w:t>
      </w:r>
      <w:proofErr w:type="spellEnd"/>
      <w:r w:rsidR="00282930">
        <w:t xml:space="preserve"> yang </w:t>
      </w:r>
      <w:proofErr w:type="spellStart"/>
      <w:r w:rsidR="00282930">
        <w:t>bersifat</w:t>
      </w:r>
      <w:proofErr w:type="spellEnd"/>
      <w:r w:rsidR="00282930">
        <w:t xml:space="preserve"> </w:t>
      </w:r>
      <w:proofErr w:type="spellStart"/>
      <w:r w:rsidR="00282930">
        <w:t>dinamis</w:t>
      </w:r>
      <w:proofErr w:type="spellEnd"/>
      <w:r w:rsidR="00282930">
        <w:t>.</w:t>
      </w:r>
      <w:r w:rsidR="00854EB4">
        <w:t xml:space="preserve"> </w:t>
      </w:r>
      <w:proofErr w:type="spellStart"/>
      <w:r w:rsidR="00854EB4">
        <w:t>Namun</w:t>
      </w:r>
      <w:proofErr w:type="spellEnd"/>
      <w:r w:rsidR="00854EB4">
        <w:t xml:space="preserve"> </w:t>
      </w:r>
      <w:proofErr w:type="spellStart"/>
      <w:r w:rsidR="00854EB4">
        <w:t>belum</w:t>
      </w:r>
      <w:proofErr w:type="spellEnd"/>
      <w:r w:rsidR="00854EB4">
        <w:t xml:space="preserve"> </w:t>
      </w:r>
      <w:proofErr w:type="spellStart"/>
      <w:r w:rsidR="00854EB4">
        <w:t>ada</w:t>
      </w:r>
      <w:proofErr w:type="spellEnd"/>
      <w:r w:rsidR="00854EB4">
        <w:t xml:space="preserve"> </w:t>
      </w:r>
      <w:proofErr w:type="spellStart"/>
      <w:r w:rsidR="00854EB4">
        <w:t>penelitian</w:t>
      </w:r>
      <w:proofErr w:type="spellEnd"/>
      <w:r w:rsidR="00854EB4">
        <w:t xml:space="preserve"> </w:t>
      </w:r>
      <w:proofErr w:type="spellStart"/>
      <w:r w:rsidR="00854EB4">
        <w:t>mengenai</w:t>
      </w:r>
      <w:proofErr w:type="spellEnd"/>
      <w:r w:rsidR="00854EB4">
        <w:t xml:space="preserve"> </w:t>
      </w:r>
      <w:proofErr w:type="spellStart"/>
      <w:r w:rsidR="00854EB4">
        <w:t>pengembangan</w:t>
      </w:r>
      <w:proofErr w:type="spellEnd"/>
      <w:r w:rsidR="00854EB4">
        <w:t xml:space="preserve"> SIMP untuk </w:t>
      </w:r>
      <w:proofErr w:type="spellStart"/>
      <w:r w:rsidR="00854EB4">
        <w:t>dapat</w:t>
      </w:r>
      <w:proofErr w:type="spellEnd"/>
      <w:r w:rsidR="00854EB4">
        <w:t xml:space="preserve"> </w:t>
      </w:r>
      <w:proofErr w:type="spellStart"/>
      <w:r w:rsidR="00854EB4">
        <w:t>menyelesaikan</w:t>
      </w:r>
      <w:proofErr w:type="spellEnd"/>
      <w:r w:rsidR="00854EB4">
        <w:t xml:space="preserve"> </w:t>
      </w:r>
      <w:proofErr w:type="spellStart"/>
      <w:r w:rsidR="00854EB4">
        <w:t>permasalahan</w:t>
      </w:r>
      <w:proofErr w:type="spellEnd"/>
      <w:r w:rsidR="00854EB4">
        <w:t xml:space="preserve"> </w:t>
      </w:r>
      <w:proofErr w:type="spellStart"/>
      <w:r w:rsidR="00854EB4">
        <w:t>spesifik</w:t>
      </w:r>
      <w:proofErr w:type="spellEnd"/>
      <w:r w:rsidR="00854EB4">
        <w:t xml:space="preserve"> ke </w:t>
      </w:r>
      <w:proofErr w:type="spellStart"/>
      <w:r w:rsidR="00854EB4">
        <w:t>manajemen</w:t>
      </w:r>
      <w:proofErr w:type="spellEnd"/>
      <w:r w:rsidR="00854EB4">
        <w:t xml:space="preserve"> </w:t>
      </w:r>
      <w:proofErr w:type="spellStart"/>
      <w:r w:rsidR="00854EB4">
        <w:t>pekerjaan</w:t>
      </w:r>
      <w:proofErr w:type="spellEnd"/>
      <w:r w:rsidR="00854EB4">
        <w:t xml:space="preserve"> dan </w:t>
      </w:r>
      <w:proofErr w:type="spellStart"/>
      <w:r w:rsidR="00854EB4">
        <w:t>manajemen</w:t>
      </w:r>
      <w:proofErr w:type="spellEnd"/>
      <w:r w:rsidR="00854EB4">
        <w:t xml:space="preserve"> </w:t>
      </w:r>
      <w:proofErr w:type="spellStart"/>
      <w:r w:rsidR="00854EB4">
        <w:t>alokasi</w:t>
      </w:r>
      <w:proofErr w:type="spellEnd"/>
      <w:r w:rsidR="00854EB4">
        <w:t xml:space="preserve"> </w:t>
      </w:r>
      <w:proofErr w:type="spellStart"/>
      <w:r w:rsidR="00854EB4">
        <w:t>sumber</w:t>
      </w:r>
      <w:proofErr w:type="spellEnd"/>
      <w:r w:rsidR="00854EB4">
        <w:t xml:space="preserve"> </w:t>
      </w:r>
      <w:proofErr w:type="spellStart"/>
      <w:r w:rsidR="00854EB4">
        <w:t>daya</w:t>
      </w:r>
      <w:proofErr w:type="spellEnd"/>
      <w:r w:rsidR="00AE5313">
        <w:t>.</w:t>
      </w:r>
    </w:p>
    <w:p w14:paraId="66BDF8F0" w14:textId="64AD2076" w:rsidR="000653BA" w:rsidRDefault="009857AA" w:rsidP="00130F25">
      <w:pPr>
        <w:spacing w:line="360" w:lineRule="auto"/>
      </w:pPr>
      <w:r>
        <w:t xml:space="preserve">Pada </w:t>
      </w:r>
      <w:r w:rsidR="00130F25">
        <w:fldChar w:fldCharType="begin"/>
      </w:r>
      <w:r w:rsidR="00130F25">
        <w:instrText xml:space="preserve"> REF _Ref116503279 \h  \* MERGEFORMAT </w:instrText>
      </w:r>
      <w:r w:rsidR="00130F25">
        <w:fldChar w:fldCharType="separate"/>
      </w:r>
      <w:proofErr w:type="spellStart"/>
      <w:r w:rsidR="00A262DF">
        <w:t>Tabel</w:t>
      </w:r>
      <w:proofErr w:type="spellEnd"/>
      <w:r w:rsidR="00A262DF">
        <w:t xml:space="preserve"> </w:t>
      </w:r>
      <w:r w:rsidR="00A262DF">
        <w:rPr>
          <w:noProof/>
        </w:rPr>
        <w:t>1.3</w:t>
      </w:r>
      <w:r w:rsidR="00130F25">
        <w:fldChar w:fldCharType="end"/>
      </w:r>
      <w:r w:rsidR="00130F25">
        <w:t xml:space="preserve"> </w:t>
      </w:r>
      <w:proofErr w:type="spellStart"/>
      <w:r w:rsidR="00857F5E">
        <w:t>menunjukan</w:t>
      </w:r>
      <w:proofErr w:type="spellEnd"/>
      <w:r w:rsidR="002A1AE0">
        <w:t xml:space="preserve"> </w:t>
      </w:r>
      <w:r w:rsidR="007E4379">
        <w:t xml:space="preserve">bagaimana </w:t>
      </w:r>
      <w:proofErr w:type="spellStart"/>
      <w:r w:rsidR="007E4379">
        <w:t>penelitian</w:t>
      </w:r>
      <w:proofErr w:type="spellEnd"/>
      <w:r w:rsidR="007E4379">
        <w:t xml:space="preserve"> terkait dengan </w:t>
      </w:r>
      <w:proofErr w:type="spellStart"/>
      <w:r w:rsidR="007E4379">
        <w:t>pengambilan</w:t>
      </w:r>
      <w:proofErr w:type="spellEnd"/>
      <w:r w:rsidR="007E4379">
        <w:t xml:space="preserve"> </w:t>
      </w:r>
      <w:proofErr w:type="spellStart"/>
      <w:r w:rsidR="007E4379">
        <w:t>keputusan</w:t>
      </w:r>
      <w:proofErr w:type="spellEnd"/>
      <w:r w:rsidR="007E4379">
        <w:t xml:space="preserve"> </w:t>
      </w:r>
      <w:r w:rsidR="00EF5124">
        <w:t xml:space="preserve">terkait dengan </w:t>
      </w:r>
      <w:proofErr w:type="spellStart"/>
      <w:r w:rsidR="00EF5124">
        <w:t>proyek</w:t>
      </w:r>
      <w:proofErr w:type="spellEnd"/>
      <w:r w:rsidR="00EF5124">
        <w:t xml:space="preserve"> </w:t>
      </w:r>
      <w:proofErr w:type="spellStart"/>
      <w:r w:rsidR="007E4379">
        <w:t>berdasarkan</w:t>
      </w:r>
      <w:proofErr w:type="spellEnd"/>
      <w:r w:rsidR="007E4379">
        <w:t xml:space="preserve"> </w:t>
      </w:r>
      <w:proofErr w:type="spellStart"/>
      <w:r w:rsidR="00EF5124">
        <w:t>teknologi</w:t>
      </w:r>
      <w:proofErr w:type="spellEnd"/>
      <w:r w:rsidR="00EF5124">
        <w:t xml:space="preserve"> </w:t>
      </w:r>
      <w:proofErr w:type="spellStart"/>
      <w:r w:rsidR="00EF5124">
        <w:t>pengambilan</w:t>
      </w:r>
      <w:proofErr w:type="spellEnd"/>
      <w:r w:rsidR="00EF5124">
        <w:t xml:space="preserve"> </w:t>
      </w:r>
      <w:proofErr w:type="spellStart"/>
      <w:r w:rsidR="00EF5124">
        <w:t>keputusan</w:t>
      </w:r>
      <w:proofErr w:type="spellEnd"/>
      <w:r w:rsidR="00EF5124">
        <w:t xml:space="preserve">. MCDM </w:t>
      </w:r>
      <w:proofErr w:type="spellStart"/>
      <w:r w:rsidR="00EF5124">
        <w:t>merupakan</w:t>
      </w:r>
      <w:proofErr w:type="spellEnd"/>
      <w:r w:rsidR="00EF5124">
        <w:t xml:space="preserve"> </w:t>
      </w:r>
      <w:proofErr w:type="spellStart"/>
      <w:r w:rsidR="00EF5124">
        <w:t>sebuah</w:t>
      </w:r>
      <w:proofErr w:type="spellEnd"/>
      <w:r w:rsidR="00EF5124">
        <w:t xml:space="preserve"> </w:t>
      </w:r>
      <w:proofErr w:type="spellStart"/>
      <w:r w:rsidR="00EF5124">
        <w:t>teknik</w:t>
      </w:r>
      <w:proofErr w:type="spellEnd"/>
      <w:r w:rsidR="00EF5124">
        <w:t xml:space="preserve"> yang </w:t>
      </w:r>
      <w:proofErr w:type="spellStart"/>
      <w:r w:rsidR="00654C17">
        <w:t>dapat</w:t>
      </w:r>
      <w:proofErr w:type="spellEnd"/>
      <w:r w:rsidR="00654C17">
        <w:t xml:space="preserve"> </w:t>
      </w:r>
      <w:proofErr w:type="spellStart"/>
      <w:r w:rsidR="00FD2832">
        <w:t>digunakan</w:t>
      </w:r>
      <w:proofErr w:type="spellEnd"/>
      <w:r w:rsidR="00FD2832">
        <w:t xml:space="preserve"> untuk </w:t>
      </w:r>
      <w:proofErr w:type="spellStart"/>
      <w:r w:rsidR="00FD2832">
        <w:t>melakukan</w:t>
      </w:r>
      <w:proofErr w:type="spellEnd"/>
      <w:r w:rsidR="00FD2832">
        <w:t xml:space="preserve"> </w:t>
      </w:r>
      <w:proofErr w:type="spellStart"/>
      <w:r w:rsidR="00FD2832">
        <w:t>pemilihan</w:t>
      </w:r>
      <w:proofErr w:type="spellEnd"/>
      <w:r w:rsidR="00FD2832">
        <w:t xml:space="preserve"> </w:t>
      </w:r>
      <w:proofErr w:type="spellStart"/>
      <w:r w:rsidR="00FD2832">
        <w:t>proyek</w:t>
      </w:r>
      <w:proofErr w:type="spellEnd"/>
      <w:r w:rsidR="00FD2832">
        <w:t xml:space="preserve">. Akan </w:t>
      </w:r>
      <w:proofErr w:type="spellStart"/>
      <w:r w:rsidR="00FD2832">
        <w:t>tetapi</w:t>
      </w:r>
      <w:proofErr w:type="spellEnd"/>
      <w:r w:rsidR="00FD2832">
        <w:t xml:space="preserve"> </w:t>
      </w:r>
      <w:proofErr w:type="spellStart"/>
      <w:r w:rsidR="00FD2832">
        <w:t>keluaran</w:t>
      </w:r>
      <w:proofErr w:type="spellEnd"/>
      <w:r w:rsidR="00FD2832">
        <w:t xml:space="preserve"> </w:t>
      </w:r>
      <w:proofErr w:type="spellStart"/>
      <w:r w:rsidR="00FD2832">
        <w:t>dari</w:t>
      </w:r>
      <w:proofErr w:type="spellEnd"/>
      <w:r w:rsidR="00FD2832">
        <w:t xml:space="preserve"> </w:t>
      </w:r>
      <w:proofErr w:type="spellStart"/>
      <w:r w:rsidR="00FD2832">
        <w:t>pengambilan</w:t>
      </w:r>
      <w:proofErr w:type="spellEnd"/>
      <w:r w:rsidR="00FD2832">
        <w:t xml:space="preserve"> </w:t>
      </w:r>
      <w:proofErr w:type="spellStart"/>
      <w:r w:rsidR="00FD2832">
        <w:t>keputusan</w:t>
      </w:r>
      <w:proofErr w:type="spellEnd"/>
      <w:r w:rsidR="00FD2832">
        <w:t xml:space="preserve"> </w:t>
      </w:r>
      <w:proofErr w:type="spellStart"/>
      <w:r w:rsidR="00FD2832">
        <w:t>menggunakan</w:t>
      </w:r>
      <w:proofErr w:type="spellEnd"/>
      <w:r w:rsidR="00FD2832">
        <w:t xml:space="preserve"> MCDM </w:t>
      </w:r>
      <w:proofErr w:type="spellStart"/>
      <w:r w:rsidR="0035641E">
        <w:t>masih</w:t>
      </w:r>
      <w:proofErr w:type="spellEnd"/>
      <w:r w:rsidR="0035641E">
        <w:t xml:space="preserve"> </w:t>
      </w:r>
      <w:proofErr w:type="spellStart"/>
      <w:r w:rsidR="0035641E">
        <w:t>bersifat</w:t>
      </w:r>
      <w:proofErr w:type="spellEnd"/>
      <w:r w:rsidR="0035641E">
        <w:t xml:space="preserve"> </w:t>
      </w:r>
      <w:r w:rsidR="00600CF6">
        <w:t xml:space="preserve">statis, </w:t>
      </w:r>
      <w:proofErr w:type="spellStart"/>
      <w:r w:rsidR="00600CF6">
        <w:t>bergantung</w:t>
      </w:r>
      <w:proofErr w:type="spellEnd"/>
      <w:r w:rsidR="00600CF6">
        <w:t xml:space="preserve"> pada model MCDM yang </w:t>
      </w:r>
      <w:proofErr w:type="spellStart"/>
      <w:r w:rsidR="00600CF6">
        <w:t>telah</w:t>
      </w:r>
      <w:proofErr w:type="spellEnd"/>
      <w:r w:rsidR="00600CF6">
        <w:t xml:space="preserve"> di </w:t>
      </w:r>
      <w:proofErr w:type="spellStart"/>
      <w:r w:rsidR="00600CF6">
        <w:t>buat</w:t>
      </w:r>
      <w:proofErr w:type="spellEnd"/>
      <w:r w:rsidR="00600CF6">
        <w:t xml:space="preserve"> di </w:t>
      </w:r>
      <w:proofErr w:type="spellStart"/>
      <w:r w:rsidR="00600CF6">
        <w:t>awal</w:t>
      </w:r>
      <w:proofErr w:type="spellEnd"/>
      <w:r w:rsidR="00600CF6">
        <w:t xml:space="preserve">, </w:t>
      </w:r>
      <w:proofErr w:type="spellStart"/>
      <w:r w:rsidR="00600CF6">
        <w:t>sehingga</w:t>
      </w:r>
      <w:proofErr w:type="spellEnd"/>
      <w:r w:rsidR="00600CF6">
        <w:t xml:space="preserve"> </w:t>
      </w:r>
      <w:r w:rsidR="00A43939">
        <w:t xml:space="preserve">tidak </w:t>
      </w:r>
      <w:proofErr w:type="spellStart"/>
      <w:r w:rsidR="00A43939">
        <w:t>dapat</w:t>
      </w:r>
      <w:proofErr w:type="spellEnd"/>
      <w:r w:rsidR="00A43939">
        <w:t xml:space="preserve"> </w:t>
      </w:r>
      <w:proofErr w:type="spellStart"/>
      <w:r w:rsidR="00A43939">
        <w:t>digunakan</w:t>
      </w:r>
      <w:proofErr w:type="spellEnd"/>
      <w:r w:rsidR="00A43939">
        <w:t xml:space="preserve"> pada </w:t>
      </w:r>
      <w:proofErr w:type="spellStart"/>
      <w:r w:rsidR="00A43939">
        <w:t>kasus</w:t>
      </w:r>
      <w:proofErr w:type="spellEnd"/>
      <w:r w:rsidR="00A43939">
        <w:t xml:space="preserve"> yang </w:t>
      </w:r>
      <w:proofErr w:type="spellStart"/>
      <w:r w:rsidR="00A43939">
        <w:t>bersifat</w:t>
      </w:r>
      <w:proofErr w:type="spellEnd"/>
      <w:r w:rsidR="00A43939">
        <w:t xml:space="preserve"> </w:t>
      </w:r>
      <w:proofErr w:type="spellStart"/>
      <w:r w:rsidR="00A43939">
        <w:t>dinamis</w:t>
      </w:r>
      <w:proofErr w:type="spellEnd"/>
      <w:r w:rsidR="00A43939">
        <w:t xml:space="preserve">. </w:t>
      </w:r>
    </w:p>
    <w:p w14:paraId="11E92023" w14:textId="157A400E" w:rsidR="00282930" w:rsidRDefault="005F4E55" w:rsidP="00130F25">
      <w:pPr>
        <w:spacing w:line="360" w:lineRule="auto"/>
        <w:rPr>
          <w:rFonts w:cs="Times New Roman"/>
          <w:szCs w:val="24"/>
        </w:rPr>
      </w:pPr>
      <w:proofErr w:type="spellStart"/>
      <w:r>
        <w:t>Penelitian</w:t>
      </w:r>
      <w:proofErr w:type="spellEnd"/>
      <w:r>
        <w:t xml:space="preserve"> </w:t>
      </w:r>
      <w:proofErr w:type="spellStart"/>
      <w:r>
        <w:t>lainya</w:t>
      </w:r>
      <w:proofErr w:type="spellEnd"/>
      <w:r>
        <w:t xml:space="preserve"> </w:t>
      </w:r>
      <w:proofErr w:type="spellStart"/>
      <w:r>
        <w:t>membahas</w:t>
      </w:r>
      <w:proofErr w:type="spellEnd"/>
      <w:r>
        <w:t xml:space="preserve"> terkait dengan </w:t>
      </w:r>
      <w:proofErr w:type="spellStart"/>
      <w:r w:rsidR="00C25A3E">
        <w:t>optimasi</w:t>
      </w:r>
      <w:proofErr w:type="spellEnd"/>
      <w:r w:rsidR="00C25A3E">
        <w:t xml:space="preserve"> </w:t>
      </w:r>
      <w:proofErr w:type="spellStart"/>
      <w:r w:rsidR="00C25A3E">
        <w:t>penentuan</w:t>
      </w:r>
      <w:proofErr w:type="spellEnd"/>
      <w:r w:rsidR="00C25A3E">
        <w:t xml:space="preserve"> </w:t>
      </w:r>
      <w:proofErr w:type="spellStart"/>
      <w:r w:rsidR="00C25A3E">
        <w:t>lingkup</w:t>
      </w:r>
      <w:proofErr w:type="spellEnd"/>
      <w:r w:rsidR="00C25A3E">
        <w:t xml:space="preserve"> </w:t>
      </w:r>
      <w:proofErr w:type="spellStart"/>
      <w:r w:rsidR="00C25A3E">
        <w:t>pekerjaan</w:t>
      </w:r>
      <w:proofErr w:type="spellEnd"/>
      <w:r w:rsidR="00C25A3E">
        <w:t xml:space="preserve"> dan </w:t>
      </w:r>
      <w:proofErr w:type="spellStart"/>
      <w:r w:rsidR="00C25A3E">
        <w:t>beban</w:t>
      </w:r>
      <w:proofErr w:type="spellEnd"/>
      <w:r w:rsidR="00C25A3E">
        <w:t xml:space="preserve"> </w:t>
      </w:r>
      <w:proofErr w:type="spellStart"/>
      <w:r w:rsidR="00C25A3E">
        <w:t>pekerjaan</w:t>
      </w:r>
      <w:proofErr w:type="spellEnd"/>
      <w:r w:rsidR="00C25A3E">
        <w:t xml:space="preserve"> </w:t>
      </w:r>
      <w:proofErr w:type="spellStart"/>
      <w:r w:rsidR="00C25A3E">
        <w:t>menggunakan</w:t>
      </w:r>
      <w:proofErr w:type="spellEnd"/>
      <w:r w:rsidR="00C25A3E">
        <w:t xml:space="preserve"> salah </w:t>
      </w:r>
      <w:proofErr w:type="spellStart"/>
      <w:r w:rsidR="00C25A3E">
        <w:t>satu</w:t>
      </w:r>
      <w:proofErr w:type="spellEnd"/>
      <w:r w:rsidR="00C25A3E">
        <w:t xml:space="preserve"> </w:t>
      </w:r>
      <w:proofErr w:type="spellStart"/>
      <w:r w:rsidR="00C25A3E">
        <w:t>metode</w:t>
      </w:r>
      <w:proofErr w:type="spellEnd"/>
      <w:r w:rsidR="00C25A3E">
        <w:t xml:space="preserve"> ML </w:t>
      </w:r>
      <w:proofErr w:type="spellStart"/>
      <w:r w:rsidR="00C25A3E">
        <w:t>klasifikasi</w:t>
      </w:r>
      <w:proofErr w:type="spellEnd"/>
      <w:r w:rsidR="00C25A3E">
        <w:t xml:space="preserve"> </w:t>
      </w:r>
      <w:proofErr w:type="spellStart"/>
      <w:r w:rsidR="00C25A3E">
        <w:t>yaitu</w:t>
      </w:r>
      <w:proofErr w:type="spellEnd"/>
      <w:r w:rsidR="00C25A3E">
        <w:t xml:space="preserve"> </w:t>
      </w:r>
      <w:r w:rsidR="00C25A3E">
        <w:rPr>
          <w:i/>
          <w:iCs/>
        </w:rPr>
        <w:t>naïve bayes</w:t>
      </w:r>
      <w:r w:rsidR="00303BD3">
        <w:t xml:space="preserve">. Dengan </w:t>
      </w:r>
      <w:proofErr w:type="spellStart"/>
      <w:r w:rsidR="00303BD3">
        <w:t>menggunakan</w:t>
      </w:r>
      <w:proofErr w:type="spellEnd"/>
      <w:r w:rsidR="00303BD3">
        <w:t xml:space="preserve"> </w:t>
      </w:r>
      <w:proofErr w:type="spellStart"/>
      <w:r w:rsidR="00303BD3">
        <w:t>metode</w:t>
      </w:r>
      <w:proofErr w:type="spellEnd"/>
      <w:r w:rsidR="00303BD3">
        <w:t xml:space="preserve"> </w:t>
      </w:r>
      <w:r w:rsidR="00303BD3">
        <w:rPr>
          <w:i/>
          <w:iCs/>
        </w:rPr>
        <w:t xml:space="preserve">naïve bayes, </w:t>
      </w:r>
      <w:proofErr w:type="spellStart"/>
      <w:r w:rsidR="00303BD3">
        <w:t>ditemukan</w:t>
      </w:r>
      <w:proofErr w:type="spellEnd"/>
      <w:r w:rsidR="00303BD3">
        <w:t xml:space="preserve"> </w:t>
      </w:r>
      <w:proofErr w:type="spellStart"/>
      <w:r w:rsidR="00303BD3">
        <w:t>bahwa</w:t>
      </w:r>
      <w:proofErr w:type="spellEnd"/>
      <w:r w:rsidR="00303BD3">
        <w:t xml:space="preserve"> </w:t>
      </w:r>
      <w:proofErr w:type="spellStart"/>
      <w:r w:rsidR="00303BD3">
        <w:t>dapat</w:t>
      </w:r>
      <w:proofErr w:type="spellEnd"/>
      <w:r w:rsidR="00303BD3">
        <w:t xml:space="preserve"> </w:t>
      </w:r>
      <w:proofErr w:type="spellStart"/>
      <w:r w:rsidR="00303BD3">
        <w:t>mengurangi</w:t>
      </w:r>
      <w:proofErr w:type="spellEnd"/>
      <w:r w:rsidR="00303BD3">
        <w:t xml:space="preserve"> </w:t>
      </w:r>
      <w:proofErr w:type="spellStart"/>
      <w:r w:rsidR="00303BD3">
        <w:t>waktu</w:t>
      </w:r>
      <w:proofErr w:type="spellEnd"/>
      <w:r w:rsidR="00303BD3">
        <w:t xml:space="preserve"> proses </w:t>
      </w:r>
      <w:proofErr w:type="spellStart"/>
      <w:r w:rsidR="00303BD3">
        <w:t>estimasi</w:t>
      </w:r>
      <w:proofErr w:type="spellEnd"/>
      <w:r w:rsidR="00303BD3">
        <w:t xml:space="preserve"> </w:t>
      </w:r>
      <w:proofErr w:type="spellStart"/>
      <w:r w:rsidR="00303BD3">
        <w:t>pekerjaan</w:t>
      </w:r>
      <w:proofErr w:type="spellEnd"/>
      <w:r w:rsidR="002632A2">
        <w:t xml:space="preserve"> dan </w:t>
      </w:r>
      <w:proofErr w:type="spellStart"/>
      <w:r w:rsidR="002632A2">
        <w:t>mengurangi</w:t>
      </w:r>
      <w:proofErr w:type="spellEnd"/>
      <w:r w:rsidR="002632A2">
        <w:t xml:space="preserve"> </w:t>
      </w:r>
      <w:proofErr w:type="spellStart"/>
      <w:r w:rsidR="002632A2">
        <w:t>beban</w:t>
      </w:r>
      <w:proofErr w:type="spellEnd"/>
      <w:r w:rsidR="002632A2">
        <w:t xml:space="preserve"> </w:t>
      </w:r>
      <w:proofErr w:type="spellStart"/>
      <w:r w:rsidR="002632A2">
        <w:t>pekerjaan</w:t>
      </w:r>
      <w:proofErr w:type="spellEnd"/>
      <w:r w:rsidR="007925EB">
        <w:t xml:space="preserve">. Akan </w:t>
      </w:r>
      <w:proofErr w:type="spellStart"/>
      <w:r w:rsidR="007925EB">
        <w:t>tetapi</w:t>
      </w:r>
      <w:proofErr w:type="spellEnd"/>
      <w:r w:rsidR="007925EB">
        <w:t xml:space="preserve"> </w:t>
      </w:r>
      <w:proofErr w:type="spellStart"/>
      <w:r w:rsidR="00DE22CF">
        <w:t>metode</w:t>
      </w:r>
      <w:proofErr w:type="spellEnd"/>
      <w:r w:rsidR="00DE22CF">
        <w:t xml:space="preserve"> ML </w:t>
      </w:r>
      <w:r w:rsidR="00DE22CF">
        <w:rPr>
          <w:i/>
          <w:iCs/>
        </w:rPr>
        <w:t>naïve bayes</w:t>
      </w:r>
      <w:r w:rsidR="00DE22CF">
        <w:t xml:space="preserve"> </w:t>
      </w:r>
      <w:proofErr w:type="spellStart"/>
      <w:r w:rsidR="00DE22CF">
        <w:t>memiliki</w:t>
      </w:r>
      <w:proofErr w:type="spellEnd"/>
      <w:r w:rsidR="00DE22CF">
        <w:t xml:space="preserve"> </w:t>
      </w:r>
      <w:proofErr w:type="spellStart"/>
      <w:r w:rsidR="00DE22CF">
        <w:t>kekurangan</w:t>
      </w:r>
      <w:proofErr w:type="spellEnd"/>
      <w:r w:rsidR="00DE22CF">
        <w:t xml:space="preserve"> di mana </w:t>
      </w:r>
      <w:proofErr w:type="spellStart"/>
      <w:r w:rsidR="00DE22CF">
        <w:t>kategori</w:t>
      </w:r>
      <w:proofErr w:type="spellEnd"/>
      <w:r w:rsidR="00DE22CF">
        <w:t xml:space="preserve"> </w:t>
      </w:r>
      <w:proofErr w:type="spellStart"/>
      <w:r w:rsidR="00DE22CF">
        <w:t>klasifikasi</w:t>
      </w:r>
      <w:proofErr w:type="spellEnd"/>
      <w:r w:rsidR="00DE22CF">
        <w:t xml:space="preserve"> </w:t>
      </w:r>
      <w:r w:rsidR="008E0E57">
        <w:t xml:space="preserve">perlu </w:t>
      </w:r>
      <w:proofErr w:type="spellStart"/>
      <w:r w:rsidR="008E0E57">
        <w:t>diberikan</w:t>
      </w:r>
      <w:proofErr w:type="spellEnd"/>
      <w:r w:rsidR="008E0E57">
        <w:t xml:space="preserve"> </w:t>
      </w:r>
      <w:proofErr w:type="spellStart"/>
      <w:r w:rsidR="008E0E57">
        <w:t>pembobotan</w:t>
      </w:r>
      <w:proofErr w:type="spellEnd"/>
      <w:r w:rsidR="008E0E57">
        <w:t xml:space="preserve"> agar ML </w:t>
      </w:r>
      <w:proofErr w:type="spellStart"/>
      <w:r w:rsidR="008E0E57">
        <w:t>mengarah</w:t>
      </w:r>
      <w:proofErr w:type="spellEnd"/>
      <w:r w:rsidR="008E0E57">
        <w:t xml:space="preserve"> ke </w:t>
      </w:r>
      <w:proofErr w:type="spellStart"/>
      <w:r w:rsidR="000653BA">
        <w:t>kategori</w:t>
      </w:r>
      <w:proofErr w:type="spellEnd"/>
      <w:r w:rsidR="000653BA">
        <w:t xml:space="preserve"> </w:t>
      </w:r>
      <w:proofErr w:type="spellStart"/>
      <w:r w:rsidR="000653BA">
        <w:t>tersebut</w:t>
      </w:r>
      <w:proofErr w:type="spellEnd"/>
      <w:r w:rsidR="000653BA">
        <w:t xml:space="preserve">. Hal </w:t>
      </w:r>
      <w:proofErr w:type="spellStart"/>
      <w:r w:rsidR="000653BA">
        <w:t>ini</w:t>
      </w:r>
      <w:proofErr w:type="spellEnd"/>
      <w:r w:rsidR="000653BA">
        <w:t xml:space="preserve"> </w:t>
      </w:r>
      <w:proofErr w:type="spellStart"/>
      <w:r w:rsidR="000653BA">
        <w:t>sedikit</w:t>
      </w:r>
      <w:proofErr w:type="spellEnd"/>
      <w:r w:rsidR="000653BA">
        <w:t xml:space="preserve"> </w:t>
      </w:r>
      <w:proofErr w:type="spellStart"/>
      <w:r w:rsidR="000653BA">
        <w:t>bertolak</w:t>
      </w:r>
      <w:proofErr w:type="spellEnd"/>
      <w:r w:rsidR="000653BA">
        <w:t xml:space="preserve"> </w:t>
      </w:r>
      <w:proofErr w:type="spellStart"/>
      <w:r w:rsidR="000653BA">
        <w:t>belakang</w:t>
      </w:r>
      <w:proofErr w:type="spellEnd"/>
      <w:r w:rsidR="000653BA">
        <w:t xml:space="preserve"> dengan </w:t>
      </w:r>
      <w:proofErr w:type="spellStart"/>
      <w:r w:rsidR="000653BA">
        <w:t>kebutuhan</w:t>
      </w:r>
      <w:proofErr w:type="spellEnd"/>
      <w:r w:rsidR="000653BA">
        <w:t xml:space="preserve"> </w:t>
      </w:r>
      <w:proofErr w:type="spellStart"/>
      <w:r w:rsidR="000653BA">
        <w:t>dilapangan</w:t>
      </w:r>
      <w:proofErr w:type="spellEnd"/>
      <w:r w:rsidR="000653BA">
        <w:t xml:space="preserve"> yang </w:t>
      </w:r>
      <w:proofErr w:type="spellStart"/>
      <w:r w:rsidR="000653BA">
        <w:t>bersifat</w:t>
      </w:r>
      <w:proofErr w:type="spellEnd"/>
      <w:r w:rsidR="000653BA">
        <w:t xml:space="preserve"> </w:t>
      </w:r>
      <w:proofErr w:type="spellStart"/>
      <w:r w:rsidR="000653BA">
        <w:t>dinamis</w:t>
      </w:r>
      <w:proofErr w:type="spellEnd"/>
      <w:r w:rsidR="000653BA">
        <w:t xml:space="preserve">. </w:t>
      </w:r>
      <w:proofErr w:type="spellStart"/>
      <w:r w:rsidR="00D835D6">
        <w:t>Penelitian</w:t>
      </w:r>
      <w:proofErr w:type="spellEnd"/>
      <w:r w:rsidR="00D835D6">
        <w:t xml:space="preserve"> terkait dengan </w:t>
      </w:r>
      <w:proofErr w:type="spellStart"/>
      <w:r w:rsidR="00F413D1">
        <w:t>alokasi</w:t>
      </w:r>
      <w:proofErr w:type="spellEnd"/>
      <w:r w:rsidR="00F413D1">
        <w:t xml:space="preserve"> </w:t>
      </w:r>
      <w:proofErr w:type="spellStart"/>
      <w:r w:rsidR="00F413D1">
        <w:t>pekerjaan</w:t>
      </w:r>
      <w:proofErr w:type="spellEnd"/>
      <w:r w:rsidR="00F413D1">
        <w:t xml:space="preserve"> juga dilakukan dengan </w:t>
      </w:r>
      <w:proofErr w:type="spellStart"/>
      <w:r w:rsidR="00E26CD1">
        <w:rPr>
          <w:rFonts w:cs="Times New Roman"/>
          <w:szCs w:val="24"/>
        </w:rPr>
        <w:t>m</w:t>
      </w:r>
      <w:r w:rsidR="00E26CD1" w:rsidRPr="00E26CD1">
        <w:rPr>
          <w:rFonts w:cs="Times New Roman"/>
          <w:szCs w:val="24"/>
        </w:rPr>
        <w:t>elakukan</w:t>
      </w:r>
      <w:proofErr w:type="spellEnd"/>
      <w:r w:rsidR="00E26CD1" w:rsidRPr="00E26CD1">
        <w:rPr>
          <w:rFonts w:cs="Times New Roman"/>
          <w:szCs w:val="24"/>
        </w:rPr>
        <w:t xml:space="preserve"> </w:t>
      </w:r>
      <w:proofErr w:type="spellStart"/>
      <w:r w:rsidR="00E26CD1" w:rsidRPr="00E26CD1">
        <w:rPr>
          <w:rFonts w:cs="Times New Roman"/>
          <w:szCs w:val="24"/>
        </w:rPr>
        <w:t>studi</w:t>
      </w:r>
      <w:proofErr w:type="spellEnd"/>
      <w:r w:rsidR="00E26CD1" w:rsidRPr="00E26CD1">
        <w:rPr>
          <w:rFonts w:cs="Times New Roman"/>
          <w:szCs w:val="24"/>
        </w:rPr>
        <w:t xml:space="preserve"> </w:t>
      </w:r>
      <w:proofErr w:type="spellStart"/>
      <w:r w:rsidR="00E26CD1" w:rsidRPr="00E26CD1">
        <w:rPr>
          <w:rFonts w:cs="Times New Roman"/>
          <w:szCs w:val="24"/>
        </w:rPr>
        <w:t>literatur</w:t>
      </w:r>
      <w:proofErr w:type="spellEnd"/>
      <w:r w:rsidR="00E26CD1" w:rsidRPr="00E26CD1">
        <w:rPr>
          <w:rFonts w:cs="Times New Roman"/>
          <w:szCs w:val="24"/>
        </w:rPr>
        <w:t xml:space="preserve"> </w:t>
      </w:r>
      <w:proofErr w:type="spellStart"/>
      <w:r w:rsidR="00E26CD1" w:rsidRPr="00E26CD1">
        <w:rPr>
          <w:rFonts w:cs="Times New Roman"/>
          <w:szCs w:val="24"/>
        </w:rPr>
        <w:t>terhadap</w:t>
      </w:r>
      <w:proofErr w:type="spellEnd"/>
      <w:r w:rsidR="00E26CD1" w:rsidRPr="00E26CD1">
        <w:rPr>
          <w:rFonts w:cs="Times New Roman"/>
          <w:szCs w:val="24"/>
        </w:rPr>
        <w:t xml:space="preserve"> 105 </w:t>
      </w:r>
      <w:proofErr w:type="spellStart"/>
      <w:r w:rsidR="00E26CD1" w:rsidRPr="00E26CD1">
        <w:rPr>
          <w:rFonts w:cs="Times New Roman"/>
          <w:szCs w:val="24"/>
        </w:rPr>
        <w:t>jurnal</w:t>
      </w:r>
      <w:proofErr w:type="spellEnd"/>
      <w:r w:rsidR="00E26CD1" w:rsidRPr="00E26CD1">
        <w:rPr>
          <w:rFonts w:cs="Times New Roman"/>
          <w:szCs w:val="24"/>
        </w:rPr>
        <w:t xml:space="preserve"> </w:t>
      </w:r>
      <w:proofErr w:type="spellStart"/>
      <w:r w:rsidR="00E26CD1" w:rsidRPr="00E26CD1">
        <w:rPr>
          <w:rFonts w:cs="Times New Roman"/>
          <w:szCs w:val="24"/>
        </w:rPr>
        <w:t>terindeks</w:t>
      </w:r>
      <w:proofErr w:type="spellEnd"/>
      <w:r w:rsidR="00E26CD1" w:rsidRPr="00E26CD1">
        <w:rPr>
          <w:rFonts w:cs="Times New Roman"/>
          <w:szCs w:val="24"/>
        </w:rPr>
        <w:t xml:space="preserve"> </w:t>
      </w:r>
      <w:proofErr w:type="spellStart"/>
      <w:r w:rsidR="00E26CD1" w:rsidRPr="00E26CD1">
        <w:rPr>
          <w:rFonts w:cs="Times New Roman"/>
          <w:szCs w:val="24"/>
        </w:rPr>
        <w:t>scopus</w:t>
      </w:r>
      <w:proofErr w:type="spellEnd"/>
      <w:r w:rsidR="00E26CD1" w:rsidRPr="00E26CD1">
        <w:rPr>
          <w:rFonts w:cs="Times New Roman"/>
          <w:szCs w:val="24"/>
        </w:rPr>
        <w:t xml:space="preserve"> yang </w:t>
      </w:r>
      <w:proofErr w:type="spellStart"/>
      <w:r w:rsidR="00E26CD1" w:rsidRPr="00E26CD1">
        <w:rPr>
          <w:rFonts w:cs="Times New Roman"/>
          <w:szCs w:val="24"/>
        </w:rPr>
        <w:t>mengimplementasikan</w:t>
      </w:r>
      <w:proofErr w:type="spellEnd"/>
      <w:r w:rsidR="00E26CD1" w:rsidRPr="00E26CD1">
        <w:rPr>
          <w:rFonts w:cs="Times New Roman"/>
          <w:szCs w:val="24"/>
        </w:rPr>
        <w:t xml:space="preserve"> ML pada proses </w:t>
      </w:r>
      <w:proofErr w:type="spellStart"/>
      <w:r w:rsidR="00E26CD1" w:rsidRPr="00E26CD1">
        <w:rPr>
          <w:rFonts w:cs="Times New Roman"/>
          <w:szCs w:val="24"/>
        </w:rPr>
        <w:t>manajemen</w:t>
      </w:r>
      <w:proofErr w:type="spellEnd"/>
      <w:r w:rsidR="00E26CD1" w:rsidRPr="00E26CD1">
        <w:rPr>
          <w:rFonts w:cs="Times New Roman"/>
          <w:szCs w:val="24"/>
        </w:rPr>
        <w:t xml:space="preserve"> </w:t>
      </w:r>
      <w:proofErr w:type="spellStart"/>
      <w:r w:rsidR="00E26CD1" w:rsidRPr="00E26CD1">
        <w:rPr>
          <w:rFonts w:cs="Times New Roman"/>
          <w:szCs w:val="24"/>
        </w:rPr>
        <w:t>sumber</w:t>
      </w:r>
      <w:proofErr w:type="spellEnd"/>
      <w:r w:rsidR="00E26CD1" w:rsidRPr="00E26CD1">
        <w:rPr>
          <w:rFonts w:cs="Times New Roman"/>
          <w:szCs w:val="24"/>
        </w:rPr>
        <w:t xml:space="preserve"> </w:t>
      </w:r>
      <w:proofErr w:type="spellStart"/>
      <w:r w:rsidR="00E26CD1" w:rsidRPr="00E26CD1">
        <w:rPr>
          <w:rFonts w:cs="Times New Roman"/>
          <w:szCs w:val="24"/>
        </w:rPr>
        <w:t>daya</w:t>
      </w:r>
      <w:proofErr w:type="spellEnd"/>
      <w:r w:rsidR="00CC3087">
        <w:rPr>
          <w:rFonts w:cs="Times New Roman"/>
          <w:sz w:val="20"/>
          <w:szCs w:val="20"/>
        </w:rPr>
        <w:t xml:space="preserve">. </w:t>
      </w:r>
      <w:proofErr w:type="spellStart"/>
      <w:r w:rsidR="00CC3087" w:rsidRPr="00CC3087">
        <w:rPr>
          <w:rFonts w:cs="Times New Roman"/>
          <w:szCs w:val="24"/>
        </w:rPr>
        <w:lastRenderedPageBreak/>
        <w:t>Berdasarkan</w:t>
      </w:r>
      <w:proofErr w:type="spellEnd"/>
      <w:r w:rsidR="00CC3087" w:rsidRPr="00CC3087">
        <w:rPr>
          <w:rFonts w:cs="Times New Roman"/>
          <w:szCs w:val="24"/>
        </w:rPr>
        <w:t xml:space="preserve"> </w:t>
      </w:r>
      <w:proofErr w:type="spellStart"/>
      <w:r w:rsidR="00CC3087" w:rsidRPr="00CC3087">
        <w:rPr>
          <w:rFonts w:cs="Times New Roman"/>
          <w:szCs w:val="24"/>
        </w:rPr>
        <w:t>penelitian</w:t>
      </w:r>
      <w:proofErr w:type="spellEnd"/>
      <w:r w:rsidR="00CC3087" w:rsidRPr="00CC3087">
        <w:rPr>
          <w:rFonts w:cs="Times New Roman"/>
          <w:szCs w:val="24"/>
        </w:rPr>
        <w:t xml:space="preserve"> </w:t>
      </w:r>
      <w:proofErr w:type="spellStart"/>
      <w:r w:rsidR="00CC3087">
        <w:rPr>
          <w:rFonts w:cs="Times New Roman"/>
          <w:szCs w:val="24"/>
        </w:rPr>
        <w:t>tersebut</w:t>
      </w:r>
      <w:proofErr w:type="spellEnd"/>
      <w:r w:rsidR="00CC3087">
        <w:rPr>
          <w:rFonts w:cs="Times New Roman"/>
          <w:szCs w:val="24"/>
        </w:rPr>
        <w:t xml:space="preserve">, </w:t>
      </w:r>
      <w:proofErr w:type="spellStart"/>
      <w:r w:rsidR="00CC3087">
        <w:rPr>
          <w:rFonts w:cs="Times New Roman"/>
          <w:szCs w:val="24"/>
        </w:rPr>
        <w:t>diketahui</w:t>
      </w:r>
      <w:proofErr w:type="spellEnd"/>
      <w:r w:rsidR="00CC3087">
        <w:rPr>
          <w:rFonts w:cs="Times New Roman"/>
          <w:szCs w:val="24"/>
        </w:rPr>
        <w:t xml:space="preserve"> </w:t>
      </w:r>
      <w:proofErr w:type="spellStart"/>
      <w:r w:rsidR="00CC3087">
        <w:rPr>
          <w:rFonts w:cs="Times New Roman"/>
          <w:szCs w:val="24"/>
        </w:rPr>
        <w:t>bahwa</w:t>
      </w:r>
      <w:proofErr w:type="spellEnd"/>
      <w:r w:rsidR="00CC3087">
        <w:rPr>
          <w:rFonts w:cs="Times New Roman"/>
          <w:szCs w:val="24"/>
        </w:rPr>
        <w:t xml:space="preserve"> </w:t>
      </w:r>
      <w:r w:rsidR="006F7714">
        <w:rPr>
          <w:rFonts w:cs="Times New Roman"/>
          <w:szCs w:val="24"/>
        </w:rPr>
        <w:t xml:space="preserve">ML </w:t>
      </w:r>
      <w:proofErr w:type="spellStart"/>
      <w:r w:rsidR="006F7714">
        <w:rPr>
          <w:rFonts w:cs="Times New Roman"/>
          <w:szCs w:val="24"/>
        </w:rPr>
        <w:t>digunakan</w:t>
      </w:r>
      <w:proofErr w:type="spellEnd"/>
      <w:r w:rsidR="006F7714">
        <w:rPr>
          <w:rFonts w:cs="Times New Roman"/>
          <w:szCs w:val="24"/>
        </w:rPr>
        <w:t xml:space="preserve"> </w:t>
      </w:r>
      <w:proofErr w:type="spellStart"/>
      <w:r w:rsidR="006F7714">
        <w:rPr>
          <w:rFonts w:cs="Times New Roman"/>
          <w:szCs w:val="24"/>
        </w:rPr>
        <w:t>dalam</w:t>
      </w:r>
      <w:proofErr w:type="spellEnd"/>
      <w:r w:rsidR="006F7714">
        <w:rPr>
          <w:rFonts w:cs="Times New Roman"/>
          <w:szCs w:val="24"/>
        </w:rPr>
        <w:t xml:space="preserve"> proses </w:t>
      </w:r>
      <w:proofErr w:type="spellStart"/>
      <w:r w:rsidR="006F7714">
        <w:rPr>
          <w:rFonts w:cs="Times New Roman"/>
          <w:szCs w:val="24"/>
        </w:rPr>
        <w:t>penetuan</w:t>
      </w:r>
      <w:proofErr w:type="spellEnd"/>
      <w:r w:rsidR="006F7714">
        <w:rPr>
          <w:rFonts w:cs="Times New Roman"/>
          <w:szCs w:val="24"/>
        </w:rPr>
        <w:t xml:space="preserve"> </w:t>
      </w:r>
      <w:proofErr w:type="spellStart"/>
      <w:r w:rsidR="006F7714">
        <w:rPr>
          <w:rFonts w:cs="Times New Roman"/>
          <w:szCs w:val="24"/>
        </w:rPr>
        <w:t>sumber</w:t>
      </w:r>
      <w:proofErr w:type="spellEnd"/>
      <w:r w:rsidR="006F7714">
        <w:rPr>
          <w:rFonts w:cs="Times New Roman"/>
          <w:szCs w:val="24"/>
        </w:rPr>
        <w:t xml:space="preserve"> </w:t>
      </w:r>
      <w:proofErr w:type="spellStart"/>
      <w:r w:rsidR="006F7714">
        <w:rPr>
          <w:rFonts w:cs="Times New Roman"/>
          <w:szCs w:val="24"/>
        </w:rPr>
        <w:t>daya</w:t>
      </w:r>
      <w:proofErr w:type="spellEnd"/>
      <w:r w:rsidR="006F7714">
        <w:rPr>
          <w:rFonts w:cs="Times New Roman"/>
          <w:szCs w:val="24"/>
        </w:rPr>
        <w:t xml:space="preserve"> yang </w:t>
      </w:r>
      <w:proofErr w:type="spellStart"/>
      <w:r w:rsidR="006F7714">
        <w:rPr>
          <w:rFonts w:cs="Times New Roman"/>
          <w:szCs w:val="24"/>
        </w:rPr>
        <w:t>akan</w:t>
      </w:r>
      <w:proofErr w:type="spellEnd"/>
      <w:r w:rsidR="006F7714">
        <w:rPr>
          <w:rFonts w:cs="Times New Roman"/>
          <w:szCs w:val="24"/>
        </w:rPr>
        <w:t xml:space="preserve"> </w:t>
      </w:r>
      <w:proofErr w:type="spellStart"/>
      <w:r w:rsidR="006F7714">
        <w:rPr>
          <w:rFonts w:cs="Times New Roman"/>
          <w:szCs w:val="24"/>
        </w:rPr>
        <w:t>masuk</w:t>
      </w:r>
      <w:proofErr w:type="spellEnd"/>
      <w:r w:rsidR="006F7714">
        <w:rPr>
          <w:rFonts w:cs="Times New Roman"/>
          <w:szCs w:val="24"/>
        </w:rPr>
        <w:t xml:space="preserve"> ke </w:t>
      </w:r>
      <w:proofErr w:type="spellStart"/>
      <w:r w:rsidR="006F7714">
        <w:rPr>
          <w:rFonts w:cs="Times New Roman"/>
          <w:szCs w:val="24"/>
        </w:rPr>
        <w:t>dalam</w:t>
      </w:r>
      <w:proofErr w:type="spellEnd"/>
      <w:r w:rsidR="006F7714">
        <w:rPr>
          <w:rFonts w:cs="Times New Roman"/>
          <w:szCs w:val="24"/>
        </w:rPr>
        <w:t xml:space="preserve"> </w:t>
      </w:r>
      <w:proofErr w:type="spellStart"/>
      <w:r w:rsidR="006F7714">
        <w:rPr>
          <w:rFonts w:cs="Times New Roman"/>
          <w:szCs w:val="24"/>
        </w:rPr>
        <w:t>organisasi</w:t>
      </w:r>
      <w:proofErr w:type="spellEnd"/>
      <w:r w:rsidR="006F7714">
        <w:rPr>
          <w:rFonts w:cs="Times New Roman"/>
          <w:szCs w:val="24"/>
        </w:rPr>
        <w:t xml:space="preserve"> dan juga </w:t>
      </w:r>
      <w:proofErr w:type="spellStart"/>
      <w:r w:rsidR="006F7714">
        <w:rPr>
          <w:rFonts w:cs="Times New Roman"/>
          <w:szCs w:val="24"/>
        </w:rPr>
        <w:t>manajemen</w:t>
      </w:r>
      <w:proofErr w:type="spellEnd"/>
      <w:r w:rsidR="006F7714">
        <w:rPr>
          <w:rFonts w:cs="Times New Roman"/>
          <w:szCs w:val="24"/>
        </w:rPr>
        <w:t xml:space="preserve"> </w:t>
      </w:r>
      <w:proofErr w:type="spellStart"/>
      <w:r w:rsidR="006F7714">
        <w:rPr>
          <w:rFonts w:cs="Times New Roman"/>
          <w:szCs w:val="24"/>
        </w:rPr>
        <w:t>performa</w:t>
      </w:r>
      <w:proofErr w:type="spellEnd"/>
      <w:r w:rsidR="006F7714">
        <w:rPr>
          <w:rFonts w:cs="Times New Roman"/>
          <w:szCs w:val="24"/>
        </w:rPr>
        <w:t xml:space="preserve"> yang dilakukan oleh </w:t>
      </w:r>
      <w:proofErr w:type="spellStart"/>
      <w:r w:rsidR="006F7714">
        <w:rPr>
          <w:rFonts w:cs="Times New Roman"/>
          <w:szCs w:val="24"/>
        </w:rPr>
        <w:t>pegawai</w:t>
      </w:r>
      <w:proofErr w:type="spellEnd"/>
      <w:r w:rsidR="006F7714">
        <w:rPr>
          <w:rFonts w:cs="Times New Roman"/>
          <w:szCs w:val="24"/>
        </w:rPr>
        <w:t xml:space="preserve"> </w:t>
      </w:r>
      <w:proofErr w:type="spellStart"/>
      <w:r w:rsidR="006F7714">
        <w:rPr>
          <w:rFonts w:cs="Times New Roman"/>
          <w:szCs w:val="24"/>
        </w:rPr>
        <w:t>dalam</w:t>
      </w:r>
      <w:proofErr w:type="spellEnd"/>
      <w:r w:rsidR="006F7714">
        <w:rPr>
          <w:rFonts w:cs="Times New Roman"/>
          <w:szCs w:val="24"/>
        </w:rPr>
        <w:t xml:space="preserve"> </w:t>
      </w:r>
      <w:proofErr w:type="spellStart"/>
      <w:r w:rsidR="006F7714">
        <w:rPr>
          <w:rFonts w:cs="Times New Roman"/>
          <w:szCs w:val="24"/>
        </w:rPr>
        <w:t>organisasi</w:t>
      </w:r>
      <w:proofErr w:type="spellEnd"/>
      <w:r w:rsidR="006F7714">
        <w:rPr>
          <w:rFonts w:cs="Times New Roman"/>
          <w:szCs w:val="24"/>
        </w:rPr>
        <w:t xml:space="preserve">. </w:t>
      </w:r>
      <w:r w:rsidR="00F91348">
        <w:rPr>
          <w:rFonts w:cs="Times New Roman"/>
          <w:szCs w:val="24"/>
        </w:rPr>
        <w:t xml:space="preserve">ML yang </w:t>
      </w:r>
      <w:proofErr w:type="spellStart"/>
      <w:r w:rsidR="00F91348">
        <w:rPr>
          <w:rFonts w:cs="Times New Roman"/>
          <w:szCs w:val="24"/>
        </w:rPr>
        <w:t>digunakan</w:t>
      </w:r>
      <w:proofErr w:type="spellEnd"/>
      <w:r w:rsidR="00F91348">
        <w:rPr>
          <w:rFonts w:cs="Times New Roman"/>
          <w:szCs w:val="24"/>
        </w:rPr>
        <w:t xml:space="preserve"> pada </w:t>
      </w:r>
      <w:proofErr w:type="spellStart"/>
      <w:r w:rsidR="00F91348">
        <w:rPr>
          <w:rFonts w:cs="Times New Roman"/>
          <w:szCs w:val="24"/>
        </w:rPr>
        <w:t>penelitian</w:t>
      </w:r>
      <w:proofErr w:type="spellEnd"/>
      <w:r w:rsidR="00F91348">
        <w:rPr>
          <w:rFonts w:cs="Times New Roman"/>
          <w:szCs w:val="24"/>
        </w:rPr>
        <w:t xml:space="preserve"> </w:t>
      </w:r>
      <w:proofErr w:type="spellStart"/>
      <w:r w:rsidR="00F91348">
        <w:rPr>
          <w:rFonts w:cs="Times New Roman"/>
          <w:szCs w:val="24"/>
        </w:rPr>
        <w:t>ini</w:t>
      </w:r>
      <w:proofErr w:type="spellEnd"/>
      <w:r w:rsidR="00F91348">
        <w:rPr>
          <w:rFonts w:cs="Times New Roman"/>
          <w:szCs w:val="24"/>
        </w:rPr>
        <w:t xml:space="preserve"> </w:t>
      </w:r>
      <w:proofErr w:type="spellStart"/>
      <w:r w:rsidR="00F91348">
        <w:rPr>
          <w:rFonts w:cs="Times New Roman"/>
          <w:szCs w:val="24"/>
        </w:rPr>
        <w:t>adalah</w:t>
      </w:r>
      <w:proofErr w:type="spellEnd"/>
      <w:r w:rsidR="00F91348">
        <w:rPr>
          <w:rFonts w:cs="Times New Roman"/>
          <w:szCs w:val="24"/>
        </w:rPr>
        <w:t xml:space="preserve"> </w:t>
      </w:r>
      <w:r w:rsidR="00F91348">
        <w:rPr>
          <w:rFonts w:cs="Times New Roman"/>
          <w:i/>
          <w:iCs/>
          <w:szCs w:val="24"/>
        </w:rPr>
        <w:t xml:space="preserve">decision tree </w:t>
      </w:r>
      <w:r w:rsidR="00F91348">
        <w:rPr>
          <w:rFonts w:cs="Times New Roman"/>
          <w:szCs w:val="24"/>
        </w:rPr>
        <w:t xml:space="preserve">dan </w:t>
      </w:r>
      <w:r w:rsidR="00D20B18" w:rsidRPr="00D20B18">
        <w:rPr>
          <w:rFonts w:cs="Times New Roman"/>
          <w:i/>
          <w:iCs/>
          <w:szCs w:val="24"/>
        </w:rPr>
        <w:t xml:space="preserve">natural language </w:t>
      </w:r>
      <w:del w:id="1391" w:author="ilham.nur@office.ui.ac.id [2]" w:date="2023-01-17T21:44:00Z">
        <w:r w:rsidR="00D20B18" w:rsidRPr="00D20B18" w:rsidDel="00B51285">
          <w:rPr>
            <w:rFonts w:cs="Times New Roman"/>
            <w:i/>
            <w:iCs/>
            <w:szCs w:val="24"/>
          </w:rPr>
          <w:delText>programimng</w:delText>
        </w:r>
      </w:del>
      <w:ins w:id="1392" w:author="ilham.nur@office.ui.ac.id" w:date="2023-03-06T21:49:00Z">
        <w:r w:rsidR="000B64B2">
          <w:rPr>
            <w:rFonts w:cs="Times New Roman"/>
            <w:i/>
            <w:iCs/>
            <w:szCs w:val="24"/>
          </w:rPr>
          <w:t>t</w:t>
        </w:r>
      </w:ins>
      <w:ins w:id="1393" w:author="ilham.nur@office.ui.ac.id [2]" w:date="2023-01-17T21:44:00Z">
        <w:del w:id="1394" w:author="ilham.nur@office.ui.ac.id" w:date="2023-03-06T21:49:00Z">
          <w:r w:rsidR="00B51285" w:rsidDel="000B64B2">
            <w:rPr>
              <w:rFonts w:cs="Times New Roman"/>
              <w:i/>
              <w:iCs/>
              <w:szCs w:val="24"/>
            </w:rPr>
            <w:pgNum/>
          </w:r>
        </w:del>
        <w:r w:rsidR="00B51285">
          <w:rPr>
            <w:rFonts w:cs="Times New Roman"/>
            <w:i/>
            <w:iCs/>
            <w:szCs w:val="24"/>
          </w:rPr>
          <w:t>erminology</w:t>
        </w:r>
      </w:ins>
      <w:r w:rsidR="00D20B18" w:rsidRPr="00D20B18">
        <w:rPr>
          <w:rFonts w:cs="Times New Roman"/>
          <w:szCs w:val="24"/>
        </w:rPr>
        <w:t xml:space="preserve"> untuk </w:t>
      </w:r>
      <w:proofErr w:type="spellStart"/>
      <w:r w:rsidR="00D20B18" w:rsidRPr="00D20B18">
        <w:rPr>
          <w:rFonts w:cs="Times New Roman"/>
          <w:szCs w:val="24"/>
        </w:rPr>
        <w:t>melakukan</w:t>
      </w:r>
      <w:proofErr w:type="spellEnd"/>
      <w:r w:rsidR="00D20B18" w:rsidRPr="00D20B18">
        <w:rPr>
          <w:rFonts w:cs="Times New Roman"/>
          <w:szCs w:val="24"/>
        </w:rPr>
        <w:t xml:space="preserve"> </w:t>
      </w:r>
      <w:proofErr w:type="spellStart"/>
      <w:r w:rsidR="00D20B18" w:rsidRPr="00D20B18">
        <w:rPr>
          <w:rFonts w:cs="Times New Roman"/>
          <w:szCs w:val="24"/>
        </w:rPr>
        <w:t>klasifikasi</w:t>
      </w:r>
      <w:proofErr w:type="spellEnd"/>
      <w:r w:rsidR="00D20B18" w:rsidRPr="00D20B18">
        <w:rPr>
          <w:rFonts w:cs="Times New Roman"/>
          <w:szCs w:val="24"/>
        </w:rPr>
        <w:t xml:space="preserve">. Akan </w:t>
      </w:r>
      <w:proofErr w:type="spellStart"/>
      <w:r w:rsidR="00D20B18" w:rsidRPr="00D20B18">
        <w:rPr>
          <w:rFonts w:cs="Times New Roman"/>
          <w:szCs w:val="24"/>
        </w:rPr>
        <w:t>tetapi</w:t>
      </w:r>
      <w:proofErr w:type="spellEnd"/>
      <w:r w:rsidR="00D20B18" w:rsidRPr="00D20B18">
        <w:rPr>
          <w:rFonts w:cs="Times New Roman"/>
          <w:szCs w:val="24"/>
        </w:rPr>
        <w:t xml:space="preserve"> </w:t>
      </w:r>
      <w:proofErr w:type="spellStart"/>
      <w:r w:rsidR="00D20B18" w:rsidRPr="00D20B18">
        <w:rPr>
          <w:rFonts w:cs="Times New Roman"/>
          <w:szCs w:val="24"/>
        </w:rPr>
        <w:t>penggunaan</w:t>
      </w:r>
      <w:proofErr w:type="spellEnd"/>
      <w:r w:rsidR="00D20B18" w:rsidRPr="00D20B18">
        <w:rPr>
          <w:rFonts w:cs="Times New Roman"/>
          <w:szCs w:val="24"/>
        </w:rPr>
        <w:t xml:space="preserve"> </w:t>
      </w:r>
      <w:r w:rsidR="00D20B18" w:rsidRPr="00D20B18">
        <w:rPr>
          <w:rFonts w:cs="Times New Roman"/>
          <w:i/>
          <w:iCs/>
          <w:szCs w:val="24"/>
        </w:rPr>
        <w:t>decision tree</w:t>
      </w:r>
      <w:r w:rsidR="00D20B18" w:rsidRPr="00D20B18">
        <w:rPr>
          <w:rFonts w:cs="Times New Roman"/>
          <w:szCs w:val="24"/>
        </w:rPr>
        <w:t xml:space="preserve"> </w:t>
      </w:r>
      <w:proofErr w:type="spellStart"/>
      <w:r w:rsidR="00D20B18" w:rsidRPr="00D20B18">
        <w:rPr>
          <w:rFonts w:cs="Times New Roman"/>
          <w:szCs w:val="24"/>
        </w:rPr>
        <w:t>sering</w:t>
      </w:r>
      <w:proofErr w:type="spellEnd"/>
      <w:r w:rsidR="00D20B18" w:rsidRPr="00D20B18">
        <w:rPr>
          <w:rFonts w:cs="Times New Roman"/>
          <w:szCs w:val="24"/>
        </w:rPr>
        <w:t xml:space="preserve"> kali </w:t>
      </w:r>
      <w:proofErr w:type="spellStart"/>
      <w:r w:rsidR="00D20B18" w:rsidRPr="00D20B18">
        <w:rPr>
          <w:rFonts w:cs="Times New Roman"/>
          <w:szCs w:val="24"/>
        </w:rPr>
        <w:t>mendapatkan</w:t>
      </w:r>
      <w:proofErr w:type="spellEnd"/>
      <w:r w:rsidR="00D20B18" w:rsidRPr="00D20B18">
        <w:rPr>
          <w:rFonts w:cs="Times New Roman"/>
          <w:szCs w:val="24"/>
        </w:rPr>
        <w:t xml:space="preserve"> </w:t>
      </w:r>
      <w:proofErr w:type="spellStart"/>
      <w:r w:rsidR="00D20B18" w:rsidRPr="00D20B18">
        <w:rPr>
          <w:rFonts w:cs="Times New Roman"/>
          <w:szCs w:val="24"/>
        </w:rPr>
        <w:t>permasalahan</w:t>
      </w:r>
      <w:proofErr w:type="spellEnd"/>
      <w:r w:rsidR="00D20B18" w:rsidRPr="00D20B18">
        <w:rPr>
          <w:rFonts w:cs="Times New Roman"/>
          <w:szCs w:val="24"/>
        </w:rPr>
        <w:t xml:space="preserve"> </w:t>
      </w:r>
      <w:proofErr w:type="spellStart"/>
      <w:r w:rsidR="00D20B18" w:rsidRPr="00D20B18">
        <w:rPr>
          <w:rFonts w:cs="Times New Roman"/>
          <w:szCs w:val="24"/>
        </w:rPr>
        <w:t>karena</w:t>
      </w:r>
      <w:proofErr w:type="spellEnd"/>
      <w:r w:rsidR="00D20B18" w:rsidRPr="00D20B18">
        <w:rPr>
          <w:rFonts w:cs="Times New Roman"/>
          <w:szCs w:val="24"/>
        </w:rPr>
        <w:t xml:space="preserve"> </w:t>
      </w:r>
      <w:proofErr w:type="spellStart"/>
      <w:r w:rsidR="00D20B18" w:rsidRPr="00D20B18">
        <w:rPr>
          <w:rFonts w:cs="Times New Roman"/>
          <w:szCs w:val="24"/>
        </w:rPr>
        <w:t>keputusan</w:t>
      </w:r>
      <w:proofErr w:type="spellEnd"/>
      <w:r w:rsidR="00D20B18" w:rsidRPr="00D20B18">
        <w:rPr>
          <w:rFonts w:cs="Times New Roman"/>
          <w:szCs w:val="24"/>
        </w:rPr>
        <w:t xml:space="preserve"> yang di </w:t>
      </w:r>
      <w:proofErr w:type="spellStart"/>
      <w:r w:rsidR="00D20B18" w:rsidRPr="00D20B18">
        <w:rPr>
          <w:rFonts w:cs="Times New Roman"/>
          <w:szCs w:val="24"/>
        </w:rPr>
        <w:t>ambil</w:t>
      </w:r>
      <w:proofErr w:type="spellEnd"/>
      <w:r w:rsidR="00D20B18" w:rsidRPr="00D20B18">
        <w:rPr>
          <w:rFonts w:cs="Times New Roman"/>
          <w:szCs w:val="24"/>
        </w:rPr>
        <w:t xml:space="preserve"> </w:t>
      </w:r>
      <w:proofErr w:type="spellStart"/>
      <w:r w:rsidR="00D20B18" w:rsidRPr="00D20B18">
        <w:rPr>
          <w:rFonts w:cs="Times New Roman"/>
          <w:szCs w:val="24"/>
        </w:rPr>
        <w:t>berdasarkan</w:t>
      </w:r>
      <w:proofErr w:type="spellEnd"/>
      <w:r w:rsidR="00D20B18" w:rsidRPr="00D20B18">
        <w:rPr>
          <w:rFonts w:cs="Times New Roman"/>
          <w:szCs w:val="24"/>
        </w:rPr>
        <w:t xml:space="preserve"> </w:t>
      </w:r>
      <w:proofErr w:type="spellStart"/>
      <w:r w:rsidR="00D20B18" w:rsidRPr="00D20B18">
        <w:rPr>
          <w:rFonts w:cs="Times New Roman"/>
          <w:szCs w:val="24"/>
        </w:rPr>
        <w:t>satu</w:t>
      </w:r>
      <w:proofErr w:type="spellEnd"/>
      <w:r w:rsidR="00D20B18" w:rsidRPr="00D20B18">
        <w:rPr>
          <w:rFonts w:cs="Times New Roman"/>
          <w:szCs w:val="24"/>
        </w:rPr>
        <w:t xml:space="preserve"> </w:t>
      </w:r>
      <w:proofErr w:type="spellStart"/>
      <w:r w:rsidR="00D20B18" w:rsidRPr="00D20B18">
        <w:rPr>
          <w:rFonts w:cs="Times New Roman"/>
          <w:szCs w:val="24"/>
        </w:rPr>
        <w:t>pohon</w:t>
      </w:r>
      <w:proofErr w:type="spellEnd"/>
      <w:r w:rsidR="00D20B18" w:rsidRPr="00D20B18">
        <w:rPr>
          <w:rFonts w:cs="Times New Roman"/>
          <w:szCs w:val="24"/>
        </w:rPr>
        <w:t xml:space="preserve"> </w:t>
      </w:r>
      <w:proofErr w:type="spellStart"/>
      <w:r w:rsidR="00D20B18" w:rsidRPr="00D20B18">
        <w:rPr>
          <w:rFonts w:cs="Times New Roman"/>
          <w:szCs w:val="24"/>
        </w:rPr>
        <w:t>keputusan</w:t>
      </w:r>
      <w:proofErr w:type="spellEnd"/>
      <w:r w:rsidR="000D5D26">
        <w:rPr>
          <w:rFonts w:cs="Times New Roman"/>
          <w:szCs w:val="24"/>
        </w:rPr>
        <w:t xml:space="preserve"> </w:t>
      </w:r>
      <w:proofErr w:type="spellStart"/>
      <w:r w:rsidR="000D5D26">
        <w:rPr>
          <w:rFonts w:cs="Times New Roman"/>
          <w:szCs w:val="24"/>
        </w:rPr>
        <w:t>sehingga</w:t>
      </w:r>
      <w:proofErr w:type="spellEnd"/>
      <w:r w:rsidR="000D5D26">
        <w:rPr>
          <w:rFonts w:cs="Times New Roman"/>
          <w:szCs w:val="24"/>
        </w:rPr>
        <w:t xml:space="preserve"> </w:t>
      </w:r>
      <w:proofErr w:type="spellStart"/>
      <w:r w:rsidR="000D5D26">
        <w:rPr>
          <w:rFonts w:cs="Times New Roman"/>
          <w:szCs w:val="24"/>
        </w:rPr>
        <w:t>memudahkan</w:t>
      </w:r>
      <w:proofErr w:type="spellEnd"/>
      <w:r w:rsidR="000D5D26">
        <w:rPr>
          <w:rFonts w:cs="Times New Roman"/>
          <w:szCs w:val="24"/>
        </w:rPr>
        <w:t xml:space="preserve"> </w:t>
      </w:r>
      <w:proofErr w:type="spellStart"/>
      <w:r w:rsidR="000D5D26">
        <w:rPr>
          <w:rFonts w:cs="Times New Roman"/>
          <w:szCs w:val="24"/>
        </w:rPr>
        <w:t>terjadinya</w:t>
      </w:r>
      <w:proofErr w:type="spellEnd"/>
      <w:r w:rsidR="000D5D26">
        <w:rPr>
          <w:rFonts w:cs="Times New Roman"/>
          <w:szCs w:val="24"/>
        </w:rPr>
        <w:t xml:space="preserve"> </w:t>
      </w:r>
      <w:r w:rsidR="000D5D26" w:rsidRPr="000D5D26">
        <w:rPr>
          <w:rFonts w:cs="Times New Roman"/>
          <w:i/>
          <w:iCs/>
          <w:szCs w:val="24"/>
        </w:rPr>
        <w:t>over fitting</w:t>
      </w:r>
      <w:r w:rsidR="000D5D26">
        <w:rPr>
          <w:rFonts w:cs="Times New Roman"/>
          <w:szCs w:val="24"/>
        </w:rPr>
        <w:t>.</w:t>
      </w:r>
      <w:r w:rsidR="00F9588F">
        <w:rPr>
          <w:rFonts w:cs="Times New Roman"/>
          <w:szCs w:val="24"/>
        </w:rPr>
        <w:t xml:space="preserve"> </w:t>
      </w:r>
    </w:p>
    <w:p w14:paraId="2757A2CF" w14:textId="71B97852" w:rsidR="00076136" w:rsidRPr="00076136" w:rsidRDefault="00F9588F" w:rsidP="00076136">
      <w:pPr>
        <w:spacing w:line="360" w:lineRule="auto"/>
        <w:rPr>
          <w:rFonts w:cs="Times New Roman"/>
          <w:szCs w:val="24"/>
        </w:rPr>
      </w:pPr>
      <w:proofErr w:type="spellStart"/>
      <w:r>
        <w:rPr>
          <w:rFonts w:cs="Times New Roman"/>
          <w:szCs w:val="24"/>
        </w:rPr>
        <w:t>Penelitian</w:t>
      </w:r>
      <w:proofErr w:type="spellEnd"/>
      <w:r>
        <w:rPr>
          <w:rFonts w:cs="Times New Roman"/>
          <w:szCs w:val="24"/>
        </w:rPr>
        <w:t xml:space="preserve"> yang dilakukan oleh </w:t>
      </w:r>
      <w:proofErr w:type="spellStart"/>
      <w:r>
        <w:rPr>
          <w:rFonts w:cs="Times New Roman"/>
          <w:szCs w:val="24"/>
        </w:rPr>
        <w:t>Xiaojuan</w:t>
      </w:r>
      <w:proofErr w:type="spellEnd"/>
      <w:r>
        <w:rPr>
          <w:rFonts w:cs="Times New Roman"/>
          <w:szCs w:val="24"/>
        </w:rPr>
        <w:t xml:space="preserve">, </w:t>
      </w:r>
      <w:proofErr w:type="spellStart"/>
      <w:r>
        <w:rPr>
          <w:rFonts w:cs="Times New Roman"/>
          <w:szCs w:val="24"/>
        </w:rPr>
        <w:t>mengembangkan</w:t>
      </w:r>
      <w:proofErr w:type="spellEnd"/>
      <w:r>
        <w:rPr>
          <w:rFonts w:cs="Times New Roman"/>
          <w:szCs w:val="24"/>
        </w:rPr>
        <w:t xml:space="preserve"> </w:t>
      </w:r>
      <w:proofErr w:type="spellStart"/>
      <w:r>
        <w:rPr>
          <w:rFonts w:cs="Times New Roman"/>
          <w:szCs w:val="24"/>
        </w:rPr>
        <w:t>metode</w:t>
      </w:r>
      <w:proofErr w:type="spellEnd"/>
      <w:r>
        <w:rPr>
          <w:rFonts w:cs="Times New Roman"/>
          <w:szCs w:val="24"/>
        </w:rPr>
        <w:t xml:space="preserve"> ML </w:t>
      </w:r>
      <w:r>
        <w:rPr>
          <w:rFonts w:cs="Times New Roman"/>
          <w:i/>
          <w:iCs/>
          <w:szCs w:val="24"/>
        </w:rPr>
        <w:t xml:space="preserve">decision tree </w:t>
      </w:r>
      <w:r>
        <w:rPr>
          <w:rFonts w:cs="Times New Roman"/>
          <w:szCs w:val="24"/>
        </w:rPr>
        <w:t xml:space="preserve">yang </w:t>
      </w:r>
      <w:proofErr w:type="spellStart"/>
      <w:r w:rsidR="008C0A11">
        <w:rPr>
          <w:rFonts w:cs="Times New Roman"/>
          <w:szCs w:val="24"/>
        </w:rPr>
        <w:t>memiliki</w:t>
      </w:r>
      <w:proofErr w:type="spellEnd"/>
      <w:r w:rsidR="008C0A11">
        <w:rPr>
          <w:rFonts w:cs="Times New Roman"/>
          <w:szCs w:val="24"/>
        </w:rPr>
        <w:t xml:space="preserve"> </w:t>
      </w:r>
      <w:proofErr w:type="spellStart"/>
      <w:r w:rsidR="008C0A11">
        <w:rPr>
          <w:rFonts w:cs="Times New Roman"/>
          <w:szCs w:val="24"/>
        </w:rPr>
        <w:t>permasalahan</w:t>
      </w:r>
      <w:proofErr w:type="spellEnd"/>
      <w:r w:rsidR="008C0A11">
        <w:rPr>
          <w:rFonts w:cs="Times New Roman"/>
          <w:szCs w:val="24"/>
        </w:rPr>
        <w:t xml:space="preserve"> terkait hasil yang </w:t>
      </w:r>
      <w:proofErr w:type="spellStart"/>
      <w:r w:rsidR="008C0A11">
        <w:rPr>
          <w:rFonts w:cs="Times New Roman"/>
          <w:szCs w:val="24"/>
        </w:rPr>
        <w:t>bersifat</w:t>
      </w:r>
      <w:proofErr w:type="spellEnd"/>
      <w:r w:rsidR="008C0A11">
        <w:rPr>
          <w:rFonts w:cs="Times New Roman"/>
          <w:szCs w:val="24"/>
        </w:rPr>
        <w:t xml:space="preserve"> </w:t>
      </w:r>
      <w:r w:rsidR="008C0A11">
        <w:rPr>
          <w:rFonts w:cs="Times New Roman"/>
          <w:i/>
          <w:iCs/>
          <w:szCs w:val="24"/>
        </w:rPr>
        <w:t>over fitting</w:t>
      </w:r>
      <w:r w:rsidR="002F436E">
        <w:rPr>
          <w:rFonts w:cs="Times New Roman"/>
          <w:i/>
          <w:iCs/>
          <w:szCs w:val="24"/>
        </w:rPr>
        <w:t xml:space="preserve"> </w:t>
      </w:r>
      <w:r w:rsidR="002F436E">
        <w:rPr>
          <w:rFonts w:cs="Times New Roman"/>
          <w:szCs w:val="24"/>
        </w:rPr>
        <w:t xml:space="preserve">yang </w:t>
      </w:r>
      <w:proofErr w:type="spellStart"/>
      <w:r w:rsidR="002F436E">
        <w:rPr>
          <w:rFonts w:cs="Times New Roman"/>
          <w:szCs w:val="24"/>
        </w:rPr>
        <w:t>terjadi</w:t>
      </w:r>
      <w:proofErr w:type="spellEnd"/>
      <w:r w:rsidR="002F436E">
        <w:rPr>
          <w:rFonts w:cs="Times New Roman"/>
          <w:szCs w:val="24"/>
        </w:rPr>
        <w:t xml:space="preserve"> </w:t>
      </w:r>
      <w:proofErr w:type="spellStart"/>
      <w:r w:rsidR="00076136">
        <w:rPr>
          <w:rFonts w:cs="Times New Roman"/>
          <w:szCs w:val="24"/>
        </w:rPr>
        <w:t>karena</w:t>
      </w:r>
      <w:proofErr w:type="spellEnd"/>
      <w:r w:rsidR="00076136">
        <w:rPr>
          <w:rFonts w:cs="Times New Roman"/>
          <w:szCs w:val="24"/>
        </w:rPr>
        <w:t xml:space="preserve"> </w:t>
      </w:r>
      <w:proofErr w:type="spellStart"/>
      <w:r w:rsidR="00076136">
        <w:rPr>
          <w:rFonts w:cs="Times New Roman"/>
          <w:szCs w:val="24"/>
        </w:rPr>
        <w:t>hanya</w:t>
      </w:r>
      <w:proofErr w:type="spellEnd"/>
      <w:r w:rsidR="00076136">
        <w:rPr>
          <w:rFonts w:cs="Times New Roman"/>
          <w:szCs w:val="24"/>
        </w:rPr>
        <w:t xml:space="preserve"> </w:t>
      </w:r>
      <w:proofErr w:type="spellStart"/>
      <w:r w:rsidR="00076136">
        <w:rPr>
          <w:rFonts w:cs="Times New Roman"/>
          <w:szCs w:val="24"/>
        </w:rPr>
        <w:t>menggunakan</w:t>
      </w:r>
      <w:proofErr w:type="spellEnd"/>
      <w:r w:rsidR="00076136">
        <w:rPr>
          <w:rFonts w:cs="Times New Roman"/>
          <w:szCs w:val="24"/>
        </w:rPr>
        <w:t xml:space="preserve"> </w:t>
      </w:r>
      <w:proofErr w:type="spellStart"/>
      <w:r w:rsidR="00076136">
        <w:rPr>
          <w:rFonts w:cs="Times New Roman"/>
          <w:szCs w:val="24"/>
        </w:rPr>
        <w:t>satu</w:t>
      </w:r>
      <w:proofErr w:type="spellEnd"/>
      <w:r w:rsidR="00076136">
        <w:rPr>
          <w:rFonts w:cs="Times New Roman"/>
          <w:szCs w:val="24"/>
        </w:rPr>
        <w:t xml:space="preserve"> </w:t>
      </w:r>
      <w:proofErr w:type="spellStart"/>
      <w:r w:rsidR="00076136">
        <w:rPr>
          <w:rFonts w:cs="Times New Roman"/>
          <w:szCs w:val="24"/>
        </w:rPr>
        <w:t>pohon</w:t>
      </w:r>
      <w:proofErr w:type="spellEnd"/>
      <w:r w:rsidR="00076136">
        <w:rPr>
          <w:rFonts w:cs="Times New Roman"/>
          <w:szCs w:val="24"/>
        </w:rPr>
        <w:t xml:space="preserve"> </w:t>
      </w:r>
      <w:proofErr w:type="spellStart"/>
      <w:r w:rsidR="00076136">
        <w:rPr>
          <w:rFonts w:cs="Times New Roman"/>
          <w:szCs w:val="24"/>
        </w:rPr>
        <w:t>keputusan</w:t>
      </w:r>
      <w:proofErr w:type="spellEnd"/>
      <w:r w:rsidR="000954FB">
        <w:rPr>
          <w:rFonts w:cs="Times New Roman"/>
          <w:szCs w:val="24"/>
        </w:rPr>
        <w:t xml:space="preserve">, dengan </w:t>
      </w:r>
      <w:proofErr w:type="spellStart"/>
      <w:r w:rsidR="000954FB">
        <w:rPr>
          <w:rFonts w:cs="Times New Roman"/>
          <w:szCs w:val="24"/>
        </w:rPr>
        <w:t>menggunakan</w:t>
      </w:r>
      <w:proofErr w:type="spellEnd"/>
      <w:r w:rsidR="000954FB">
        <w:rPr>
          <w:rFonts w:cs="Times New Roman"/>
          <w:szCs w:val="24"/>
        </w:rPr>
        <w:t xml:space="preserve"> </w:t>
      </w:r>
      <w:r w:rsidR="000954FB">
        <w:rPr>
          <w:rFonts w:cs="Times New Roman"/>
          <w:i/>
          <w:iCs/>
          <w:szCs w:val="24"/>
        </w:rPr>
        <w:t>random forest</w:t>
      </w:r>
      <w:r w:rsidR="000954FB">
        <w:rPr>
          <w:rFonts w:cs="Times New Roman"/>
          <w:szCs w:val="24"/>
        </w:rPr>
        <w:t xml:space="preserve">. </w:t>
      </w:r>
      <w:proofErr w:type="spellStart"/>
      <w:r w:rsidR="00B51285" w:rsidRPr="00076136">
        <w:rPr>
          <w:rFonts w:cs="Times New Roman"/>
          <w:szCs w:val="24"/>
        </w:rPr>
        <w:t>P</w:t>
      </w:r>
      <w:r w:rsidR="00076136" w:rsidRPr="00076136">
        <w:rPr>
          <w:rFonts w:cs="Times New Roman"/>
          <w:szCs w:val="24"/>
        </w:rPr>
        <w:t>ermasalahan</w:t>
      </w:r>
      <w:proofErr w:type="spellEnd"/>
      <w:r w:rsidR="00076136" w:rsidRPr="00076136">
        <w:rPr>
          <w:rFonts w:cs="Times New Roman"/>
          <w:szCs w:val="24"/>
        </w:rPr>
        <w:t xml:space="preserve"> </w:t>
      </w:r>
      <w:r w:rsidR="00076136" w:rsidRPr="002471C9">
        <w:rPr>
          <w:rFonts w:cs="Times New Roman"/>
          <w:i/>
          <w:iCs/>
          <w:szCs w:val="24"/>
        </w:rPr>
        <w:t>overfitting</w:t>
      </w:r>
      <w:r w:rsidR="00076136" w:rsidRPr="00076136">
        <w:rPr>
          <w:rFonts w:cs="Times New Roman"/>
          <w:szCs w:val="24"/>
        </w:rPr>
        <w:t xml:space="preserve"> </w:t>
      </w:r>
      <w:proofErr w:type="spellStart"/>
      <w:r w:rsidR="00076136" w:rsidRPr="00076136">
        <w:rPr>
          <w:rFonts w:cs="Times New Roman"/>
          <w:szCs w:val="24"/>
        </w:rPr>
        <w:t>dapat</w:t>
      </w:r>
      <w:proofErr w:type="spellEnd"/>
      <w:r w:rsidR="00076136" w:rsidRPr="00076136">
        <w:rPr>
          <w:rFonts w:cs="Times New Roman"/>
          <w:szCs w:val="24"/>
        </w:rPr>
        <w:t xml:space="preserve"> di </w:t>
      </w:r>
      <w:proofErr w:type="spellStart"/>
      <w:r w:rsidR="00076136" w:rsidRPr="00076136">
        <w:rPr>
          <w:rFonts w:cs="Times New Roman"/>
          <w:szCs w:val="24"/>
        </w:rPr>
        <w:t>atasi</w:t>
      </w:r>
      <w:proofErr w:type="spellEnd"/>
      <w:r w:rsidR="00076136" w:rsidRPr="00076136">
        <w:rPr>
          <w:rFonts w:cs="Times New Roman"/>
          <w:szCs w:val="24"/>
        </w:rPr>
        <w:t xml:space="preserve"> </w:t>
      </w:r>
      <w:proofErr w:type="spellStart"/>
      <w:r w:rsidR="00076136" w:rsidRPr="00076136">
        <w:rPr>
          <w:rFonts w:cs="Times New Roman"/>
          <w:szCs w:val="24"/>
        </w:rPr>
        <w:t>dikarenakan</w:t>
      </w:r>
      <w:proofErr w:type="spellEnd"/>
      <w:r w:rsidR="00076136" w:rsidRPr="00076136">
        <w:rPr>
          <w:rFonts w:cs="Times New Roman"/>
          <w:szCs w:val="24"/>
        </w:rPr>
        <w:t xml:space="preserve"> random forest </w:t>
      </w:r>
      <w:proofErr w:type="spellStart"/>
      <w:r w:rsidR="00076136" w:rsidRPr="00076136">
        <w:rPr>
          <w:rFonts w:cs="Times New Roman"/>
          <w:szCs w:val="24"/>
        </w:rPr>
        <w:t>terdiri</w:t>
      </w:r>
      <w:proofErr w:type="spellEnd"/>
      <w:r w:rsidR="00076136" w:rsidRPr="00076136">
        <w:rPr>
          <w:rFonts w:cs="Times New Roman"/>
          <w:szCs w:val="24"/>
        </w:rPr>
        <w:t xml:space="preserve"> </w:t>
      </w:r>
      <w:proofErr w:type="spellStart"/>
      <w:r w:rsidR="00076136" w:rsidRPr="00076136">
        <w:rPr>
          <w:rFonts w:cs="Times New Roman"/>
          <w:szCs w:val="24"/>
        </w:rPr>
        <w:t>dari</w:t>
      </w:r>
      <w:proofErr w:type="spellEnd"/>
      <w:r w:rsidR="00076136" w:rsidRPr="00076136">
        <w:rPr>
          <w:rFonts w:cs="Times New Roman"/>
          <w:szCs w:val="24"/>
        </w:rPr>
        <w:t xml:space="preserve"> </w:t>
      </w:r>
      <w:proofErr w:type="spellStart"/>
      <w:r w:rsidR="00076136" w:rsidRPr="00076136">
        <w:rPr>
          <w:rFonts w:cs="Times New Roman"/>
          <w:szCs w:val="24"/>
        </w:rPr>
        <w:t>beberapa</w:t>
      </w:r>
      <w:proofErr w:type="spellEnd"/>
      <w:r w:rsidR="00076136" w:rsidRPr="00076136">
        <w:rPr>
          <w:rFonts w:cs="Times New Roman"/>
          <w:szCs w:val="24"/>
        </w:rPr>
        <w:t xml:space="preserve"> decision tree yang di </w:t>
      </w:r>
      <w:proofErr w:type="spellStart"/>
      <w:r w:rsidR="00076136" w:rsidRPr="00076136">
        <w:rPr>
          <w:rFonts w:cs="Times New Roman"/>
          <w:szCs w:val="24"/>
        </w:rPr>
        <w:t>akhir</w:t>
      </w:r>
      <w:proofErr w:type="spellEnd"/>
      <w:r w:rsidR="00076136" w:rsidRPr="00076136">
        <w:rPr>
          <w:rFonts w:cs="Times New Roman"/>
          <w:szCs w:val="24"/>
        </w:rPr>
        <w:t xml:space="preserve"> </w:t>
      </w:r>
      <w:proofErr w:type="spellStart"/>
      <w:r w:rsidR="00076136" w:rsidRPr="00076136">
        <w:rPr>
          <w:rFonts w:cs="Times New Roman"/>
          <w:szCs w:val="24"/>
        </w:rPr>
        <w:t>diambil</w:t>
      </w:r>
      <w:proofErr w:type="spellEnd"/>
      <w:r w:rsidR="00076136" w:rsidRPr="00076136">
        <w:rPr>
          <w:rFonts w:cs="Times New Roman"/>
          <w:szCs w:val="24"/>
        </w:rPr>
        <w:t xml:space="preserve"> </w:t>
      </w:r>
      <w:proofErr w:type="spellStart"/>
      <w:r w:rsidR="00076136" w:rsidRPr="00076136">
        <w:rPr>
          <w:rFonts w:cs="Times New Roman"/>
          <w:szCs w:val="24"/>
        </w:rPr>
        <w:t>keputusan</w:t>
      </w:r>
      <w:proofErr w:type="spellEnd"/>
      <w:r w:rsidR="00076136" w:rsidRPr="00076136">
        <w:rPr>
          <w:rFonts w:cs="Times New Roman"/>
          <w:szCs w:val="24"/>
        </w:rPr>
        <w:t xml:space="preserve"> </w:t>
      </w:r>
      <w:proofErr w:type="spellStart"/>
      <w:r w:rsidR="00076136" w:rsidRPr="00076136">
        <w:rPr>
          <w:rFonts w:cs="Times New Roman"/>
          <w:szCs w:val="24"/>
        </w:rPr>
        <w:t>sehingga</w:t>
      </w:r>
      <w:proofErr w:type="spellEnd"/>
      <w:r w:rsidR="00076136" w:rsidRPr="00076136">
        <w:rPr>
          <w:rFonts w:cs="Times New Roman"/>
          <w:szCs w:val="24"/>
        </w:rPr>
        <w:t xml:space="preserve"> model </w:t>
      </w:r>
      <w:proofErr w:type="spellStart"/>
      <w:r w:rsidR="00076136" w:rsidRPr="00076136">
        <w:rPr>
          <w:rFonts w:cs="Times New Roman"/>
          <w:szCs w:val="24"/>
        </w:rPr>
        <w:t>lebih</w:t>
      </w:r>
      <w:proofErr w:type="spellEnd"/>
      <w:r w:rsidR="00076136" w:rsidRPr="00076136">
        <w:rPr>
          <w:rFonts w:cs="Times New Roman"/>
          <w:szCs w:val="24"/>
        </w:rPr>
        <w:t xml:space="preserve"> </w:t>
      </w:r>
      <w:proofErr w:type="spellStart"/>
      <w:r w:rsidR="00076136" w:rsidRPr="00076136">
        <w:rPr>
          <w:rFonts w:cs="Times New Roman"/>
          <w:szCs w:val="24"/>
        </w:rPr>
        <w:t>akurat</w:t>
      </w:r>
      <w:proofErr w:type="spellEnd"/>
      <w:r w:rsidR="00076136" w:rsidRPr="00076136">
        <w:rPr>
          <w:rFonts w:cs="Times New Roman"/>
          <w:szCs w:val="24"/>
        </w:rPr>
        <w:t>.</w:t>
      </w:r>
    </w:p>
    <w:p w14:paraId="78E87659" w14:textId="28825CC1" w:rsidR="00F9588F" w:rsidRPr="000954FB" w:rsidRDefault="00067C89" w:rsidP="00076136">
      <w:pPr>
        <w:spacing w:line="360" w:lineRule="auto"/>
        <w:rPr>
          <w:rFonts w:cs="Times New Roman"/>
          <w:szCs w:val="24"/>
        </w:rPr>
      </w:pPr>
      <w:r>
        <w:rPr>
          <w:rFonts w:cs="Times New Roman"/>
          <w:szCs w:val="24"/>
        </w:rPr>
        <w:t xml:space="preserve">Akan </w:t>
      </w:r>
      <w:proofErr w:type="spellStart"/>
      <w:r>
        <w:rPr>
          <w:rFonts w:cs="Times New Roman"/>
          <w:szCs w:val="24"/>
        </w:rPr>
        <w:t>tetapi</w:t>
      </w:r>
      <w:proofErr w:type="spellEnd"/>
      <w:r>
        <w:rPr>
          <w:rFonts w:cs="Times New Roman"/>
          <w:szCs w:val="24"/>
        </w:rPr>
        <w:t xml:space="preserve"> </w:t>
      </w:r>
      <w:proofErr w:type="spellStart"/>
      <w:r>
        <w:rPr>
          <w:rFonts w:cs="Times New Roman"/>
          <w:szCs w:val="24"/>
        </w:rPr>
        <w:t>p</w:t>
      </w:r>
      <w:r w:rsidR="00076136" w:rsidRPr="00076136">
        <w:rPr>
          <w:rFonts w:cs="Times New Roman"/>
          <w:szCs w:val="24"/>
        </w:rPr>
        <w:t>enggunaan</w:t>
      </w:r>
      <w:proofErr w:type="spellEnd"/>
      <w:r w:rsidR="00076136" w:rsidRPr="00076136">
        <w:rPr>
          <w:rFonts w:cs="Times New Roman"/>
          <w:szCs w:val="24"/>
        </w:rPr>
        <w:t xml:space="preserve"> </w:t>
      </w:r>
      <w:r w:rsidR="00076136" w:rsidRPr="002471C9">
        <w:rPr>
          <w:rFonts w:cs="Times New Roman"/>
          <w:i/>
          <w:iCs/>
          <w:szCs w:val="24"/>
        </w:rPr>
        <w:t>random forest</w:t>
      </w:r>
      <w:r>
        <w:rPr>
          <w:rFonts w:cs="Times New Roman"/>
          <w:szCs w:val="24"/>
        </w:rPr>
        <w:t xml:space="preserve"> </w:t>
      </w:r>
      <w:proofErr w:type="spellStart"/>
      <w:r w:rsidR="00076136" w:rsidRPr="00076136">
        <w:rPr>
          <w:rFonts w:cs="Times New Roman"/>
          <w:szCs w:val="24"/>
        </w:rPr>
        <w:t>saat</w:t>
      </w:r>
      <w:proofErr w:type="spellEnd"/>
      <w:r w:rsidR="00076136" w:rsidRPr="00076136">
        <w:rPr>
          <w:rFonts w:cs="Times New Roman"/>
          <w:szCs w:val="24"/>
        </w:rPr>
        <w:t xml:space="preserve"> </w:t>
      </w:r>
      <w:proofErr w:type="spellStart"/>
      <w:r w:rsidR="00076136" w:rsidRPr="00076136">
        <w:rPr>
          <w:rFonts w:cs="Times New Roman"/>
          <w:szCs w:val="24"/>
        </w:rPr>
        <w:t>ini</w:t>
      </w:r>
      <w:proofErr w:type="spellEnd"/>
      <w:r w:rsidR="00076136" w:rsidRPr="00076136">
        <w:rPr>
          <w:rFonts w:cs="Times New Roman"/>
          <w:szCs w:val="24"/>
        </w:rPr>
        <w:t xml:space="preserve"> </w:t>
      </w:r>
      <w:proofErr w:type="spellStart"/>
      <w:r w:rsidR="00076136" w:rsidRPr="00076136">
        <w:rPr>
          <w:rFonts w:cs="Times New Roman"/>
          <w:szCs w:val="24"/>
        </w:rPr>
        <w:t>belum</w:t>
      </w:r>
      <w:proofErr w:type="spellEnd"/>
      <w:r w:rsidR="00076136" w:rsidRPr="00076136">
        <w:rPr>
          <w:rFonts w:cs="Times New Roman"/>
          <w:szCs w:val="24"/>
        </w:rPr>
        <w:t xml:space="preserve"> </w:t>
      </w:r>
      <w:proofErr w:type="spellStart"/>
      <w:r w:rsidR="002E705E">
        <w:rPr>
          <w:rFonts w:cs="Times New Roman"/>
          <w:szCs w:val="24"/>
        </w:rPr>
        <w:t>digunakan</w:t>
      </w:r>
      <w:proofErr w:type="spellEnd"/>
      <w:r w:rsidR="002E705E">
        <w:rPr>
          <w:rFonts w:cs="Times New Roman"/>
          <w:szCs w:val="24"/>
        </w:rPr>
        <w:t xml:space="preserve"> oleh </w:t>
      </w:r>
      <w:proofErr w:type="spellStart"/>
      <w:r w:rsidR="002E705E">
        <w:rPr>
          <w:rFonts w:cs="Times New Roman"/>
          <w:szCs w:val="24"/>
        </w:rPr>
        <w:t>banyak</w:t>
      </w:r>
      <w:proofErr w:type="spellEnd"/>
      <w:r w:rsidR="002E705E">
        <w:rPr>
          <w:rFonts w:cs="Times New Roman"/>
          <w:szCs w:val="24"/>
        </w:rPr>
        <w:t xml:space="preserve"> </w:t>
      </w:r>
      <w:proofErr w:type="spellStart"/>
      <w:r w:rsidR="002E705E">
        <w:rPr>
          <w:rFonts w:cs="Times New Roman"/>
          <w:szCs w:val="24"/>
        </w:rPr>
        <w:t>pihak</w:t>
      </w:r>
      <w:proofErr w:type="spellEnd"/>
      <w:r w:rsidR="002E705E">
        <w:rPr>
          <w:rFonts w:cs="Times New Roman"/>
          <w:szCs w:val="24"/>
        </w:rPr>
        <w:t xml:space="preserve">, </w:t>
      </w:r>
      <w:proofErr w:type="spellStart"/>
      <w:r w:rsidR="00076136" w:rsidRPr="00076136">
        <w:rPr>
          <w:rFonts w:cs="Times New Roman"/>
          <w:szCs w:val="24"/>
        </w:rPr>
        <w:t>dikarenakan</w:t>
      </w:r>
      <w:proofErr w:type="spellEnd"/>
      <w:r w:rsidR="00076136" w:rsidRPr="00076136">
        <w:rPr>
          <w:rFonts w:cs="Times New Roman"/>
          <w:szCs w:val="24"/>
        </w:rPr>
        <w:t xml:space="preserve"> </w:t>
      </w:r>
      <w:proofErr w:type="spellStart"/>
      <w:r w:rsidR="00076136" w:rsidRPr="00076136">
        <w:rPr>
          <w:rFonts w:cs="Times New Roman"/>
          <w:szCs w:val="24"/>
        </w:rPr>
        <w:t>kompleksitas</w:t>
      </w:r>
      <w:proofErr w:type="spellEnd"/>
      <w:r w:rsidR="003F78C7">
        <w:rPr>
          <w:rFonts w:cs="Times New Roman"/>
          <w:szCs w:val="24"/>
        </w:rPr>
        <w:t xml:space="preserve"> </w:t>
      </w:r>
      <w:proofErr w:type="spellStart"/>
      <w:r w:rsidR="003F78C7">
        <w:rPr>
          <w:rFonts w:cs="Times New Roman"/>
          <w:szCs w:val="24"/>
        </w:rPr>
        <w:t>ketika</w:t>
      </w:r>
      <w:proofErr w:type="spellEnd"/>
      <w:r w:rsidR="003F78C7">
        <w:rPr>
          <w:rFonts w:cs="Times New Roman"/>
          <w:szCs w:val="24"/>
        </w:rPr>
        <w:t xml:space="preserve"> </w:t>
      </w:r>
      <w:proofErr w:type="spellStart"/>
      <w:r w:rsidR="003F78C7">
        <w:rPr>
          <w:rFonts w:cs="Times New Roman"/>
          <w:szCs w:val="24"/>
        </w:rPr>
        <w:t>akan</w:t>
      </w:r>
      <w:proofErr w:type="spellEnd"/>
      <w:r w:rsidR="003F78C7">
        <w:rPr>
          <w:rFonts w:cs="Times New Roman"/>
          <w:szCs w:val="24"/>
        </w:rPr>
        <w:t xml:space="preserve"> </w:t>
      </w:r>
      <w:proofErr w:type="spellStart"/>
      <w:r w:rsidR="003F78C7">
        <w:rPr>
          <w:rFonts w:cs="Times New Roman"/>
          <w:szCs w:val="24"/>
        </w:rPr>
        <w:t>melakukan</w:t>
      </w:r>
      <w:proofErr w:type="spellEnd"/>
      <w:r w:rsidR="00076136" w:rsidRPr="00076136">
        <w:rPr>
          <w:rFonts w:cs="Times New Roman"/>
          <w:szCs w:val="24"/>
        </w:rPr>
        <w:t xml:space="preserve"> implementasi</w:t>
      </w:r>
      <w:r>
        <w:rPr>
          <w:rFonts w:cs="Times New Roman"/>
          <w:szCs w:val="24"/>
        </w:rPr>
        <w:t xml:space="preserve"> dan </w:t>
      </w:r>
      <w:proofErr w:type="spellStart"/>
      <w:r>
        <w:rPr>
          <w:rFonts w:cs="Times New Roman"/>
          <w:szCs w:val="24"/>
        </w:rPr>
        <w:t>pengembangan</w:t>
      </w:r>
      <w:proofErr w:type="spellEnd"/>
      <w:r>
        <w:rPr>
          <w:rFonts w:cs="Times New Roman"/>
          <w:szCs w:val="24"/>
        </w:rPr>
        <w:t xml:space="preserve"> model.</w:t>
      </w:r>
    </w:p>
    <w:p w14:paraId="7EC70DB6" w14:textId="2C2D2A9C" w:rsidR="00C712B9" w:rsidRDefault="00F91F15" w:rsidP="0051618F">
      <w:pPr>
        <w:pStyle w:val="Heading2"/>
        <w:spacing w:line="360" w:lineRule="auto"/>
      </w:pPr>
      <w:bookmarkStart w:id="1395" w:name="_Toc120139625"/>
      <w:bookmarkStart w:id="1396" w:name="_Toc128943842"/>
      <w:proofErr w:type="spellStart"/>
      <w:r>
        <w:t>Celah</w:t>
      </w:r>
      <w:proofErr w:type="spellEnd"/>
      <w:r>
        <w:t xml:space="preserve"> </w:t>
      </w:r>
      <w:proofErr w:type="spellStart"/>
      <w:r>
        <w:t>Penelitian</w:t>
      </w:r>
      <w:proofErr w:type="spellEnd"/>
      <w:r>
        <w:t xml:space="preserve"> dan </w:t>
      </w:r>
      <w:proofErr w:type="spellStart"/>
      <w:r>
        <w:t>Kebaruan</w:t>
      </w:r>
      <w:proofErr w:type="spellEnd"/>
      <w:r>
        <w:t xml:space="preserve"> </w:t>
      </w:r>
      <w:proofErr w:type="spellStart"/>
      <w:r>
        <w:t>Penelitian</w:t>
      </w:r>
      <w:bookmarkEnd w:id="1395"/>
      <w:bookmarkEnd w:id="1396"/>
      <w:proofErr w:type="spellEnd"/>
    </w:p>
    <w:p w14:paraId="72A319CF" w14:textId="3DF70BA5" w:rsidR="0075780B" w:rsidRDefault="005E56D8" w:rsidP="0051618F">
      <w:pPr>
        <w:spacing w:line="360" w:lineRule="auto"/>
      </w:pPr>
      <w:proofErr w:type="spellStart"/>
      <w:r>
        <w:t>Berdasarkan</w:t>
      </w:r>
      <w:proofErr w:type="spellEnd"/>
      <w:r>
        <w:t xml:space="preserve"> Sub Bab </w:t>
      </w:r>
      <w:r>
        <w:fldChar w:fldCharType="begin"/>
      </w:r>
      <w:r>
        <w:instrText xml:space="preserve"> REF _Ref111656871 \r \h </w:instrText>
      </w:r>
      <w:r w:rsidR="0051618F">
        <w:instrText xml:space="preserve"> \* MERGEFORMAT </w:instrText>
      </w:r>
      <w:r>
        <w:fldChar w:fldCharType="separate"/>
      </w:r>
      <w:r w:rsidR="00A262DF">
        <w:t>1.3</w:t>
      </w:r>
      <w:r>
        <w:fldChar w:fldCharType="end"/>
      </w:r>
      <w:r w:rsidR="00F45D74">
        <w:t xml:space="preserve"> </w:t>
      </w:r>
      <w:proofErr w:type="spellStart"/>
      <w:r w:rsidR="00F45D74">
        <w:t>telah</w:t>
      </w:r>
      <w:proofErr w:type="spellEnd"/>
      <w:r w:rsidR="00F45D74">
        <w:t xml:space="preserve"> dilakukan </w:t>
      </w:r>
      <w:proofErr w:type="spellStart"/>
      <w:r w:rsidR="00316C34">
        <w:t>pembahasan</w:t>
      </w:r>
      <w:proofErr w:type="spellEnd"/>
      <w:r w:rsidR="00316C34">
        <w:t xml:space="preserve"> </w:t>
      </w:r>
      <w:proofErr w:type="spellStart"/>
      <w:r w:rsidR="00122EE1">
        <w:t>penelitian</w:t>
      </w:r>
      <w:proofErr w:type="spellEnd"/>
      <w:r w:rsidR="00122EE1">
        <w:t xml:space="preserve"> </w:t>
      </w:r>
      <w:proofErr w:type="spellStart"/>
      <w:r w:rsidR="00122EE1">
        <w:t>terdahulu</w:t>
      </w:r>
      <w:proofErr w:type="spellEnd"/>
      <w:r w:rsidR="00122EE1">
        <w:t xml:space="preserve"> terkait dengan </w:t>
      </w:r>
      <w:proofErr w:type="spellStart"/>
      <w:r w:rsidR="00F45D74">
        <w:t>manajemen</w:t>
      </w:r>
      <w:proofErr w:type="spellEnd"/>
      <w:r w:rsidR="00F45D74">
        <w:t xml:space="preserve"> </w:t>
      </w:r>
      <w:proofErr w:type="spellStart"/>
      <w:r w:rsidR="00F45D74">
        <w:t>pekerjaan</w:t>
      </w:r>
      <w:proofErr w:type="spellEnd"/>
      <w:r w:rsidR="00F45D74">
        <w:t xml:space="preserve"> dan </w:t>
      </w:r>
      <w:proofErr w:type="spellStart"/>
      <w:r w:rsidR="00F45D74">
        <w:t>manajemen</w:t>
      </w:r>
      <w:proofErr w:type="spellEnd"/>
      <w:r w:rsidR="00F45D74">
        <w:t xml:space="preserve"> </w:t>
      </w:r>
      <w:proofErr w:type="spellStart"/>
      <w:r w:rsidR="00F45D74">
        <w:t>sumber</w:t>
      </w:r>
      <w:proofErr w:type="spellEnd"/>
      <w:r w:rsidR="00F45D74">
        <w:t xml:space="preserve"> </w:t>
      </w:r>
      <w:proofErr w:type="spellStart"/>
      <w:r w:rsidR="00F45D74">
        <w:t>daya</w:t>
      </w:r>
      <w:proofErr w:type="spellEnd"/>
      <w:r w:rsidR="00F45D74">
        <w:t xml:space="preserve"> </w:t>
      </w:r>
      <w:proofErr w:type="spellStart"/>
      <w:r w:rsidR="00330FCA">
        <w:t>manusia</w:t>
      </w:r>
      <w:proofErr w:type="spellEnd"/>
      <w:r w:rsidR="00330FCA">
        <w:t xml:space="preserve">, </w:t>
      </w:r>
      <w:r w:rsidR="00CE5B6D">
        <w:t>SIMP</w:t>
      </w:r>
      <w:r w:rsidR="00330FCA">
        <w:t xml:space="preserve">, dan juga </w:t>
      </w:r>
      <w:proofErr w:type="spellStart"/>
      <w:r w:rsidR="009670E7" w:rsidRPr="009670E7">
        <w:t>pengambilan</w:t>
      </w:r>
      <w:proofErr w:type="spellEnd"/>
      <w:r w:rsidR="009670E7" w:rsidRPr="009670E7">
        <w:t xml:space="preserve"> </w:t>
      </w:r>
      <w:proofErr w:type="spellStart"/>
      <w:r w:rsidR="009670E7" w:rsidRPr="009670E7">
        <w:t>keputusan</w:t>
      </w:r>
      <w:proofErr w:type="spellEnd"/>
      <w:r w:rsidR="009670E7" w:rsidRPr="009670E7">
        <w:t xml:space="preserve"> dengan </w:t>
      </w:r>
      <w:proofErr w:type="spellStart"/>
      <w:r w:rsidR="009670E7" w:rsidRPr="009670E7">
        <w:t>alat</w:t>
      </w:r>
      <w:proofErr w:type="spellEnd"/>
      <w:r w:rsidR="009670E7" w:rsidRPr="009670E7">
        <w:t xml:space="preserve"> </w:t>
      </w:r>
      <w:proofErr w:type="spellStart"/>
      <w:r w:rsidR="009670E7" w:rsidRPr="009670E7">
        <w:t>bantu</w:t>
      </w:r>
      <w:proofErr w:type="spellEnd"/>
      <w:r w:rsidR="009670E7" w:rsidRPr="009670E7">
        <w:t xml:space="preserve"> </w:t>
      </w:r>
      <w:proofErr w:type="spellStart"/>
      <w:r w:rsidR="009670E7" w:rsidRPr="009670E7">
        <w:t>pengambilan</w:t>
      </w:r>
      <w:proofErr w:type="spellEnd"/>
      <w:r w:rsidR="009670E7" w:rsidRPr="009670E7">
        <w:t xml:space="preserve"> </w:t>
      </w:r>
      <w:proofErr w:type="spellStart"/>
      <w:r w:rsidR="009670E7" w:rsidRPr="009670E7">
        <w:t>keputusan</w:t>
      </w:r>
      <w:proofErr w:type="spellEnd"/>
      <w:r w:rsidR="009670E7" w:rsidRPr="009670E7">
        <w:t xml:space="preserve"> </w:t>
      </w:r>
      <w:proofErr w:type="spellStart"/>
      <w:r w:rsidR="009670E7" w:rsidRPr="009670E7">
        <w:t>dalam</w:t>
      </w:r>
      <w:proofErr w:type="spellEnd"/>
      <w:r w:rsidR="009670E7" w:rsidRPr="009670E7">
        <w:t xml:space="preserve"> </w:t>
      </w:r>
      <w:proofErr w:type="spellStart"/>
      <w:r w:rsidR="009670E7" w:rsidRPr="009670E7">
        <w:t>bidang</w:t>
      </w:r>
      <w:proofErr w:type="spellEnd"/>
      <w:r w:rsidR="009670E7" w:rsidRPr="009670E7">
        <w:t xml:space="preserve"> </w:t>
      </w:r>
      <w:proofErr w:type="spellStart"/>
      <w:r w:rsidR="009670E7" w:rsidRPr="009670E7">
        <w:t>manajemen</w:t>
      </w:r>
      <w:proofErr w:type="spellEnd"/>
      <w:r w:rsidR="009670E7" w:rsidRPr="009670E7">
        <w:t xml:space="preserve"> </w:t>
      </w:r>
      <w:proofErr w:type="spellStart"/>
      <w:r w:rsidR="009670E7" w:rsidRPr="009670E7">
        <w:t>proyek</w:t>
      </w:r>
      <w:proofErr w:type="spellEnd"/>
      <w:r w:rsidR="0051618F">
        <w:t>.</w:t>
      </w:r>
    </w:p>
    <w:p w14:paraId="5EB5C856" w14:textId="4A8056EA" w:rsidR="00306440" w:rsidRDefault="00A2534B" w:rsidP="0051618F">
      <w:pPr>
        <w:spacing w:line="360" w:lineRule="auto"/>
      </w:pPr>
      <w:r>
        <w:t xml:space="preserve">Dari </w:t>
      </w:r>
      <w:proofErr w:type="spellStart"/>
      <w:r>
        <w:t>penelitian</w:t>
      </w:r>
      <w:proofErr w:type="spellEnd"/>
      <w:r>
        <w:t xml:space="preserve"> pada Sub Bab </w:t>
      </w:r>
      <w:r>
        <w:fldChar w:fldCharType="begin"/>
      </w:r>
      <w:r>
        <w:instrText xml:space="preserve"> REF _Ref111656871 \r \h  \* MERGEFORMAT </w:instrText>
      </w:r>
      <w:r>
        <w:fldChar w:fldCharType="separate"/>
      </w:r>
      <w:r w:rsidR="00A262DF">
        <w:t>1.3</w:t>
      </w:r>
      <w:r>
        <w:fldChar w:fldCharType="end"/>
      </w:r>
      <w:r>
        <w:t xml:space="preserve">, </w:t>
      </w:r>
      <w:proofErr w:type="spellStart"/>
      <w:r w:rsidR="00003662">
        <w:t>terbuka</w:t>
      </w:r>
      <w:proofErr w:type="spellEnd"/>
      <w:r w:rsidR="00003662">
        <w:t xml:space="preserve"> </w:t>
      </w:r>
      <w:proofErr w:type="spellStart"/>
      <w:r w:rsidR="00003662">
        <w:t>peluang</w:t>
      </w:r>
      <w:proofErr w:type="spellEnd"/>
      <w:r w:rsidR="00003662">
        <w:t xml:space="preserve"> </w:t>
      </w:r>
      <w:proofErr w:type="spellStart"/>
      <w:r w:rsidR="00CE5B6D">
        <w:t>penelitan</w:t>
      </w:r>
      <w:proofErr w:type="spellEnd"/>
      <w:r w:rsidR="00CE5B6D">
        <w:t xml:space="preserve"> terkait dengan </w:t>
      </w:r>
      <w:proofErr w:type="spellStart"/>
      <w:r w:rsidR="00CE5B6D">
        <w:t>pengembangan</w:t>
      </w:r>
      <w:proofErr w:type="spellEnd"/>
      <w:r w:rsidR="00CE5B6D">
        <w:t xml:space="preserve"> SIMP dengan </w:t>
      </w:r>
      <w:proofErr w:type="spellStart"/>
      <w:r w:rsidR="00CE5B6D">
        <w:t>mengintegrasikan</w:t>
      </w:r>
      <w:proofErr w:type="spellEnd"/>
      <w:r w:rsidR="00CE5B6D">
        <w:t xml:space="preserve"> </w:t>
      </w:r>
      <w:r w:rsidR="002377DD">
        <w:rPr>
          <w:i/>
          <w:iCs/>
        </w:rPr>
        <w:t xml:space="preserve">machine learning </w:t>
      </w:r>
      <w:r w:rsidR="004C64A6">
        <w:t xml:space="preserve">untuk </w:t>
      </w:r>
      <w:proofErr w:type="spellStart"/>
      <w:r w:rsidR="00CE5B6D">
        <w:t>dapat</w:t>
      </w:r>
      <w:proofErr w:type="spellEnd"/>
      <w:r w:rsidR="00CE5B6D">
        <w:t xml:space="preserve"> </w:t>
      </w:r>
      <w:proofErr w:type="spellStart"/>
      <w:r w:rsidR="003D188E">
        <w:t>mengoptimasi</w:t>
      </w:r>
      <w:proofErr w:type="spellEnd"/>
      <w:r w:rsidR="00CE5B6D">
        <w:t xml:space="preserve"> </w:t>
      </w:r>
      <w:proofErr w:type="spellStart"/>
      <w:r w:rsidR="006F5C73">
        <w:t>manajemen</w:t>
      </w:r>
      <w:proofErr w:type="spellEnd"/>
      <w:r w:rsidR="006F5C73">
        <w:t xml:space="preserve"> </w:t>
      </w:r>
      <w:proofErr w:type="spellStart"/>
      <w:r w:rsidR="006F5C73">
        <w:t>pekerjaan</w:t>
      </w:r>
      <w:proofErr w:type="spellEnd"/>
      <w:r w:rsidR="006F5C73">
        <w:t xml:space="preserve"> yang dilakukan pada </w:t>
      </w:r>
      <w:proofErr w:type="spellStart"/>
      <w:r w:rsidR="006F5C73">
        <w:t>proyek</w:t>
      </w:r>
      <w:proofErr w:type="spellEnd"/>
      <w:r w:rsidR="006F5C73">
        <w:t xml:space="preserve"> dan juga </w:t>
      </w:r>
      <w:proofErr w:type="spellStart"/>
      <w:r w:rsidR="006F5C73">
        <w:t>alokasi</w:t>
      </w:r>
      <w:proofErr w:type="spellEnd"/>
      <w:r w:rsidR="006F5C73">
        <w:t xml:space="preserve"> </w:t>
      </w:r>
      <w:proofErr w:type="spellStart"/>
      <w:r w:rsidR="006F5C73">
        <w:t>pekerjaan</w:t>
      </w:r>
      <w:proofErr w:type="spellEnd"/>
      <w:r w:rsidR="006F5C73">
        <w:t xml:space="preserve"> </w:t>
      </w:r>
      <w:r w:rsidR="0046398F">
        <w:t xml:space="preserve">yang </w:t>
      </w:r>
      <w:proofErr w:type="spellStart"/>
      <w:r w:rsidR="0046398F">
        <w:t>dikerjaan</w:t>
      </w:r>
      <w:proofErr w:type="spellEnd"/>
      <w:r w:rsidR="0046398F">
        <w:t xml:space="preserve"> oleh </w:t>
      </w:r>
      <w:proofErr w:type="spellStart"/>
      <w:r w:rsidR="0046398F">
        <w:t>sumber</w:t>
      </w:r>
      <w:proofErr w:type="spellEnd"/>
      <w:r w:rsidR="0046398F">
        <w:t xml:space="preserve"> </w:t>
      </w:r>
      <w:proofErr w:type="spellStart"/>
      <w:r w:rsidR="0046398F">
        <w:t>daya</w:t>
      </w:r>
      <w:proofErr w:type="spellEnd"/>
      <w:r w:rsidR="0046398F">
        <w:t xml:space="preserve"> </w:t>
      </w:r>
      <w:proofErr w:type="spellStart"/>
      <w:r w:rsidR="0046398F">
        <w:t>manusia</w:t>
      </w:r>
      <w:proofErr w:type="spellEnd"/>
      <w:r w:rsidR="0046398F">
        <w:t xml:space="preserve"> yang </w:t>
      </w:r>
      <w:proofErr w:type="spellStart"/>
      <w:r w:rsidR="0046398F">
        <w:t>ada</w:t>
      </w:r>
      <w:proofErr w:type="spellEnd"/>
      <w:r w:rsidR="0046398F">
        <w:t xml:space="preserve"> di </w:t>
      </w:r>
      <w:proofErr w:type="spellStart"/>
      <w:r w:rsidR="0046398F">
        <w:t>dalam</w:t>
      </w:r>
      <w:proofErr w:type="spellEnd"/>
      <w:r w:rsidR="0046398F">
        <w:t xml:space="preserve"> </w:t>
      </w:r>
      <w:proofErr w:type="spellStart"/>
      <w:r w:rsidR="0046398F">
        <w:t>sebuah</w:t>
      </w:r>
      <w:proofErr w:type="spellEnd"/>
      <w:r w:rsidR="0046398F">
        <w:t xml:space="preserve"> </w:t>
      </w:r>
      <w:proofErr w:type="spellStart"/>
      <w:r w:rsidR="0046398F">
        <w:t>proyek</w:t>
      </w:r>
      <w:proofErr w:type="spellEnd"/>
      <w:r w:rsidR="0046398F">
        <w:t>.</w:t>
      </w:r>
    </w:p>
    <w:p w14:paraId="158427A7" w14:textId="09EA3FD1" w:rsidR="0046398F" w:rsidRPr="0075780B" w:rsidRDefault="0046398F" w:rsidP="0051618F">
      <w:pPr>
        <w:spacing w:line="360" w:lineRule="auto"/>
      </w:pPr>
      <w:proofErr w:type="spellStart"/>
      <w:r>
        <w:t>Penelitian</w:t>
      </w:r>
      <w:proofErr w:type="spellEnd"/>
      <w:r>
        <w:t xml:space="preserve"> yang </w:t>
      </w:r>
      <w:proofErr w:type="spellStart"/>
      <w:r>
        <w:t>akan</w:t>
      </w:r>
      <w:proofErr w:type="spellEnd"/>
      <w:r>
        <w:t xml:space="preserve"> dilakukan </w:t>
      </w:r>
      <w:proofErr w:type="spellStart"/>
      <w:r>
        <w:t>adalah</w:t>
      </w:r>
      <w:proofErr w:type="spellEnd"/>
      <w:r>
        <w:t xml:space="preserve"> </w:t>
      </w:r>
      <w:proofErr w:type="spellStart"/>
      <w:r>
        <w:t>merancang</w:t>
      </w:r>
      <w:proofErr w:type="spellEnd"/>
      <w:r>
        <w:t xml:space="preserve"> </w:t>
      </w:r>
      <w:proofErr w:type="spellStart"/>
      <w:r>
        <w:t>sebuah</w:t>
      </w:r>
      <w:proofErr w:type="spellEnd"/>
      <w:r>
        <w:t xml:space="preserve"> SIMP</w:t>
      </w:r>
      <w:r w:rsidR="003D1364">
        <w:t xml:space="preserve"> yang </w:t>
      </w:r>
      <w:proofErr w:type="spellStart"/>
      <w:r w:rsidR="00891666">
        <w:t>dapat</w:t>
      </w:r>
      <w:proofErr w:type="spellEnd"/>
      <w:r w:rsidR="00891666">
        <w:t xml:space="preserve"> </w:t>
      </w:r>
      <w:proofErr w:type="spellStart"/>
      <w:r w:rsidR="003D1364">
        <w:t>menyelesaikan</w:t>
      </w:r>
      <w:proofErr w:type="spellEnd"/>
      <w:r w:rsidR="003D1364">
        <w:t xml:space="preserve"> </w:t>
      </w:r>
      <w:proofErr w:type="spellStart"/>
      <w:r w:rsidR="003D1364">
        <w:t>permasalahan</w:t>
      </w:r>
      <w:proofErr w:type="spellEnd"/>
      <w:r w:rsidR="003D1364">
        <w:t xml:space="preserve"> </w:t>
      </w:r>
      <w:proofErr w:type="spellStart"/>
      <w:r w:rsidR="003D1364">
        <w:t>alokasi</w:t>
      </w:r>
      <w:proofErr w:type="spellEnd"/>
      <w:r w:rsidR="003D1364">
        <w:t xml:space="preserve"> </w:t>
      </w:r>
      <w:proofErr w:type="spellStart"/>
      <w:r w:rsidR="003D1364">
        <w:t>pekerjaan</w:t>
      </w:r>
      <w:proofErr w:type="spellEnd"/>
      <w:r w:rsidR="003D1364">
        <w:t xml:space="preserve"> </w:t>
      </w:r>
      <w:proofErr w:type="spellStart"/>
      <w:r w:rsidR="003D1364">
        <w:t>pekerjaan</w:t>
      </w:r>
      <w:proofErr w:type="spellEnd"/>
      <w:r w:rsidR="003D1364">
        <w:t xml:space="preserve"> yang </w:t>
      </w:r>
      <w:proofErr w:type="spellStart"/>
      <w:r w:rsidR="003D1364">
        <w:t>dikerjaan</w:t>
      </w:r>
      <w:proofErr w:type="spellEnd"/>
      <w:r w:rsidR="003D1364">
        <w:t xml:space="preserve"> oleh </w:t>
      </w:r>
      <w:proofErr w:type="spellStart"/>
      <w:r w:rsidR="003D1364">
        <w:t>sumber</w:t>
      </w:r>
      <w:proofErr w:type="spellEnd"/>
      <w:r w:rsidR="003D1364">
        <w:t xml:space="preserve"> </w:t>
      </w:r>
      <w:proofErr w:type="spellStart"/>
      <w:r w:rsidR="003D1364">
        <w:t>daya</w:t>
      </w:r>
      <w:proofErr w:type="spellEnd"/>
      <w:r w:rsidR="003D1364">
        <w:t xml:space="preserve"> </w:t>
      </w:r>
      <w:proofErr w:type="spellStart"/>
      <w:r w:rsidR="003D1364">
        <w:t>manusia</w:t>
      </w:r>
      <w:proofErr w:type="spellEnd"/>
      <w:r w:rsidR="003D1364">
        <w:t xml:space="preserve"> yang </w:t>
      </w:r>
      <w:proofErr w:type="spellStart"/>
      <w:r w:rsidR="003D1364">
        <w:t>ada</w:t>
      </w:r>
      <w:proofErr w:type="spellEnd"/>
      <w:r w:rsidR="003D1364">
        <w:t xml:space="preserve"> di </w:t>
      </w:r>
      <w:proofErr w:type="spellStart"/>
      <w:r w:rsidR="003D1364">
        <w:t>dalam</w:t>
      </w:r>
      <w:proofErr w:type="spellEnd"/>
      <w:r w:rsidR="003D1364">
        <w:t xml:space="preserve"> </w:t>
      </w:r>
      <w:proofErr w:type="spellStart"/>
      <w:r w:rsidR="003D1364">
        <w:t>sebuah</w:t>
      </w:r>
      <w:proofErr w:type="spellEnd"/>
      <w:r w:rsidR="003D1364">
        <w:t xml:space="preserve"> </w:t>
      </w:r>
      <w:proofErr w:type="spellStart"/>
      <w:r w:rsidR="003D1364">
        <w:t>proyek</w:t>
      </w:r>
      <w:proofErr w:type="spellEnd"/>
      <w:r w:rsidR="003D1364">
        <w:t xml:space="preserve"> </w:t>
      </w:r>
      <w:proofErr w:type="spellStart"/>
      <w:r w:rsidR="003D1364">
        <w:t>secara</w:t>
      </w:r>
      <w:proofErr w:type="spellEnd"/>
      <w:r w:rsidR="003D1364">
        <w:t xml:space="preserve"> statis dan </w:t>
      </w:r>
      <w:proofErr w:type="spellStart"/>
      <w:r w:rsidR="003D1364">
        <w:t>dinamis</w:t>
      </w:r>
      <w:proofErr w:type="spellEnd"/>
      <w:r w:rsidR="00F26091">
        <w:t xml:space="preserve"> dengan </w:t>
      </w:r>
      <w:proofErr w:type="spellStart"/>
      <w:r w:rsidR="00F26091">
        <w:t>menggunakan</w:t>
      </w:r>
      <w:proofErr w:type="spellEnd"/>
      <w:del w:id="1397" w:author="finnet" w:date="2023-02-25T16:09:00Z">
        <w:r w:rsidR="00F26091">
          <w:delText xml:space="preserve"> </w:delText>
        </w:r>
      </w:del>
      <w:r w:rsidR="00F04017">
        <w:rPr>
          <w:i/>
          <w:iCs/>
        </w:rPr>
        <w:t xml:space="preserve"> machine learning </w:t>
      </w:r>
      <w:r w:rsidR="001733F5">
        <w:t xml:space="preserve">untuk </w:t>
      </w:r>
      <w:proofErr w:type="spellStart"/>
      <w:r w:rsidR="001733F5">
        <w:t>menentukan</w:t>
      </w:r>
      <w:proofErr w:type="spellEnd"/>
      <w:r w:rsidR="001733F5">
        <w:t xml:space="preserve"> </w:t>
      </w:r>
      <w:proofErr w:type="spellStart"/>
      <w:r w:rsidR="001733F5">
        <w:t>kriteria</w:t>
      </w:r>
      <w:proofErr w:type="spellEnd"/>
      <w:r w:rsidR="001733F5">
        <w:t xml:space="preserve"> </w:t>
      </w:r>
      <w:proofErr w:type="spellStart"/>
      <w:r w:rsidR="001733F5">
        <w:t>apa</w:t>
      </w:r>
      <w:proofErr w:type="spellEnd"/>
      <w:r w:rsidR="001733F5">
        <w:t xml:space="preserve"> </w:t>
      </w:r>
      <w:proofErr w:type="spellStart"/>
      <w:r w:rsidR="001733F5">
        <w:t>saja</w:t>
      </w:r>
      <w:proofErr w:type="spellEnd"/>
      <w:r w:rsidR="001733F5">
        <w:t xml:space="preserve"> yang </w:t>
      </w:r>
      <w:proofErr w:type="spellStart"/>
      <w:r w:rsidR="001733F5">
        <w:t>menjadi</w:t>
      </w:r>
      <w:proofErr w:type="spellEnd"/>
      <w:r w:rsidR="001733F5">
        <w:t xml:space="preserve"> </w:t>
      </w:r>
      <w:proofErr w:type="spellStart"/>
      <w:r w:rsidR="001733F5">
        <w:t>prioritas</w:t>
      </w:r>
      <w:proofErr w:type="spellEnd"/>
      <w:r w:rsidR="001733F5">
        <w:t xml:space="preserve"> </w:t>
      </w:r>
      <w:proofErr w:type="spellStart"/>
      <w:r w:rsidR="001733F5">
        <w:t>dalam</w:t>
      </w:r>
      <w:proofErr w:type="spellEnd"/>
      <w:r w:rsidR="001733F5">
        <w:t xml:space="preserve"> </w:t>
      </w:r>
      <w:proofErr w:type="spellStart"/>
      <w:r w:rsidR="001733F5">
        <w:t>menentukan</w:t>
      </w:r>
      <w:proofErr w:type="spellEnd"/>
      <w:r w:rsidR="001733F5">
        <w:t xml:space="preserve"> </w:t>
      </w:r>
      <w:proofErr w:type="spellStart"/>
      <w:r w:rsidR="001733F5">
        <w:t>alokasi</w:t>
      </w:r>
      <w:proofErr w:type="spellEnd"/>
      <w:r w:rsidR="001733F5">
        <w:t xml:space="preserve"> </w:t>
      </w:r>
      <w:proofErr w:type="spellStart"/>
      <w:r w:rsidR="001733F5">
        <w:t>pekerjaan</w:t>
      </w:r>
      <w:proofErr w:type="spellEnd"/>
      <w:r w:rsidR="001733F5">
        <w:t xml:space="preserve"> dan </w:t>
      </w:r>
      <w:proofErr w:type="spellStart"/>
      <w:r w:rsidR="001733F5">
        <w:t>sumber</w:t>
      </w:r>
      <w:proofErr w:type="spellEnd"/>
      <w:r w:rsidR="001733F5">
        <w:t xml:space="preserve"> </w:t>
      </w:r>
      <w:proofErr w:type="spellStart"/>
      <w:r w:rsidR="001733F5">
        <w:t>daya</w:t>
      </w:r>
      <w:proofErr w:type="spellEnd"/>
      <w:r w:rsidR="001733F5">
        <w:t xml:space="preserve"> </w:t>
      </w:r>
      <w:r w:rsidR="00BB0627">
        <w:t xml:space="preserve">yang </w:t>
      </w:r>
      <w:proofErr w:type="spellStart"/>
      <w:r w:rsidR="00BB0627">
        <w:t>akan</w:t>
      </w:r>
      <w:proofErr w:type="spellEnd"/>
      <w:r w:rsidR="00BB0627">
        <w:t xml:space="preserve"> </w:t>
      </w:r>
      <w:proofErr w:type="spellStart"/>
      <w:r w:rsidR="00BB0627">
        <w:t>mengerjakan</w:t>
      </w:r>
      <w:proofErr w:type="spellEnd"/>
      <w:r w:rsidR="00BB0627">
        <w:t xml:space="preserve"> </w:t>
      </w:r>
      <w:proofErr w:type="spellStart"/>
      <w:r w:rsidR="00BB0627">
        <w:t>pekerjaan</w:t>
      </w:r>
      <w:proofErr w:type="spellEnd"/>
      <w:r w:rsidR="00BB0627">
        <w:t xml:space="preserve"> </w:t>
      </w:r>
      <w:proofErr w:type="spellStart"/>
      <w:r w:rsidR="00BB0627">
        <w:t>suatu</w:t>
      </w:r>
      <w:proofErr w:type="spellEnd"/>
      <w:r w:rsidR="00BB0627">
        <w:t xml:space="preserve"> </w:t>
      </w:r>
      <w:proofErr w:type="spellStart"/>
      <w:r w:rsidR="00BB0627">
        <w:t>proyek</w:t>
      </w:r>
      <w:proofErr w:type="spellEnd"/>
      <w:r w:rsidR="00BB0627">
        <w:t xml:space="preserve">. </w:t>
      </w:r>
      <w:proofErr w:type="spellStart"/>
      <w:r w:rsidR="00BB0627">
        <w:t>Kriteria</w:t>
      </w:r>
      <w:proofErr w:type="spellEnd"/>
      <w:r w:rsidR="00BB0627">
        <w:t xml:space="preserve"> </w:t>
      </w:r>
      <w:proofErr w:type="spellStart"/>
      <w:r w:rsidR="00BB0627">
        <w:t>ini</w:t>
      </w:r>
      <w:proofErr w:type="spellEnd"/>
      <w:r w:rsidR="00BB0627">
        <w:t xml:space="preserve"> </w:t>
      </w:r>
      <w:proofErr w:type="spellStart"/>
      <w:r w:rsidR="00BB0627">
        <w:t>kemudian</w:t>
      </w:r>
      <w:proofErr w:type="spellEnd"/>
      <w:r w:rsidR="00BB0627">
        <w:t xml:space="preserve"> </w:t>
      </w:r>
      <w:proofErr w:type="spellStart"/>
      <w:r w:rsidR="00BB0627">
        <w:t>diintegrasikan</w:t>
      </w:r>
      <w:proofErr w:type="spellEnd"/>
      <w:r w:rsidR="00BB0627">
        <w:t xml:space="preserve"> </w:t>
      </w:r>
      <w:proofErr w:type="spellStart"/>
      <w:r w:rsidR="00BB0627">
        <w:t>kedalam</w:t>
      </w:r>
      <w:proofErr w:type="spellEnd"/>
      <w:r w:rsidR="00BB0627">
        <w:t xml:space="preserve"> SIMP</w:t>
      </w:r>
      <w:r w:rsidR="00426A8B">
        <w:t xml:space="preserve"> dan </w:t>
      </w:r>
      <w:proofErr w:type="spellStart"/>
      <w:r w:rsidR="00426A8B">
        <w:t>menerima</w:t>
      </w:r>
      <w:proofErr w:type="spellEnd"/>
      <w:r w:rsidR="00426A8B">
        <w:t xml:space="preserve"> </w:t>
      </w:r>
      <w:proofErr w:type="spellStart"/>
      <w:r w:rsidR="00426A8B">
        <w:t>masukan</w:t>
      </w:r>
      <w:proofErr w:type="spellEnd"/>
      <w:r w:rsidR="00426A8B">
        <w:t xml:space="preserve"> </w:t>
      </w:r>
      <w:proofErr w:type="spellStart"/>
      <w:r w:rsidR="00426A8B">
        <w:t>dari</w:t>
      </w:r>
      <w:proofErr w:type="spellEnd"/>
      <w:r w:rsidR="00426A8B">
        <w:t xml:space="preserve"> </w:t>
      </w:r>
      <w:proofErr w:type="spellStart"/>
      <w:r w:rsidR="00426A8B">
        <w:t>manajer</w:t>
      </w:r>
      <w:proofErr w:type="spellEnd"/>
      <w:r w:rsidR="00426A8B">
        <w:t xml:space="preserve"> </w:t>
      </w:r>
      <w:proofErr w:type="spellStart"/>
      <w:r w:rsidR="00426A8B">
        <w:t>proyek</w:t>
      </w:r>
      <w:proofErr w:type="spellEnd"/>
      <w:r w:rsidR="00426A8B">
        <w:t xml:space="preserve">, dan </w:t>
      </w:r>
      <w:proofErr w:type="spellStart"/>
      <w:r w:rsidR="00426A8B">
        <w:t>akan</w:t>
      </w:r>
      <w:proofErr w:type="spellEnd"/>
      <w:r w:rsidR="00426A8B">
        <w:t xml:space="preserve"> </w:t>
      </w:r>
      <w:proofErr w:type="spellStart"/>
      <w:r w:rsidR="00426A8B">
        <w:t>memberikan</w:t>
      </w:r>
      <w:proofErr w:type="spellEnd"/>
      <w:r w:rsidR="00426A8B">
        <w:t xml:space="preserve"> </w:t>
      </w:r>
      <w:proofErr w:type="spellStart"/>
      <w:r w:rsidR="00426A8B">
        <w:t>keluaran</w:t>
      </w:r>
      <w:proofErr w:type="spellEnd"/>
      <w:r w:rsidR="00426A8B">
        <w:t xml:space="preserve"> </w:t>
      </w:r>
      <w:proofErr w:type="spellStart"/>
      <w:r w:rsidR="00426A8B">
        <w:t>alokasi</w:t>
      </w:r>
      <w:proofErr w:type="spellEnd"/>
      <w:r w:rsidR="00426A8B">
        <w:t xml:space="preserve"> </w:t>
      </w:r>
      <w:proofErr w:type="spellStart"/>
      <w:r w:rsidR="00426A8B">
        <w:t>sumber</w:t>
      </w:r>
      <w:proofErr w:type="spellEnd"/>
      <w:r w:rsidR="00426A8B">
        <w:t xml:space="preserve"> </w:t>
      </w:r>
      <w:proofErr w:type="spellStart"/>
      <w:r w:rsidR="00426A8B">
        <w:lastRenderedPageBreak/>
        <w:t>daya</w:t>
      </w:r>
      <w:proofErr w:type="spellEnd"/>
      <w:r w:rsidR="00426A8B">
        <w:t xml:space="preserve"> yang </w:t>
      </w:r>
      <w:proofErr w:type="spellStart"/>
      <w:r w:rsidR="00426A8B">
        <w:t>tepat</w:t>
      </w:r>
      <w:proofErr w:type="spellEnd"/>
      <w:r w:rsidR="00426A8B">
        <w:t xml:space="preserve"> untuk </w:t>
      </w:r>
      <w:proofErr w:type="spellStart"/>
      <w:r w:rsidR="00426A8B">
        <w:t>mengerjakan</w:t>
      </w:r>
      <w:proofErr w:type="spellEnd"/>
      <w:r w:rsidR="00426A8B">
        <w:t xml:space="preserve"> </w:t>
      </w:r>
      <w:proofErr w:type="spellStart"/>
      <w:r w:rsidR="00426A8B">
        <w:t>suatu</w:t>
      </w:r>
      <w:proofErr w:type="spellEnd"/>
      <w:r w:rsidR="00426A8B">
        <w:t xml:space="preserve"> </w:t>
      </w:r>
      <w:proofErr w:type="spellStart"/>
      <w:r w:rsidR="00426A8B">
        <w:t>pekerjaan</w:t>
      </w:r>
      <w:proofErr w:type="spellEnd"/>
      <w:r w:rsidR="00426A8B">
        <w:t xml:space="preserve"> di </w:t>
      </w:r>
      <w:proofErr w:type="spellStart"/>
      <w:r w:rsidR="00426A8B">
        <w:t>dalam</w:t>
      </w:r>
      <w:proofErr w:type="spellEnd"/>
      <w:r w:rsidR="00426A8B">
        <w:t xml:space="preserve"> </w:t>
      </w:r>
      <w:proofErr w:type="spellStart"/>
      <w:r w:rsidR="00426A8B">
        <w:t>proye</w:t>
      </w:r>
      <w:r w:rsidR="00A50435">
        <w:t>k</w:t>
      </w:r>
      <w:proofErr w:type="spellEnd"/>
      <w:r w:rsidR="00A50435">
        <w:t xml:space="preserve">. Desain yang </w:t>
      </w:r>
      <w:proofErr w:type="spellStart"/>
      <w:r w:rsidR="00A50435">
        <w:t>telah</w:t>
      </w:r>
      <w:proofErr w:type="spellEnd"/>
      <w:r w:rsidR="00A50435">
        <w:t xml:space="preserve"> di </w:t>
      </w:r>
      <w:proofErr w:type="spellStart"/>
      <w:r w:rsidR="00A50435">
        <w:t>bangun</w:t>
      </w:r>
      <w:proofErr w:type="spellEnd"/>
      <w:r w:rsidR="00A50435">
        <w:t xml:space="preserve"> </w:t>
      </w:r>
      <w:proofErr w:type="spellStart"/>
      <w:r w:rsidR="00A50435">
        <w:t>kemudian</w:t>
      </w:r>
      <w:proofErr w:type="spellEnd"/>
      <w:r w:rsidR="00A50435">
        <w:t xml:space="preserve"> </w:t>
      </w:r>
      <w:proofErr w:type="spellStart"/>
      <w:r w:rsidR="00A50435">
        <w:t>disimulasikan</w:t>
      </w:r>
      <w:proofErr w:type="spellEnd"/>
      <w:r w:rsidR="00A50435">
        <w:t xml:space="preserve"> </w:t>
      </w:r>
      <w:proofErr w:type="spellStart"/>
      <w:r w:rsidR="00A50435">
        <w:t>kedalam</w:t>
      </w:r>
      <w:proofErr w:type="spellEnd"/>
      <w:r w:rsidR="00A50435">
        <w:t xml:space="preserve"> </w:t>
      </w:r>
      <w:proofErr w:type="spellStart"/>
      <w:r w:rsidR="00A50435">
        <w:t>sebuah</w:t>
      </w:r>
      <w:proofErr w:type="spellEnd"/>
      <w:r w:rsidR="00A50435">
        <w:t xml:space="preserve"> proses </w:t>
      </w:r>
      <w:proofErr w:type="spellStart"/>
      <w:r w:rsidR="00A50435">
        <w:t>bisnis</w:t>
      </w:r>
      <w:proofErr w:type="spellEnd"/>
      <w:r w:rsidR="00A50435">
        <w:t xml:space="preserve"> dan </w:t>
      </w:r>
      <w:proofErr w:type="spellStart"/>
      <w:r w:rsidR="00A50435">
        <w:t>dilihat</w:t>
      </w:r>
      <w:proofErr w:type="spellEnd"/>
      <w:r w:rsidR="00A50435">
        <w:t xml:space="preserve"> </w:t>
      </w:r>
      <w:proofErr w:type="spellStart"/>
      <w:r w:rsidR="00A50435">
        <w:t>signifikansi</w:t>
      </w:r>
      <w:proofErr w:type="spellEnd"/>
      <w:r w:rsidR="00A50435">
        <w:t xml:space="preserve"> </w:t>
      </w:r>
      <w:proofErr w:type="spellStart"/>
      <w:r w:rsidR="00C47886">
        <w:t>dampak</w:t>
      </w:r>
      <w:proofErr w:type="spellEnd"/>
      <w:r w:rsidR="00C47886">
        <w:t xml:space="preserve"> </w:t>
      </w:r>
      <w:proofErr w:type="spellStart"/>
      <w:r w:rsidR="00C47886">
        <w:t>dari</w:t>
      </w:r>
      <w:proofErr w:type="spellEnd"/>
      <w:r w:rsidR="00C47886">
        <w:t xml:space="preserve"> </w:t>
      </w:r>
      <w:proofErr w:type="spellStart"/>
      <w:r w:rsidR="00C47886">
        <w:t>desain</w:t>
      </w:r>
      <w:proofErr w:type="spellEnd"/>
      <w:r w:rsidR="00C47886">
        <w:t xml:space="preserve"> yang </w:t>
      </w:r>
      <w:proofErr w:type="spellStart"/>
      <w:r w:rsidR="00C47886">
        <w:t>telah</w:t>
      </w:r>
      <w:proofErr w:type="spellEnd"/>
      <w:r w:rsidR="00C47886">
        <w:t xml:space="preserve"> </w:t>
      </w:r>
      <w:proofErr w:type="spellStart"/>
      <w:r w:rsidR="00C47886">
        <w:t>dibuat</w:t>
      </w:r>
      <w:proofErr w:type="spellEnd"/>
      <w:r w:rsidR="00C47886">
        <w:t>.</w:t>
      </w:r>
    </w:p>
    <w:p w14:paraId="1A0F3A45" w14:textId="61923724" w:rsidR="0075780B" w:rsidRDefault="003B3765" w:rsidP="002B0E38">
      <w:pPr>
        <w:pStyle w:val="Heading2"/>
        <w:spacing w:line="360" w:lineRule="auto"/>
      </w:pPr>
      <w:bookmarkStart w:id="1398" w:name="_Toc117715485"/>
      <w:bookmarkStart w:id="1399" w:name="_Toc117715554"/>
      <w:bookmarkStart w:id="1400" w:name="_Toc117715623"/>
      <w:bookmarkStart w:id="1401" w:name="_Toc117715726"/>
      <w:bookmarkStart w:id="1402" w:name="_Toc120139626"/>
      <w:bookmarkStart w:id="1403" w:name="_Toc120139890"/>
      <w:bookmarkStart w:id="1404" w:name="_Toc121280572"/>
      <w:bookmarkStart w:id="1405" w:name="_Toc121280633"/>
      <w:bookmarkStart w:id="1406" w:name="_Toc121280694"/>
      <w:bookmarkStart w:id="1407" w:name="_Toc121280755"/>
      <w:bookmarkStart w:id="1408" w:name="_Toc117715486"/>
      <w:bookmarkStart w:id="1409" w:name="_Toc117715555"/>
      <w:bookmarkStart w:id="1410" w:name="_Toc117715624"/>
      <w:bookmarkStart w:id="1411" w:name="_Toc117715727"/>
      <w:bookmarkStart w:id="1412" w:name="_Toc120139627"/>
      <w:bookmarkStart w:id="1413" w:name="_Toc120139891"/>
      <w:bookmarkStart w:id="1414" w:name="_Toc121280573"/>
      <w:bookmarkStart w:id="1415" w:name="_Toc121280634"/>
      <w:bookmarkStart w:id="1416" w:name="_Toc121280695"/>
      <w:bookmarkStart w:id="1417" w:name="_Toc121280756"/>
      <w:bookmarkStart w:id="1418" w:name="_Toc120139628"/>
      <w:bookmarkStart w:id="1419" w:name="_Toc128943843"/>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proofErr w:type="spellStart"/>
      <w:r>
        <w:t>Tujuan</w:t>
      </w:r>
      <w:proofErr w:type="spellEnd"/>
      <w:r>
        <w:t xml:space="preserve"> </w:t>
      </w:r>
      <w:proofErr w:type="spellStart"/>
      <w:r>
        <w:t>Penelitian</w:t>
      </w:r>
      <w:bookmarkEnd w:id="1418"/>
      <w:bookmarkEnd w:id="1419"/>
      <w:proofErr w:type="spellEnd"/>
    </w:p>
    <w:p w14:paraId="776ECDE3" w14:textId="71D9C0C8" w:rsidR="00881706" w:rsidRPr="00AE58C4" w:rsidRDefault="00B72500" w:rsidP="00AE58C4">
      <w:pPr>
        <w:spacing w:line="360" w:lineRule="auto"/>
      </w:pPr>
      <w:proofErr w:type="spellStart"/>
      <w:r>
        <w:t>Tujuan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rsidR="006D5D34">
        <w:t xml:space="preserve"> “</w:t>
      </w:r>
      <w:proofErr w:type="spellStart"/>
      <w:r w:rsidR="00F5391C" w:rsidRPr="00F5391C">
        <w:t>Mengoptimasi</w:t>
      </w:r>
      <w:proofErr w:type="spellEnd"/>
      <w:r w:rsidR="00F5391C" w:rsidRPr="00F5391C">
        <w:t xml:space="preserve"> </w:t>
      </w:r>
      <w:proofErr w:type="spellStart"/>
      <w:r w:rsidR="00F5391C" w:rsidRPr="00F5391C">
        <w:t>alokasi</w:t>
      </w:r>
      <w:proofErr w:type="spellEnd"/>
      <w:r w:rsidR="00F5391C" w:rsidRPr="00F5391C">
        <w:t xml:space="preserve"> </w:t>
      </w:r>
      <w:proofErr w:type="spellStart"/>
      <w:r w:rsidR="00F5391C" w:rsidRPr="00F5391C">
        <w:t>pekerjaan</w:t>
      </w:r>
      <w:proofErr w:type="spellEnd"/>
      <w:r w:rsidR="00F5391C" w:rsidRPr="00F5391C">
        <w:t xml:space="preserve"> dan </w:t>
      </w:r>
      <w:proofErr w:type="spellStart"/>
      <w:r w:rsidR="00F5391C" w:rsidRPr="00F5391C">
        <w:t>sumber</w:t>
      </w:r>
      <w:proofErr w:type="spellEnd"/>
      <w:r w:rsidR="00F5391C" w:rsidRPr="00F5391C">
        <w:t xml:space="preserve"> </w:t>
      </w:r>
      <w:proofErr w:type="spellStart"/>
      <w:r w:rsidR="00F5391C" w:rsidRPr="00F5391C">
        <w:t>daya</w:t>
      </w:r>
      <w:proofErr w:type="spellEnd"/>
      <w:r w:rsidR="00F5391C" w:rsidRPr="00F5391C">
        <w:t xml:space="preserve"> dengan </w:t>
      </w:r>
      <w:proofErr w:type="spellStart"/>
      <w:r w:rsidR="00F5391C" w:rsidRPr="00F5391C">
        <w:t>sistem</w:t>
      </w:r>
      <w:proofErr w:type="spellEnd"/>
      <w:r w:rsidR="00F5391C" w:rsidRPr="00F5391C">
        <w:t xml:space="preserve"> </w:t>
      </w:r>
      <w:proofErr w:type="spellStart"/>
      <w:r w:rsidR="00F5391C" w:rsidRPr="00F5391C">
        <w:t>informasi</w:t>
      </w:r>
      <w:proofErr w:type="spellEnd"/>
      <w:r w:rsidR="00F5391C" w:rsidRPr="00F5391C">
        <w:t xml:space="preserve"> </w:t>
      </w:r>
      <w:proofErr w:type="spellStart"/>
      <w:r w:rsidR="00F5391C" w:rsidRPr="00F5391C">
        <w:t>manajemen</w:t>
      </w:r>
      <w:proofErr w:type="spellEnd"/>
      <w:r w:rsidR="00F5391C" w:rsidRPr="00F5391C">
        <w:t xml:space="preserve"> </w:t>
      </w:r>
      <w:proofErr w:type="spellStart"/>
      <w:r w:rsidR="00F5391C" w:rsidRPr="00F5391C">
        <w:t>proyek</w:t>
      </w:r>
      <w:proofErr w:type="spellEnd"/>
      <w:r w:rsidR="00F5391C" w:rsidRPr="00F5391C">
        <w:t xml:space="preserve"> yang </w:t>
      </w:r>
      <w:proofErr w:type="spellStart"/>
      <w:r w:rsidR="00F5391C" w:rsidRPr="00F5391C">
        <w:t>terintegrasi</w:t>
      </w:r>
      <w:proofErr w:type="spellEnd"/>
      <w:r w:rsidR="00F5391C" w:rsidRPr="00F5391C">
        <w:t xml:space="preserve"> dengan </w:t>
      </w:r>
      <w:proofErr w:type="spellStart"/>
      <w:r w:rsidR="00F5391C" w:rsidRPr="00F5391C">
        <w:t>teknologi</w:t>
      </w:r>
      <w:proofErr w:type="spellEnd"/>
      <w:r w:rsidR="00F5391C" w:rsidRPr="00F5391C">
        <w:t xml:space="preserve"> </w:t>
      </w:r>
      <w:proofErr w:type="spellStart"/>
      <w:r w:rsidR="00F5391C" w:rsidRPr="00F5391C">
        <w:t>pengambilan</w:t>
      </w:r>
      <w:proofErr w:type="spellEnd"/>
      <w:r w:rsidR="00F5391C" w:rsidRPr="00F5391C">
        <w:t xml:space="preserve"> </w:t>
      </w:r>
      <w:proofErr w:type="spellStart"/>
      <w:r w:rsidR="00F5391C" w:rsidRPr="00F5391C">
        <w:t>keputusan</w:t>
      </w:r>
      <w:proofErr w:type="spellEnd"/>
      <w:del w:id="1420" w:author="ilham.nur@office.ui.ac.id" w:date="2023-03-08T16:24:00Z">
        <w:r w:rsidR="00F5391C" w:rsidRPr="00F5391C" w:rsidDel="00FD47EC">
          <w:delText>.</w:delText>
        </w:r>
      </w:del>
      <w:r w:rsidR="006D5D34">
        <w:t>”</w:t>
      </w:r>
      <w:r w:rsidR="00881706" w:rsidRPr="006D5D34">
        <w:rPr>
          <w:i/>
          <w:iCs/>
        </w:rPr>
        <w:t>.</w:t>
      </w:r>
    </w:p>
    <w:p w14:paraId="2A2F896D" w14:textId="3F89DE5C" w:rsidR="003B3765" w:rsidRDefault="003B3765" w:rsidP="003B3765">
      <w:pPr>
        <w:pStyle w:val="Heading2"/>
      </w:pPr>
      <w:bookmarkStart w:id="1421" w:name="_Toc117715488"/>
      <w:bookmarkStart w:id="1422" w:name="_Toc117715557"/>
      <w:bookmarkStart w:id="1423" w:name="_Toc117715626"/>
      <w:bookmarkStart w:id="1424" w:name="_Toc117715729"/>
      <w:bookmarkStart w:id="1425" w:name="_Toc120139629"/>
      <w:bookmarkStart w:id="1426" w:name="_Toc120139893"/>
      <w:bookmarkStart w:id="1427" w:name="_Toc121280575"/>
      <w:bookmarkStart w:id="1428" w:name="_Toc121280636"/>
      <w:bookmarkStart w:id="1429" w:name="_Toc121280697"/>
      <w:bookmarkStart w:id="1430" w:name="_Toc121280758"/>
      <w:bookmarkStart w:id="1431" w:name="_Toc120139630"/>
      <w:bookmarkStart w:id="1432" w:name="_Toc128943844"/>
      <w:bookmarkEnd w:id="1421"/>
      <w:bookmarkEnd w:id="1422"/>
      <w:bookmarkEnd w:id="1423"/>
      <w:bookmarkEnd w:id="1424"/>
      <w:bookmarkEnd w:id="1425"/>
      <w:bookmarkEnd w:id="1426"/>
      <w:bookmarkEnd w:id="1427"/>
      <w:bookmarkEnd w:id="1428"/>
      <w:bookmarkEnd w:id="1429"/>
      <w:bookmarkEnd w:id="1430"/>
      <w:proofErr w:type="spellStart"/>
      <w:r>
        <w:t>Manfaat</w:t>
      </w:r>
      <w:proofErr w:type="spellEnd"/>
      <w:r>
        <w:t xml:space="preserve"> </w:t>
      </w:r>
      <w:proofErr w:type="spellStart"/>
      <w:r>
        <w:t>Penelitian</w:t>
      </w:r>
      <w:bookmarkEnd w:id="1431"/>
      <w:bookmarkEnd w:id="1432"/>
      <w:proofErr w:type="spellEnd"/>
    </w:p>
    <w:p w14:paraId="62F73269" w14:textId="763005F0" w:rsidR="00F84536" w:rsidRDefault="00134814" w:rsidP="006953A5">
      <w:pPr>
        <w:spacing w:line="360" w:lineRule="auto"/>
      </w:pPr>
      <w:proofErr w:type="spellStart"/>
      <w:r>
        <w:t>Manfaat</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w:t>
      </w:r>
    </w:p>
    <w:p w14:paraId="39D519F0" w14:textId="26066DF8" w:rsidR="00134814" w:rsidRPr="00AE58C4" w:rsidRDefault="00134814" w:rsidP="00766809">
      <w:pPr>
        <w:pStyle w:val="ListParagraph"/>
        <w:numPr>
          <w:ilvl w:val="6"/>
          <w:numId w:val="4"/>
        </w:numPr>
        <w:spacing w:line="360" w:lineRule="auto"/>
        <w:ind w:left="709"/>
        <w:rPr>
          <w:lang w:val="en-ID"/>
        </w:rPr>
      </w:pPr>
      <w:proofErr w:type="spellStart"/>
      <w:r>
        <w:t>Bagi</w:t>
      </w:r>
      <w:proofErr w:type="spellEnd"/>
      <w:r>
        <w:t xml:space="preserve"> </w:t>
      </w:r>
      <w:proofErr w:type="spellStart"/>
      <w:r w:rsidR="00CE10C5">
        <w:t>manajer</w:t>
      </w:r>
      <w:proofErr w:type="spellEnd"/>
      <w:r w:rsidR="00CE10C5">
        <w:t xml:space="preserve"> </w:t>
      </w:r>
      <w:proofErr w:type="spellStart"/>
      <w:r w:rsidR="00CE10C5">
        <w:t>proyek</w:t>
      </w:r>
      <w:proofErr w:type="spellEnd"/>
      <w:r w:rsidR="00CE10C5">
        <w:t xml:space="preserve">, </w:t>
      </w:r>
      <w:proofErr w:type="spellStart"/>
      <w:r w:rsidR="00766809" w:rsidRPr="00766809">
        <w:t>memberikan</w:t>
      </w:r>
      <w:proofErr w:type="spellEnd"/>
      <w:r w:rsidR="00766809" w:rsidRPr="00766809">
        <w:t xml:space="preserve"> </w:t>
      </w:r>
      <w:proofErr w:type="spellStart"/>
      <w:r w:rsidR="00766809" w:rsidRPr="00766809">
        <w:t>dasar</w:t>
      </w:r>
      <w:proofErr w:type="spellEnd"/>
      <w:r w:rsidR="00766809" w:rsidRPr="00766809">
        <w:t> </w:t>
      </w:r>
      <w:proofErr w:type="spellStart"/>
      <w:r w:rsidR="00766809" w:rsidRPr="00766809">
        <w:t>bagi</w:t>
      </w:r>
      <w:proofErr w:type="spellEnd"/>
      <w:r w:rsidR="00766809" w:rsidRPr="00766809">
        <w:t xml:space="preserve"> </w:t>
      </w:r>
      <w:proofErr w:type="spellStart"/>
      <w:r w:rsidR="00766809" w:rsidRPr="00766809">
        <w:t>manajer</w:t>
      </w:r>
      <w:proofErr w:type="spellEnd"/>
      <w:r w:rsidR="00766809" w:rsidRPr="00766809">
        <w:t xml:space="preserve"> </w:t>
      </w:r>
      <w:proofErr w:type="spellStart"/>
      <w:r w:rsidR="00766809" w:rsidRPr="00766809">
        <w:t>proyek</w:t>
      </w:r>
      <w:proofErr w:type="spellEnd"/>
      <w:r w:rsidR="00766809" w:rsidRPr="00766809">
        <w:t xml:space="preserve"> untuk </w:t>
      </w:r>
      <w:proofErr w:type="spellStart"/>
      <w:r w:rsidR="00766809" w:rsidRPr="00766809">
        <w:t>menginisiasi</w:t>
      </w:r>
      <w:proofErr w:type="spellEnd"/>
      <w:r w:rsidR="00766809" w:rsidRPr="00766809">
        <w:t xml:space="preserve"> </w:t>
      </w:r>
      <w:proofErr w:type="spellStart"/>
      <w:r w:rsidR="00766809" w:rsidRPr="00766809">
        <w:t>proyek</w:t>
      </w:r>
      <w:proofErr w:type="spellEnd"/>
      <w:r w:rsidR="00766809" w:rsidRPr="00766809">
        <w:t xml:space="preserve"> </w:t>
      </w:r>
      <w:proofErr w:type="spellStart"/>
      <w:r w:rsidR="00766809" w:rsidRPr="00766809">
        <w:t>pengembangan</w:t>
      </w:r>
      <w:proofErr w:type="spellEnd"/>
      <w:r w:rsidR="00766809" w:rsidRPr="00766809">
        <w:t xml:space="preserve"> SIMP yang </w:t>
      </w:r>
      <w:proofErr w:type="spellStart"/>
      <w:r w:rsidR="00766809" w:rsidRPr="00766809">
        <w:t>dapat</w:t>
      </w:r>
      <w:proofErr w:type="spellEnd"/>
      <w:r w:rsidR="00766809" w:rsidRPr="00766809">
        <w:t xml:space="preserve"> </w:t>
      </w:r>
      <w:proofErr w:type="spellStart"/>
      <w:r w:rsidR="00766809" w:rsidRPr="00766809">
        <w:t>menyelesaikan</w:t>
      </w:r>
      <w:proofErr w:type="spellEnd"/>
      <w:r w:rsidR="00766809" w:rsidRPr="00766809">
        <w:t xml:space="preserve"> </w:t>
      </w:r>
      <w:proofErr w:type="spellStart"/>
      <w:r w:rsidR="00766809" w:rsidRPr="00766809">
        <w:t>permasalahan</w:t>
      </w:r>
      <w:proofErr w:type="spellEnd"/>
      <w:r w:rsidR="00766809" w:rsidRPr="00766809">
        <w:t xml:space="preserve"> </w:t>
      </w:r>
      <w:proofErr w:type="spellStart"/>
      <w:r w:rsidR="00766809" w:rsidRPr="00766809">
        <w:t>alokasi</w:t>
      </w:r>
      <w:proofErr w:type="spellEnd"/>
      <w:r w:rsidR="00766809" w:rsidRPr="00766809">
        <w:t xml:space="preserve"> </w:t>
      </w:r>
      <w:proofErr w:type="spellStart"/>
      <w:r w:rsidR="00766809" w:rsidRPr="00766809">
        <w:t>pekerjaan</w:t>
      </w:r>
      <w:proofErr w:type="spellEnd"/>
      <w:r w:rsidR="00766809" w:rsidRPr="00766809">
        <w:t xml:space="preserve"> dan </w:t>
      </w:r>
      <w:proofErr w:type="spellStart"/>
      <w:r w:rsidR="00766809" w:rsidRPr="00766809">
        <w:t>sumber</w:t>
      </w:r>
      <w:proofErr w:type="spellEnd"/>
      <w:r w:rsidR="00766809" w:rsidRPr="00766809">
        <w:t xml:space="preserve"> </w:t>
      </w:r>
      <w:proofErr w:type="spellStart"/>
      <w:r w:rsidR="00766809" w:rsidRPr="00766809">
        <w:t>daya</w:t>
      </w:r>
      <w:proofErr w:type="spellEnd"/>
      <w:r w:rsidR="00766809" w:rsidRPr="00766809">
        <w:t>.</w:t>
      </w:r>
    </w:p>
    <w:p w14:paraId="341D9221" w14:textId="363F0FFE" w:rsidR="00660046" w:rsidRDefault="00660046" w:rsidP="006953A5">
      <w:pPr>
        <w:pStyle w:val="ListParagraph"/>
        <w:numPr>
          <w:ilvl w:val="6"/>
          <w:numId w:val="4"/>
        </w:numPr>
        <w:spacing w:line="360" w:lineRule="auto"/>
        <w:ind w:left="709"/>
      </w:pPr>
      <w:proofErr w:type="spellStart"/>
      <w:r>
        <w:t>Bagi</w:t>
      </w:r>
      <w:proofErr w:type="spellEnd"/>
      <w:r>
        <w:t xml:space="preserve"> para </w:t>
      </w:r>
      <w:proofErr w:type="spellStart"/>
      <w:r>
        <w:t>pengembang</w:t>
      </w:r>
      <w:proofErr w:type="spellEnd"/>
      <w:r>
        <w:t xml:space="preserve"> </w:t>
      </w:r>
      <w:proofErr w:type="spellStart"/>
      <w:r>
        <w:t>aplikasi</w:t>
      </w:r>
      <w:proofErr w:type="spellEnd"/>
      <w:r>
        <w:t xml:space="preserve">, </w:t>
      </w:r>
      <w:proofErr w:type="spellStart"/>
      <w:r w:rsidR="0094322E" w:rsidRPr="0094322E">
        <w:t>mendapatkan</w:t>
      </w:r>
      <w:proofErr w:type="spellEnd"/>
      <w:r w:rsidR="0094322E" w:rsidRPr="0094322E">
        <w:t xml:space="preserve"> </w:t>
      </w:r>
      <w:proofErr w:type="spellStart"/>
      <w:r w:rsidR="0094322E" w:rsidRPr="0094322E">
        <w:t>landasan</w:t>
      </w:r>
      <w:proofErr w:type="spellEnd"/>
      <w:r w:rsidR="0094322E" w:rsidRPr="0094322E">
        <w:t xml:space="preserve"> </w:t>
      </w:r>
      <w:proofErr w:type="spellStart"/>
      <w:r w:rsidR="0094322E" w:rsidRPr="0094322E">
        <w:t>dalam</w:t>
      </w:r>
      <w:proofErr w:type="spellEnd"/>
      <w:r w:rsidR="0094322E" w:rsidRPr="0094322E">
        <w:t xml:space="preserve"> </w:t>
      </w:r>
      <w:proofErr w:type="spellStart"/>
      <w:r w:rsidR="0094322E" w:rsidRPr="0094322E">
        <w:t>melakukan</w:t>
      </w:r>
      <w:proofErr w:type="spellEnd"/>
      <w:r w:rsidR="0094322E" w:rsidRPr="0094322E">
        <w:t xml:space="preserve"> </w:t>
      </w:r>
      <w:proofErr w:type="spellStart"/>
      <w:r w:rsidR="0094322E" w:rsidRPr="0094322E">
        <w:t>pembangunan</w:t>
      </w:r>
      <w:proofErr w:type="spellEnd"/>
      <w:r w:rsidR="0094322E" w:rsidRPr="0094322E">
        <w:t xml:space="preserve"> SIMP yang </w:t>
      </w:r>
      <w:proofErr w:type="spellStart"/>
      <w:r w:rsidR="0094322E" w:rsidRPr="0094322E">
        <w:t>dapat</w:t>
      </w:r>
      <w:proofErr w:type="spellEnd"/>
      <w:r w:rsidR="0094322E" w:rsidRPr="0094322E">
        <w:t xml:space="preserve"> </w:t>
      </w:r>
      <w:proofErr w:type="spellStart"/>
      <w:r w:rsidR="0094322E" w:rsidRPr="0094322E">
        <w:t>menyelesaikan</w:t>
      </w:r>
      <w:proofErr w:type="spellEnd"/>
      <w:r w:rsidR="0094322E" w:rsidRPr="0094322E">
        <w:t xml:space="preserve"> </w:t>
      </w:r>
      <w:proofErr w:type="spellStart"/>
      <w:r w:rsidR="0094322E" w:rsidRPr="0094322E">
        <w:t>permasalahan</w:t>
      </w:r>
      <w:proofErr w:type="spellEnd"/>
      <w:r w:rsidR="0094322E" w:rsidRPr="0094322E">
        <w:t xml:space="preserve"> </w:t>
      </w:r>
      <w:proofErr w:type="spellStart"/>
      <w:r w:rsidR="0094322E" w:rsidRPr="0094322E">
        <w:t>alokasi</w:t>
      </w:r>
      <w:proofErr w:type="spellEnd"/>
      <w:r w:rsidR="0094322E" w:rsidRPr="0094322E">
        <w:t xml:space="preserve"> </w:t>
      </w:r>
      <w:proofErr w:type="spellStart"/>
      <w:r w:rsidR="0094322E" w:rsidRPr="0094322E">
        <w:t>pekerjaan</w:t>
      </w:r>
      <w:proofErr w:type="spellEnd"/>
      <w:r w:rsidR="0094322E" w:rsidRPr="0094322E">
        <w:t xml:space="preserve"> dan </w:t>
      </w:r>
      <w:proofErr w:type="spellStart"/>
      <w:r w:rsidR="0094322E" w:rsidRPr="0094322E">
        <w:t>sumber</w:t>
      </w:r>
      <w:proofErr w:type="spellEnd"/>
      <w:r w:rsidR="0094322E" w:rsidRPr="0094322E">
        <w:t xml:space="preserve"> </w:t>
      </w:r>
      <w:proofErr w:type="spellStart"/>
      <w:r w:rsidR="0094322E" w:rsidRPr="0094322E">
        <w:t>daya</w:t>
      </w:r>
      <w:proofErr w:type="spellEnd"/>
      <w:r w:rsidR="0094322E" w:rsidRPr="0094322E">
        <w:t>.</w:t>
      </w:r>
    </w:p>
    <w:p w14:paraId="5520FB46" w14:textId="5F7DAEC0" w:rsidR="00A90DA7" w:rsidRPr="00F84536" w:rsidRDefault="00A90DA7" w:rsidP="009D428D">
      <w:pPr>
        <w:pStyle w:val="ListParagraph"/>
        <w:numPr>
          <w:ilvl w:val="6"/>
          <w:numId w:val="4"/>
        </w:numPr>
        <w:spacing w:line="360" w:lineRule="auto"/>
        <w:ind w:left="709"/>
      </w:pPr>
      <w:proofErr w:type="spellStart"/>
      <w:r>
        <w:t>Bagi</w:t>
      </w:r>
      <w:proofErr w:type="spellEnd"/>
      <w:r>
        <w:t xml:space="preserve"> </w:t>
      </w:r>
      <w:proofErr w:type="spellStart"/>
      <w:r>
        <w:t>peneliti</w:t>
      </w:r>
      <w:proofErr w:type="spellEnd"/>
      <w:r>
        <w:t xml:space="preserve">, </w:t>
      </w:r>
      <w:proofErr w:type="spellStart"/>
      <w:r w:rsidR="00B0432A" w:rsidRPr="00B0432A">
        <w:t>dapat</w:t>
      </w:r>
      <w:proofErr w:type="spellEnd"/>
      <w:r w:rsidR="00B0432A" w:rsidRPr="00B0432A">
        <w:t xml:space="preserve"> </w:t>
      </w:r>
      <w:proofErr w:type="spellStart"/>
      <w:r w:rsidR="00B0432A" w:rsidRPr="00B0432A">
        <w:t>digunakan</w:t>
      </w:r>
      <w:proofErr w:type="spellEnd"/>
      <w:r w:rsidR="00B0432A" w:rsidRPr="00B0432A">
        <w:t xml:space="preserve"> </w:t>
      </w:r>
      <w:proofErr w:type="spellStart"/>
      <w:r w:rsidR="00B0432A" w:rsidRPr="00B0432A">
        <w:t>sebagai</w:t>
      </w:r>
      <w:proofErr w:type="spellEnd"/>
      <w:r w:rsidR="00B0432A" w:rsidRPr="00B0432A">
        <w:t xml:space="preserve"> </w:t>
      </w:r>
      <w:proofErr w:type="spellStart"/>
      <w:r w:rsidR="00B0432A" w:rsidRPr="00B0432A">
        <w:t>acuan</w:t>
      </w:r>
      <w:proofErr w:type="spellEnd"/>
      <w:r w:rsidR="00B0432A" w:rsidRPr="00B0432A">
        <w:t xml:space="preserve"> dan </w:t>
      </w:r>
      <w:proofErr w:type="spellStart"/>
      <w:r w:rsidR="00B0432A" w:rsidRPr="00B0432A">
        <w:t>referensi</w:t>
      </w:r>
      <w:proofErr w:type="spellEnd"/>
      <w:r w:rsidR="00B0432A" w:rsidRPr="00B0432A">
        <w:t xml:space="preserve"> untuk </w:t>
      </w:r>
      <w:proofErr w:type="spellStart"/>
      <w:r w:rsidR="00B0432A" w:rsidRPr="00B0432A">
        <w:t>mengembangkan</w:t>
      </w:r>
      <w:proofErr w:type="spellEnd"/>
      <w:r w:rsidR="00B0432A" w:rsidRPr="00B0432A">
        <w:t xml:space="preserve"> SIMP untuk </w:t>
      </w:r>
      <w:proofErr w:type="spellStart"/>
      <w:r w:rsidR="00B0432A" w:rsidRPr="00B0432A">
        <w:t>dapat</w:t>
      </w:r>
      <w:proofErr w:type="spellEnd"/>
      <w:r w:rsidR="00B0432A" w:rsidRPr="00B0432A">
        <w:t xml:space="preserve"> </w:t>
      </w:r>
      <w:proofErr w:type="spellStart"/>
      <w:r w:rsidR="00B0432A" w:rsidRPr="00B0432A">
        <w:t>menyelesaikan</w:t>
      </w:r>
      <w:proofErr w:type="spellEnd"/>
      <w:r w:rsidR="00B0432A" w:rsidRPr="00B0432A">
        <w:t xml:space="preserve"> </w:t>
      </w:r>
      <w:proofErr w:type="spellStart"/>
      <w:r w:rsidR="00B0432A" w:rsidRPr="00B0432A">
        <w:t>lebih</w:t>
      </w:r>
      <w:proofErr w:type="spellEnd"/>
      <w:r w:rsidR="00B0432A" w:rsidRPr="00B0432A">
        <w:t xml:space="preserve"> </w:t>
      </w:r>
      <w:proofErr w:type="spellStart"/>
      <w:r w:rsidR="00B0432A" w:rsidRPr="00B0432A">
        <w:t>banyak</w:t>
      </w:r>
      <w:proofErr w:type="spellEnd"/>
      <w:r w:rsidR="00B0432A" w:rsidRPr="00B0432A">
        <w:t xml:space="preserve"> </w:t>
      </w:r>
      <w:proofErr w:type="spellStart"/>
      <w:r w:rsidR="00B0432A" w:rsidRPr="00B0432A">
        <w:t>pemasalahan</w:t>
      </w:r>
      <w:proofErr w:type="spellEnd"/>
      <w:r w:rsidR="00B0432A" w:rsidRPr="00B0432A">
        <w:t xml:space="preserve"> </w:t>
      </w:r>
      <w:proofErr w:type="spellStart"/>
      <w:r w:rsidR="00B0432A" w:rsidRPr="00B0432A">
        <w:t>manajemen</w:t>
      </w:r>
      <w:proofErr w:type="spellEnd"/>
      <w:r w:rsidR="00B0432A" w:rsidRPr="00B0432A">
        <w:t xml:space="preserve"> </w:t>
      </w:r>
      <w:proofErr w:type="spellStart"/>
      <w:r w:rsidR="00B0432A" w:rsidRPr="00B0432A">
        <w:t>proyek</w:t>
      </w:r>
      <w:proofErr w:type="spellEnd"/>
      <w:r w:rsidR="00B0432A" w:rsidRPr="00B0432A">
        <w:t>.</w:t>
      </w:r>
    </w:p>
    <w:p w14:paraId="3A0DA075" w14:textId="0B7E5493" w:rsidR="003B3765" w:rsidRDefault="003B3765" w:rsidP="009D428D">
      <w:pPr>
        <w:pStyle w:val="Heading2"/>
        <w:spacing w:line="360" w:lineRule="auto"/>
      </w:pPr>
      <w:bookmarkStart w:id="1433" w:name="_Toc120139631"/>
      <w:bookmarkStart w:id="1434" w:name="_Toc128943845"/>
      <w:r>
        <w:t xml:space="preserve">Batasan </w:t>
      </w:r>
      <w:proofErr w:type="spellStart"/>
      <w:r>
        <w:t>Penelitian</w:t>
      </w:r>
      <w:bookmarkEnd w:id="1433"/>
      <w:bookmarkEnd w:id="1434"/>
      <w:proofErr w:type="spellEnd"/>
    </w:p>
    <w:p w14:paraId="3778F847" w14:textId="5DEC3303" w:rsidR="00F84536" w:rsidRDefault="00B4061D" w:rsidP="009D428D">
      <w:pPr>
        <w:spacing w:line="360" w:lineRule="auto"/>
      </w:pPr>
      <w:r>
        <w:t xml:space="preserve">Batasan </w:t>
      </w:r>
      <w:proofErr w:type="spellStart"/>
      <w:r>
        <w:t>masalah</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w:t>
      </w:r>
    </w:p>
    <w:p w14:paraId="19507621" w14:textId="73A5F6EE" w:rsidR="00B4061D" w:rsidRDefault="00F710E9" w:rsidP="009D428D">
      <w:pPr>
        <w:pStyle w:val="ListParagraph"/>
        <w:numPr>
          <w:ilvl w:val="6"/>
          <w:numId w:val="4"/>
        </w:numPr>
        <w:spacing w:line="360" w:lineRule="auto"/>
        <w:ind w:left="709"/>
      </w:pPr>
      <w:proofErr w:type="spellStart"/>
      <w:r>
        <w:t>Proyek</w:t>
      </w:r>
      <w:proofErr w:type="spellEnd"/>
      <w:r>
        <w:t xml:space="preserve"> yang </w:t>
      </w:r>
      <w:proofErr w:type="spellStart"/>
      <w:r>
        <w:t>dijadikan</w:t>
      </w:r>
      <w:proofErr w:type="spellEnd"/>
      <w:r>
        <w:t xml:space="preserve"> </w:t>
      </w:r>
      <w:proofErr w:type="spellStart"/>
      <w:r>
        <w:t>acuan</w:t>
      </w:r>
      <w:proofErr w:type="spellEnd"/>
      <w:r>
        <w:t xml:space="preserve"> </w:t>
      </w:r>
      <w:proofErr w:type="spellStart"/>
      <w:r w:rsidR="00D01C78" w:rsidRPr="00D01C78">
        <w:t>dalam</w:t>
      </w:r>
      <w:proofErr w:type="spellEnd"/>
      <w:r w:rsidR="00D01C78" w:rsidRPr="00D01C78">
        <w:t xml:space="preserve"> </w:t>
      </w:r>
      <w:proofErr w:type="spellStart"/>
      <w:r w:rsidR="00D01C78" w:rsidRPr="00D01C78">
        <w:t>penelitian</w:t>
      </w:r>
      <w:proofErr w:type="spellEnd"/>
      <w:r w:rsidR="00D01C78" w:rsidRPr="00D01C78">
        <w:t xml:space="preserve"> </w:t>
      </w:r>
      <w:proofErr w:type="spellStart"/>
      <w:r w:rsidR="00D01C78" w:rsidRPr="00D01C78">
        <w:t>ini</w:t>
      </w:r>
      <w:proofErr w:type="spellEnd"/>
      <w:r w:rsidR="00D01C78" w:rsidRPr="00D01C78">
        <w:t xml:space="preserve"> </w:t>
      </w:r>
      <w:proofErr w:type="spellStart"/>
      <w:r w:rsidR="00D01C78" w:rsidRPr="00D01C78">
        <w:t>terbatas</w:t>
      </w:r>
      <w:proofErr w:type="spellEnd"/>
      <w:r w:rsidR="00D01C78" w:rsidRPr="00D01C78">
        <w:t xml:space="preserve"> pada </w:t>
      </w:r>
      <w:proofErr w:type="spellStart"/>
      <w:r w:rsidR="00D01C78" w:rsidRPr="00D01C78">
        <w:t>perusahaan</w:t>
      </w:r>
      <w:proofErr w:type="spellEnd"/>
      <w:r w:rsidR="00D01C78" w:rsidRPr="00D01C78">
        <w:t xml:space="preserve"> </w:t>
      </w:r>
      <w:proofErr w:type="spellStart"/>
      <w:r w:rsidR="00D01C78" w:rsidRPr="00D01C78">
        <w:t>teknologi</w:t>
      </w:r>
      <w:proofErr w:type="spellEnd"/>
      <w:r w:rsidR="00D01C78" w:rsidRPr="00D01C78">
        <w:t xml:space="preserve"> </w:t>
      </w:r>
      <w:proofErr w:type="spellStart"/>
      <w:r w:rsidR="00D01C78" w:rsidRPr="00D01C78">
        <w:t>informasi</w:t>
      </w:r>
      <w:proofErr w:type="spellEnd"/>
      <w:r w:rsidR="00D01C78" w:rsidRPr="00D01C78">
        <w:t xml:space="preserve"> </w:t>
      </w:r>
      <w:proofErr w:type="spellStart"/>
      <w:r w:rsidR="00D01C78" w:rsidRPr="00D01C78">
        <w:t>berkhusus</w:t>
      </w:r>
      <w:proofErr w:type="spellEnd"/>
      <w:r w:rsidR="00D01C78" w:rsidRPr="00D01C78">
        <w:t xml:space="preserve"> pada </w:t>
      </w:r>
      <w:proofErr w:type="spellStart"/>
      <w:r w:rsidR="00D01C78" w:rsidRPr="00AE58C4">
        <w:t>pengembangan</w:t>
      </w:r>
      <w:proofErr w:type="spellEnd"/>
      <w:r w:rsidR="00D01C78" w:rsidRPr="00AE58C4">
        <w:t xml:space="preserve"> </w:t>
      </w:r>
      <w:proofErr w:type="spellStart"/>
      <w:r w:rsidR="00D01C78" w:rsidRPr="00AE58C4">
        <w:t>perangkat</w:t>
      </w:r>
      <w:proofErr w:type="spellEnd"/>
      <w:r w:rsidR="00D01C78" w:rsidRPr="00AE58C4">
        <w:t xml:space="preserve"> </w:t>
      </w:r>
      <w:proofErr w:type="spellStart"/>
      <w:r w:rsidR="00D01C78" w:rsidRPr="00AE58C4">
        <w:t>lunak</w:t>
      </w:r>
      <w:proofErr w:type="spellEnd"/>
      <w:r>
        <w:t>.</w:t>
      </w:r>
    </w:p>
    <w:p w14:paraId="30091DE4" w14:textId="42C4DAFC" w:rsidR="005A6262" w:rsidRDefault="005A6262" w:rsidP="009D428D">
      <w:pPr>
        <w:pStyle w:val="ListParagraph"/>
        <w:numPr>
          <w:ilvl w:val="6"/>
          <w:numId w:val="4"/>
        </w:numPr>
        <w:spacing w:line="360" w:lineRule="auto"/>
        <w:ind w:left="709"/>
      </w:pPr>
      <w:r>
        <w:t xml:space="preserve">Lokasi </w:t>
      </w:r>
      <w:proofErr w:type="spellStart"/>
      <w:r>
        <w:t>penelitian</w:t>
      </w:r>
      <w:proofErr w:type="spellEnd"/>
      <w:r>
        <w:t xml:space="preserve"> dilakukan </w:t>
      </w:r>
      <w:proofErr w:type="spellStart"/>
      <w:r>
        <w:t>disalah</w:t>
      </w:r>
      <w:proofErr w:type="spellEnd"/>
      <w:r>
        <w:t xml:space="preserve"> </w:t>
      </w:r>
      <w:proofErr w:type="spellStart"/>
      <w:r>
        <w:t>satu</w:t>
      </w:r>
      <w:proofErr w:type="spellEnd"/>
      <w:r>
        <w:t xml:space="preserve"> </w:t>
      </w:r>
      <w:proofErr w:type="spellStart"/>
      <w:r w:rsidR="00567B66">
        <w:t>anak</w:t>
      </w:r>
      <w:proofErr w:type="spellEnd"/>
      <w:r w:rsidR="00567B66">
        <w:t xml:space="preserve"> </w:t>
      </w:r>
      <w:proofErr w:type="spellStart"/>
      <w:r w:rsidR="00567B66">
        <w:t>usaha</w:t>
      </w:r>
      <w:proofErr w:type="spellEnd"/>
      <w:r w:rsidR="00567B66">
        <w:t xml:space="preserve"> </w:t>
      </w:r>
      <w:proofErr w:type="spellStart"/>
      <w:r w:rsidR="00567B66">
        <w:t>perusahaan</w:t>
      </w:r>
      <w:proofErr w:type="spellEnd"/>
      <w:r w:rsidR="00567B66">
        <w:t xml:space="preserve"> BUMN yang </w:t>
      </w:r>
      <w:proofErr w:type="spellStart"/>
      <w:r w:rsidR="00567B66">
        <w:t>bergerak</w:t>
      </w:r>
      <w:proofErr w:type="spellEnd"/>
      <w:r w:rsidR="00567B66">
        <w:t xml:space="preserve"> di </w:t>
      </w:r>
      <w:proofErr w:type="spellStart"/>
      <w:r w:rsidR="00567B66">
        <w:t>bidang</w:t>
      </w:r>
      <w:proofErr w:type="spellEnd"/>
      <w:r w:rsidR="00567B66">
        <w:t xml:space="preserve"> </w:t>
      </w:r>
      <w:proofErr w:type="spellStart"/>
      <w:r w:rsidR="00567B66">
        <w:t>telekomunikasi</w:t>
      </w:r>
      <w:proofErr w:type="spellEnd"/>
      <w:r w:rsidR="00567B66">
        <w:t>.</w:t>
      </w:r>
    </w:p>
    <w:p w14:paraId="01CEE03C" w14:textId="619CB270" w:rsidR="00F710E9" w:rsidRDefault="00F710E9" w:rsidP="009D428D">
      <w:pPr>
        <w:pStyle w:val="ListParagraph"/>
        <w:numPr>
          <w:ilvl w:val="6"/>
          <w:numId w:val="4"/>
        </w:numPr>
        <w:spacing w:line="360" w:lineRule="auto"/>
        <w:ind w:left="709"/>
      </w:pPr>
      <w:proofErr w:type="spellStart"/>
      <w:r>
        <w:t>Penelitian</w:t>
      </w:r>
      <w:proofErr w:type="spellEnd"/>
      <w:r>
        <w:t xml:space="preserve"> yang dilakukan </w:t>
      </w:r>
      <w:proofErr w:type="spellStart"/>
      <w:r>
        <w:t>bersifat</w:t>
      </w:r>
      <w:proofErr w:type="spellEnd"/>
      <w:r>
        <w:t xml:space="preserve"> </w:t>
      </w:r>
      <w:proofErr w:type="spellStart"/>
      <w:r>
        <w:t>desain</w:t>
      </w:r>
      <w:proofErr w:type="spellEnd"/>
      <w:r>
        <w:t xml:space="preserve"> </w:t>
      </w:r>
      <w:proofErr w:type="spellStart"/>
      <w:r>
        <w:t>sehingga</w:t>
      </w:r>
      <w:proofErr w:type="spellEnd"/>
      <w:r>
        <w:t xml:space="preserve"> hasil yang </w:t>
      </w:r>
      <w:proofErr w:type="spellStart"/>
      <w:r>
        <w:t>dikeluarkan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simulasi</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telah</w:t>
      </w:r>
      <w:proofErr w:type="spellEnd"/>
      <w:r>
        <w:t xml:space="preserve"> </w:t>
      </w:r>
      <w:r w:rsidR="006D2C73">
        <w:t xml:space="preserve">di </w:t>
      </w:r>
      <w:proofErr w:type="spellStart"/>
      <w:r w:rsidR="006D2C73">
        <w:t>rancang</w:t>
      </w:r>
      <w:proofErr w:type="spellEnd"/>
      <w:r w:rsidR="006D2C73">
        <w:t>.</w:t>
      </w:r>
    </w:p>
    <w:p w14:paraId="512C3D9B" w14:textId="40FEF9FA" w:rsidR="00F84536" w:rsidRDefault="006D2C73" w:rsidP="00F84536">
      <w:pPr>
        <w:pStyle w:val="ListParagraph"/>
        <w:numPr>
          <w:ilvl w:val="6"/>
          <w:numId w:val="4"/>
        </w:numPr>
        <w:spacing w:line="360" w:lineRule="auto"/>
        <w:ind w:left="709"/>
      </w:pPr>
      <w:r>
        <w:t>Data</w:t>
      </w:r>
      <w:r w:rsidR="009609B3">
        <w:t xml:space="preserve"> </w:t>
      </w:r>
      <w:proofErr w:type="spellStart"/>
      <w:r w:rsidR="00DA06CD">
        <w:t>latih</w:t>
      </w:r>
      <w:proofErr w:type="spellEnd"/>
      <w:r w:rsidR="00DA06CD">
        <w:t xml:space="preserve"> yang </w:t>
      </w:r>
      <w:proofErr w:type="spellStart"/>
      <w:r w:rsidR="00DA06CD">
        <w:t>digunakan</w:t>
      </w:r>
      <w:proofErr w:type="spellEnd"/>
      <w:r w:rsidR="00DA06CD">
        <w:t xml:space="preserve"> untuk </w:t>
      </w:r>
      <w:proofErr w:type="spellStart"/>
      <w:r w:rsidR="00DA06CD">
        <w:t>membuat</w:t>
      </w:r>
      <w:proofErr w:type="spellEnd"/>
      <w:r w:rsidR="00DA06CD">
        <w:t xml:space="preserve"> model </w:t>
      </w:r>
      <w:proofErr w:type="spellStart"/>
      <w:r w:rsidR="00DA06CD">
        <w:t>dari</w:t>
      </w:r>
      <w:proofErr w:type="spellEnd"/>
      <w:r w:rsidR="00DA06CD">
        <w:t xml:space="preserve"> </w:t>
      </w:r>
      <w:r w:rsidR="00DA06CD">
        <w:rPr>
          <w:i/>
          <w:iCs/>
        </w:rPr>
        <w:t>machine learning</w:t>
      </w:r>
      <w:r>
        <w:t xml:space="preserve"> </w:t>
      </w:r>
      <w:proofErr w:type="spellStart"/>
      <w:r>
        <w:t>didapatkan</w:t>
      </w:r>
      <w:proofErr w:type="spellEnd"/>
      <w:r>
        <w:t xml:space="preserve"> </w:t>
      </w:r>
      <w:proofErr w:type="spellStart"/>
      <w:r>
        <w:t>dari</w:t>
      </w:r>
      <w:proofErr w:type="spellEnd"/>
      <w:r>
        <w:t xml:space="preserve"> </w:t>
      </w:r>
      <w:proofErr w:type="spellStart"/>
      <w:r>
        <w:t>praktisi</w:t>
      </w:r>
      <w:proofErr w:type="spellEnd"/>
      <w:r>
        <w:t xml:space="preserve"> </w:t>
      </w:r>
      <w:proofErr w:type="spellStart"/>
      <w:r>
        <w:t>proyek</w:t>
      </w:r>
      <w:proofErr w:type="spellEnd"/>
      <w:r>
        <w:t xml:space="preserve"> yang </w:t>
      </w:r>
      <w:proofErr w:type="spellStart"/>
      <w:r w:rsidR="009D428D">
        <w:t>berkecimbung</w:t>
      </w:r>
      <w:proofErr w:type="spellEnd"/>
      <w:r w:rsidR="009D428D">
        <w:t xml:space="preserve"> di </w:t>
      </w:r>
      <w:proofErr w:type="spellStart"/>
      <w:r w:rsidR="009D428D">
        <w:t>industri</w:t>
      </w:r>
      <w:proofErr w:type="spellEnd"/>
      <w:r w:rsidR="009D428D">
        <w:t xml:space="preserve"> </w:t>
      </w:r>
      <w:proofErr w:type="spellStart"/>
      <w:r w:rsidR="009D428D">
        <w:t>teknologi</w:t>
      </w:r>
      <w:proofErr w:type="spellEnd"/>
      <w:r w:rsidR="009D428D">
        <w:t xml:space="preserve"> </w:t>
      </w:r>
      <w:proofErr w:type="spellStart"/>
      <w:r w:rsidR="009D428D">
        <w:t>informasi</w:t>
      </w:r>
      <w:proofErr w:type="spellEnd"/>
      <w:r w:rsidR="00FF7340">
        <w:t xml:space="preserve"> </w:t>
      </w:r>
      <w:proofErr w:type="spellStart"/>
      <w:r w:rsidR="00FF7340">
        <w:t>dalam</w:t>
      </w:r>
      <w:proofErr w:type="spellEnd"/>
      <w:r w:rsidR="00FF7340">
        <w:t xml:space="preserve"> </w:t>
      </w:r>
      <w:proofErr w:type="spellStart"/>
      <w:r w:rsidR="00FF7340">
        <w:t>rentang</w:t>
      </w:r>
      <w:proofErr w:type="spellEnd"/>
      <w:r w:rsidR="00FF7340">
        <w:t xml:space="preserve"> </w:t>
      </w:r>
      <w:proofErr w:type="spellStart"/>
      <w:r w:rsidR="00FF7340">
        <w:t>tahun</w:t>
      </w:r>
      <w:proofErr w:type="spellEnd"/>
      <w:r w:rsidR="00FF7340">
        <w:t xml:space="preserve"> 2021-2022</w:t>
      </w:r>
      <w:r w:rsidR="009D428D">
        <w:t>.</w:t>
      </w:r>
    </w:p>
    <w:p w14:paraId="65B460F3" w14:textId="2D657576" w:rsidR="008419CC" w:rsidRDefault="008419CC" w:rsidP="00AE58C4">
      <w:pPr>
        <w:pStyle w:val="Heading2"/>
        <w:spacing w:line="360" w:lineRule="auto"/>
      </w:pPr>
      <w:bookmarkStart w:id="1435" w:name="_Toc120139632"/>
      <w:bookmarkStart w:id="1436" w:name="_Toc128943846"/>
      <w:proofErr w:type="spellStart"/>
      <w:r>
        <w:lastRenderedPageBreak/>
        <w:t>Ringkasan</w:t>
      </w:r>
      <w:proofErr w:type="spellEnd"/>
      <w:r>
        <w:t xml:space="preserve"> </w:t>
      </w:r>
      <w:proofErr w:type="spellStart"/>
      <w:r>
        <w:t>Metodologi</w:t>
      </w:r>
      <w:proofErr w:type="spellEnd"/>
      <w:r>
        <w:t xml:space="preserve"> </w:t>
      </w:r>
      <w:proofErr w:type="spellStart"/>
      <w:r w:rsidR="005A6262">
        <w:t>Penelitian</w:t>
      </w:r>
      <w:bookmarkEnd w:id="1435"/>
      <w:bookmarkEnd w:id="1436"/>
      <w:proofErr w:type="spellEnd"/>
    </w:p>
    <w:p w14:paraId="1866D1B5" w14:textId="50DAAFDF" w:rsidR="008419CC" w:rsidRDefault="008419CC" w:rsidP="00AE58C4">
      <w:pPr>
        <w:spacing w:line="360" w:lineRule="auto"/>
      </w:pPr>
      <w:proofErr w:type="spellStart"/>
      <w:r>
        <w:t>Penelitian</w:t>
      </w:r>
      <w:proofErr w:type="spellEnd"/>
      <w:r>
        <w:t xml:space="preserve"> </w:t>
      </w:r>
      <w:proofErr w:type="spellStart"/>
      <w:r>
        <w:t>ini</w:t>
      </w:r>
      <w:proofErr w:type="spellEnd"/>
      <w:r>
        <w:t xml:space="preserve"> </w:t>
      </w:r>
      <w:proofErr w:type="spellStart"/>
      <w:r>
        <w:t>secara</w:t>
      </w:r>
      <w:proofErr w:type="spellEnd"/>
      <w:r>
        <w:t xml:space="preserve"> garis </w:t>
      </w:r>
      <w:proofErr w:type="spellStart"/>
      <w:r>
        <w:t>besar</w:t>
      </w:r>
      <w:proofErr w:type="spellEnd"/>
      <w:r>
        <w:t xml:space="preserve"> </w:t>
      </w:r>
      <w:proofErr w:type="spellStart"/>
      <w:r>
        <w:t>dapat</w:t>
      </w:r>
      <w:proofErr w:type="spellEnd"/>
      <w:r>
        <w:t xml:space="preserve"> </w:t>
      </w:r>
      <w:proofErr w:type="spellStart"/>
      <w:r>
        <w:t>digambarkan</w:t>
      </w:r>
      <w:proofErr w:type="spellEnd"/>
      <w:r>
        <w:t xml:space="preserve"> </w:t>
      </w:r>
      <w:proofErr w:type="spellStart"/>
      <w:r>
        <w:t>seperti</w:t>
      </w:r>
      <w:proofErr w:type="spellEnd"/>
      <w:r>
        <w:t xml:space="preserve"> pada </w:t>
      </w:r>
      <w:r w:rsidR="007256CD">
        <w:fldChar w:fldCharType="begin"/>
      </w:r>
      <w:r w:rsidR="007256CD">
        <w:instrText xml:space="preserve"> REF _Ref115975956 \h </w:instrText>
      </w:r>
      <w:r w:rsidR="007256CD">
        <w:fldChar w:fldCharType="separate"/>
      </w:r>
      <w:ins w:id="1437" w:author="ilham.nur@office.ui.ac.id" w:date="2023-03-05T21:23:00Z">
        <w:r w:rsidR="00A262DF">
          <w:t xml:space="preserve">Gambar </w:t>
        </w:r>
        <w:r w:rsidR="00A262DF">
          <w:rPr>
            <w:noProof/>
          </w:rPr>
          <w:t>1</w:t>
        </w:r>
        <w:r w:rsidR="00A262DF">
          <w:t>.</w:t>
        </w:r>
        <w:r w:rsidR="00A262DF">
          <w:rPr>
            <w:noProof/>
          </w:rPr>
          <w:t>5</w:t>
        </w:r>
      </w:ins>
      <w:ins w:id="1438" w:author="ilham.nur@office.ui.ac.id [2]" w:date="2023-01-29T12:12:00Z">
        <w:del w:id="1439" w:author="ilham.nur@office.ui.ac.id" w:date="2023-01-31T22:33:00Z">
          <w:r w:rsidR="00032BC4" w:rsidDel="00CA2078">
            <w:delText xml:space="preserve">Gambar </w:delText>
          </w:r>
          <w:r w:rsidR="00032BC4" w:rsidDel="00CA2078">
            <w:rPr>
              <w:noProof/>
            </w:rPr>
            <w:delText>1</w:delText>
          </w:r>
          <w:r w:rsidR="00032BC4" w:rsidDel="00CA2078">
            <w:delText>.</w:delText>
          </w:r>
          <w:r w:rsidR="00032BC4" w:rsidDel="00CA2078">
            <w:rPr>
              <w:noProof/>
            </w:rPr>
            <w:delText>5</w:delText>
          </w:r>
        </w:del>
      </w:ins>
      <w:del w:id="1440" w:author="ilham.nur@office.ui.ac.id" w:date="2023-01-31T22:33:00Z">
        <w:r w:rsidR="00987C24" w:rsidDel="00CA2078">
          <w:delText xml:space="preserve">Gambar </w:delText>
        </w:r>
        <w:r w:rsidR="00987C24" w:rsidDel="00CA2078">
          <w:rPr>
            <w:noProof/>
          </w:rPr>
          <w:delText>1</w:delText>
        </w:r>
        <w:r w:rsidR="00987C24" w:rsidDel="00CA2078">
          <w:delText>.</w:delText>
        </w:r>
        <w:r w:rsidR="00987C24" w:rsidDel="00CA2078">
          <w:rPr>
            <w:noProof/>
          </w:rPr>
          <w:delText>4</w:delText>
        </w:r>
      </w:del>
      <w:r w:rsidR="007256CD">
        <w:fldChar w:fldCharType="end"/>
      </w:r>
      <w:r w:rsidR="007256CD">
        <w:t>.</w:t>
      </w:r>
    </w:p>
    <w:p w14:paraId="53845A52" w14:textId="0DECE9D4" w:rsidR="005A6262" w:rsidRDefault="00393C68" w:rsidP="00AE58C4">
      <w:pPr>
        <w:keepNext/>
        <w:jc w:val="center"/>
      </w:pPr>
      <w:r>
        <w:tab/>
      </w:r>
      <w:r w:rsidR="00E349BE">
        <w:rPr>
          <w:noProof/>
        </w:rPr>
        <w:drawing>
          <wp:inline distT="0" distB="0" distL="0" distR="0" wp14:anchorId="5413BC00" wp14:editId="7C00D6B5">
            <wp:extent cx="5400040" cy="5695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569595"/>
                    </a:xfrm>
                    <a:prstGeom prst="rect">
                      <a:avLst/>
                    </a:prstGeom>
                    <a:noFill/>
                    <a:ln>
                      <a:noFill/>
                    </a:ln>
                  </pic:spPr>
                </pic:pic>
              </a:graphicData>
            </a:graphic>
          </wp:inline>
        </w:drawing>
      </w:r>
    </w:p>
    <w:p w14:paraId="5A583117" w14:textId="77E674EF" w:rsidR="00B12076" w:rsidRDefault="005A6262" w:rsidP="003F0C01">
      <w:pPr>
        <w:pStyle w:val="Caption"/>
      </w:pPr>
      <w:bookmarkStart w:id="1441" w:name="_Ref115975956"/>
      <w:bookmarkStart w:id="1442" w:name="_Toc128944233"/>
      <w:r>
        <w:t xml:space="preserve">Gambar </w:t>
      </w:r>
      <w:ins w:id="1443" w:author="ilham.nur@office.ui.ac.id" w:date="2023-03-10T23:19:00Z">
        <w:r w:rsidR="0017462A">
          <w:fldChar w:fldCharType="begin"/>
        </w:r>
        <w:r w:rsidR="0017462A">
          <w:instrText xml:space="preserve"> STYLEREF 1 \s </w:instrText>
        </w:r>
      </w:ins>
      <w:r w:rsidR="0017462A">
        <w:fldChar w:fldCharType="separate"/>
      </w:r>
      <w:r w:rsidR="0017462A">
        <w:rPr>
          <w:noProof/>
        </w:rPr>
        <w:t>1</w:t>
      </w:r>
      <w:ins w:id="1444"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1445" w:author="ilham.nur@office.ui.ac.id" w:date="2023-03-10T23:19:00Z">
        <w:r w:rsidR="0017462A">
          <w:rPr>
            <w:noProof/>
          </w:rPr>
          <w:t>5</w:t>
        </w:r>
        <w:r w:rsidR="0017462A">
          <w:fldChar w:fldCharType="end"/>
        </w:r>
      </w:ins>
      <w:ins w:id="1446" w:author="Ilham Nur Pratama" w:date="2023-03-09T00:23:00Z">
        <w:del w:id="1447" w:author="ilham.nur@office.ui.ac.id" w:date="2023-03-10T23:19:00Z">
          <w:r w:rsidR="00C56C18" w:rsidDel="0017462A">
            <w:fldChar w:fldCharType="begin"/>
          </w:r>
          <w:r w:rsidR="00C56C18" w:rsidDel="0017462A">
            <w:delInstrText xml:space="preserve"> STYLEREF 1 \s </w:delInstrText>
          </w:r>
        </w:del>
      </w:ins>
      <w:del w:id="1448" w:author="ilham.nur@office.ui.ac.id" w:date="2023-03-10T23:19:00Z">
        <w:r w:rsidR="00C56C18" w:rsidDel="0017462A">
          <w:fldChar w:fldCharType="separate"/>
        </w:r>
        <w:r w:rsidR="00C56C18" w:rsidDel="0017462A">
          <w:rPr>
            <w:noProof/>
          </w:rPr>
          <w:delText>1</w:delText>
        </w:r>
      </w:del>
      <w:ins w:id="1449" w:author="Ilham Nur Pratama" w:date="2023-03-09T00:23:00Z">
        <w:del w:id="1450"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1451" w:author="ilham.nur@office.ui.ac.id" w:date="2023-03-10T23:19:00Z">
        <w:r w:rsidR="00C56C18" w:rsidDel="0017462A">
          <w:fldChar w:fldCharType="separate"/>
        </w:r>
      </w:del>
      <w:ins w:id="1452" w:author="Ilham Nur Pratama" w:date="2023-03-09T00:23:00Z">
        <w:del w:id="1453" w:author="ilham.nur@office.ui.ac.id" w:date="2023-03-10T23:19:00Z">
          <w:r w:rsidR="00C56C18" w:rsidDel="0017462A">
            <w:rPr>
              <w:noProof/>
            </w:rPr>
            <w:delText>5</w:delText>
          </w:r>
          <w:r w:rsidR="00C56C18" w:rsidDel="0017462A">
            <w:fldChar w:fldCharType="end"/>
          </w:r>
        </w:del>
      </w:ins>
      <w:ins w:id="1454" w:author="ilham.nur@office.ui.ac.id" w:date="2023-03-05T14:12:00Z">
        <w:del w:id="1455" w:author="Ilham Nur Pratama" w:date="2023-03-08T18:52:00Z">
          <w:r w:rsidR="00604724" w:rsidDel="0067134C">
            <w:fldChar w:fldCharType="begin"/>
          </w:r>
          <w:r w:rsidR="00604724" w:rsidDel="0067134C">
            <w:delInstrText xml:space="preserve"> STYLEREF 1 \s </w:delInstrText>
          </w:r>
        </w:del>
      </w:ins>
      <w:del w:id="1456" w:author="Ilham Nur Pratama" w:date="2023-03-08T18:52:00Z">
        <w:r w:rsidR="00604724" w:rsidDel="0067134C">
          <w:fldChar w:fldCharType="separate"/>
        </w:r>
        <w:r w:rsidR="00A262DF" w:rsidDel="0067134C">
          <w:rPr>
            <w:noProof/>
          </w:rPr>
          <w:delText>1</w:delText>
        </w:r>
      </w:del>
      <w:ins w:id="1457" w:author="ilham.nur@office.ui.ac.id" w:date="2023-03-05T14:12:00Z">
        <w:del w:id="1458"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1459" w:author="Ilham Nur Pratama" w:date="2023-03-08T18:52:00Z">
        <w:r w:rsidR="00604724" w:rsidDel="0067134C">
          <w:fldChar w:fldCharType="separate"/>
        </w:r>
      </w:del>
      <w:ins w:id="1460" w:author="ilham.nur@office.ui.ac.id" w:date="2023-03-05T21:23:00Z">
        <w:del w:id="1461" w:author="Ilham Nur Pratama" w:date="2023-03-08T18:52:00Z">
          <w:r w:rsidR="00A262DF" w:rsidDel="0067134C">
            <w:rPr>
              <w:noProof/>
            </w:rPr>
            <w:delText>5</w:delText>
          </w:r>
        </w:del>
      </w:ins>
      <w:ins w:id="1462" w:author="ilham.nur@office.ui.ac.id" w:date="2023-03-05T14:12:00Z">
        <w:del w:id="1463" w:author="Ilham Nur Pratama" w:date="2023-03-08T18:52:00Z">
          <w:r w:rsidR="00604724" w:rsidDel="0067134C">
            <w:fldChar w:fldCharType="end"/>
          </w:r>
        </w:del>
      </w:ins>
      <w:ins w:id="1464" w:author="ilham.nur@office.ui.ac.id [2]" w:date="2023-01-25T05:09:00Z">
        <w:del w:id="1465" w:author="ilham.nur@office.ui.ac.id" w:date="2023-02-02T22:33:00Z">
          <w:r w:rsidR="00F62D33" w:rsidDel="00A76FCF">
            <w:fldChar w:fldCharType="begin"/>
          </w:r>
          <w:r w:rsidR="00F62D33" w:rsidDel="00A76FCF">
            <w:delInstrText xml:space="preserve"> STYLEREF 1 \s </w:delInstrText>
          </w:r>
        </w:del>
      </w:ins>
      <w:del w:id="1466" w:author="ilham.nur@office.ui.ac.id" w:date="2023-02-02T22:33:00Z">
        <w:r w:rsidR="00F62D33" w:rsidDel="00A76FCF">
          <w:fldChar w:fldCharType="separate"/>
        </w:r>
        <w:r w:rsidR="00C64CA0" w:rsidDel="00A76FCF">
          <w:rPr>
            <w:noProof/>
          </w:rPr>
          <w:delText>1</w:delText>
        </w:r>
      </w:del>
      <w:ins w:id="1467" w:author="ilham.nur@office.ui.ac.id [2]" w:date="2023-01-25T05:09:00Z">
        <w:del w:id="1468"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469" w:author="ilham.nur@office.ui.ac.id" w:date="2023-02-02T22:33:00Z">
        <w:r w:rsidR="00000000">
          <w:fldChar w:fldCharType="separate"/>
        </w:r>
      </w:del>
      <w:ins w:id="1470" w:author="ilham.nur@office.ui.ac.id [2]" w:date="2023-01-25T05:09:00Z">
        <w:del w:id="1471" w:author="ilham.nur@office.ui.ac.id" w:date="2023-02-02T22:33:00Z">
          <w:r w:rsidR="00F62D33" w:rsidDel="00A76FCF">
            <w:fldChar w:fldCharType="end"/>
          </w:r>
        </w:del>
      </w:ins>
      <w:del w:id="1472"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1</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4</w:delText>
        </w:r>
        <w:r w:rsidR="0030521D" w:rsidDel="00E614FF">
          <w:fldChar w:fldCharType="end"/>
        </w:r>
      </w:del>
      <w:bookmarkEnd w:id="1441"/>
      <w:r>
        <w:t xml:space="preserve"> </w:t>
      </w:r>
      <w:proofErr w:type="spellStart"/>
      <w:r>
        <w:t>Ringkasan</w:t>
      </w:r>
      <w:proofErr w:type="spellEnd"/>
      <w:r>
        <w:t xml:space="preserve"> </w:t>
      </w:r>
      <w:proofErr w:type="spellStart"/>
      <w:r>
        <w:t>Metodologi</w:t>
      </w:r>
      <w:proofErr w:type="spellEnd"/>
      <w:r>
        <w:t xml:space="preserve"> </w:t>
      </w:r>
      <w:proofErr w:type="spellStart"/>
      <w:r>
        <w:t>Penelitian</w:t>
      </w:r>
      <w:bookmarkEnd w:id="1442"/>
      <w:proofErr w:type="spellEnd"/>
      <w:r w:rsidR="0049475A">
        <w:t xml:space="preserve"> </w:t>
      </w:r>
    </w:p>
    <w:p w14:paraId="3BBA6565" w14:textId="4ED4DBC1" w:rsidR="00B55C70" w:rsidRDefault="0049475A" w:rsidP="00B55C70">
      <w:pPr>
        <w:spacing w:line="360" w:lineRule="auto"/>
      </w:pPr>
      <w:proofErr w:type="spellStart"/>
      <w:r>
        <w:t>Berdasarkan</w:t>
      </w:r>
      <w:proofErr w:type="spellEnd"/>
      <w:r>
        <w:t xml:space="preserve"> </w:t>
      </w:r>
      <w:r w:rsidR="007256CD">
        <w:fldChar w:fldCharType="begin"/>
      </w:r>
      <w:r w:rsidR="007256CD">
        <w:instrText xml:space="preserve"> REF _Ref115975956 \h </w:instrText>
      </w:r>
      <w:r w:rsidR="00492115">
        <w:instrText xml:space="preserve"> \* MERGEFORMAT </w:instrText>
      </w:r>
      <w:r w:rsidR="007256CD">
        <w:fldChar w:fldCharType="separate"/>
      </w:r>
      <w:ins w:id="1473" w:author="ilham.nur@office.ui.ac.id" w:date="2023-03-05T21:23:00Z">
        <w:r w:rsidR="00A262DF">
          <w:t xml:space="preserve">Gambar </w:t>
        </w:r>
        <w:r w:rsidR="00A262DF">
          <w:rPr>
            <w:noProof/>
          </w:rPr>
          <w:t>1.5</w:t>
        </w:r>
      </w:ins>
      <w:ins w:id="1474" w:author="ilham.nur@office.ui.ac.id [2]" w:date="2023-01-29T12:12:00Z">
        <w:del w:id="1475" w:author="ilham.nur@office.ui.ac.id" w:date="2023-01-31T22:33:00Z">
          <w:r w:rsidR="00032BC4" w:rsidDel="00CA2078">
            <w:delText xml:space="preserve">Gambar </w:delText>
          </w:r>
          <w:r w:rsidR="00032BC4" w:rsidDel="00CA2078">
            <w:rPr>
              <w:noProof/>
            </w:rPr>
            <w:delText>1.5</w:delText>
          </w:r>
        </w:del>
      </w:ins>
      <w:del w:id="1476" w:author="ilham.nur@office.ui.ac.id" w:date="2023-01-31T22:33:00Z">
        <w:r w:rsidR="00987C24" w:rsidDel="00CA2078">
          <w:delText xml:space="preserve">Gambar </w:delText>
        </w:r>
        <w:r w:rsidR="00987C24" w:rsidDel="00CA2078">
          <w:rPr>
            <w:noProof/>
          </w:rPr>
          <w:delText>1.4</w:delText>
        </w:r>
      </w:del>
      <w:r w:rsidR="007256CD">
        <w:fldChar w:fldCharType="end"/>
      </w:r>
      <w:r w:rsidR="007256CD">
        <w:t xml:space="preserve"> </w:t>
      </w:r>
      <w:proofErr w:type="spellStart"/>
      <w:r>
        <w:t>penelitian</w:t>
      </w:r>
      <w:proofErr w:type="spellEnd"/>
      <w:r>
        <w:t xml:space="preserve"> </w:t>
      </w:r>
      <w:proofErr w:type="spellStart"/>
      <w:r>
        <w:t>dibagi</w:t>
      </w:r>
      <w:proofErr w:type="spellEnd"/>
      <w:r>
        <w:t xml:space="preserve"> </w:t>
      </w:r>
      <w:proofErr w:type="spellStart"/>
      <w:r>
        <w:t>me</w:t>
      </w:r>
      <w:r w:rsidR="007256CD">
        <w:t>njadi</w:t>
      </w:r>
      <w:proofErr w:type="spellEnd"/>
      <w:r w:rsidR="007256CD">
        <w:t xml:space="preserve"> </w:t>
      </w:r>
      <w:proofErr w:type="spellStart"/>
      <w:r w:rsidR="007256CD">
        <w:t>empat</w:t>
      </w:r>
      <w:proofErr w:type="spellEnd"/>
      <w:r w:rsidR="007256CD">
        <w:t xml:space="preserve"> </w:t>
      </w:r>
      <w:proofErr w:type="spellStart"/>
      <w:r w:rsidR="007256CD">
        <w:t>tahapan</w:t>
      </w:r>
      <w:proofErr w:type="spellEnd"/>
      <w:r w:rsidR="007256CD">
        <w:t xml:space="preserve"> </w:t>
      </w:r>
      <w:proofErr w:type="spellStart"/>
      <w:r w:rsidR="007256CD">
        <w:t>yaitu</w:t>
      </w:r>
      <w:proofErr w:type="spellEnd"/>
      <w:r w:rsidR="007256CD">
        <w:t xml:space="preserve"> </w:t>
      </w:r>
      <w:proofErr w:type="spellStart"/>
      <w:r w:rsidR="007256CD">
        <w:t>tahapan</w:t>
      </w:r>
      <w:proofErr w:type="spellEnd"/>
      <w:r w:rsidR="007256CD">
        <w:t xml:space="preserve"> </w:t>
      </w:r>
      <w:proofErr w:type="spellStart"/>
      <w:r w:rsidR="007256CD">
        <w:t>awal</w:t>
      </w:r>
      <w:proofErr w:type="spellEnd"/>
      <w:r w:rsidR="007256CD">
        <w:t xml:space="preserve">, </w:t>
      </w:r>
      <w:proofErr w:type="spellStart"/>
      <w:r w:rsidR="007256CD">
        <w:t>tahapan</w:t>
      </w:r>
      <w:proofErr w:type="spellEnd"/>
      <w:r w:rsidR="007256CD">
        <w:t xml:space="preserve"> </w:t>
      </w:r>
      <w:proofErr w:type="spellStart"/>
      <w:r w:rsidR="007256CD">
        <w:t>perancangan</w:t>
      </w:r>
      <w:proofErr w:type="spellEnd"/>
      <w:r w:rsidR="007256CD">
        <w:t xml:space="preserve">, </w:t>
      </w:r>
      <w:proofErr w:type="spellStart"/>
      <w:r w:rsidR="007256CD">
        <w:t>tahapan</w:t>
      </w:r>
      <w:proofErr w:type="spellEnd"/>
      <w:r w:rsidR="007256CD">
        <w:t xml:space="preserve"> </w:t>
      </w:r>
      <w:proofErr w:type="spellStart"/>
      <w:r w:rsidR="007256CD">
        <w:t>simulasi</w:t>
      </w:r>
      <w:proofErr w:type="spellEnd"/>
      <w:r w:rsidR="007256CD">
        <w:t xml:space="preserve">, dan </w:t>
      </w:r>
      <w:proofErr w:type="spellStart"/>
      <w:r w:rsidR="007256CD">
        <w:t>tahapan</w:t>
      </w:r>
      <w:proofErr w:type="spellEnd"/>
      <w:r w:rsidR="007256CD">
        <w:t xml:space="preserve"> </w:t>
      </w:r>
      <w:proofErr w:type="spellStart"/>
      <w:r w:rsidR="007256CD">
        <w:t>analisa</w:t>
      </w:r>
      <w:proofErr w:type="spellEnd"/>
      <w:r w:rsidR="007256CD">
        <w:t xml:space="preserve"> dan </w:t>
      </w:r>
      <w:proofErr w:type="spellStart"/>
      <w:r w:rsidR="007256CD">
        <w:t>kesimpulan</w:t>
      </w:r>
      <w:proofErr w:type="spellEnd"/>
      <w:r w:rsidR="007256CD">
        <w:t>.</w:t>
      </w:r>
      <w:r w:rsidR="00492115">
        <w:t xml:space="preserve"> </w:t>
      </w:r>
      <w:proofErr w:type="spellStart"/>
      <w:r w:rsidR="00B55C70">
        <w:t>Tahapan</w:t>
      </w:r>
      <w:proofErr w:type="spellEnd"/>
      <w:r w:rsidR="00B55C70">
        <w:t xml:space="preserve"> </w:t>
      </w:r>
      <w:proofErr w:type="spellStart"/>
      <w:r w:rsidR="00B55C70">
        <w:t>awal</w:t>
      </w:r>
      <w:proofErr w:type="spellEnd"/>
      <w:r w:rsidR="00B55C70">
        <w:t xml:space="preserve"> </w:t>
      </w:r>
      <w:proofErr w:type="spellStart"/>
      <w:r w:rsidR="00B55C70">
        <w:t>merupakan</w:t>
      </w:r>
      <w:proofErr w:type="spellEnd"/>
      <w:r w:rsidR="00B55C70">
        <w:t xml:space="preserve"> </w:t>
      </w:r>
      <w:proofErr w:type="spellStart"/>
      <w:r w:rsidR="00B55C70">
        <w:t>tahapan</w:t>
      </w:r>
      <w:proofErr w:type="spellEnd"/>
      <w:r w:rsidR="00B55C70">
        <w:t xml:space="preserve"> di mana dilakukan </w:t>
      </w:r>
      <w:proofErr w:type="spellStart"/>
      <w:r w:rsidR="00B55C70">
        <w:t>studi</w:t>
      </w:r>
      <w:proofErr w:type="spellEnd"/>
      <w:r w:rsidR="00B55C70">
        <w:t xml:space="preserve"> </w:t>
      </w:r>
      <w:proofErr w:type="spellStart"/>
      <w:r w:rsidR="00B55C70">
        <w:t>literatur</w:t>
      </w:r>
      <w:proofErr w:type="spellEnd"/>
      <w:r w:rsidR="00B55C70">
        <w:t xml:space="preserve"> untuk </w:t>
      </w:r>
      <w:proofErr w:type="spellStart"/>
      <w:r w:rsidR="00B55C70">
        <w:t>mencari</w:t>
      </w:r>
      <w:proofErr w:type="spellEnd"/>
      <w:r w:rsidR="00B55C70">
        <w:t xml:space="preserve"> </w:t>
      </w:r>
      <w:proofErr w:type="spellStart"/>
      <w:r w:rsidR="00B55C70">
        <w:t>tahu</w:t>
      </w:r>
      <w:proofErr w:type="spellEnd"/>
      <w:r w:rsidR="00B55C70">
        <w:t xml:space="preserve"> terkait dengan </w:t>
      </w:r>
      <w:proofErr w:type="spellStart"/>
      <w:r w:rsidR="00B55C70">
        <w:t>apa</w:t>
      </w:r>
      <w:proofErr w:type="spellEnd"/>
      <w:r w:rsidR="00B55C70">
        <w:t xml:space="preserve"> yang sudah dilakukan pada </w:t>
      </w:r>
      <w:proofErr w:type="spellStart"/>
      <w:r w:rsidR="00B55C70">
        <w:t>penelitian</w:t>
      </w:r>
      <w:proofErr w:type="spellEnd"/>
      <w:r w:rsidR="00B55C70">
        <w:t xml:space="preserve"> </w:t>
      </w:r>
      <w:proofErr w:type="spellStart"/>
      <w:r w:rsidR="00B55C70">
        <w:t>terdahulu</w:t>
      </w:r>
      <w:proofErr w:type="spellEnd"/>
      <w:r w:rsidR="00B55C70">
        <w:t xml:space="preserve"> terkait dengan </w:t>
      </w:r>
      <w:proofErr w:type="spellStart"/>
      <w:r w:rsidR="00B55C70">
        <w:t>manajemen</w:t>
      </w:r>
      <w:proofErr w:type="spellEnd"/>
      <w:r w:rsidR="00B55C70">
        <w:t xml:space="preserve"> </w:t>
      </w:r>
      <w:proofErr w:type="spellStart"/>
      <w:r w:rsidR="00B55C70">
        <w:t>sumber</w:t>
      </w:r>
      <w:proofErr w:type="spellEnd"/>
      <w:r w:rsidR="00B55C70">
        <w:t xml:space="preserve"> </w:t>
      </w:r>
      <w:proofErr w:type="spellStart"/>
      <w:r w:rsidR="00B55C70">
        <w:t>daya</w:t>
      </w:r>
      <w:proofErr w:type="spellEnd"/>
      <w:r w:rsidR="00B55C70">
        <w:t xml:space="preserve"> dan </w:t>
      </w:r>
      <w:proofErr w:type="spellStart"/>
      <w:r w:rsidR="00B55C70">
        <w:t>pekerjaan</w:t>
      </w:r>
      <w:proofErr w:type="spellEnd"/>
      <w:r w:rsidR="00B55C70">
        <w:t xml:space="preserve">, </w:t>
      </w:r>
      <w:proofErr w:type="spellStart"/>
      <w:r w:rsidR="00B55C70">
        <w:t>sistem</w:t>
      </w:r>
      <w:proofErr w:type="spellEnd"/>
      <w:r w:rsidR="00B55C70">
        <w:t xml:space="preserve"> </w:t>
      </w:r>
      <w:proofErr w:type="spellStart"/>
      <w:r w:rsidR="00B55C70">
        <w:t>informasi</w:t>
      </w:r>
      <w:proofErr w:type="spellEnd"/>
      <w:r w:rsidR="00B55C70">
        <w:t xml:space="preserve"> </w:t>
      </w:r>
      <w:proofErr w:type="spellStart"/>
      <w:r w:rsidR="00B55C70">
        <w:t>manajemen</w:t>
      </w:r>
      <w:proofErr w:type="spellEnd"/>
      <w:r w:rsidR="00B55C70">
        <w:t xml:space="preserve"> </w:t>
      </w:r>
      <w:proofErr w:type="spellStart"/>
      <w:r w:rsidR="00B55C70">
        <w:t>proyek</w:t>
      </w:r>
      <w:proofErr w:type="spellEnd"/>
      <w:r w:rsidR="00B55C70">
        <w:t xml:space="preserve">, dan </w:t>
      </w:r>
      <w:proofErr w:type="spellStart"/>
      <w:r w:rsidR="00B55C70">
        <w:t>pengambilan</w:t>
      </w:r>
      <w:proofErr w:type="spellEnd"/>
      <w:r w:rsidR="00B55C70">
        <w:t xml:space="preserve"> </w:t>
      </w:r>
      <w:proofErr w:type="spellStart"/>
      <w:r w:rsidR="00B55C70">
        <w:t>keputusan</w:t>
      </w:r>
      <w:proofErr w:type="spellEnd"/>
      <w:r w:rsidR="00B55C70">
        <w:t xml:space="preserve"> </w:t>
      </w:r>
      <w:proofErr w:type="spellStart"/>
      <w:r w:rsidR="00B55C70">
        <w:t>menggunakan</w:t>
      </w:r>
      <w:proofErr w:type="spellEnd"/>
      <w:r w:rsidR="00B55C70">
        <w:t xml:space="preserve"> </w:t>
      </w:r>
      <w:proofErr w:type="spellStart"/>
      <w:r w:rsidR="00B55C70">
        <w:t>alat</w:t>
      </w:r>
      <w:proofErr w:type="spellEnd"/>
      <w:r w:rsidR="00B55C70">
        <w:t xml:space="preserve"> </w:t>
      </w:r>
      <w:proofErr w:type="spellStart"/>
      <w:r w:rsidR="00B55C70">
        <w:t>bantu</w:t>
      </w:r>
      <w:proofErr w:type="spellEnd"/>
      <w:r w:rsidR="00B55C70">
        <w:t xml:space="preserve"> </w:t>
      </w:r>
      <w:proofErr w:type="spellStart"/>
      <w:r w:rsidR="00B55C70">
        <w:t>pengambilan</w:t>
      </w:r>
      <w:proofErr w:type="spellEnd"/>
      <w:r w:rsidR="00B55C70">
        <w:t xml:space="preserve"> </w:t>
      </w:r>
      <w:proofErr w:type="spellStart"/>
      <w:r w:rsidR="00B55C70">
        <w:t>keputusan</w:t>
      </w:r>
      <w:proofErr w:type="spellEnd"/>
      <w:r w:rsidR="00B55C70">
        <w:t xml:space="preserve"> </w:t>
      </w:r>
      <w:proofErr w:type="spellStart"/>
      <w:r w:rsidR="00B55C70">
        <w:t>dalam</w:t>
      </w:r>
      <w:proofErr w:type="spellEnd"/>
      <w:r w:rsidR="00B55C70">
        <w:t xml:space="preserve"> </w:t>
      </w:r>
      <w:proofErr w:type="spellStart"/>
      <w:r w:rsidR="00B55C70">
        <w:t>bidang</w:t>
      </w:r>
      <w:proofErr w:type="spellEnd"/>
      <w:r w:rsidR="00B55C70">
        <w:t xml:space="preserve"> </w:t>
      </w:r>
      <w:proofErr w:type="spellStart"/>
      <w:r w:rsidR="00B55C70">
        <w:t>manajemen</w:t>
      </w:r>
      <w:proofErr w:type="spellEnd"/>
      <w:r w:rsidR="00B55C70">
        <w:t xml:space="preserve"> </w:t>
      </w:r>
      <w:proofErr w:type="spellStart"/>
      <w:r w:rsidR="00B55C70">
        <w:t>proyek</w:t>
      </w:r>
      <w:proofErr w:type="spellEnd"/>
      <w:r w:rsidR="00B55C70">
        <w:t>.</w:t>
      </w:r>
      <w:r w:rsidR="0064059A">
        <w:t xml:space="preserve"> Hasil </w:t>
      </w:r>
      <w:proofErr w:type="spellStart"/>
      <w:r w:rsidR="0064059A">
        <w:t>studi</w:t>
      </w:r>
      <w:proofErr w:type="spellEnd"/>
      <w:r w:rsidR="0064059A">
        <w:t xml:space="preserve"> </w:t>
      </w:r>
      <w:proofErr w:type="spellStart"/>
      <w:r w:rsidR="0064059A">
        <w:t>literatur</w:t>
      </w:r>
      <w:proofErr w:type="spellEnd"/>
      <w:r w:rsidR="0064059A">
        <w:t xml:space="preserve"> </w:t>
      </w:r>
      <w:proofErr w:type="spellStart"/>
      <w:r w:rsidR="0064059A">
        <w:t>ini</w:t>
      </w:r>
      <w:proofErr w:type="spellEnd"/>
      <w:r w:rsidR="0064059A">
        <w:t xml:space="preserve"> </w:t>
      </w:r>
      <w:proofErr w:type="spellStart"/>
      <w:r w:rsidR="0064059A">
        <w:t>kemudian</w:t>
      </w:r>
      <w:proofErr w:type="spellEnd"/>
      <w:r w:rsidR="0064059A">
        <w:t xml:space="preserve"> dilakukan </w:t>
      </w:r>
      <w:proofErr w:type="spellStart"/>
      <w:r w:rsidR="0064059A">
        <w:t>analisis</w:t>
      </w:r>
      <w:proofErr w:type="spellEnd"/>
      <w:r w:rsidR="0064059A">
        <w:t xml:space="preserve"> untuk </w:t>
      </w:r>
      <w:proofErr w:type="spellStart"/>
      <w:r w:rsidR="0064059A">
        <w:t>mencari</w:t>
      </w:r>
      <w:proofErr w:type="spellEnd"/>
      <w:r w:rsidR="0064059A">
        <w:t xml:space="preserve"> </w:t>
      </w:r>
      <w:proofErr w:type="spellStart"/>
      <w:r w:rsidR="0064059A">
        <w:t>celah</w:t>
      </w:r>
      <w:proofErr w:type="spellEnd"/>
      <w:r w:rsidR="0064059A">
        <w:t xml:space="preserve"> </w:t>
      </w:r>
      <w:proofErr w:type="spellStart"/>
      <w:r w:rsidR="0064059A">
        <w:t>penelitian</w:t>
      </w:r>
      <w:proofErr w:type="spellEnd"/>
      <w:r w:rsidR="0064059A">
        <w:t xml:space="preserve"> yang </w:t>
      </w:r>
      <w:proofErr w:type="spellStart"/>
      <w:r w:rsidR="0064059A">
        <w:t>menjadi</w:t>
      </w:r>
      <w:proofErr w:type="spellEnd"/>
      <w:r w:rsidR="0064059A">
        <w:t xml:space="preserve"> </w:t>
      </w:r>
      <w:proofErr w:type="spellStart"/>
      <w:r w:rsidR="0064059A">
        <w:t>kebaruan</w:t>
      </w:r>
      <w:proofErr w:type="spellEnd"/>
      <w:r w:rsidR="0064059A">
        <w:t xml:space="preserve"> </w:t>
      </w:r>
      <w:proofErr w:type="spellStart"/>
      <w:r w:rsidR="0064059A">
        <w:t>dari</w:t>
      </w:r>
      <w:proofErr w:type="spellEnd"/>
      <w:r w:rsidR="0064059A">
        <w:t xml:space="preserve"> </w:t>
      </w:r>
      <w:proofErr w:type="spellStart"/>
      <w:r w:rsidR="0064059A">
        <w:t>penelitian</w:t>
      </w:r>
      <w:proofErr w:type="spellEnd"/>
      <w:r w:rsidR="0064059A">
        <w:t xml:space="preserve"> </w:t>
      </w:r>
      <w:proofErr w:type="spellStart"/>
      <w:r w:rsidR="0064059A">
        <w:t>ini</w:t>
      </w:r>
      <w:proofErr w:type="spellEnd"/>
      <w:r w:rsidR="0064059A">
        <w:t xml:space="preserve">. </w:t>
      </w:r>
      <w:proofErr w:type="spellStart"/>
      <w:r w:rsidR="0064059A">
        <w:t>Berdasarkan</w:t>
      </w:r>
      <w:proofErr w:type="spellEnd"/>
      <w:r w:rsidR="0064059A">
        <w:t xml:space="preserve"> </w:t>
      </w:r>
      <w:proofErr w:type="spellStart"/>
      <w:r w:rsidR="0064059A">
        <w:t>celah</w:t>
      </w:r>
      <w:proofErr w:type="spellEnd"/>
      <w:r w:rsidR="0064059A">
        <w:t xml:space="preserve"> </w:t>
      </w:r>
      <w:proofErr w:type="spellStart"/>
      <w:r w:rsidR="0064059A">
        <w:t>penelitian</w:t>
      </w:r>
      <w:proofErr w:type="spellEnd"/>
      <w:r w:rsidR="0064059A">
        <w:t xml:space="preserve"> yang </w:t>
      </w:r>
      <w:proofErr w:type="spellStart"/>
      <w:r w:rsidR="0064059A">
        <w:t>telah</w:t>
      </w:r>
      <w:proofErr w:type="spellEnd"/>
      <w:r w:rsidR="0064059A">
        <w:t xml:space="preserve"> </w:t>
      </w:r>
      <w:proofErr w:type="spellStart"/>
      <w:r w:rsidR="0064059A">
        <w:t>ditentukan</w:t>
      </w:r>
      <w:proofErr w:type="spellEnd"/>
      <w:r w:rsidR="0064059A">
        <w:t xml:space="preserve">, </w:t>
      </w:r>
      <w:proofErr w:type="spellStart"/>
      <w:r w:rsidR="0064059A">
        <w:t>maka</w:t>
      </w:r>
      <w:proofErr w:type="spellEnd"/>
      <w:r w:rsidR="0064059A">
        <w:t xml:space="preserve"> </w:t>
      </w:r>
      <w:proofErr w:type="spellStart"/>
      <w:r w:rsidR="0064059A">
        <w:t>pertanyaan</w:t>
      </w:r>
      <w:proofErr w:type="spellEnd"/>
      <w:r w:rsidR="0064059A">
        <w:t xml:space="preserve"> </w:t>
      </w:r>
      <w:proofErr w:type="spellStart"/>
      <w:r w:rsidR="0064059A">
        <w:t>penelitian</w:t>
      </w:r>
      <w:proofErr w:type="spellEnd"/>
      <w:r w:rsidR="0064059A">
        <w:t xml:space="preserve"> </w:t>
      </w:r>
      <w:proofErr w:type="spellStart"/>
      <w:r w:rsidR="0064059A">
        <w:t>dapat</w:t>
      </w:r>
      <w:proofErr w:type="spellEnd"/>
      <w:r w:rsidR="0064059A">
        <w:t xml:space="preserve"> </w:t>
      </w:r>
      <w:proofErr w:type="spellStart"/>
      <w:r w:rsidR="0064059A">
        <w:t>ditentukan</w:t>
      </w:r>
      <w:proofErr w:type="spellEnd"/>
      <w:r w:rsidR="0064059A">
        <w:t xml:space="preserve"> </w:t>
      </w:r>
      <w:proofErr w:type="spellStart"/>
      <w:r w:rsidR="0064059A">
        <w:t>beserta</w:t>
      </w:r>
      <w:proofErr w:type="spellEnd"/>
      <w:r w:rsidR="0064059A">
        <w:t xml:space="preserve"> </w:t>
      </w:r>
      <w:proofErr w:type="spellStart"/>
      <w:r w:rsidR="0064059A">
        <w:t>tujuan</w:t>
      </w:r>
      <w:proofErr w:type="spellEnd"/>
      <w:r w:rsidR="0064059A">
        <w:t xml:space="preserve"> </w:t>
      </w:r>
      <w:proofErr w:type="spellStart"/>
      <w:r w:rsidR="0064059A">
        <w:t>penelitian</w:t>
      </w:r>
      <w:proofErr w:type="spellEnd"/>
      <w:r w:rsidR="0064059A">
        <w:t xml:space="preserve"> untuk </w:t>
      </w:r>
      <w:proofErr w:type="spellStart"/>
      <w:r w:rsidR="0064059A">
        <w:t>menjawab</w:t>
      </w:r>
      <w:proofErr w:type="spellEnd"/>
      <w:r w:rsidR="0064059A">
        <w:t xml:space="preserve"> </w:t>
      </w:r>
      <w:proofErr w:type="spellStart"/>
      <w:r w:rsidR="0064059A">
        <w:t>pertanyaan</w:t>
      </w:r>
      <w:proofErr w:type="spellEnd"/>
      <w:r w:rsidR="0064059A">
        <w:t xml:space="preserve"> </w:t>
      </w:r>
      <w:proofErr w:type="spellStart"/>
      <w:r w:rsidR="0064059A">
        <w:t>penelitian</w:t>
      </w:r>
      <w:proofErr w:type="spellEnd"/>
      <w:r w:rsidR="0064059A">
        <w:t xml:space="preserve"> yang </w:t>
      </w:r>
      <w:proofErr w:type="spellStart"/>
      <w:r w:rsidR="0064059A">
        <w:t>telah</w:t>
      </w:r>
      <w:proofErr w:type="spellEnd"/>
      <w:r w:rsidR="0064059A">
        <w:t xml:space="preserve"> </w:t>
      </w:r>
      <w:proofErr w:type="spellStart"/>
      <w:r w:rsidR="0064059A">
        <w:t>ditentukan</w:t>
      </w:r>
      <w:proofErr w:type="spellEnd"/>
      <w:r w:rsidR="0064059A">
        <w:t>.</w:t>
      </w:r>
      <w:r w:rsidR="009D2BB9">
        <w:t xml:space="preserve"> Akhir </w:t>
      </w:r>
      <w:proofErr w:type="spellStart"/>
      <w:r w:rsidR="009D2BB9">
        <w:t>dari</w:t>
      </w:r>
      <w:proofErr w:type="spellEnd"/>
      <w:r w:rsidR="009D2BB9">
        <w:t xml:space="preserve"> </w:t>
      </w:r>
      <w:proofErr w:type="spellStart"/>
      <w:r w:rsidR="009D2BB9">
        <w:t>tahapan</w:t>
      </w:r>
      <w:proofErr w:type="spellEnd"/>
      <w:r w:rsidR="009D2BB9">
        <w:t xml:space="preserve"> </w:t>
      </w:r>
      <w:proofErr w:type="spellStart"/>
      <w:r w:rsidR="009D2BB9">
        <w:t>awal</w:t>
      </w:r>
      <w:proofErr w:type="spellEnd"/>
      <w:r w:rsidR="009D2BB9">
        <w:t xml:space="preserve"> </w:t>
      </w:r>
      <w:proofErr w:type="spellStart"/>
      <w:r w:rsidR="009D2BB9">
        <w:t>adalah</w:t>
      </w:r>
      <w:proofErr w:type="spellEnd"/>
      <w:r w:rsidR="009D2BB9">
        <w:t xml:space="preserve"> penyusunan </w:t>
      </w:r>
      <w:proofErr w:type="spellStart"/>
      <w:r w:rsidR="009D2BB9">
        <w:t>metodologi</w:t>
      </w:r>
      <w:proofErr w:type="spellEnd"/>
      <w:r w:rsidR="009D2BB9">
        <w:t xml:space="preserve"> </w:t>
      </w:r>
      <w:proofErr w:type="spellStart"/>
      <w:r w:rsidR="009D2BB9">
        <w:t>penelitian</w:t>
      </w:r>
      <w:proofErr w:type="spellEnd"/>
      <w:r w:rsidR="009D2BB9">
        <w:t xml:space="preserve"> yang </w:t>
      </w:r>
      <w:proofErr w:type="spellStart"/>
      <w:r w:rsidR="009D2BB9">
        <w:t>akan</w:t>
      </w:r>
      <w:proofErr w:type="spellEnd"/>
      <w:r w:rsidR="009D2BB9">
        <w:t xml:space="preserve"> dilakukan </w:t>
      </w:r>
      <w:proofErr w:type="spellStart"/>
      <w:r w:rsidR="009D2BB9">
        <w:t>hingga</w:t>
      </w:r>
      <w:proofErr w:type="spellEnd"/>
      <w:r w:rsidR="009D2BB9">
        <w:t xml:space="preserve"> </w:t>
      </w:r>
      <w:proofErr w:type="spellStart"/>
      <w:r w:rsidR="009D2BB9">
        <w:t>mendapat</w:t>
      </w:r>
      <w:proofErr w:type="spellEnd"/>
      <w:r w:rsidR="009D2BB9">
        <w:t xml:space="preserve"> hasil </w:t>
      </w:r>
      <w:proofErr w:type="spellStart"/>
      <w:r w:rsidR="009D2BB9">
        <w:t>akhir</w:t>
      </w:r>
      <w:proofErr w:type="spellEnd"/>
      <w:r w:rsidR="009D2BB9">
        <w:t xml:space="preserve"> yang </w:t>
      </w:r>
      <w:proofErr w:type="spellStart"/>
      <w:r w:rsidR="009D2BB9">
        <w:t>diharapkan</w:t>
      </w:r>
      <w:proofErr w:type="spellEnd"/>
      <w:r w:rsidR="009D2BB9">
        <w:t>.</w:t>
      </w:r>
    </w:p>
    <w:p w14:paraId="4D738B90" w14:textId="581328CF" w:rsidR="009D2BB9" w:rsidRDefault="009D2BB9" w:rsidP="00B55C70">
      <w:pPr>
        <w:spacing w:line="360" w:lineRule="auto"/>
      </w:pPr>
      <w:proofErr w:type="spellStart"/>
      <w:r>
        <w:t>Tahap</w:t>
      </w:r>
      <w:proofErr w:type="spellEnd"/>
      <w:r>
        <w:t xml:space="preserve"> </w:t>
      </w:r>
      <w:proofErr w:type="spellStart"/>
      <w:r>
        <w:t>perancangan</w:t>
      </w:r>
      <w:proofErr w:type="spellEnd"/>
      <w:r>
        <w:t xml:space="preserve">, </w:t>
      </w:r>
      <w:proofErr w:type="spellStart"/>
      <w:r>
        <w:t>merupakan</w:t>
      </w:r>
      <w:proofErr w:type="spellEnd"/>
      <w:r>
        <w:t xml:space="preserve"> </w:t>
      </w:r>
      <w:proofErr w:type="spellStart"/>
      <w:r>
        <w:t>tahapan</w:t>
      </w:r>
      <w:proofErr w:type="spellEnd"/>
      <w:r>
        <w:t xml:space="preserve"> untuk </w:t>
      </w:r>
      <w:proofErr w:type="spellStart"/>
      <w:r>
        <w:t>melakukan</w:t>
      </w:r>
      <w:proofErr w:type="spellEnd"/>
      <w:r>
        <w:t xml:space="preserve"> </w:t>
      </w:r>
      <w:proofErr w:type="spellStart"/>
      <w:r>
        <w:t>pengumpulan</w:t>
      </w:r>
      <w:proofErr w:type="spellEnd"/>
      <w:r>
        <w:t xml:space="preserve"> data dan </w:t>
      </w:r>
      <w:proofErr w:type="spellStart"/>
      <w:r w:rsidR="00CA70CB">
        <w:t>perancangan</w:t>
      </w:r>
      <w:proofErr w:type="spellEnd"/>
      <w:r w:rsidR="00CA70CB">
        <w:t xml:space="preserve"> </w:t>
      </w:r>
      <w:proofErr w:type="spellStart"/>
      <w:r w:rsidR="00CA70CB">
        <w:t>dari</w:t>
      </w:r>
      <w:proofErr w:type="spellEnd"/>
      <w:r w:rsidR="00CA70CB">
        <w:t xml:space="preserve"> </w:t>
      </w:r>
      <w:proofErr w:type="spellStart"/>
      <w:r w:rsidR="00CA70CB">
        <w:t>sistem</w:t>
      </w:r>
      <w:proofErr w:type="spellEnd"/>
      <w:r w:rsidR="00CA70CB">
        <w:t xml:space="preserve"> </w:t>
      </w:r>
      <w:proofErr w:type="spellStart"/>
      <w:r w:rsidR="00CA70CB">
        <w:t>informasi</w:t>
      </w:r>
      <w:proofErr w:type="spellEnd"/>
      <w:r w:rsidR="00CA70CB">
        <w:t xml:space="preserve"> </w:t>
      </w:r>
      <w:proofErr w:type="spellStart"/>
      <w:r w:rsidR="00CA70CB">
        <w:t>manajemen</w:t>
      </w:r>
      <w:proofErr w:type="spellEnd"/>
      <w:r w:rsidR="00CA70CB">
        <w:t xml:space="preserve"> </w:t>
      </w:r>
      <w:proofErr w:type="spellStart"/>
      <w:r w:rsidR="00CA70CB">
        <w:t>proyek</w:t>
      </w:r>
      <w:proofErr w:type="spellEnd"/>
      <w:r w:rsidR="00CA70CB">
        <w:t xml:space="preserve"> yang </w:t>
      </w:r>
      <w:proofErr w:type="spellStart"/>
      <w:r w:rsidR="00CA70CB">
        <w:t>akan</w:t>
      </w:r>
      <w:proofErr w:type="spellEnd"/>
      <w:r w:rsidR="00CA70CB">
        <w:t xml:space="preserve"> </w:t>
      </w:r>
      <w:proofErr w:type="spellStart"/>
      <w:r w:rsidR="00CA70CB">
        <w:t>dibangun</w:t>
      </w:r>
      <w:proofErr w:type="spellEnd"/>
      <w:r w:rsidR="00CA70CB">
        <w:t xml:space="preserve">. </w:t>
      </w:r>
      <w:proofErr w:type="spellStart"/>
      <w:r w:rsidR="00CA70CB">
        <w:t>Secara</w:t>
      </w:r>
      <w:proofErr w:type="spellEnd"/>
      <w:r w:rsidR="00CA70CB">
        <w:t xml:space="preserve"> </w:t>
      </w:r>
      <w:proofErr w:type="spellStart"/>
      <w:r w:rsidR="00CA70CB">
        <w:t>umum</w:t>
      </w:r>
      <w:proofErr w:type="spellEnd"/>
      <w:r w:rsidR="00CA70CB">
        <w:t xml:space="preserve"> </w:t>
      </w:r>
      <w:proofErr w:type="spellStart"/>
      <w:r w:rsidR="00CA70CB">
        <w:t>sistem</w:t>
      </w:r>
      <w:proofErr w:type="spellEnd"/>
      <w:r w:rsidR="00CA70CB">
        <w:t xml:space="preserve"> yang </w:t>
      </w:r>
      <w:proofErr w:type="spellStart"/>
      <w:r w:rsidR="00CA70CB">
        <w:t>dibangun</w:t>
      </w:r>
      <w:proofErr w:type="spellEnd"/>
      <w:r w:rsidR="00CA70CB">
        <w:t xml:space="preserve"> </w:t>
      </w:r>
      <w:proofErr w:type="spellStart"/>
      <w:r w:rsidR="00CA70CB">
        <w:t>dibagi</w:t>
      </w:r>
      <w:proofErr w:type="spellEnd"/>
      <w:r w:rsidR="00CA70CB">
        <w:t xml:space="preserve"> </w:t>
      </w:r>
      <w:proofErr w:type="spellStart"/>
      <w:r w:rsidR="00CA70CB">
        <w:t>menjadi</w:t>
      </w:r>
      <w:proofErr w:type="spellEnd"/>
      <w:r w:rsidR="00CA70CB">
        <w:t xml:space="preserve"> </w:t>
      </w:r>
      <w:proofErr w:type="spellStart"/>
      <w:r w:rsidR="00CA70CB">
        <w:t>tiga</w:t>
      </w:r>
      <w:proofErr w:type="spellEnd"/>
      <w:r w:rsidR="00CA70CB">
        <w:t xml:space="preserve"> </w:t>
      </w:r>
      <w:proofErr w:type="spellStart"/>
      <w:r w:rsidR="00CA70CB">
        <w:t>bagian</w:t>
      </w:r>
      <w:proofErr w:type="spellEnd"/>
      <w:r w:rsidR="00CA70CB">
        <w:t xml:space="preserve"> </w:t>
      </w:r>
      <w:proofErr w:type="spellStart"/>
      <w:r w:rsidR="00CA70CB">
        <w:t>yaitu</w:t>
      </w:r>
      <w:proofErr w:type="spellEnd"/>
      <w:r w:rsidR="00CA70CB">
        <w:t xml:space="preserve"> </w:t>
      </w:r>
      <w:proofErr w:type="spellStart"/>
      <w:r w:rsidR="00CA70CB">
        <w:t>sistem</w:t>
      </w:r>
      <w:proofErr w:type="spellEnd"/>
      <w:r w:rsidR="00CA70CB">
        <w:t xml:space="preserve"> basis data, </w:t>
      </w:r>
      <w:proofErr w:type="spellStart"/>
      <w:r w:rsidR="00CA70CB">
        <w:t>sistem</w:t>
      </w:r>
      <w:proofErr w:type="spellEnd"/>
      <w:r w:rsidR="00CA70CB">
        <w:t xml:space="preserve"> </w:t>
      </w:r>
      <w:proofErr w:type="spellStart"/>
      <w:r w:rsidR="00CA70CB">
        <w:t>identifikasi</w:t>
      </w:r>
      <w:proofErr w:type="spellEnd"/>
      <w:r w:rsidR="00CA70CB">
        <w:t xml:space="preserve">, dan proses </w:t>
      </w:r>
      <w:proofErr w:type="spellStart"/>
      <w:r w:rsidR="00CA70CB">
        <w:t>bisnis</w:t>
      </w:r>
      <w:proofErr w:type="spellEnd"/>
      <w:r w:rsidR="00CA70CB">
        <w:t xml:space="preserve"> </w:t>
      </w:r>
      <w:proofErr w:type="spellStart"/>
      <w:r w:rsidR="00CA70CB">
        <w:t>manajemen</w:t>
      </w:r>
      <w:proofErr w:type="spellEnd"/>
      <w:r w:rsidR="00CA70CB">
        <w:t xml:space="preserve"> </w:t>
      </w:r>
      <w:proofErr w:type="spellStart"/>
      <w:r w:rsidR="00CA70CB">
        <w:t>proyek</w:t>
      </w:r>
      <w:proofErr w:type="spellEnd"/>
      <w:r w:rsidR="00645BFE">
        <w:t xml:space="preserve">. </w:t>
      </w:r>
      <w:proofErr w:type="spellStart"/>
      <w:r w:rsidR="009C01EF">
        <w:t>Tahapan</w:t>
      </w:r>
      <w:proofErr w:type="spellEnd"/>
      <w:r w:rsidR="009C01EF">
        <w:t xml:space="preserve"> </w:t>
      </w:r>
      <w:proofErr w:type="spellStart"/>
      <w:r w:rsidR="009C01EF">
        <w:t>awal</w:t>
      </w:r>
      <w:proofErr w:type="spellEnd"/>
      <w:r w:rsidR="009C01EF">
        <w:t xml:space="preserve"> </w:t>
      </w:r>
      <w:proofErr w:type="spellStart"/>
      <w:r w:rsidR="009C01EF">
        <w:t>dalam</w:t>
      </w:r>
      <w:proofErr w:type="spellEnd"/>
      <w:r w:rsidR="009C01EF">
        <w:t xml:space="preserve"> </w:t>
      </w:r>
      <w:proofErr w:type="spellStart"/>
      <w:r w:rsidR="009C01EF">
        <w:t>tahap</w:t>
      </w:r>
      <w:proofErr w:type="spellEnd"/>
      <w:r w:rsidR="009C01EF">
        <w:t xml:space="preserve"> </w:t>
      </w:r>
      <w:proofErr w:type="spellStart"/>
      <w:r w:rsidR="009C01EF">
        <w:t>perancangan</w:t>
      </w:r>
      <w:proofErr w:type="spellEnd"/>
      <w:r w:rsidR="009C01EF">
        <w:t xml:space="preserve"> </w:t>
      </w:r>
      <w:proofErr w:type="spellStart"/>
      <w:r w:rsidR="009C01EF">
        <w:t>adalah</w:t>
      </w:r>
      <w:proofErr w:type="spellEnd"/>
      <w:r w:rsidR="009C01EF">
        <w:t xml:space="preserve"> </w:t>
      </w:r>
      <w:proofErr w:type="spellStart"/>
      <w:r w:rsidR="009C01EF">
        <w:t>melakukan</w:t>
      </w:r>
      <w:proofErr w:type="spellEnd"/>
      <w:r w:rsidR="009C01EF">
        <w:t xml:space="preserve"> </w:t>
      </w:r>
      <w:proofErr w:type="spellStart"/>
      <w:r w:rsidR="009C01EF">
        <w:t>penentuan</w:t>
      </w:r>
      <w:proofErr w:type="spellEnd"/>
      <w:r w:rsidR="009C01EF">
        <w:t xml:space="preserve"> </w:t>
      </w:r>
      <w:proofErr w:type="spellStart"/>
      <w:r w:rsidR="009C01EF">
        <w:t>pakar</w:t>
      </w:r>
      <w:proofErr w:type="spellEnd"/>
      <w:r w:rsidR="009C01EF">
        <w:t xml:space="preserve"> yang </w:t>
      </w:r>
      <w:proofErr w:type="spellStart"/>
      <w:r w:rsidR="009C01EF">
        <w:t>akan</w:t>
      </w:r>
      <w:proofErr w:type="spellEnd"/>
      <w:r w:rsidR="009C01EF">
        <w:t xml:space="preserve"> </w:t>
      </w:r>
      <w:proofErr w:type="spellStart"/>
      <w:r w:rsidR="009C01EF">
        <w:t>menjadi</w:t>
      </w:r>
      <w:proofErr w:type="spellEnd"/>
      <w:r w:rsidR="009C01EF">
        <w:t xml:space="preserve"> </w:t>
      </w:r>
      <w:proofErr w:type="spellStart"/>
      <w:r w:rsidR="009C01EF">
        <w:t>sumber</w:t>
      </w:r>
      <w:proofErr w:type="spellEnd"/>
      <w:r w:rsidR="009C01EF">
        <w:t xml:space="preserve"> </w:t>
      </w:r>
      <w:proofErr w:type="spellStart"/>
      <w:r w:rsidR="009C01EF">
        <w:t>dari</w:t>
      </w:r>
      <w:proofErr w:type="spellEnd"/>
      <w:r w:rsidR="009C01EF">
        <w:t xml:space="preserve"> data yang </w:t>
      </w:r>
      <w:proofErr w:type="spellStart"/>
      <w:r w:rsidR="009C01EF">
        <w:t>akan</w:t>
      </w:r>
      <w:proofErr w:type="spellEnd"/>
      <w:r w:rsidR="009C01EF">
        <w:t xml:space="preserve"> </w:t>
      </w:r>
      <w:proofErr w:type="spellStart"/>
      <w:r w:rsidR="009C01EF">
        <w:t>dijadikan</w:t>
      </w:r>
      <w:proofErr w:type="spellEnd"/>
      <w:r w:rsidR="009C01EF">
        <w:t xml:space="preserve"> </w:t>
      </w:r>
      <w:proofErr w:type="spellStart"/>
      <w:r w:rsidR="009C01EF">
        <w:t>acuan</w:t>
      </w:r>
      <w:proofErr w:type="spellEnd"/>
      <w:r w:rsidR="009C01EF">
        <w:t xml:space="preserve"> dan model </w:t>
      </w:r>
      <w:proofErr w:type="spellStart"/>
      <w:r w:rsidR="009C01EF">
        <w:t>dalam</w:t>
      </w:r>
      <w:proofErr w:type="spellEnd"/>
      <w:r w:rsidR="009C01EF">
        <w:t xml:space="preserve"> </w:t>
      </w:r>
      <w:proofErr w:type="spellStart"/>
      <w:r w:rsidR="000B2252">
        <w:t>penelitian</w:t>
      </w:r>
      <w:proofErr w:type="spellEnd"/>
      <w:r w:rsidR="00B33F47">
        <w:t xml:space="preserve">. </w:t>
      </w:r>
      <w:proofErr w:type="spellStart"/>
      <w:r w:rsidR="00652CA1">
        <w:t>Setelah</w:t>
      </w:r>
      <w:proofErr w:type="spellEnd"/>
      <w:r w:rsidR="00652CA1">
        <w:t xml:space="preserve"> </w:t>
      </w:r>
      <w:proofErr w:type="spellStart"/>
      <w:r w:rsidR="00652CA1">
        <w:t>ditentukan</w:t>
      </w:r>
      <w:proofErr w:type="spellEnd"/>
      <w:r w:rsidR="00652CA1">
        <w:t xml:space="preserve"> </w:t>
      </w:r>
      <w:proofErr w:type="spellStart"/>
      <w:r w:rsidR="00652CA1">
        <w:t>pakar</w:t>
      </w:r>
      <w:proofErr w:type="spellEnd"/>
      <w:r w:rsidR="00652CA1">
        <w:t xml:space="preserve"> yang </w:t>
      </w:r>
      <w:proofErr w:type="spellStart"/>
      <w:r w:rsidR="00652CA1">
        <w:t>akan</w:t>
      </w:r>
      <w:proofErr w:type="spellEnd"/>
      <w:r w:rsidR="00652CA1">
        <w:t xml:space="preserve"> </w:t>
      </w:r>
      <w:proofErr w:type="spellStart"/>
      <w:r w:rsidR="00652CA1">
        <w:t>menjadi</w:t>
      </w:r>
      <w:proofErr w:type="spellEnd"/>
      <w:r w:rsidR="00652CA1">
        <w:t xml:space="preserve"> </w:t>
      </w:r>
      <w:proofErr w:type="spellStart"/>
      <w:r w:rsidR="00652CA1">
        <w:t>sumber</w:t>
      </w:r>
      <w:proofErr w:type="spellEnd"/>
      <w:r w:rsidR="00652CA1">
        <w:t xml:space="preserve">, </w:t>
      </w:r>
      <w:proofErr w:type="spellStart"/>
      <w:r w:rsidR="00652CA1">
        <w:t>kemudian</w:t>
      </w:r>
      <w:proofErr w:type="spellEnd"/>
      <w:r w:rsidR="00652CA1">
        <w:t xml:space="preserve"> dilakukan </w:t>
      </w:r>
      <w:proofErr w:type="spellStart"/>
      <w:r w:rsidR="00652CA1">
        <w:t>perancangan</w:t>
      </w:r>
      <w:proofErr w:type="spellEnd"/>
      <w:r w:rsidR="00652CA1">
        <w:t xml:space="preserve"> </w:t>
      </w:r>
      <w:proofErr w:type="spellStart"/>
      <w:r w:rsidR="00652CA1">
        <w:t>kuesioner</w:t>
      </w:r>
      <w:proofErr w:type="spellEnd"/>
      <w:r w:rsidR="00652CA1">
        <w:t xml:space="preserve">. </w:t>
      </w:r>
      <w:proofErr w:type="spellStart"/>
      <w:r w:rsidR="00652CA1">
        <w:t>Dalam</w:t>
      </w:r>
      <w:proofErr w:type="spellEnd"/>
      <w:r w:rsidR="00652CA1">
        <w:t xml:space="preserve"> </w:t>
      </w:r>
      <w:proofErr w:type="spellStart"/>
      <w:r w:rsidR="00652CA1">
        <w:t>tahapan</w:t>
      </w:r>
      <w:proofErr w:type="spellEnd"/>
      <w:r w:rsidR="00652CA1">
        <w:t xml:space="preserve"> </w:t>
      </w:r>
      <w:proofErr w:type="spellStart"/>
      <w:r w:rsidR="00652CA1">
        <w:t>perancangan</w:t>
      </w:r>
      <w:proofErr w:type="spellEnd"/>
      <w:r w:rsidR="00652CA1">
        <w:t xml:space="preserve"> </w:t>
      </w:r>
      <w:proofErr w:type="spellStart"/>
      <w:r w:rsidR="00652CA1">
        <w:t>kuesioner</w:t>
      </w:r>
      <w:proofErr w:type="spellEnd"/>
      <w:r w:rsidR="00652CA1">
        <w:t xml:space="preserve"> </w:t>
      </w:r>
      <w:proofErr w:type="spellStart"/>
      <w:r w:rsidR="00652CA1">
        <w:t>poin-poin</w:t>
      </w:r>
      <w:proofErr w:type="spellEnd"/>
      <w:r w:rsidR="00652CA1">
        <w:t xml:space="preserve"> </w:t>
      </w:r>
      <w:proofErr w:type="spellStart"/>
      <w:r w:rsidR="00652CA1">
        <w:t>pertanyaan</w:t>
      </w:r>
      <w:proofErr w:type="spellEnd"/>
      <w:r w:rsidR="00652CA1">
        <w:t xml:space="preserve"> </w:t>
      </w:r>
      <w:proofErr w:type="spellStart"/>
      <w:r w:rsidR="00652CA1">
        <w:t>disesuaikan</w:t>
      </w:r>
      <w:proofErr w:type="spellEnd"/>
      <w:r w:rsidR="00652CA1">
        <w:t xml:space="preserve"> agar </w:t>
      </w:r>
      <w:proofErr w:type="spellStart"/>
      <w:r w:rsidR="00652CA1">
        <w:t>dapat</w:t>
      </w:r>
      <w:proofErr w:type="spellEnd"/>
      <w:r w:rsidR="00652CA1">
        <w:t xml:space="preserve"> </w:t>
      </w:r>
      <w:proofErr w:type="spellStart"/>
      <w:r w:rsidR="00652CA1">
        <w:t>memperoleh</w:t>
      </w:r>
      <w:proofErr w:type="spellEnd"/>
      <w:r w:rsidR="00652CA1">
        <w:t xml:space="preserve"> data-data terkait dengan:</w:t>
      </w:r>
    </w:p>
    <w:p w14:paraId="49001307" w14:textId="0487A8E8" w:rsidR="00652CA1" w:rsidRDefault="00652CA1" w:rsidP="00652CA1">
      <w:pPr>
        <w:pStyle w:val="ListParagraph"/>
        <w:numPr>
          <w:ilvl w:val="0"/>
          <w:numId w:val="26"/>
        </w:numPr>
        <w:spacing w:line="360" w:lineRule="auto"/>
      </w:pPr>
      <w:proofErr w:type="spellStart"/>
      <w:r>
        <w:t>Kriteria</w:t>
      </w:r>
      <w:proofErr w:type="spellEnd"/>
      <w:r>
        <w:t xml:space="preserve"> yang </w:t>
      </w:r>
      <w:proofErr w:type="spellStart"/>
      <w:r>
        <w:t>diperlukan</w:t>
      </w:r>
      <w:proofErr w:type="spellEnd"/>
      <w:r>
        <w:t xml:space="preserve"> </w:t>
      </w:r>
      <w:proofErr w:type="spellStart"/>
      <w:r>
        <w:t>dalam</w:t>
      </w:r>
      <w:proofErr w:type="spellEnd"/>
      <w:r>
        <w:t xml:space="preserve"> </w:t>
      </w:r>
      <w:proofErr w:type="spellStart"/>
      <w:r>
        <w:t>menentukan</w:t>
      </w:r>
      <w:proofErr w:type="spellEnd"/>
      <w:r w:rsidR="003E1749">
        <w:t xml:space="preserve"> </w:t>
      </w:r>
      <w:proofErr w:type="spellStart"/>
      <w:r w:rsidR="003E1749">
        <w:t>sumber</w:t>
      </w:r>
      <w:proofErr w:type="spellEnd"/>
      <w:r w:rsidR="003E1749">
        <w:t xml:space="preserve"> </w:t>
      </w:r>
      <w:proofErr w:type="spellStart"/>
      <w:r w:rsidR="003E1749">
        <w:t>daya</w:t>
      </w:r>
      <w:proofErr w:type="spellEnd"/>
      <w:r w:rsidR="003E1749">
        <w:t xml:space="preserve"> yang </w:t>
      </w:r>
      <w:proofErr w:type="spellStart"/>
      <w:r w:rsidR="003E1749">
        <w:t>akan</w:t>
      </w:r>
      <w:proofErr w:type="spellEnd"/>
      <w:r w:rsidR="003E1749">
        <w:t xml:space="preserve"> </w:t>
      </w:r>
      <w:proofErr w:type="spellStart"/>
      <w:r w:rsidR="003E1749">
        <w:t>melaksanakan</w:t>
      </w:r>
      <w:proofErr w:type="spellEnd"/>
      <w:r w:rsidR="003E1749">
        <w:t xml:space="preserve"> </w:t>
      </w:r>
      <w:proofErr w:type="spellStart"/>
      <w:r w:rsidR="003E1749">
        <w:t>proyek</w:t>
      </w:r>
      <w:proofErr w:type="spellEnd"/>
      <w:r w:rsidR="003E1749">
        <w:t>.</w:t>
      </w:r>
    </w:p>
    <w:p w14:paraId="72C6B993" w14:textId="01224D5F" w:rsidR="003E1749" w:rsidRDefault="003E1749" w:rsidP="00652CA1">
      <w:pPr>
        <w:pStyle w:val="ListParagraph"/>
        <w:numPr>
          <w:ilvl w:val="0"/>
          <w:numId w:val="26"/>
        </w:numPr>
        <w:spacing w:line="360" w:lineRule="auto"/>
      </w:pPr>
      <w:proofErr w:type="spellStart"/>
      <w:r>
        <w:t>Kriteria</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rsidR="0085247C">
        <w:t>dapat</w:t>
      </w:r>
      <w:proofErr w:type="spellEnd"/>
      <w:r w:rsidR="0085247C">
        <w:t xml:space="preserve"> </w:t>
      </w:r>
      <w:proofErr w:type="spellStart"/>
      <w:r w:rsidR="0085247C">
        <w:t>memenuhi</w:t>
      </w:r>
      <w:proofErr w:type="spellEnd"/>
      <w:r w:rsidR="0085247C">
        <w:t xml:space="preserve"> </w:t>
      </w:r>
      <w:proofErr w:type="spellStart"/>
      <w:r w:rsidR="0085247C">
        <w:t>suatu</w:t>
      </w:r>
      <w:proofErr w:type="spellEnd"/>
      <w:r w:rsidR="0085247C">
        <w:t xml:space="preserve"> </w:t>
      </w:r>
      <w:proofErr w:type="spellStart"/>
      <w:r w:rsidR="0085247C">
        <w:t>pekerjaan</w:t>
      </w:r>
      <w:proofErr w:type="spellEnd"/>
      <w:r w:rsidR="0085247C">
        <w:t xml:space="preserve"> </w:t>
      </w:r>
      <w:proofErr w:type="spellStart"/>
      <w:r w:rsidR="0085247C">
        <w:t>dalam</w:t>
      </w:r>
      <w:proofErr w:type="spellEnd"/>
      <w:r w:rsidR="0085247C">
        <w:t xml:space="preserve"> </w:t>
      </w:r>
      <w:proofErr w:type="spellStart"/>
      <w:r w:rsidR="0085247C">
        <w:t>sebuah</w:t>
      </w:r>
      <w:proofErr w:type="spellEnd"/>
      <w:r w:rsidR="0085247C">
        <w:t xml:space="preserve"> </w:t>
      </w:r>
      <w:proofErr w:type="spellStart"/>
      <w:r w:rsidR="0085247C">
        <w:t>proyek</w:t>
      </w:r>
      <w:proofErr w:type="spellEnd"/>
    </w:p>
    <w:p w14:paraId="78FDD988" w14:textId="254E482D" w:rsidR="0085247C" w:rsidRDefault="0085247C" w:rsidP="00652CA1">
      <w:pPr>
        <w:pStyle w:val="ListParagraph"/>
        <w:numPr>
          <w:ilvl w:val="0"/>
          <w:numId w:val="26"/>
        </w:numPr>
        <w:spacing w:line="360" w:lineRule="auto"/>
      </w:pPr>
      <w:proofErr w:type="spellStart"/>
      <w:r>
        <w:lastRenderedPageBreak/>
        <w:t>Kondisi</w:t>
      </w:r>
      <w:proofErr w:type="spellEnd"/>
      <w:r>
        <w:t xml:space="preserve"> proses </w:t>
      </w:r>
      <w:proofErr w:type="spellStart"/>
      <w:r>
        <w:t>bisnis</w:t>
      </w:r>
      <w:proofErr w:type="spellEnd"/>
      <w:r>
        <w:t xml:space="preserve"> untuk </w:t>
      </w:r>
      <w:proofErr w:type="spellStart"/>
      <w:r>
        <w:t>kegiatan</w:t>
      </w:r>
      <w:proofErr w:type="spellEnd"/>
      <w:r>
        <w:t xml:space="preserve"> </w:t>
      </w:r>
      <w:proofErr w:type="spellStart"/>
      <w:r>
        <w:t>manajemen</w:t>
      </w:r>
      <w:proofErr w:type="spellEnd"/>
      <w:r>
        <w:t xml:space="preserve"> </w:t>
      </w:r>
      <w:proofErr w:type="spellStart"/>
      <w:r>
        <w:t>proyek</w:t>
      </w:r>
      <w:proofErr w:type="spellEnd"/>
      <w:r>
        <w:t xml:space="preserve"> yang </w:t>
      </w:r>
      <w:proofErr w:type="spellStart"/>
      <w:r>
        <w:t>berjalan</w:t>
      </w:r>
      <w:proofErr w:type="spellEnd"/>
      <w:r>
        <w:t xml:space="preserve"> </w:t>
      </w:r>
      <w:proofErr w:type="spellStart"/>
      <w:r>
        <w:t>saat</w:t>
      </w:r>
      <w:proofErr w:type="spellEnd"/>
      <w:r>
        <w:t xml:space="preserve"> </w:t>
      </w:r>
      <w:proofErr w:type="spellStart"/>
      <w:r>
        <w:t>ini</w:t>
      </w:r>
      <w:proofErr w:type="spellEnd"/>
      <w:r>
        <w:t>.</w:t>
      </w:r>
    </w:p>
    <w:p w14:paraId="44637BF9" w14:textId="18EC58A0" w:rsidR="0088391F" w:rsidRPr="00AF2631" w:rsidRDefault="0088391F" w:rsidP="0088391F">
      <w:pPr>
        <w:spacing w:line="360" w:lineRule="auto"/>
      </w:pPr>
      <w:proofErr w:type="spellStart"/>
      <w:r>
        <w:t>Setelah</w:t>
      </w:r>
      <w:proofErr w:type="spellEnd"/>
      <w:r>
        <w:t xml:space="preserve"> </w:t>
      </w:r>
      <w:proofErr w:type="spellStart"/>
      <w:r>
        <w:t>didapatkan</w:t>
      </w:r>
      <w:proofErr w:type="spellEnd"/>
      <w:r>
        <w:t xml:space="preserve"> </w:t>
      </w:r>
      <w:proofErr w:type="spellStart"/>
      <w:r>
        <w:t>kuesioner</w:t>
      </w:r>
      <w:proofErr w:type="spellEnd"/>
      <w:r>
        <w:t xml:space="preserve">, </w:t>
      </w:r>
      <w:proofErr w:type="spellStart"/>
      <w:r>
        <w:t>maka</w:t>
      </w:r>
      <w:proofErr w:type="spellEnd"/>
      <w:r>
        <w:t xml:space="preserve"> proses </w:t>
      </w:r>
      <w:proofErr w:type="spellStart"/>
      <w:r>
        <w:t>pengumpulan</w:t>
      </w:r>
      <w:proofErr w:type="spellEnd"/>
      <w:r>
        <w:t xml:space="preserve"> data dilakukan. Data yang </w:t>
      </w:r>
      <w:proofErr w:type="spellStart"/>
      <w:r>
        <w:t>dikumpulkan</w:t>
      </w:r>
      <w:proofErr w:type="spellEnd"/>
      <w:r>
        <w:t xml:space="preserve"> </w:t>
      </w:r>
      <w:proofErr w:type="spellStart"/>
      <w:r>
        <w:t>merupakan</w:t>
      </w:r>
      <w:proofErr w:type="spellEnd"/>
      <w:r>
        <w:t xml:space="preserve"> data primer yang </w:t>
      </w:r>
      <w:proofErr w:type="spellStart"/>
      <w:r>
        <w:t>merupakan</w:t>
      </w:r>
      <w:proofErr w:type="spellEnd"/>
      <w:r>
        <w:t xml:space="preserve"> </w:t>
      </w:r>
      <w:proofErr w:type="spellStart"/>
      <w:r>
        <w:t>jawaban</w:t>
      </w:r>
      <w:proofErr w:type="spellEnd"/>
      <w:r>
        <w:t xml:space="preserve"> </w:t>
      </w:r>
      <w:proofErr w:type="spellStart"/>
      <w:r>
        <w:t>dari</w:t>
      </w:r>
      <w:proofErr w:type="spellEnd"/>
      <w:r>
        <w:t xml:space="preserve"> para </w:t>
      </w:r>
      <w:proofErr w:type="spellStart"/>
      <w:r>
        <w:t>pakar</w:t>
      </w:r>
      <w:proofErr w:type="spellEnd"/>
      <w:r>
        <w:t xml:space="preserve"> terkait dengan </w:t>
      </w:r>
      <w:proofErr w:type="spellStart"/>
      <w:r>
        <w:t>pertanyaan</w:t>
      </w:r>
      <w:proofErr w:type="spellEnd"/>
      <w:r>
        <w:t xml:space="preserve"> yang </w:t>
      </w:r>
      <w:proofErr w:type="spellStart"/>
      <w:r>
        <w:t>telah</w:t>
      </w:r>
      <w:proofErr w:type="spellEnd"/>
      <w:r>
        <w:t xml:space="preserve"> </w:t>
      </w:r>
      <w:proofErr w:type="spellStart"/>
      <w:r>
        <w:t>dibuat</w:t>
      </w:r>
      <w:proofErr w:type="spellEnd"/>
      <w:r>
        <w:t xml:space="preserve"> pada </w:t>
      </w:r>
      <w:proofErr w:type="spellStart"/>
      <w:r>
        <w:t>kuesioner</w:t>
      </w:r>
      <w:proofErr w:type="spellEnd"/>
      <w:r>
        <w:t>.</w:t>
      </w:r>
      <w:r w:rsidR="00382D39">
        <w:t xml:space="preserve"> Data pada </w:t>
      </w:r>
      <w:proofErr w:type="spellStart"/>
      <w:r w:rsidR="00382D39">
        <w:t>kuesioner</w:t>
      </w:r>
      <w:proofErr w:type="spellEnd"/>
      <w:r w:rsidR="00382D39">
        <w:t xml:space="preserve"> </w:t>
      </w:r>
      <w:proofErr w:type="spellStart"/>
      <w:r w:rsidR="00382D39">
        <w:t>kemudian</w:t>
      </w:r>
      <w:proofErr w:type="spellEnd"/>
      <w:r w:rsidR="00382D39">
        <w:t xml:space="preserve"> </w:t>
      </w:r>
      <w:proofErr w:type="spellStart"/>
      <w:r w:rsidR="00382D39">
        <w:t>diterjemahkan</w:t>
      </w:r>
      <w:proofErr w:type="spellEnd"/>
      <w:r w:rsidR="00382D39">
        <w:t xml:space="preserve"> </w:t>
      </w:r>
      <w:proofErr w:type="spellStart"/>
      <w:r w:rsidR="00382D39">
        <w:t>menjadi</w:t>
      </w:r>
      <w:proofErr w:type="spellEnd"/>
      <w:r w:rsidR="00382D39">
        <w:t xml:space="preserve"> </w:t>
      </w:r>
      <w:proofErr w:type="spellStart"/>
      <w:r w:rsidR="00382D39">
        <w:t>sebuah</w:t>
      </w:r>
      <w:proofErr w:type="spellEnd"/>
      <w:r w:rsidR="00382D39">
        <w:t xml:space="preserve"> </w:t>
      </w:r>
      <w:proofErr w:type="spellStart"/>
      <w:r w:rsidR="00382D39">
        <w:t>rancangan</w:t>
      </w:r>
      <w:proofErr w:type="spellEnd"/>
      <w:r w:rsidR="00382D39">
        <w:t xml:space="preserve"> </w:t>
      </w:r>
      <w:proofErr w:type="spellStart"/>
      <w:r w:rsidR="00382D39">
        <w:t>dari</w:t>
      </w:r>
      <w:proofErr w:type="spellEnd"/>
      <w:r w:rsidR="00382D39">
        <w:t xml:space="preserve"> </w:t>
      </w:r>
      <w:proofErr w:type="spellStart"/>
      <w:r w:rsidR="00382D39">
        <w:t>tiga</w:t>
      </w:r>
      <w:proofErr w:type="spellEnd"/>
      <w:r w:rsidR="00382D39">
        <w:t xml:space="preserve"> </w:t>
      </w:r>
      <w:proofErr w:type="spellStart"/>
      <w:r w:rsidR="00382D39">
        <w:t>sistem</w:t>
      </w:r>
      <w:proofErr w:type="spellEnd"/>
      <w:r w:rsidR="00382D39">
        <w:t xml:space="preserve"> </w:t>
      </w:r>
      <w:proofErr w:type="spellStart"/>
      <w:r w:rsidR="00382D39">
        <w:t>utama</w:t>
      </w:r>
      <w:proofErr w:type="spellEnd"/>
      <w:r w:rsidR="00382D39">
        <w:t xml:space="preserve"> </w:t>
      </w:r>
      <w:proofErr w:type="spellStart"/>
      <w:r w:rsidR="00382D39">
        <w:t>yaitu</w:t>
      </w:r>
      <w:proofErr w:type="spellEnd"/>
      <w:r w:rsidR="00382D39">
        <w:t xml:space="preserve"> </w:t>
      </w:r>
      <w:proofErr w:type="spellStart"/>
      <w:r w:rsidR="00382D39">
        <w:t>sistem</w:t>
      </w:r>
      <w:proofErr w:type="spellEnd"/>
      <w:r w:rsidR="00382D39">
        <w:t xml:space="preserve"> basis data, </w:t>
      </w:r>
      <w:proofErr w:type="spellStart"/>
      <w:r w:rsidR="00382D39">
        <w:t>sistem</w:t>
      </w:r>
      <w:proofErr w:type="spellEnd"/>
      <w:r w:rsidR="00382D39">
        <w:t xml:space="preserve"> </w:t>
      </w:r>
      <w:proofErr w:type="spellStart"/>
      <w:r w:rsidR="00382D39">
        <w:t>identifikasi</w:t>
      </w:r>
      <w:proofErr w:type="spellEnd"/>
      <w:r w:rsidR="00382D39">
        <w:t xml:space="preserve">, dan proses </w:t>
      </w:r>
      <w:proofErr w:type="spellStart"/>
      <w:r w:rsidR="00382D39">
        <w:t>bisnis</w:t>
      </w:r>
      <w:proofErr w:type="spellEnd"/>
      <w:r w:rsidR="00382D39">
        <w:t xml:space="preserve">. Proses </w:t>
      </w:r>
      <w:proofErr w:type="spellStart"/>
      <w:r w:rsidR="00382D39">
        <w:t>bisnis</w:t>
      </w:r>
      <w:proofErr w:type="spellEnd"/>
      <w:r w:rsidR="00382D39">
        <w:t xml:space="preserve"> yang </w:t>
      </w:r>
      <w:proofErr w:type="spellStart"/>
      <w:r w:rsidR="00382D39">
        <w:t>dirancang</w:t>
      </w:r>
      <w:proofErr w:type="spellEnd"/>
      <w:r w:rsidR="00382D39">
        <w:t xml:space="preserve"> </w:t>
      </w:r>
      <w:proofErr w:type="spellStart"/>
      <w:r w:rsidR="00382D39">
        <w:t>dibagi</w:t>
      </w:r>
      <w:proofErr w:type="spellEnd"/>
      <w:r w:rsidR="00382D39">
        <w:t xml:space="preserve"> </w:t>
      </w:r>
      <w:proofErr w:type="spellStart"/>
      <w:r w:rsidR="00382D39">
        <w:t>menjadi</w:t>
      </w:r>
      <w:proofErr w:type="spellEnd"/>
      <w:r w:rsidR="00382D39">
        <w:t xml:space="preserve"> dua </w:t>
      </w:r>
      <w:proofErr w:type="spellStart"/>
      <w:r w:rsidR="00382D39">
        <w:t>yaitu</w:t>
      </w:r>
      <w:proofErr w:type="spellEnd"/>
      <w:r w:rsidR="00382D39">
        <w:t xml:space="preserve"> proses </w:t>
      </w:r>
      <w:proofErr w:type="spellStart"/>
      <w:r w:rsidR="00382D39">
        <w:t>bisnis</w:t>
      </w:r>
      <w:proofErr w:type="spellEnd"/>
      <w:r w:rsidR="00382D39">
        <w:t xml:space="preserve"> yang </w:t>
      </w:r>
      <w:proofErr w:type="spellStart"/>
      <w:r w:rsidR="00382D39">
        <w:t>berjalan</w:t>
      </w:r>
      <w:proofErr w:type="spellEnd"/>
      <w:r w:rsidR="00382D39">
        <w:t xml:space="preserve"> </w:t>
      </w:r>
      <w:proofErr w:type="spellStart"/>
      <w:r w:rsidR="00382D39">
        <w:t>saat</w:t>
      </w:r>
      <w:proofErr w:type="spellEnd"/>
      <w:r w:rsidR="00382D39">
        <w:t xml:space="preserve"> </w:t>
      </w:r>
      <w:proofErr w:type="spellStart"/>
      <w:r w:rsidR="00382D39">
        <w:t>ini</w:t>
      </w:r>
      <w:proofErr w:type="spellEnd"/>
      <w:r w:rsidR="00382D39">
        <w:t xml:space="preserve"> dan </w:t>
      </w:r>
      <w:proofErr w:type="spellStart"/>
      <w:r w:rsidR="00382D39">
        <w:t>rancangan</w:t>
      </w:r>
      <w:proofErr w:type="spellEnd"/>
      <w:r w:rsidR="00382D39">
        <w:t xml:space="preserve"> proses </w:t>
      </w:r>
      <w:proofErr w:type="spellStart"/>
      <w:r w:rsidR="00382D39">
        <w:t>bisnis</w:t>
      </w:r>
      <w:proofErr w:type="spellEnd"/>
      <w:r w:rsidR="00382D39">
        <w:t xml:space="preserve"> </w:t>
      </w:r>
      <w:proofErr w:type="spellStart"/>
      <w:r w:rsidR="00382D39">
        <w:t>ketika</w:t>
      </w:r>
      <w:proofErr w:type="spellEnd"/>
      <w:r w:rsidR="00382D39">
        <w:t xml:space="preserve"> </w:t>
      </w:r>
      <w:proofErr w:type="spellStart"/>
      <w:r w:rsidR="00382D39">
        <w:t>sistem</w:t>
      </w:r>
      <w:proofErr w:type="spellEnd"/>
      <w:r w:rsidR="00382D39">
        <w:t xml:space="preserve"> basis data dan </w:t>
      </w:r>
      <w:proofErr w:type="spellStart"/>
      <w:r w:rsidR="00382D39">
        <w:t>sistem</w:t>
      </w:r>
      <w:proofErr w:type="spellEnd"/>
      <w:r w:rsidR="00382D39">
        <w:t xml:space="preserve"> </w:t>
      </w:r>
      <w:proofErr w:type="spellStart"/>
      <w:r w:rsidR="00382D39">
        <w:t>identifikasi</w:t>
      </w:r>
      <w:proofErr w:type="spellEnd"/>
      <w:r w:rsidR="00382D39">
        <w:t xml:space="preserve"> sudah </w:t>
      </w:r>
      <w:proofErr w:type="spellStart"/>
      <w:r w:rsidR="00382D39">
        <w:t>diimplementasikan</w:t>
      </w:r>
      <w:proofErr w:type="spellEnd"/>
      <w:r w:rsidR="00382D39">
        <w:t>.</w:t>
      </w:r>
      <w:r w:rsidR="00AF2631">
        <w:t xml:space="preserve"> Proses </w:t>
      </w:r>
      <w:proofErr w:type="spellStart"/>
      <w:r w:rsidR="00AF2631">
        <w:t>bisnis</w:t>
      </w:r>
      <w:proofErr w:type="spellEnd"/>
      <w:r w:rsidR="00AF2631">
        <w:t xml:space="preserve"> </w:t>
      </w:r>
      <w:proofErr w:type="spellStart"/>
      <w:r w:rsidR="00AF2631">
        <w:t>akan</w:t>
      </w:r>
      <w:proofErr w:type="spellEnd"/>
      <w:r w:rsidR="00AF2631">
        <w:t xml:space="preserve"> </w:t>
      </w:r>
      <w:proofErr w:type="spellStart"/>
      <w:r w:rsidR="00AF2631">
        <w:t>dimodelkan</w:t>
      </w:r>
      <w:proofErr w:type="spellEnd"/>
      <w:r w:rsidR="00AF2631">
        <w:t xml:space="preserve"> </w:t>
      </w:r>
      <w:proofErr w:type="spellStart"/>
      <w:r w:rsidR="00AF2631">
        <w:t>dalam</w:t>
      </w:r>
      <w:proofErr w:type="spellEnd"/>
      <w:r w:rsidR="00AF2631">
        <w:t xml:space="preserve"> </w:t>
      </w:r>
      <w:proofErr w:type="spellStart"/>
      <w:r w:rsidR="00AF2631">
        <w:t>bentuk</w:t>
      </w:r>
      <w:proofErr w:type="spellEnd"/>
      <w:r w:rsidR="00AF2631">
        <w:t xml:space="preserve"> </w:t>
      </w:r>
      <w:r w:rsidR="00AF2631">
        <w:rPr>
          <w:i/>
          <w:iCs/>
        </w:rPr>
        <w:t xml:space="preserve">Business Process Modelling Notation </w:t>
      </w:r>
      <w:r w:rsidR="00AF2631">
        <w:t xml:space="preserve">(BPMN) yang </w:t>
      </w:r>
      <w:proofErr w:type="spellStart"/>
      <w:r w:rsidR="00AF2631">
        <w:t>nantinya</w:t>
      </w:r>
      <w:proofErr w:type="spellEnd"/>
      <w:r w:rsidR="00AF2631">
        <w:t xml:space="preserve"> </w:t>
      </w:r>
      <w:proofErr w:type="spellStart"/>
      <w:r w:rsidR="00AF2631">
        <w:t>akan</w:t>
      </w:r>
      <w:proofErr w:type="spellEnd"/>
      <w:r w:rsidR="00AF2631">
        <w:t xml:space="preserve"> dilakukan </w:t>
      </w:r>
      <w:proofErr w:type="spellStart"/>
      <w:r w:rsidR="00AF2631">
        <w:t>simulasi</w:t>
      </w:r>
      <w:proofErr w:type="spellEnd"/>
      <w:r w:rsidR="00AF2631">
        <w:t xml:space="preserve"> dengan </w:t>
      </w:r>
      <w:proofErr w:type="spellStart"/>
      <w:r w:rsidR="00AF2631">
        <w:t>memasukan</w:t>
      </w:r>
      <w:proofErr w:type="spellEnd"/>
      <w:r w:rsidR="00AF2631">
        <w:t xml:space="preserve"> parameter pada </w:t>
      </w:r>
      <w:proofErr w:type="spellStart"/>
      <w:r w:rsidR="00AF2631">
        <w:t>tiap</w:t>
      </w:r>
      <w:proofErr w:type="spellEnd"/>
      <w:r w:rsidR="00AF2631">
        <w:t xml:space="preserve"> proses yang </w:t>
      </w:r>
      <w:proofErr w:type="spellStart"/>
      <w:r w:rsidR="00AF2631">
        <w:t>dijalankan</w:t>
      </w:r>
      <w:proofErr w:type="spellEnd"/>
      <w:r w:rsidR="00AF2631">
        <w:t>.</w:t>
      </w:r>
    </w:p>
    <w:p w14:paraId="1E41E107" w14:textId="4DE06A48" w:rsidR="0049475A" w:rsidRDefault="0060313A" w:rsidP="00492115">
      <w:pPr>
        <w:spacing w:line="360" w:lineRule="auto"/>
      </w:pPr>
      <w:proofErr w:type="spellStart"/>
      <w:r>
        <w:t>Tahapan</w:t>
      </w:r>
      <w:proofErr w:type="spellEnd"/>
      <w:r>
        <w:t xml:space="preserve"> </w:t>
      </w:r>
      <w:proofErr w:type="spellStart"/>
      <w:r>
        <w:t>Simulasi</w:t>
      </w:r>
      <w:proofErr w:type="spellEnd"/>
      <w:r>
        <w:t xml:space="preserve">, </w:t>
      </w:r>
      <w:proofErr w:type="spellStart"/>
      <w:r>
        <w:t>merupakan</w:t>
      </w:r>
      <w:proofErr w:type="spellEnd"/>
      <w:r>
        <w:t xml:space="preserve"> </w:t>
      </w:r>
      <w:proofErr w:type="spellStart"/>
      <w:r>
        <w:t>tahapan</w:t>
      </w:r>
      <w:proofErr w:type="spellEnd"/>
      <w:r>
        <w:t xml:space="preserve"> di mana </w:t>
      </w:r>
      <w:proofErr w:type="spellStart"/>
      <w:r>
        <w:t>sistem</w:t>
      </w:r>
      <w:proofErr w:type="spellEnd"/>
      <w:r>
        <w:t xml:space="preserve"> yang </w:t>
      </w:r>
      <w:proofErr w:type="spellStart"/>
      <w:r>
        <w:t>telah</w:t>
      </w:r>
      <w:proofErr w:type="spellEnd"/>
      <w:r>
        <w:t xml:space="preserve"> </w:t>
      </w:r>
      <w:proofErr w:type="spellStart"/>
      <w:r>
        <w:t>dibangun</w:t>
      </w:r>
      <w:proofErr w:type="spellEnd"/>
      <w:r w:rsidR="00BC26F5">
        <w:t xml:space="preserve"> </w:t>
      </w:r>
      <w:proofErr w:type="spellStart"/>
      <w:r w:rsidR="00BC26F5">
        <w:t>disimulasikan</w:t>
      </w:r>
      <w:proofErr w:type="spellEnd"/>
      <w:r w:rsidR="00BC26F5">
        <w:t xml:space="preserve"> dengan </w:t>
      </w:r>
      <w:proofErr w:type="spellStart"/>
      <w:r w:rsidR="00BC26F5">
        <w:t>memasukan</w:t>
      </w:r>
      <w:proofErr w:type="spellEnd"/>
      <w:r w:rsidR="00BC26F5">
        <w:t xml:space="preserve"> parameter </w:t>
      </w:r>
      <w:proofErr w:type="spellStart"/>
      <w:r w:rsidR="00BC26F5">
        <w:t>sehingga</w:t>
      </w:r>
      <w:proofErr w:type="spellEnd"/>
      <w:r w:rsidR="00BC26F5">
        <w:t xml:space="preserve"> </w:t>
      </w:r>
      <w:proofErr w:type="spellStart"/>
      <w:r w:rsidR="00BC26F5">
        <w:t>mengeluarkan</w:t>
      </w:r>
      <w:proofErr w:type="spellEnd"/>
      <w:r w:rsidR="00BC26F5">
        <w:t xml:space="preserve"> </w:t>
      </w:r>
      <w:proofErr w:type="spellStart"/>
      <w:r w:rsidR="00BC26F5">
        <w:t>keluaran</w:t>
      </w:r>
      <w:proofErr w:type="spellEnd"/>
      <w:r w:rsidR="00BC26F5">
        <w:t xml:space="preserve"> </w:t>
      </w:r>
      <w:proofErr w:type="spellStart"/>
      <w:r w:rsidR="00BC26F5">
        <w:t>seperti</w:t>
      </w:r>
      <w:proofErr w:type="spellEnd"/>
      <w:r w:rsidR="00BC26F5">
        <w:t xml:space="preserve"> </w:t>
      </w:r>
      <w:proofErr w:type="spellStart"/>
      <w:r w:rsidR="00BC26F5">
        <w:t>kondisi</w:t>
      </w:r>
      <w:proofErr w:type="spellEnd"/>
      <w:r w:rsidR="00BC26F5">
        <w:t xml:space="preserve"> </w:t>
      </w:r>
      <w:proofErr w:type="spellStart"/>
      <w:r w:rsidR="00BC26F5">
        <w:t>asli</w:t>
      </w:r>
      <w:proofErr w:type="spellEnd"/>
      <w:r w:rsidR="00BC26F5">
        <w:t xml:space="preserve">. </w:t>
      </w:r>
      <w:proofErr w:type="spellStart"/>
      <w:r w:rsidR="00BC26F5">
        <w:t>Sistem</w:t>
      </w:r>
      <w:proofErr w:type="spellEnd"/>
      <w:r w:rsidR="00BC26F5">
        <w:t xml:space="preserve"> yang </w:t>
      </w:r>
      <w:proofErr w:type="spellStart"/>
      <w:r w:rsidR="00BC26F5">
        <w:t>akan</w:t>
      </w:r>
      <w:proofErr w:type="spellEnd"/>
      <w:r w:rsidR="00BC26F5">
        <w:t xml:space="preserve"> dilakukan </w:t>
      </w:r>
      <w:proofErr w:type="spellStart"/>
      <w:r w:rsidR="00BC26F5">
        <w:t>simulasi</w:t>
      </w:r>
      <w:proofErr w:type="spellEnd"/>
      <w:r w:rsidR="00BC26F5">
        <w:t xml:space="preserve"> </w:t>
      </w:r>
      <w:proofErr w:type="spellStart"/>
      <w:r w:rsidR="00BC26F5">
        <w:t>adalah</w:t>
      </w:r>
      <w:proofErr w:type="spellEnd"/>
      <w:r w:rsidR="00BC26F5">
        <w:t xml:space="preserve"> </w:t>
      </w:r>
      <w:proofErr w:type="spellStart"/>
      <w:r w:rsidR="00BC26F5">
        <w:t>sistem</w:t>
      </w:r>
      <w:proofErr w:type="spellEnd"/>
      <w:r w:rsidR="00BC26F5">
        <w:t xml:space="preserve"> basis data dan </w:t>
      </w:r>
      <w:proofErr w:type="spellStart"/>
      <w:r w:rsidR="00BC26F5">
        <w:t>sistem</w:t>
      </w:r>
      <w:proofErr w:type="spellEnd"/>
      <w:r w:rsidR="00BC26F5">
        <w:t xml:space="preserve"> </w:t>
      </w:r>
      <w:proofErr w:type="spellStart"/>
      <w:r w:rsidR="00BC26F5">
        <w:t>identifikasi</w:t>
      </w:r>
      <w:proofErr w:type="spellEnd"/>
      <w:r w:rsidR="00077761">
        <w:t xml:space="preserve">, untuk </w:t>
      </w:r>
      <w:proofErr w:type="spellStart"/>
      <w:r w:rsidR="00077761">
        <w:t>dapat</w:t>
      </w:r>
      <w:proofErr w:type="spellEnd"/>
      <w:r w:rsidR="00077761">
        <w:t xml:space="preserve"> </w:t>
      </w:r>
      <w:proofErr w:type="spellStart"/>
      <w:r w:rsidR="00077761">
        <w:t>menerima</w:t>
      </w:r>
      <w:proofErr w:type="spellEnd"/>
      <w:r w:rsidR="00077761">
        <w:t xml:space="preserve"> data </w:t>
      </w:r>
      <w:proofErr w:type="spellStart"/>
      <w:r w:rsidR="005C4125">
        <w:t>kriteria</w:t>
      </w:r>
      <w:proofErr w:type="spellEnd"/>
      <w:r w:rsidR="005C4125">
        <w:t xml:space="preserve"> </w:t>
      </w:r>
      <w:proofErr w:type="spellStart"/>
      <w:r w:rsidR="00077761">
        <w:t>kedalam</w:t>
      </w:r>
      <w:proofErr w:type="spellEnd"/>
      <w:r w:rsidR="00077761">
        <w:t xml:space="preserve"> </w:t>
      </w:r>
      <w:proofErr w:type="spellStart"/>
      <w:r w:rsidR="00077761">
        <w:t>sistem</w:t>
      </w:r>
      <w:proofErr w:type="spellEnd"/>
      <w:r w:rsidR="00077761">
        <w:t xml:space="preserve"> basis data dan </w:t>
      </w:r>
      <w:proofErr w:type="spellStart"/>
      <w:r w:rsidR="00077761">
        <w:t>melakukan</w:t>
      </w:r>
      <w:proofErr w:type="spellEnd"/>
      <w:r w:rsidR="00077761">
        <w:t xml:space="preserve"> proses </w:t>
      </w:r>
      <w:proofErr w:type="spellStart"/>
      <w:r w:rsidR="00077761">
        <w:t>identifikasi</w:t>
      </w:r>
      <w:proofErr w:type="spellEnd"/>
      <w:r w:rsidR="00077761">
        <w:t xml:space="preserve"> </w:t>
      </w:r>
      <w:r w:rsidR="00F90E7E">
        <w:t xml:space="preserve">dan </w:t>
      </w:r>
      <w:proofErr w:type="spellStart"/>
      <w:r w:rsidR="00F90E7E">
        <w:t>alokasi</w:t>
      </w:r>
      <w:proofErr w:type="spellEnd"/>
      <w:r w:rsidR="00F90E7E">
        <w:t xml:space="preserve"> </w:t>
      </w:r>
      <w:proofErr w:type="spellStart"/>
      <w:r w:rsidR="00F90E7E">
        <w:t>sumber</w:t>
      </w:r>
      <w:proofErr w:type="spellEnd"/>
      <w:r w:rsidR="00F90E7E">
        <w:t xml:space="preserve"> </w:t>
      </w:r>
      <w:proofErr w:type="spellStart"/>
      <w:r w:rsidR="00F90E7E">
        <w:t>daya</w:t>
      </w:r>
      <w:proofErr w:type="spellEnd"/>
      <w:r w:rsidR="00BC26F5">
        <w:t xml:space="preserve">. Hasil </w:t>
      </w:r>
      <w:proofErr w:type="spellStart"/>
      <w:r w:rsidR="00BC26F5">
        <w:t>dari</w:t>
      </w:r>
      <w:proofErr w:type="spellEnd"/>
      <w:r w:rsidR="00BC26F5">
        <w:t xml:space="preserve"> </w:t>
      </w:r>
      <w:proofErr w:type="spellStart"/>
      <w:r w:rsidR="00BC26F5">
        <w:t>simulasi</w:t>
      </w:r>
      <w:proofErr w:type="spellEnd"/>
      <w:r w:rsidR="00BC26F5">
        <w:t xml:space="preserve"> </w:t>
      </w:r>
      <w:proofErr w:type="spellStart"/>
      <w:r w:rsidR="00AF2631">
        <w:t>sistem</w:t>
      </w:r>
      <w:proofErr w:type="spellEnd"/>
      <w:r w:rsidR="00AF2631">
        <w:t xml:space="preserve"> </w:t>
      </w:r>
      <w:proofErr w:type="spellStart"/>
      <w:r w:rsidR="00AF2631">
        <w:t>ini</w:t>
      </w:r>
      <w:proofErr w:type="spellEnd"/>
      <w:r w:rsidR="00AF2631">
        <w:t xml:space="preserve"> </w:t>
      </w:r>
      <w:proofErr w:type="spellStart"/>
      <w:r w:rsidR="00AF2631">
        <w:t>kemudian</w:t>
      </w:r>
      <w:proofErr w:type="spellEnd"/>
      <w:r w:rsidR="00AF2631">
        <w:t xml:space="preserve"> </w:t>
      </w:r>
      <w:proofErr w:type="spellStart"/>
      <w:r w:rsidR="00AF2631">
        <w:t>menjadi</w:t>
      </w:r>
      <w:proofErr w:type="spellEnd"/>
      <w:r w:rsidR="00AF2631">
        <w:t xml:space="preserve"> parameter yang </w:t>
      </w:r>
      <w:proofErr w:type="spellStart"/>
      <w:r w:rsidR="00AF2631">
        <w:t>akan</w:t>
      </w:r>
      <w:proofErr w:type="spellEnd"/>
      <w:r w:rsidR="00AF2631">
        <w:t xml:space="preserve"> </w:t>
      </w:r>
      <w:proofErr w:type="spellStart"/>
      <w:r w:rsidR="00AF2631">
        <w:t>dimasukan</w:t>
      </w:r>
      <w:proofErr w:type="spellEnd"/>
      <w:r w:rsidR="00AF2631">
        <w:t xml:space="preserve"> ke </w:t>
      </w:r>
      <w:r w:rsidR="004151AF">
        <w:t xml:space="preserve">BPMN </w:t>
      </w:r>
      <w:proofErr w:type="spellStart"/>
      <w:r w:rsidR="004151AF">
        <w:t>dari</w:t>
      </w:r>
      <w:proofErr w:type="spellEnd"/>
      <w:r w:rsidR="004151AF">
        <w:t xml:space="preserve"> model proses </w:t>
      </w:r>
      <w:proofErr w:type="spellStart"/>
      <w:r w:rsidR="004151AF">
        <w:t>bisnis</w:t>
      </w:r>
      <w:proofErr w:type="spellEnd"/>
      <w:r w:rsidR="004151AF">
        <w:t xml:space="preserve"> yang baru. Parameter proses </w:t>
      </w:r>
      <w:proofErr w:type="spellStart"/>
      <w:r w:rsidR="004151AF">
        <w:t>bisnis</w:t>
      </w:r>
      <w:proofErr w:type="spellEnd"/>
      <w:r w:rsidR="004151AF">
        <w:t xml:space="preserve"> lama dan baru </w:t>
      </w:r>
      <w:proofErr w:type="spellStart"/>
      <w:r w:rsidR="004151AF">
        <w:t>kemudian</w:t>
      </w:r>
      <w:proofErr w:type="spellEnd"/>
      <w:r w:rsidR="004151AF">
        <w:t xml:space="preserve"> </w:t>
      </w:r>
      <w:proofErr w:type="spellStart"/>
      <w:r w:rsidR="004151AF">
        <w:t>dimasukan</w:t>
      </w:r>
      <w:proofErr w:type="spellEnd"/>
      <w:r w:rsidR="004151AF">
        <w:t xml:space="preserve"> ke </w:t>
      </w:r>
      <w:proofErr w:type="spellStart"/>
      <w:r w:rsidR="004151AF">
        <w:t>dalam</w:t>
      </w:r>
      <w:proofErr w:type="spellEnd"/>
      <w:r w:rsidR="002919DA">
        <w:t xml:space="preserve"> model BPMN </w:t>
      </w:r>
      <w:r w:rsidR="00DC7806">
        <w:t xml:space="preserve">dan </w:t>
      </w:r>
      <w:proofErr w:type="spellStart"/>
      <w:r w:rsidR="00DC7806">
        <w:t>akan</w:t>
      </w:r>
      <w:proofErr w:type="spellEnd"/>
      <w:r w:rsidR="00DC7806">
        <w:t xml:space="preserve"> </w:t>
      </w:r>
      <w:proofErr w:type="spellStart"/>
      <w:r w:rsidR="00DC7806">
        <w:t>mengeluarkan</w:t>
      </w:r>
      <w:proofErr w:type="spellEnd"/>
      <w:r w:rsidR="00DC7806">
        <w:t xml:space="preserve"> </w:t>
      </w:r>
      <w:proofErr w:type="spellStart"/>
      <w:r w:rsidR="00DC7806">
        <w:t>keluaran</w:t>
      </w:r>
      <w:proofErr w:type="spellEnd"/>
      <w:r w:rsidR="00DC7806">
        <w:t xml:space="preserve"> </w:t>
      </w:r>
      <w:r w:rsidR="00D77F14">
        <w:t xml:space="preserve">yang </w:t>
      </w:r>
      <w:proofErr w:type="spellStart"/>
      <w:r w:rsidR="00D77F14">
        <w:t>akan</w:t>
      </w:r>
      <w:proofErr w:type="spellEnd"/>
      <w:r w:rsidR="00D77F14">
        <w:t xml:space="preserve"> </w:t>
      </w:r>
      <w:proofErr w:type="spellStart"/>
      <w:r w:rsidR="00D77F14">
        <w:t>dianalisis</w:t>
      </w:r>
      <w:proofErr w:type="spellEnd"/>
      <w:r w:rsidR="00D77F14">
        <w:t xml:space="preserve"> pada </w:t>
      </w:r>
      <w:proofErr w:type="spellStart"/>
      <w:r w:rsidR="00D77F14">
        <w:t>tahapan</w:t>
      </w:r>
      <w:proofErr w:type="spellEnd"/>
      <w:r w:rsidR="00D77F14">
        <w:t xml:space="preserve"> </w:t>
      </w:r>
      <w:proofErr w:type="spellStart"/>
      <w:r w:rsidR="00D77F14">
        <w:t>selanjutnya</w:t>
      </w:r>
      <w:proofErr w:type="spellEnd"/>
      <w:r w:rsidR="00D77F14">
        <w:t>.</w:t>
      </w:r>
    </w:p>
    <w:p w14:paraId="2FE314DA" w14:textId="07290AE3" w:rsidR="003A020E" w:rsidRPr="0049475A" w:rsidRDefault="003A020E" w:rsidP="00AE58C4">
      <w:pPr>
        <w:spacing w:line="360" w:lineRule="auto"/>
      </w:pPr>
      <w:proofErr w:type="spellStart"/>
      <w:r>
        <w:t>Tahapan</w:t>
      </w:r>
      <w:proofErr w:type="spellEnd"/>
      <w:r>
        <w:t xml:space="preserve"> Analisa dan Kesimpulan, </w:t>
      </w:r>
      <w:proofErr w:type="spellStart"/>
      <w:r>
        <w:t>merupakan</w:t>
      </w:r>
      <w:proofErr w:type="spellEnd"/>
      <w:r>
        <w:t xml:space="preserve"> </w:t>
      </w:r>
      <w:proofErr w:type="spellStart"/>
      <w:r>
        <w:t>tahapan</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untuk </w:t>
      </w:r>
      <w:proofErr w:type="spellStart"/>
      <w:r>
        <w:t>melakukan</w:t>
      </w:r>
      <w:proofErr w:type="spellEnd"/>
      <w:r>
        <w:t xml:space="preserve"> </w:t>
      </w:r>
      <w:proofErr w:type="spellStart"/>
      <w:r>
        <w:t>analisa</w:t>
      </w:r>
      <w:proofErr w:type="spellEnd"/>
      <w:r>
        <w:t xml:space="preserve"> </w:t>
      </w:r>
      <w:proofErr w:type="spellStart"/>
      <w:r>
        <w:t>dari</w:t>
      </w:r>
      <w:proofErr w:type="spellEnd"/>
      <w:r>
        <w:t xml:space="preserve"> data yang </w:t>
      </w:r>
      <w:proofErr w:type="spellStart"/>
      <w:r>
        <w:t>telah</w:t>
      </w:r>
      <w:proofErr w:type="spellEnd"/>
      <w:r>
        <w:t xml:space="preserve"> </w:t>
      </w:r>
      <w:proofErr w:type="spellStart"/>
      <w:r>
        <w:t>didapatkan</w:t>
      </w:r>
      <w:proofErr w:type="spellEnd"/>
      <w:r>
        <w:t xml:space="preserve"> </w:t>
      </w:r>
      <w:proofErr w:type="spellStart"/>
      <w:r>
        <w:t>dari</w:t>
      </w:r>
      <w:proofErr w:type="spellEnd"/>
      <w:r>
        <w:t xml:space="preserve"> proses </w:t>
      </w:r>
      <w:proofErr w:type="spellStart"/>
      <w:r>
        <w:t>simulasi</w:t>
      </w:r>
      <w:proofErr w:type="spellEnd"/>
      <w:r w:rsidR="004C45C1">
        <w:t xml:space="preserve">. Data </w:t>
      </w:r>
      <w:proofErr w:type="spellStart"/>
      <w:r w:rsidR="004C45C1">
        <w:t>akan</w:t>
      </w:r>
      <w:proofErr w:type="spellEnd"/>
      <w:r w:rsidR="004C45C1">
        <w:t xml:space="preserve"> </w:t>
      </w:r>
      <w:proofErr w:type="spellStart"/>
      <w:r w:rsidR="004C45C1">
        <w:t>dianalisa</w:t>
      </w:r>
      <w:proofErr w:type="spellEnd"/>
      <w:r w:rsidR="004C45C1">
        <w:t xml:space="preserve"> </w:t>
      </w:r>
      <w:proofErr w:type="spellStart"/>
      <w:r w:rsidR="004C45C1">
        <w:t>secara</w:t>
      </w:r>
      <w:proofErr w:type="spellEnd"/>
      <w:r w:rsidR="004C45C1">
        <w:t xml:space="preserve"> </w:t>
      </w:r>
      <w:proofErr w:type="spellStart"/>
      <w:r w:rsidR="004C45C1">
        <w:t>statistik</w:t>
      </w:r>
      <w:proofErr w:type="spellEnd"/>
      <w:r w:rsidR="004C45C1">
        <w:t xml:space="preserve"> untuk </w:t>
      </w:r>
      <w:proofErr w:type="spellStart"/>
      <w:r w:rsidR="004C45C1">
        <w:t>melihat</w:t>
      </w:r>
      <w:proofErr w:type="spellEnd"/>
      <w:r w:rsidR="004C45C1">
        <w:t xml:space="preserve"> apakah </w:t>
      </w:r>
      <w:proofErr w:type="spellStart"/>
      <w:r w:rsidR="004C45C1">
        <w:t>terdapat</w:t>
      </w:r>
      <w:proofErr w:type="spellEnd"/>
      <w:r w:rsidR="004C45C1">
        <w:t xml:space="preserve"> </w:t>
      </w:r>
      <w:proofErr w:type="spellStart"/>
      <w:r w:rsidR="004C45C1">
        <w:t>perbedaan</w:t>
      </w:r>
      <w:proofErr w:type="spellEnd"/>
      <w:r w:rsidR="004C45C1">
        <w:t xml:space="preserve"> </w:t>
      </w:r>
      <w:proofErr w:type="spellStart"/>
      <w:r w:rsidR="004C45C1">
        <w:t>signifikan</w:t>
      </w:r>
      <w:proofErr w:type="spellEnd"/>
      <w:r w:rsidR="004C45C1">
        <w:t xml:space="preserve"> </w:t>
      </w:r>
      <w:proofErr w:type="spellStart"/>
      <w:r w:rsidR="004C45C1">
        <w:t>antara</w:t>
      </w:r>
      <w:proofErr w:type="spellEnd"/>
      <w:r w:rsidR="004C45C1">
        <w:t xml:space="preserve"> </w:t>
      </w:r>
      <w:proofErr w:type="spellStart"/>
      <w:r w:rsidR="004C45C1">
        <w:t>sebelum</w:t>
      </w:r>
      <w:proofErr w:type="spellEnd"/>
      <w:r w:rsidR="004C45C1">
        <w:t xml:space="preserve"> </w:t>
      </w:r>
      <w:proofErr w:type="spellStart"/>
      <w:r w:rsidR="0084389D">
        <w:t>adanya</w:t>
      </w:r>
      <w:proofErr w:type="spellEnd"/>
      <w:r w:rsidR="0084389D">
        <w:t xml:space="preserve"> </w:t>
      </w:r>
      <w:proofErr w:type="spellStart"/>
      <w:r w:rsidR="0084389D">
        <w:t>rancangan</w:t>
      </w:r>
      <w:proofErr w:type="spellEnd"/>
      <w:r w:rsidR="0084389D">
        <w:t xml:space="preserve"> </w:t>
      </w:r>
      <w:proofErr w:type="spellStart"/>
      <w:r w:rsidR="0084389D">
        <w:t>sistem</w:t>
      </w:r>
      <w:proofErr w:type="spellEnd"/>
      <w:r w:rsidR="0084389D">
        <w:t xml:space="preserve"> </w:t>
      </w:r>
      <w:proofErr w:type="spellStart"/>
      <w:r w:rsidR="0084389D">
        <w:t>informasi</w:t>
      </w:r>
      <w:proofErr w:type="spellEnd"/>
      <w:r w:rsidR="0084389D">
        <w:t xml:space="preserve"> </w:t>
      </w:r>
      <w:proofErr w:type="spellStart"/>
      <w:r w:rsidR="0084389D">
        <w:t>manajemen</w:t>
      </w:r>
      <w:proofErr w:type="spellEnd"/>
      <w:r w:rsidR="0084389D">
        <w:t xml:space="preserve"> </w:t>
      </w:r>
      <w:proofErr w:type="spellStart"/>
      <w:r w:rsidR="0084389D">
        <w:t>proyek</w:t>
      </w:r>
      <w:proofErr w:type="spellEnd"/>
      <w:r w:rsidR="0084389D">
        <w:t xml:space="preserve"> yang </w:t>
      </w:r>
      <w:proofErr w:type="spellStart"/>
      <w:r w:rsidR="0084389D">
        <w:t>dibuat</w:t>
      </w:r>
      <w:proofErr w:type="spellEnd"/>
      <w:r w:rsidR="0084389D">
        <w:t xml:space="preserve"> dengan </w:t>
      </w:r>
      <w:proofErr w:type="spellStart"/>
      <w:r w:rsidR="0084389D">
        <w:t>setelah</w:t>
      </w:r>
      <w:proofErr w:type="spellEnd"/>
      <w:r w:rsidR="0084389D">
        <w:t xml:space="preserve"> </w:t>
      </w:r>
      <w:proofErr w:type="spellStart"/>
      <w:r w:rsidR="0084389D">
        <w:t>menggunakan</w:t>
      </w:r>
      <w:proofErr w:type="spellEnd"/>
      <w:r w:rsidR="0084389D">
        <w:t xml:space="preserve"> </w:t>
      </w:r>
      <w:proofErr w:type="spellStart"/>
      <w:r w:rsidR="0084389D">
        <w:t>rancangan</w:t>
      </w:r>
      <w:proofErr w:type="spellEnd"/>
      <w:r w:rsidR="0084389D">
        <w:t xml:space="preserve"> </w:t>
      </w:r>
      <w:proofErr w:type="spellStart"/>
      <w:r w:rsidR="0084389D">
        <w:t>sistem</w:t>
      </w:r>
      <w:proofErr w:type="spellEnd"/>
      <w:r w:rsidR="0084389D">
        <w:t xml:space="preserve"> </w:t>
      </w:r>
      <w:proofErr w:type="spellStart"/>
      <w:r w:rsidR="0084389D">
        <w:t>informasi</w:t>
      </w:r>
      <w:proofErr w:type="spellEnd"/>
      <w:r w:rsidR="0084389D">
        <w:t xml:space="preserve"> </w:t>
      </w:r>
      <w:proofErr w:type="spellStart"/>
      <w:r w:rsidR="0084389D">
        <w:t>manajemen</w:t>
      </w:r>
      <w:proofErr w:type="spellEnd"/>
      <w:r w:rsidR="0084389D">
        <w:t xml:space="preserve"> </w:t>
      </w:r>
      <w:proofErr w:type="spellStart"/>
      <w:r w:rsidR="0084389D">
        <w:t>proyek</w:t>
      </w:r>
      <w:proofErr w:type="spellEnd"/>
      <w:r w:rsidR="0084389D">
        <w:t xml:space="preserve"> </w:t>
      </w:r>
      <w:proofErr w:type="spellStart"/>
      <w:r w:rsidR="0084389D">
        <w:t>dibuat</w:t>
      </w:r>
      <w:proofErr w:type="spellEnd"/>
      <w:r w:rsidR="0084389D">
        <w:t xml:space="preserve">. Hasil pengujian </w:t>
      </w:r>
      <w:proofErr w:type="spellStart"/>
      <w:r w:rsidR="0084389D">
        <w:t>statistik</w:t>
      </w:r>
      <w:proofErr w:type="spellEnd"/>
      <w:r w:rsidR="0084389D">
        <w:t xml:space="preserve"> </w:t>
      </w:r>
      <w:proofErr w:type="spellStart"/>
      <w:r w:rsidR="0084389D">
        <w:t>ini</w:t>
      </w:r>
      <w:proofErr w:type="spellEnd"/>
      <w:r w:rsidR="0084389D">
        <w:t xml:space="preserve"> </w:t>
      </w:r>
      <w:proofErr w:type="spellStart"/>
      <w:r w:rsidR="0084389D">
        <w:t>kemudian</w:t>
      </w:r>
      <w:proofErr w:type="spellEnd"/>
      <w:r w:rsidR="0084389D">
        <w:t xml:space="preserve"> </w:t>
      </w:r>
      <w:proofErr w:type="spellStart"/>
      <w:r w:rsidR="0084389D">
        <w:t>dapat</w:t>
      </w:r>
      <w:proofErr w:type="spellEnd"/>
      <w:r w:rsidR="0084389D">
        <w:t xml:space="preserve"> </w:t>
      </w:r>
      <w:proofErr w:type="spellStart"/>
      <w:r w:rsidR="0084389D">
        <w:t>ditarik</w:t>
      </w:r>
      <w:proofErr w:type="spellEnd"/>
      <w:r w:rsidR="0084389D">
        <w:t xml:space="preserve"> </w:t>
      </w:r>
      <w:proofErr w:type="spellStart"/>
      <w:r w:rsidR="00E67847">
        <w:t>informasi</w:t>
      </w:r>
      <w:proofErr w:type="spellEnd"/>
      <w:r w:rsidR="00E67847">
        <w:t xml:space="preserve"> dan </w:t>
      </w:r>
      <w:proofErr w:type="spellStart"/>
      <w:r w:rsidR="00E67847">
        <w:t>diambil</w:t>
      </w:r>
      <w:proofErr w:type="spellEnd"/>
      <w:r w:rsidR="00E67847">
        <w:t xml:space="preserve"> </w:t>
      </w:r>
      <w:proofErr w:type="spellStart"/>
      <w:r w:rsidR="00E67847">
        <w:t>kesimpulan</w:t>
      </w:r>
      <w:proofErr w:type="spellEnd"/>
      <w:r w:rsidR="00E67847">
        <w:t xml:space="preserve"> </w:t>
      </w:r>
      <w:proofErr w:type="spellStart"/>
      <w:r w:rsidR="00E67847">
        <w:t>dari</w:t>
      </w:r>
      <w:proofErr w:type="spellEnd"/>
      <w:r w:rsidR="00E67847">
        <w:t xml:space="preserve"> </w:t>
      </w:r>
      <w:proofErr w:type="spellStart"/>
      <w:r w:rsidR="00E67847">
        <w:t>penelitian</w:t>
      </w:r>
      <w:proofErr w:type="spellEnd"/>
      <w:r w:rsidR="00E67847">
        <w:t>.</w:t>
      </w:r>
    </w:p>
    <w:p w14:paraId="7EF61522" w14:textId="77777777" w:rsidR="00041649" w:rsidRDefault="00041649" w:rsidP="00041649"/>
    <w:p w14:paraId="54F8E756" w14:textId="000FF351" w:rsidR="00041649" w:rsidRPr="00041649" w:rsidRDefault="00041649" w:rsidP="00041649">
      <w:pPr>
        <w:sectPr w:rsidR="00041649" w:rsidRPr="00041649" w:rsidSect="00FD23A8">
          <w:headerReference w:type="even" r:id="rId34"/>
          <w:headerReference w:type="first" r:id="rId35"/>
          <w:pgSz w:w="11906" w:h="16838" w:code="9"/>
          <w:pgMar w:top="1701" w:right="1701" w:bottom="1701" w:left="1701" w:header="720" w:footer="720" w:gutter="0"/>
          <w:cols w:space="720"/>
          <w:docGrid w:linePitch="360"/>
        </w:sectPr>
      </w:pPr>
    </w:p>
    <w:p w14:paraId="1478C9C6" w14:textId="26DB7C27" w:rsidR="000262AB" w:rsidRDefault="00286F02" w:rsidP="00286F02">
      <w:pPr>
        <w:pStyle w:val="Heading1"/>
      </w:pPr>
      <w:r>
        <w:lastRenderedPageBreak/>
        <w:br/>
      </w:r>
      <w:bookmarkStart w:id="1477" w:name="_Toc120139633"/>
      <w:bookmarkStart w:id="1478" w:name="_Toc128943847"/>
      <w:r w:rsidR="0095347B">
        <w:t>TINJAUAN PUSTAKA</w:t>
      </w:r>
      <w:bookmarkEnd w:id="1477"/>
      <w:bookmarkEnd w:id="1478"/>
    </w:p>
    <w:p w14:paraId="6A6DCC2F" w14:textId="77777777" w:rsidR="00EB1555" w:rsidRPr="00EB1555" w:rsidRDefault="00EB1555" w:rsidP="00EB1555"/>
    <w:p w14:paraId="2E4A35A5" w14:textId="3E659BC9" w:rsidR="000A1073" w:rsidRDefault="000A1073" w:rsidP="007B0FF9">
      <w:pPr>
        <w:pStyle w:val="Heading2"/>
        <w:numPr>
          <w:ilvl w:val="1"/>
          <w:numId w:val="3"/>
        </w:numPr>
        <w:spacing w:line="360" w:lineRule="auto"/>
        <w:ind w:left="360"/>
      </w:pPr>
      <w:bookmarkStart w:id="1479" w:name="_Toc120139634"/>
      <w:bookmarkStart w:id="1480" w:name="_Toc128943848"/>
      <w:proofErr w:type="spellStart"/>
      <w:r>
        <w:t>Transformasi</w:t>
      </w:r>
      <w:proofErr w:type="spellEnd"/>
      <w:r>
        <w:t xml:space="preserve"> Digital</w:t>
      </w:r>
      <w:r w:rsidR="00F5566B">
        <w:t xml:space="preserve"> pada </w:t>
      </w:r>
      <w:proofErr w:type="spellStart"/>
      <w:r w:rsidR="00F5566B">
        <w:t>Industri</w:t>
      </w:r>
      <w:proofErr w:type="spellEnd"/>
      <w:r w:rsidR="00F5566B">
        <w:t xml:space="preserve"> </w:t>
      </w:r>
      <w:proofErr w:type="spellStart"/>
      <w:r w:rsidR="00F5566B">
        <w:t>Teknologi</w:t>
      </w:r>
      <w:proofErr w:type="spellEnd"/>
      <w:r w:rsidR="00F5566B">
        <w:t xml:space="preserve"> </w:t>
      </w:r>
      <w:proofErr w:type="spellStart"/>
      <w:r w:rsidR="00F5566B">
        <w:t>Informasi</w:t>
      </w:r>
      <w:bookmarkEnd w:id="1479"/>
      <w:bookmarkEnd w:id="1480"/>
      <w:proofErr w:type="spellEnd"/>
    </w:p>
    <w:p w14:paraId="29681409" w14:textId="73B4DE6D" w:rsidR="008471B8" w:rsidRDefault="008471B8" w:rsidP="007B0FF9">
      <w:pPr>
        <w:spacing w:line="360" w:lineRule="auto"/>
      </w:pPr>
      <w:proofErr w:type="spellStart"/>
      <w:r>
        <w:t>Organisasi</w:t>
      </w:r>
      <w:proofErr w:type="spellEnd"/>
      <w:r>
        <w:t xml:space="preserve"> </w:t>
      </w:r>
      <w:r w:rsidR="00C47E8E">
        <w:t xml:space="preserve">pada era </w:t>
      </w:r>
      <w:proofErr w:type="spellStart"/>
      <w:r w:rsidR="00C47E8E">
        <w:t>industri</w:t>
      </w:r>
      <w:proofErr w:type="spellEnd"/>
      <w:r w:rsidR="00C47E8E">
        <w:t xml:space="preserve"> 3.0 </w:t>
      </w:r>
      <w:proofErr w:type="spellStart"/>
      <w:r w:rsidR="00F6688D">
        <w:t>hanya</w:t>
      </w:r>
      <w:proofErr w:type="spellEnd"/>
      <w:r w:rsidR="00F6688D">
        <w:t xml:space="preserve"> </w:t>
      </w:r>
      <w:proofErr w:type="spellStart"/>
      <w:r w:rsidR="00C47E8E">
        <w:t>mementingkan</w:t>
      </w:r>
      <w:proofErr w:type="spellEnd"/>
      <w:r w:rsidR="00C47E8E">
        <w:t xml:space="preserve"> </w:t>
      </w:r>
      <w:del w:id="1481" w:author="ilham.nur@office.ui.ac.id [2]" w:date="2023-01-17T21:44:00Z">
        <w:r w:rsidR="00C47E8E" w:rsidDel="00B51285">
          <w:delText>bagimana</w:delText>
        </w:r>
      </w:del>
      <w:ins w:id="1482" w:author="ilham.nur@office.ui.ac.id [2]" w:date="2023-01-17T21:44:00Z">
        <w:r w:rsidR="00B51285">
          <w:pgNum/>
        </w:r>
        <w:proofErr w:type="spellStart"/>
        <w:r w:rsidR="00B51285">
          <w:t>erminolo</w:t>
        </w:r>
      </w:ins>
      <w:proofErr w:type="spellEnd"/>
      <w:r w:rsidR="00C47E8E">
        <w:t xml:space="preserve"> </w:t>
      </w:r>
      <w:proofErr w:type="spellStart"/>
      <w:r w:rsidR="00C47E8E">
        <w:t>cara</w:t>
      </w:r>
      <w:proofErr w:type="spellEnd"/>
      <w:r w:rsidR="00C47E8E">
        <w:t xml:space="preserve"> </w:t>
      </w:r>
      <w:proofErr w:type="spellStart"/>
      <w:r w:rsidR="00C47E8E">
        <w:t>suatu</w:t>
      </w:r>
      <w:proofErr w:type="spellEnd"/>
      <w:r w:rsidR="00C47E8E">
        <w:t xml:space="preserve"> </w:t>
      </w:r>
      <w:proofErr w:type="spellStart"/>
      <w:r w:rsidR="00C47E8E">
        <w:t>pekerjaan</w:t>
      </w:r>
      <w:proofErr w:type="spellEnd"/>
      <w:r w:rsidR="00C47E8E">
        <w:t xml:space="preserve"> </w:t>
      </w:r>
      <w:proofErr w:type="spellStart"/>
      <w:r w:rsidR="00C47E8E">
        <w:t>dapat</w:t>
      </w:r>
      <w:proofErr w:type="spellEnd"/>
      <w:r w:rsidR="00C47E8E">
        <w:t xml:space="preserve"> </w:t>
      </w:r>
      <w:proofErr w:type="spellStart"/>
      <w:r w:rsidR="00C47E8E">
        <w:t>diselesaikan</w:t>
      </w:r>
      <w:proofErr w:type="spellEnd"/>
      <w:r w:rsidR="00C47E8E">
        <w:t xml:space="preserve"> dengan </w:t>
      </w:r>
      <w:proofErr w:type="spellStart"/>
      <w:r w:rsidR="00C47E8E">
        <w:t>cepat</w:t>
      </w:r>
      <w:proofErr w:type="spellEnd"/>
      <w:r w:rsidR="00C47E8E">
        <w:t xml:space="preserve"> dan </w:t>
      </w:r>
      <w:proofErr w:type="spellStart"/>
      <w:r w:rsidR="00C47E8E">
        <w:t>efisien</w:t>
      </w:r>
      <w:proofErr w:type="spellEnd"/>
      <w:r w:rsidR="00C47E8E">
        <w:t xml:space="preserve"> dengan </w:t>
      </w:r>
      <w:proofErr w:type="spellStart"/>
      <w:r w:rsidR="00C47E8E">
        <w:t>menggunakan</w:t>
      </w:r>
      <w:proofErr w:type="spellEnd"/>
      <w:r w:rsidR="00C47E8E">
        <w:t xml:space="preserve"> </w:t>
      </w:r>
      <w:proofErr w:type="spellStart"/>
      <w:r w:rsidR="00C47E8E">
        <w:t>bantuan</w:t>
      </w:r>
      <w:proofErr w:type="spellEnd"/>
      <w:r w:rsidR="00C47E8E">
        <w:t xml:space="preserve"> </w:t>
      </w:r>
      <w:proofErr w:type="spellStart"/>
      <w:r w:rsidR="00C47E8E">
        <w:t>dari</w:t>
      </w:r>
      <w:proofErr w:type="spellEnd"/>
      <w:r w:rsidR="00C47E8E">
        <w:t xml:space="preserve"> </w:t>
      </w:r>
      <w:proofErr w:type="spellStart"/>
      <w:r w:rsidR="00C47E8E">
        <w:t>mesin</w:t>
      </w:r>
      <w:proofErr w:type="spellEnd"/>
      <w:r w:rsidR="00C47E8E">
        <w:t xml:space="preserve">. </w:t>
      </w:r>
      <w:proofErr w:type="spellStart"/>
      <w:r w:rsidR="006F3956">
        <w:t>Seiring</w:t>
      </w:r>
      <w:proofErr w:type="spellEnd"/>
      <w:r w:rsidR="006F3956">
        <w:t xml:space="preserve"> dengan </w:t>
      </w:r>
      <w:proofErr w:type="spellStart"/>
      <w:r w:rsidR="006F3956">
        <w:t>berjalanya</w:t>
      </w:r>
      <w:proofErr w:type="spellEnd"/>
      <w:r w:rsidR="006F3956">
        <w:t xml:space="preserve"> </w:t>
      </w:r>
      <w:proofErr w:type="spellStart"/>
      <w:r w:rsidR="006F3956">
        <w:t>waktu</w:t>
      </w:r>
      <w:proofErr w:type="spellEnd"/>
      <w:r w:rsidR="006F3956">
        <w:t xml:space="preserve"> </w:t>
      </w:r>
      <w:r w:rsidR="007B5133">
        <w:t xml:space="preserve">dan </w:t>
      </w:r>
      <w:proofErr w:type="spellStart"/>
      <w:r w:rsidR="007B5133">
        <w:t>perubahan</w:t>
      </w:r>
      <w:proofErr w:type="spellEnd"/>
      <w:r w:rsidR="007B5133">
        <w:t xml:space="preserve"> era ke </w:t>
      </w:r>
      <w:proofErr w:type="spellStart"/>
      <w:r w:rsidR="007B5133">
        <w:t>industri</w:t>
      </w:r>
      <w:proofErr w:type="spellEnd"/>
      <w:r w:rsidR="007B5133">
        <w:t xml:space="preserve"> 4.0, </w:t>
      </w:r>
      <w:proofErr w:type="spellStart"/>
      <w:r w:rsidR="00F2644C">
        <w:t>industri</w:t>
      </w:r>
      <w:proofErr w:type="spellEnd"/>
      <w:r w:rsidR="00F2644C">
        <w:t xml:space="preserve"> </w:t>
      </w:r>
      <w:proofErr w:type="spellStart"/>
      <w:r w:rsidR="00F2644C">
        <w:t>diharapkan</w:t>
      </w:r>
      <w:proofErr w:type="spellEnd"/>
      <w:r w:rsidR="00F2644C">
        <w:t xml:space="preserve"> tidak </w:t>
      </w:r>
      <w:proofErr w:type="spellStart"/>
      <w:r w:rsidR="00F2644C">
        <w:t>hanya</w:t>
      </w:r>
      <w:proofErr w:type="spellEnd"/>
      <w:r w:rsidR="00F2644C">
        <w:t xml:space="preserve"> </w:t>
      </w:r>
      <w:proofErr w:type="spellStart"/>
      <w:r w:rsidR="00F2644C">
        <w:t>mampu</w:t>
      </w:r>
      <w:proofErr w:type="spellEnd"/>
      <w:r w:rsidR="00F2644C">
        <w:t xml:space="preserve"> untuk </w:t>
      </w:r>
      <w:proofErr w:type="spellStart"/>
      <w:r w:rsidR="00F2644C">
        <w:t>menyelesaikan</w:t>
      </w:r>
      <w:proofErr w:type="spellEnd"/>
      <w:r w:rsidR="00F2644C">
        <w:t xml:space="preserve"> </w:t>
      </w:r>
      <w:proofErr w:type="spellStart"/>
      <w:r w:rsidR="00F2644C">
        <w:t>pekerjaan</w:t>
      </w:r>
      <w:proofErr w:type="spellEnd"/>
      <w:r w:rsidR="00F2644C">
        <w:t xml:space="preserve"> dengan </w:t>
      </w:r>
      <w:proofErr w:type="spellStart"/>
      <w:r w:rsidR="00F2644C">
        <w:t>cepat</w:t>
      </w:r>
      <w:proofErr w:type="spellEnd"/>
      <w:r w:rsidR="00F2644C">
        <w:t xml:space="preserve"> </w:t>
      </w:r>
      <w:proofErr w:type="spellStart"/>
      <w:r w:rsidR="00F2644C">
        <w:t>tetapi</w:t>
      </w:r>
      <w:proofErr w:type="spellEnd"/>
      <w:r w:rsidR="00F2644C">
        <w:t xml:space="preserve"> juga </w:t>
      </w:r>
      <w:proofErr w:type="spellStart"/>
      <w:r w:rsidR="00F2644C">
        <w:t>mampu</w:t>
      </w:r>
      <w:proofErr w:type="spellEnd"/>
      <w:r w:rsidR="00F2644C">
        <w:t xml:space="preserve"> untuk </w:t>
      </w:r>
      <w:proofErr w:type="spellStart"/>
      <w:r w:rsidR="00F2644C">
        <w:t>memenui</w:t>
      </w:r>
      <w:proofErr w:type="spellEnd"/>
      <w:r w:rsidR="00F2644C">
        <w:t xml:space="preserve"> </w:t>
      </w:r>
      <w:r w:rsidR="00F2644C">
        <w:rPr>
          <w:i/>
          <w:iCs/>
        </w:rPr>
        <w:t xml:space="preserve">business value </w:t>
      </w:r>
      <w:proofErr w:type="spellStart"/>
      <w:r w:rsidR="00F2644C">
        <w:t>dari</w:t>
      </w:r>
      <w:proofErr w:type="spellEnd"/>
      <w:r w:rsidR="00F2644C">
        <w:t xml:space="preserve"> </w:t>
      </w:r>
      <w:proofErr w:type="spellStart"/>
      <w:r w:rsidR="00F2644C">
        <w:t>suatu</w:t>
      </w:r>
      <w:proofErr w:type="spellEnd"/>
      <w:r w:rsidR="00F2644C">
        <w:t xml:space="preserve"> </w:t>
      </w:r>
      <w:proofErr w:type="spellStart"/>
      <w:r w:rsidR="00F2644C">
        <w:t>pekerjaan</w:t>
      </w:r>
      <w:proofErr w:type="spellEnd"/>
      <w:r w:rsidR="00F2644C">
        <w:t xml:space="preserve"> </w:t>
      </w:r>
      <w:r w:rsidR="00F2644C">
        <w:fldChar w:fldCharType="begin" w:fldLock="1"/>
      </w:r>
      <w:r w:rsidR="001D2749">
        <w:instrText>ADDIN CSL_CITATION {"citationItems":[{"id":"ITEM-1","itemData":{"DOI":"10.1016/j.im.2022.103680","ISSN":"0378-7206","author":[{"dropping-particle":"","family":"Lin","given":"Shunzhi","non-dropping-particle":"","parse-names":false,"suffix":""},{"dropping-particle":"","family":"Lin","given":"Jiabao","non-dropping-particle":"","parse-names":false,"suffix":""},{"dropping-particle":"","family":"Han","given":"Feiyun","non-dropping-particle":"","parse-names":false,"suffix":""},{"dropping-particle":"","family":"Robert","given":"Xin","non-dropping-particle":"","parse-names":false,"suffix":""}],"container-title":"Information &amp; Management","id":"ITEM-1","issue":"6","issued":{"date-parts":[["2022"]]},"page":"103680","publisher":"Elsevier B.V.","title":"Information &amp; Management How big data analytics enables the alliance relationship stability of contract farming in the age of digital transformation","type":"article-journal","volume":"59"},"uris":["http://www.mendeley.com/documents/?uuid=dab8870e-cd01-4793-8ac3-61c62bb7429d"]}],"mendeley":{"formattedCitation":"(Lin et al., 2022)","plainTextFormattedCitation":"(Lin et al., 2022)","previouslyFormattedCitation":"(Lin et al., 2022)"},"properties":{"noteIndex":0},"schema":"https://github.com/citation-style-language/schema/raw/master/csl-citation.json"}</w:instrText>
      </w:r>
      <w:r w:rsidR="00F2644C">
        <w:fldChar w:fldCharType="separate"/>
      </w:r>
      <w:r w:rsidR="00F2644C" w:rsidRPr="00F2644C">
        <w:rPr>
          <w:noProof/>
        </w:rPr>
        <w:t>(Lin et al., 2022)</w:t>
      </w:r>
      <w:r w:rsidR="00F2644C">
        <w:fldChar w:fldCharType="end"/>
      </w:r>
      <w:r w:rsidR="00F2644C">
        <w:t>.</w:t>
      </w:r>
      <w:r w:rsidR="000F1A0F">
        <w:t xml:space="preserve"> Untuk </w:t>
      </w:r>
      <w:proofErr w:type="spellStart"/>
      <w:r w:rsidR="000F1A0F">
        <w:t>memastikan</w:t>
      </w:r>
      <w:proofErr w:type="spellEnd"/>
      <w:r w:rsidR="000F1A0F">
        <w:t xml:space="preserve"> </w:t>
      </w:r>
      <w:proofErr w:type="spellStart"/>
      <w:r w:rsidR="000F1A0F">
        <w:t>suatu</w:t>
      </w:r>
      <w:proofErr w:type="spellEnd"/>
      <w:r w:rsidR="000F1A0F">
        <w:t xml:space="preserve"> </w:t>
      </w:r>
      <w:proofErr w:type="spellStart"/>
      <w:r w:rsidR="000F1A0F">
        <w:t>industri</w:t>
      </w:r>
      <w:proofErr w:type="spellEnd"/>
      <w:r w:rsidR="000F1A0F">
        <w:t xml:space="preserve"> </w:t>
      </w:r>
      <w:proofErr w:type="spellStart"/>
      <w:r w:rsidR="000F1A0F">
        <w:t>mampu</w:t>
      </w:r>
      <w:proofErr w:type="spellEnd"/>
      <w:r w:rsidR="000F1A0F">
        <w:t xml:space="preserve"> untuk </w:t>
      </w:r>
      <w:proofErr w:type="spellStart"/>
      <w:r w:rsidR="000F1A0F">
        <w:t>me</w:t>
      </w:r>
      <w:sdt>
        <w:sdtPr>
          <w:id w:val="1890531746"/>
          <w:docPartObj>
            <w:docPartGallery w:val="Watermarks"/>
          </w:docPartObj>
        </w:sdtPr>
        <w:sdtContent>
          <w:r w:rsidR="00381F13">
            <w:rPr>
              <w:noProof/>
            </w:rPr>
            <w:drawing>
              <wp:anchor distT="0" distB="0" distL="114300" distR="114300" simplePos="0" relativeHeight="251658241" behindDoc="1" locked="0" layoutInCell="0" allowOverlap="1" wp14:anchorId="4DBC62E4" wp14:editId="4739E034">
                <wp:simplePos x="0" y="0"/>
                <wp:positionH relativeFrom="margin">
                  <wp:align>center</wp:align>
                </wp:positionH>
                <wp:positionV relativeFrom="margin">
                  <wp:align>center</wp:align>
                </wp:positionV>
                <wp:extent cx="3810000" cy="38100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343015"/>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14:sizeRelH relativeFrom="page">
                  <wp14:pctWidth>0</wp14:pctWidth>
                </wp14:sizeRelH>
                <wp14:sizeRelV relativeFrom="page">
                  <wp14:pctHeight>0</wp14:pctHeight>
                </wp14:sizeRelV>
              </wp:anchor>
            </w:drawing>
          </w:r>
        </w:sdtContent>
      </w:sdt>
      <w:r w:rsidR="000F1A0F">
        <w:t>ncapai</w:t>
      </w:r>
      <w:proofErr w:type="spellEnd"/>
      <w:r w:rsidR="000F1A0F">
        <w:t xml:space="preserve"> </w:t>
      </w:r>
      <w:r w:rsidR="000F1A0F">
        <w:rPr>
          <w:i/>
          <w:iCs/>
        </w:rPr>
        <w:t xml:space="preserve">business value </w:t>
      </w:r>
      <w:proofErr w:type="spellStart"/>
      <w:r w:rsidR="000F1A0F">
        <w:t>tertentu</w:t>
      </w:r>
      <w:proofErr w:type="spellEnd"/>
      <w:r w:rsidR="001D2749">
        <w:t xml:space="preserve"> </w:t>
      </w:r>
      <w:proofErr w:type="spellStart"/>
      <w:r w:rsidR="001D2749">
        <w:t>transformasi</w:t>
      </w:r>
      <w:proofErr w:type="spellEnd"/>
      <w:r w:rsidR="001D2749">
        <w:t xml:space="preserve"> digital dilakukan dengan </w:t>
      </w:r>
      <w:proofErr w:type="spellStart"/>
      <w:r w:rsidR="001D2749">
        <w:t>mengembangkan</w:t>
      </w:r>
      <w:proofErr w:type="spellEnd"/>
      <w:r w:rsidR="001D2749">
        <w:t xml:space="preserve"> </w:t>
      </w:r>
      <w:proofErr w:type="spellStart"/>
      <w:r w:rsidR="001D2749">
        <w:t>tekonologi</w:t>
      </w:r>
      <w:proofErr w:type="spellEnd"/>
      <w:r w:rsidR="001D2749">
        <w:t xml:space="preserve"> </w:t>
      </w:r>
      <w:proofErr w:type="spellStart"/>
      <w:r w:rsidR="001D2749">
        <w:t>informasi</w:t>
      </w:r>
      <w:proofErr w:type="spellEnd"/>
      <w:r w:rsidR="001D2749">
        <w:t xml:space="preserve"> dan </w:t>
      </w:r>
      <w:proofErr w:type="spellStart"/>
      <w:r w:rsidR="001D2749">
        <w:t>sistem</w:t>
      </w:r>
      <w:proofErr w:type="spellEnd"/>
      <w:r w:rsidR="001D2749">
        <w:t xml:space="preserve"> </w:t>
      </w:r>
      <w:proofErr w:type="spellStart"/>
      <w:r w:rsidR="001D2749">
        <w:t>informasi</w:t>
      </w:r>
      <w:proofErr w:type="spellEnd"/>
      <w:r w:rsidR="001D2749">
        <w:t xml:space="preserve"> </w:t>
      </w:r>
      <w:proofErr w:type="spellStart"/>
      <w:r w:rsidR="001D2749">
        <w:t>dari</w:t>
      </w:r>
      <w:proofErr w:type="spellEnd"/>
      <w:r w:rsidR="001D2749">
        <w:t xml:space="preserve"> </w:t>
      </w:r>
      <w:proofErr w:type="spellStart"/>
      <w:r w:rsidR="001D2749">
        <w:t>suatu</w:t>
      </w:r>
      <w:proofErr w:type="spellEnd"/>
      <w:r w:rsidR="001D2749">
        <w:t xml:space="preserve"> </w:t>
      </w:r>
      <w:proofErr w:type="spellStart"/>
      <w:r w:rsidR="001D2749">
        <w:t>industri</w:t>
      </w:r>
      <w:proofErr w:type="spellEnd"/>
      <w:r w:rsidR="001D2749">
        <w:t xml:space="preserve"> untuk </w:t>
      </w:r>
      <w:proofErr w:type="spellStart"/>
      <w:r w:rsidR="001D2749">
        <w:t>memastikan</w:t>
      </w:r>
      <w:proofErr w:type="spellEnd"/>
      <w:r w:rsidR="001D2749">
        <w:t xml:space="preserve"> </w:t>
      </w:r>
      <w:r w:rsidR="001D2749">
        <w:rPr>
          <w:i/>
          <w:iCs/>
        </w:rPr>
        <w:t xml:space="preserve">organizational capability </w:t>
      </w:r>
      <w:proofErr w:type="spellStart"/>
      <w:r w:rsidR="001D2749">
        <w:t>tercapai</w:t>
      </w:r>
      <w:proofErr w:type="spellEnd"/>
      <w:r w:rsidR="001D2749">
        <w:t xml:space="preserve"> </w:t>
      </w:r>
      <w:r w:rsidR="001D2749">
        <w:fldChar w:fldCharType="begin" w:fldLock="1"/>
      </w:r>
      <w:r w:rsidR="0007600F">
        <w:instrText>ADDIN CSL_CITATION {"citationItems":[{"id":"ITEM-1","itemData":{"DOI":"10.1016/j.im.2022.103680","ISSN":"0378-7206","author":[{"dropping-particle":"","family":"Lin","given":"Shunzhi","non-dropping-particle":"","parse-names":false,"suffix":""},{"dropping-particle":"","family":"Lin","given":"Jiabao","non-dropping-particle":"","parse-names":false,"suffix":""},{"dropping-particle":"","family":"Han","given":"Feiyun","non-dropping-particle":"","parse-names":false,"suffix":""},{"dropping-particle":"","family":"Robert","given":"Xin","non-dropping-particle":"","parse-names":false,"suffix":""}],"container-title":"Information &amp; Management","id":"ITEM-1","issue":"6","issued":{"date-parts":[["2022"]]},"page":"103680","publisher":"Elsevier B.V.","title":"Information &amp; Management How big data analytics enables the alliance relationship stability of contract farming in the age of digital transformation","type":"article-journal","volume":"59"},"uris":["http://www.mendeley.com/documents/?uuid=dab8870e-cd01-4793-8ac3-61c62bb7429d"]}],"mendeley":{"formattedCitation":"(Lin et al., 2022)","plainTextFormattedCitation":"(Lin et al., 2022)","previouslyFormattedCitation":"(Lin et al., 2022)"},"properties":{"noteIndex":0},"schema":"https://github.com/citation-style-language/schema/raw/master/csl-citation.json"}</w:instrText>
      </w:r>
      <w:r w:rsidR="001D2749">
        <w:fldChar w:fldCharType="separate"/>
      </w:r>
      <w:r w:rsidR="001D2749" w:rsidRPr="001D2749">
        <w:rPr>
          <w:noProof/>
        </w:rPr>
        <w:t>(Lin et al., 2022)</w:t>
      </w:r>
      <w:r w:rsidR="001D2749">
        <w:fldChar w:fldCharType="end"/>
      </w:r>
      <w:r w:rsidR="001D2749">
        <w:t>.</w:t>
      </w:r>
    </w:p>
    <w:p w14:paraId="29BB20A3" w14:textId="21693A53" w:rsidR="0049412C" w:rsidRPr="001D2749" w:rsidRDefault="00896AAD" w:rsidP="002E1544">
      <w:pPr>
        <w:spacing w:line="360" w:lineRule="auto"/>
      </w:pPr>
      <w:proofErr w:type="spellStart"/>
      <w:r>
        <w:t>Transformasi</w:t>
      </w:r>
      <w:proofErr w:type="spellEnd"/>
      <w:r>
        <w:t xml:space="preserve"> digital </w:t>
      </w:r>
      <w:proofErr w:type="spellStart"/>
      <w:r>
        <w:t>merupakan</w:t>
      </w:r>
      <w:proofErr w:type="spellEnd"/>
      <w:r>
        <w:t xml:space="preserve"> implementasi </w:t>
      </w:r>
      <w:proofErr w:type="spellStart"/>
      <w:r>
        <w:t>tek</w:t>
      </w:r>
      <w:r w:rsidR="00255113">
        <w:t>nologi</w:t>
      </w:r>
      <w:proofErr w:type="spellEnd"/>
      <w:r w:rsidR="00255113">
        <w:t xml:space="preserve"> yang </w:t>
      </w:r>
      <w:proofErr w:type="spellStart"/>
      <w:r w:rsidR="00255113">
        <w:t>ada</w:t>
      </w:r>
      <w:proofErr w:type="spellEnd"/>
      <w:r w:rsidR="00255113">
        <w:t xml:space="preserve"> yang </w:t>
      </w:r>
      <w:proofErr w:type="spellStart"/>
      <w:r w:rsidR="00255113">
        <w:t>bertujuan</w:t>
      </w:r>
      <w:proofErr w:type="spellEnd"/>
      <w:r w:rsidR="00255113">
        <w:t xml:space="preserve"> untuk </w:t>
      </w:r>
      <w:proofErr w:type="spellStart"/>
      <w:r w:rsidR="00255113">
        <w:t>merubah</w:t>
      </w:r>
      <w:proofErr w:type="spellEnd"/>
      <w:r w:rsidR="00255113">
        <w:t xml:space="preserve"> </w:t>
      </w:r>
      <w:proofErr w:type="spellStart"/>
      <w:r w:rsidR="00255113">
        <w:t>secara</w:t>
      </w:r>
      <w:proofErr w:type="spellEnd"/>
      <w:r w:rsidR="00255113">
        <w:t xml:space="preserve"> </w:t>
      </w:r>
      <w:proofErr w:type="spellStart"/>
      <w:r w:rsidR="00255113">
        <w:t>radikal</w:t>
      </w:r>
      <w:proofErr w:type="spellEnd"/>
      <w:r w:rsidR="00255113">
        <w:t xml:space="preserve"> </w:t>
      </w:r>
      <w:proofErr w:type="spellStart"/>
      <w:r w:rsidR="00255113">
        <w:t>performa</w:t>
      </w:r>
      <w:proofErr w:type="spellEnd"/>
      <w:r w:rsidR="00255113">
        <w:t xml:space="preserve"> </w:t>
      </w:r>
      <w:proofErr w:type="spellStart"/>
      <w:r w:rsidR="00255113">
        <w:t>dari</w:t>
      </w:r>
      <w:proofErr w:type="spellEnd"/>
      <w:r w:rsidR="00255113">
        <w:t xml:space="preserve"> </w:t>
      </w:r>
      <w:proofErr w:type="spellStart"/>
      <w:r w:rsidR="00255113">
        <w:t>suatu</w:t>
      </w:r>
      <w:proofErr w:type="spellEnd"/>
      <w:r w:rsidR="00255113">
        <w:t xml:space="preserve"> </w:t>
      </w:r>
      <w:proofErr w:type="spellStart"/>
      <w:r w:rsidR="00255113">
        <w:t>perusahaan</w:t>
      </w:r>
      <w:proofErr w:type="spellEnd"/>
      <w:r w:rsidR="007753E0">
        <w:t xml:space="preserve"> </w:t>
      </w:r>
      <w:r w:rsidR="007753E0">
        <w:fldChar w:fldCharType="begin" w:fldLock="1"/>
      </w:r>
      <w:r w:rsidR="008C3BAD">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7753E0">
        <w:fldChar w:fldCharType="separate"/>
      </w:r>
      <w:r w:rsidR="007753E0" w:rsidRPr="007753E0">
        <w:rPr>
          <w:noProof/>
        </w:rPr>
        <w:t>(Hannemann et al., 2022)</w:t>
      </w:r>
      <w:r w:rsidR="007753E0">
        <w:fldChar w:fldCharType="end"/>
      </w:r>
      <w:r w:rsidR="00255113">
        <w:t xml:space="preserve">. Implementasi </w:t>
      </w:r>
      <w:proofErr w:type="spellStart"/>
      <w:r w:rsidR="00255113">
        <w:t>transformasi</w:t>
      </w:r>
      <w:proofErr w:type="spellEnd"/>
      <w:r w:rsidR="00255113">
        <w:t xml:space="preserve"> digital </w:t>
      </w:r>
      <w:proofErr w:type="spellStart"/>
      <w:r w:rsidR="007753E0">
        <w:t>bersifat</w:t>
      </w:r>
      <w:proofErr w:type="spellEnd"/>
      <w:r w:rsidR="007753E0">
        <w:t xml:space="preserve"> </w:t>
      </w:r>
      <w:proofErr w:type="spellStart"/>
      <w:r w:rsidR="007753E0">
        <w:t>terintegrasi</w:t>
      </w:r>
      <w:proofErr w:type="spellEnd"/>
      <w:r w:rsidR="007753E0">
        <w:t xml:space="preserve">, </w:t>
      </w:r>
      <w:proofErr w:type="spellStart"/>
      <w:r w:rsidR="007753E0">
        <w:t>teroptimasi</w:t>
      </w:r>
      <w:proofErr w:type="spellEnd"/>
      <w:r w:rsidR="008C3BAD">
        <w:t xml:space="preserve"> dengan </w:t>
      </w:r>
      <w:proofErr w:type="spellStart"/>
      <w:r w:rsidR="008C3BAD">
        <w:t>terhubung</w:t>
      </w:r>
      <w:proofErr w:type="spellEnd"/>
      <w:r w:rsidR="008C3BAD">
        <w:t xml:space="preserve"> dengan </w:t>
      </w:r>
      <w:proofErr w:type="spellStart"/>
      <w:r w:rsidR="008C3BAD">
        <w:t>teknologi</w:t>
      </w:r>
      <w:proofErr w:type="spellEnd"/>
      <w:r w:rsidR="008C3BAD">
        <w:t xml:space="preserve"> </w:t>
      </w:r>
      <w:proofErr w:type="spellStart"/>
      <w:r w:rsidR="008C3BAD">
        <w:t>terbaru</w:t>
      </w:r>
      <w:proofErr w:type="spellEnd"/>
      <w:r w:rsidR="008C3BAD">
        <w:t xml:space="preserve"> dan juga basis data </w:t>
      </w:r>
      <w:proofErr w:type="spellStart"/>
      <w:r w:rsidR="008C3BAD">
        <w:t>terpusat</w:t>
      </w:r>
      <w:proofErr w:type="spellEnd"/>
      <w:r w:rsidR="008C3BAD">
        <w:t xml:space="preserve"> </w:t>
      </w:r>
      <w:proofErr w:type="spellStart"/>
      <w:r w:rsidR="008C3BAD">
        <w:t>atau</w:t>
      </w:r>
      <w:proofErr w:type="spellEnd"/>
      <w:r w:rsidR="008C3BAD">
        <w:t xml:space="preserve"> </w:t>
      </w:r>
      <w:r w:rsidR="008C3BAD">
        <w:rPr>
          <w:i/>
          <w:iCs/>
        </w:rPr>
        <w:t xml:space="preserve">Big Data </w:t>
      </w:r>
      <w:r w:rsidR="008C3BAD">
        <w:rPr>
          <w:i/>
          <w:iCs/>
        </w:rPr>
        <w:fldChar w:fldCharType="begin" w:fldLock="1"/>
      </w:r>
      <w:r w:rsidR="00674FDB">
        <w:rPr>
          <w:i/>
          <w:iCs/>
        </w:rPr>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8C3BAD">
        <w:rPr>
          <w:i/>
          <w:iCs/>
        </w:rPr>
        <w:fldChar w:fldCharType="separate"/>
      </w:r>
      <w:r w:rsidR="008C3BAD" w:rsidRPr="008C3BAD">
        <w:rPr>
          <w:iCs/>
          <w:noProof/>
        </w:rPr>
        <w:t>(Hannemann et al., 2022)</w:t>
      </w:r>
      <w:r w:rsidR="008C3BAD">
        <w:rPr>
          <w:i/>
          <w:iCs/>
        </w:rPr>
        <w:fldChar w:fldCharType="end"/>
      </w:r>
      <w:r w:rsidR="008C3BAD">
        <w:rPr>
          <w:i/>
          <w:iCs/>
        </w:rPr>
        <w:t>.</w:t>
      </w:r>
      <w:r w:rsidR="007753E0">
        <w:t xml:space="preserve"> </w:t>
      </w:r>
    </w:p>
    <w:p w14:paraId="6FF8B455" w14:textId="77777777" w:rsidR="000A1073" w:rsidRDefault="000A1073" w:rsidP="00ED77C1">
      <w:pPr>
        <w:pStyle w:val="Heading3"/>
        <w:numPr>
          <w:ilvl w:val="2"/>
          <w:numId w:val="3"/>
        </w:numPr>
        <w:spacing w:line="360" w:lineRule="auto"/>
      </w:pPr>
      <w:bookmarkStart w:id="1483" w:name="_Toc120139635"/>
      <w:bookmarkStart w:id="1484" w:name="_Toc128943849"/>
      <w:proofErr w:type="spellStart"/>
      <w:r>
        <w:t>Manfaat</w:t>
      </w:r>
      <w:proofErr w:type="spellEnd"/>
      <w:r>
        <w:t xml:space="preserve"> </w:t>
      </w:r>
      <w:proofErr w:type="spellStart"/>
      <w:r>
        <w:t>Transformasi</w:t>
      </w:r>
      <w:proofErr w:type="spellEnd"/>
      <w:r>
        <w:t xml:space="preserve"> Digital</w:t>
      </w:r>
      <w:bookmarkEnd w:id="1483"/>
      <w:bookmarkEnd w:id="1484"/>
    </w:p>
    <w:p w14:paraId="167A5268" w14:textId="41371581" w:rsidR="002E1544" w:rsidRDefault="002E1544" w:rsidP="006F3956">
      <w:pPr>
        <w:spacing w:line="360" w:lineRule="auto"/>
        <w:ind w:left="720"/>
      </w:pPr>
      <w:r w:rsidRPr="009B0E9D">
        <w:rPr>
          <w:i/>
          <w:iCs/>
        </w:rPr>
        <w:t>Big Data Analytics</w:t>
      </w:r>
      <w:r>
        <w:t xml:space="preserve"> (BDA) </w:t>
      </w:r>
      <w:proofErr w:type="spellStart"/>
      <w:r>
        <w:t>merupakan</w:t>
      </w:r>
      <w:proofErr w:type="spellEnd"/>
      <w:r>
        <w:t xml:space="preserve"> salah </w:t>
      </w:r>
      <w:proofErr w:type="spellStart"/>
      <w:r>
        <w:t>satu</w:t>
      </w:r>
      <w:proofErr w:type="spellEnd"/>
      <w:r>
        <w:t xml:space="preserve"> </w:t>
      </w:r>
      <w:proofErr w:type="spellStart"/>
      <w:r>
        <w:t>metode</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suatu</w:t>
      </w:r>
      <w:proofErr w:type="spellEnd"/>
      <w:r>
        <w:t xml:space="preserve"> </w:t>
      </w:r>
      <w:proofErr w:type="spellStart"/>
      <w:r>
        <w:t>organisasi</w:t>
      </w:r>
      <w:proofErr w:type="spellEnd"/>
      <w:r>
        <w:t xml:space="preserve"> </w:t>
      </w:r>
      <w:proofErr w:type="spellStart"/>
      <w:r>
        <w:t>d</w:t>
      </w:r>
      <w:r w:rsidR="009F4B5D">
        <w:t>alam</w:t>
      </w:r>
      <w:proofErr w:type="spellEnd"/>
      <w:r w:rsidR="009F4B5D">
        <w:t xml:space="preserve"> </w:t>
      </w:r>
      <w:proofErr w:type="spellStart"/>
      <w:r w:rsidR="009F4B5D">
        <w:t>melakukan</w:t>
      </w:r>
      <w:proofErr w:type="spellEnd"/>
      <w:r w:rsidR="009F4B5D">
        <w:t xml:space="preserve"> </w:t>
      </w:r>
      <w:proofErr w:type="spellStart"/>
      <w:r w:rsidR="009F4B5D">
        <w:t>analisis</w:t>
      </w:r>
      <w:proofErr w:type="spellEnd"/>
      <w:r w:rsidR="009F4B5D">
        <w:t xml:space="preserve"> </w:t>
      </w:r>
      <w:proofErr w:type="spellStart"/>
      <w:r w:rsidR="009F4B5D">
        <w:t>berbasis</w:t>
      </w:r>
      <w:proofErr w:type="spellEnd"/>
      <w:r w:rsidR="009F4B5D">
        <w:t xml:space="preserve"> data </w:t>
      </w:r>
      <w:proofErr w:type="spellStart"/>
      <w:r w:rsidR="009F4B5D">
        <w:t>utama</w:t>
      </w:r>
      <w:proofErr w:type="spellEnd"/>
      <w:r w:rsidR="009F4B5D">
        <w:t xml:space="preserve"> </w:t>
      </w:r>
      <w:r w:rsidR="009F4B5D">
        <w:fldChar w:fldCharType="begin" w:fldLock="1"/>
      </w:r>
      <w:r w:rsidR="00F2644C">
        <w:instrText>ADDIN CSL_CITATION {"citationItems":[{"id":"ITEM-1","itemData":{"DOI":"10.1016/j.im.2022.103680","ISSN":"0378-7206","author":[{"dropping-particle":"","family":"Lin","given":"Shunzhi","non-dropping-particle":"","parse-names":false,"suffix":""},{"dropping-particle":"","family":"Lin","given":"Jiabao","non-dropping-particle":"","parse-names":false,"suffix":""},{"dropping-particle":"","family":"Han","given":"Feiyun","non-dropping-particle":"","parse-names":false,"suffix":""},{"dropping-particle":"","family":"Robert","given":"Xin","non-dropping-particle":"","parse-names":false,"suffix":""}],"container-title":"Information &amp; Management","id":"ITEM-1","issue":"6","issued":{"date-parts":[["2022"]]},"page":"103680","publisher":"Elsevier B.V.","title":"Information &amp; Management How big data analytics enables the alliance relationship stability of contract farming in the age of digital transformation","type":"article-journal","volume":"59"},"uris":["http://www.mendeley.com/documents/?uuid=dab8870e-cd01-4793-8ac3-61c62bb7429d"]}],"mendeley":{"formattedCitation":"(Lin et al., 2022)","plainTextFormattedCitation":"(Lin et al., 2022)","previouslyFormattedCitation":"(Lin et al., 2022)"},"properties":{"noteIndex":0},"schema":"https://github.com/citation-style-language/schema/raw/master/csl-citation.json"}</w:instrText>
      </w:r>
      <w:r w:rsidR="009F4B5D">
        <w:fldChar w:fldCharType="separate"/>
      </w:r>
      <w:r w:rsidR="009F4B5D" w:rsidRPr="009F4B5D">
        <w:rPr>
          <w:noProof/>
        </w:rPr>
        <w:t>(Lin et al., 2022)</w:t>
      </w:r>
      <w:r w:rsidR="009F4B5D">
        <w:fldChar w:fldCharType="end"/>
      </w:r>
      <w:r w:rsidR="009F4B5D">
        <w:t>.</w:t>
      </w:r>
      <w:r w:rsidR="006F3956">
        <w:t xml:space="preserve"> </w:t>
      </w:r>
      <w:r w:rsidR="009F4B5D">
        <w:t xml:space="preserve"> </w:t>
      </w:r>
      <w:r w:rsidR="009B0E9D">
        <w:t xml:space="preserve">BDA </w:t>
      </w:r>
      <w:proofErr w:type="spellStart"/>
      <w:r w:rsidR="009B0E9D">
        <w:t>dapat</w:t>
      </w:r>
      <w:proofErr w:type="spellEnd"/>
      <w:r w:rsidR="009B0E9D">
        <w:t xml:space="preserve"> </w:t>
      </w:r>
      <w:proofErr w:type="spellStart"/>
      <w:r w:rsidR="009B0E9D">
        <w:t>digunakan</w:t>
      </w:r>
      <w:proofErr w:type="spellEnd"/>
      <w:r w:rsidR="009B0E9D">
        <w:t xml:space="preserve"> untuk </w:t>
      </w:r>
      <w:proofErr w:type="spellStart"/>
      <w:r w:rsidR="009B0E9D">
        <w:t>menginkatkan</w:t>
      </w:r>
      <w:proofErr w:type="spellEnd"/>
      <w:r w:rsidR="009B0E9D">
        <w:t xml:space="preserve"> </w:t>
      </w:r>
      <w:r w:rsidR="0007600F">
        <w:t xml:space="preserve">dan </w:t>
      </w:r>
      <w:proofErr w:type="spellStart"/>
      <w:r w:rsidR="0007600F">
        <w:t>mempercepat</w:t>
      </w:r>
      <w:proofErr w:type="spellEnd"/>
      <w:r w:rsidR="0007600F">
        <w:t xml:space="preserve"> </w:t>
      </w:r>
      <w:proofErr w:type="spellStart"/>
      <w:r w:rsidR="0007600F">
        <w:t>adopsi</w:t>
      </w:r>
      <w:proofErr w:type="spellEnd"/>
      <w:r w:rsidR="0007600F">
        <w:t xml:space="preserve"> </w:t>
      </w:r>
      <w:proofErr w:type="spellStart"/>
      <w:r w:rsidR="0007600F">
        <w:t>perubahan</w:t>
      </w:r>
      <w:proofErr w:type="spellEnd"/>
      <w:r w:rsidR="0007600F">
        <w:t xml:space="preserve"> pada </w:t>
      </w:r>
      <w:proofErr w:type="spellStart"/>
      <w:r w:rsidR="0007600F">
        <w:t>suatu</w:t>
      </w:r>
      <w:proofErr w:type="spellEnd"/>
      <w:r w:rsidR="0007600F">
        <w:t xml:space="preserve"> </w:t>
      </w:r>
      <w:proofErr w:type="spellStart"/>
      <w:r w:rsidR="0007600F">
        <w:t>organisasi</w:t>
      </w:r>
      <w:proofErr w:type="spellEnd"/>
      <w:r w:rsidR="0007600F">
        <w:t xml:space="preserve"> untuk </w:t>
      </w:r>
      <w:proofErr w:type="spellStart"/>
      <w:r w:rsidR="0007600F">
        <w:t>dapat</w:t>
      </w:r>
      <w:proofErr w:type="spellEnd"/>
      <w:r w:rsidR="0007600F">
        <w:t xml:space="preserve"> </w:t>
      </w:r>
      <w:proofErr w:type="spellStart"/>
      <w:r w:rsidR="0007600F">
        <w:t>menyesuaikan</w:t>
      </w:r>
      <w:proofErr w:type="spellEnd"/>
      <w:r w:rsidR="0007600F">
        <w:t xml:space="preserve"> dengan </w:t>
      </w:r>
      <w:proofErr w:type="spellStart"/>
      <w:r w:rsidR="0007600F">
        <w:t>kebutuhan</w:t>
      </w:r>
      <w:proofErr w:type="spellEnd"/>
      <w:r w:rsidR="0007600F">
        <w:t xml:space="preserve"> </w:t>
      </w:r>
      <w:proofErr w:type="spellStart"/>
      <w:r w:rsidR="0007600F">
        <w:t>jaman</w:t>
      </w:r>
      <w:proofErr w:type="spellEnd"/>
      <w:r w:rsidR="0007600F">
        <w:t xml:space="preserve"> </w:t>
      </w:r>
      <w:r w:rsidR="0007600F">
        <w:fldChar w:fldCharType="begin" w:fldLock="1"/>
      </w:r>
      <w:r w:rsidR="00681D25">
        <w:instrText>ADDIN CSL_CITATION {"citationItems":[{"id":"ITEM-1","itemData":{"DOI":"10.1016/j.im.2022.103680","ISSN":"0378-7206","author":[{"dropping-particle":"","family":"Lin","given":"Shunzhi","non-dropping-particle":"","parse-names":false,"suffix":""},{"dropping-particle":"","family":"Lin","given":"Jiabao","non-dropping-particle":"","parse-names":false,"suffix":""},{"dropping-particle":"","family":"Han","given":"Feiyun","non-dropping-particle":"","parse-names":false,"suffix":""},{"dropping-particle":"","family":"Robert","given":"Xin","non-dropping-particle":"","parse-names":false,"suffix":""}],"container-title":"Information &amp; Management","id":"ITEM-1","issue":"6","issued":{"date-parts":[["2022"]]},"page":"103680","publisher":"Elsevier B.V.","title":"Information &amp; Management How big data analytics enables the alliance relationship stability of contract farming in the age of digital transformation","type":"article-journal","volume":"59"},"uris":["http://www.mendeley.com/documents/?uuid=dab8870e-cd01-4793-8ac3-61c62bb7429d"]}],"mendeley":{"formattedCitation":"(Lin et al., 2022)","plainTextFormattedCitation":"(Lin et al., 2022)","previouslyFormattedCitation":"(Lin et al., 2022)"},"properties":{"noteIndex":0},"schema":"https://github.com/citation-style-language/schema/raw/master/csl-citation.json"}</w:instrText>
      </w:r>
      <w:r w:rsidR="0007600F">
        <w:fldChar w:fldCharType="separate"/>
      </w:r>
      <w:r w:rsidR="0007600F" w:rsidRPr="0007600F">
        <w:rPr>
          <w:noProof/>
        </w:rPr>
        <w:t>(Lin et al., 2022)</w:t>
      </w:r>
      <w:r w:rsidR="0007600F">
        <w:fldChar w:fldCharType="end"/>
      </w:r>
      <w:r w:rsidR="0007600F">
        <w:t>.</w:t>
      </w:r>
    </w:p>
    <w:p w14:paraId="162D0064" w14:textId="0BEBC558" w:rsidR="00F320FB" w:rsidRPr="00F320FB" w:rsidRDefault="00F320FB" w:rsidP="006F3956">
      <w:pPr>
        <w:spacing w:line="360" w:lineRule="auto"/>
        <w:ind w:left="720"/>
      </w:pPr>
      <w:proofErr w:type="spellStart"/>
      <w:r>
        <w:t>Teknologi</w:t>
      </w:r>
      <w:proofErr w:type="spellEnd"/>
      <w:r>
        <w:t xml:space="preserve"> digital </w:t>
      </w:r>
      <w:proofErr w:type="spellStart"/>
      <w:r>
        <w:t>merupakan</w:t>
      </w:r>
      <w:proofErr w:type="spellEnd"/>
      <w:r>
        <w:t xml:space="preserve"> salah </w:t>
      </w:r>
      <w:proofErr w:type="spellStart"/>
      <w:r>
        <w:t>satu</w:t>
      </w:r>
      <w:proofErr w:type="spellEnd"/>
      <w:r>
        <w:t xml:space="preserve"> </w:t>
      </w:r>
      <w:proofErr w:type="spellStart"/>
      <w:r>
        <w:t>alat</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rsidR="00093982">
        <w:t>suatu</w:t>
      </w:r>
      <w:proofErr w:type="spellEnd"/>
      <w:r w:rsidR="00093982">
        <w:t xml:space="preserve"> </w:t>
      </w:r>
      <w:proofErr w:type="spellStart"/>
      <w:r w:rsidR="00093982">
        <w:t>perusahaan</w:t>
      </w:r>
      <w:proofErr w:type="spellEnd"/>
      <w:r w:rsidR="00093982">
        <w:t xml:space="preserve"> untuk </w:t>
      </w:r>
      <w:proofErr w:type="spellStart"/>
      <w:r w:rsidR="00093982">
        <w:t>melakukan</w:t>
      </w:r>
      <w:proofErr w:type="spellEnd"/>
      <w:r w:rsidR="00093982">
        <w:t xml:space="preserve"> </w:t>
      </w:r>
      <w:proofErr w:type="spellStart"/>
      <w:r w:rsidR="00093982">
        <w:t>perubahan</w:t>
      </w:r>
      <w:proofErr w:type="spellEnd"/>
      <w:r w:rsidR="00093982">
        <w:t xml:space="preserve"> model </w:t>
      </w:r>
      <w:proofErr w:type="spellStart"/>
      <w:r w:rsidR="00093982">
        <w:t>bisnis</w:t>
      </w:r>
      <w:proofErr w:type="spellEnd"/>
      <w:r w:rsidR="00093982">
        <w:t xml:space="preserve"> yang </w:t>
      </w:r>
      <w:proofErr w:type="spellStart"/>
      <w:r w:rsidR="00093982">
        <w:t>sedang</w:t>
      </w:r>
      <w:proofErr w:type="spellEnd"/>
      <w:r w:rsidR="00093982">
        <w:t xml:space="preserve"> dilakukan </w:t>
      </w:r>
      <w:r w:rsidR="00093982">
        <w:fldChar w:fldCharType="begin" w:fldLock="1"/>
      </w:r>
      <w:r w:rsidR="00A25033">
        <w:instrText>ADDIN CSL_CITATION {"citationItems":[{"id":"ITEM-1","itemData":{"DOI":"10.1109/EMR.2021.3098663","ISSN":"19374178","abstract":"A large focus of digital transformation has been on embedding digitization across organizational functions, but the most successful transformations are often coupled with strategic renewal. A deeper look at successful digital transformations shows that strategic renewal is facilitated by pervasive digital technology adoption, as those technologies are disruptive in nature and help shift the corporate mindset toward a less defensive posture. We derive and discuss the implications of this result for managers and organizations.","author":[{"dropping-particle":"","family":"Bughin","given":"Jacques","non-dropping-particle":"","parse-names":false,"suffix":""},{"dropping-particle":"","family":"Kretschmer","given":"Tobias","non-dropping-particle":"","parse-names":false,"suffix":""},{"dropping-particle":"","family":"Zeebroeck","given":"Nicolas","non-dropping-particle":"Van","parse-names":false,"suffix":""}],"container-title":"IEEE Engineering Management Review","id":"ITEM-1","issue":"3","issued":{"date-parts":[["2021"]]},"page":"103-108","title":"Digital Technology Adoption Drives Strategic Renewal for Successful Digital Transformation","type":"article-journal","volume":"49"},"uris":["http://www.mendeley.com/documents/?uuid=1b46b141-bd8f-4f71-80c0-448ea46674f0","http://www.mendeley.com/documents/?uuid=840714c9-423a-4a8e-bd1b-41f892052b26"]}],"mendeley":{"formattedCitation":"(Bughin et al., 2021)","plainTextFormattedCitation":"(Bughin et al., 2021)","previouslyFormattedCitation":"(Bughin et al., 2021)"},"properties":{"noteIndex":0},"schema":"https://github.com/citation-style-language/schema/raw/master/csl-citation.json"}</w:instrText>
      </w:r>
      <w:r w:rsidR="00093982">
        <w:fldChar w:fldCharType="separate"/>
      </w:r>
      <w:r w:rsidR="00093982" w:rsidRPr="00093982">
        <w:rPr>
          <w:noProof/>
        </w:rPr>
        <w:t>(Bughin et al., 2021)</w:t>
      </w:r>
      <w:r w:rsidR="00093982">
        <w:fldChar w:fldCharType="end"/>
      </w:r>
      <w:r w:rsidR="00093982">
        <w:t xml:space="preserve">. </w:t>
      </w:r>
      <w:r w:rsidR="002F11E4">
        <w:t xml:space="preserve">Implementasi </w:t>
      </w:r>
      <w:proofErr w:type="spellStart"/>
      <w:r w:rsidR="002F11E4">
        <w:t>dari</w:t>
      </w:r>
      <w:proofErr w:type="spellEnd"/>
      <w:r w:rsidR="002F11E4">
        <w:t xml:space="preserve"> </w:t>
      </w:r>
      <w:proofErr w:type="spellStart"/>
      <w:r w:rsidR="006051E3">
        <w:t>teknologi</w:t>
      </w:r>
      <w:proofErr w:type="spellEnd"/>
      <w:r w:rsidR="006051E3">
        <w:t xml:space="preserve"> </w:t>
      </w:r>
      <w:proofErr w:type="spellStart"/>
      <w:r w:rsidR="006051E3">
        <w:t>informasi</w:t>
      </w:r>
      <w:proofErr w:type="spellEnd"/>
      <w:r w:rsidR="006051E3">
        <w:t xml:space="preserve"> dan </w:t>
      </w:r>
      <w:proofErr w:type="spellStart"/>
      <w:r w:rsidR="006051E3">
        <w:t>sistem</w:t>
      </w:r>
      <w:proofErr w:type="spellEnd"/>
      <w:r w:rsidR="006051E3">
        <w:t xml:space="preserve"> basis data </w:t>
      </w:r>
      <w:proofErr w:type="spellStart"/>
      <w:r w:rsidR="006051E3">
        <w:t>memungkinkan</w:t>
      </w:r>
      <w:proofErr w:type="spellEnd"/>
      <w:r w:rsidR="006051E3">
        <w:t xml:space="preserve"> </w:t>
      </w:r>
      <w:proofErr w:type="spellStart"/>
      <w:r w:rsidR="006051E3">
        <w:t>adanya</w:t>
      </w:r>
      <w:proofErr w:type="spellEnd"/>
      <w:r w:rsidR="006051E3">
        <w:t xml:space="preserve"> </w:t>
      </w:r>
      <w:proofErr w:type="spellStart"/>
      <w:r w:rsidR="006051E3">
        <w:t>perubahan</w:t>
      </w:r>
      <w:proofErr w:type="spellEnd"/>
      <w:r w:rsidR="006051E3">
        <w:t xml:space="preserve"> model </w:t>
      </w:r>
      <w:proofErr w:type="spellStart"/>
      <w:r w:rsidR="006051E3">
        <w:t>bisnis</w:t>
      </w:r>
      <w:proofErr w:type="spellEnd"/>
      <w:r w:rsidR="006051E3">
        <w:t xml:space="preserve"> yang </w:t>
      </w:r>
      <w:proofErr w:type="spellStart"/>
      <w:r w:rsidR="006051E3">
        <w:t>lebih</w:t>
      </w:r>
      <w:proofErr w:type="spellEnd"/>
      <w:r w:rsidR="006051E3">
        <w:t xml:space="preserve"> </w:t>
      </w:r>
      <w:proofErr w:type="spellStart"/>
      <w:r w:rsidR="00EF273A">
        <w:t>kompleks</w:t>
      </w:r>
      <w:proofErr w:type="spellEnd"/>
      <w:r w:rsidR="00EF273A">
        <w:t>.</w:t>
      </w:r>
    </w:p>
    <w:p w14:paraId="5AF2C3B1" w14:textId="5B257B94" w:rsidR="000A1073" w:rsidRDefault="000A1073" w:rsidP="00E25D37">
      <w:pPr>
        <w:pStyle w:val="Heading3"/>
        <w:numPr>
          <w:ilvl w:val="2"/>
          <w:numId w:val="3"/>
        </w:numPr>
        <w:spacing w:line="360" w:lineRule="auto"/>
      </w:pPr>
      <w:bookmarkStart w:id="1485" w:name="_Toc120139636"/>
      <w:bookmarkStart w:id="1486" w:name="_Toc128943850"/>
      <w:proofErr w:type="spellStart"/>
      <w:r>
        <w:t>Kekurangan</w:t>
      </w:r>
      <w:proofErr w:type="spellEnd"/>
      <w:r>
        <w:t xml:space="preserve"> </w:t>
      </w:r>
      <w:proofErr w:type="spellStart"/>
      <w:r>
        <w:t>Transformasi</w:t>
      </w:r>
      <w:proofErr w:type="spellEnd"/>
      <w:r>
        <w:t xml:space="preserve"> Digital</w:t>
      </w:r>
      <w:bookmarkEnd w:id="1485"/>
      <w:bookmarkEnd w:id="1486"/>
      <w:r w:rsidR="003607F4">
        <w:t xml:space="preserve"> </w:t>
      </w:r>
    </w:p>
    <w:p w14:paraId="3EF64DA4" w14:textId="5A4CBAF4" w:rsidR="00D540BA" w:rsidRDefault="009F31C3" w:rsidP="00E25D37">
      <w:pPr>
        <w:spacing w:line="360" w:lineRule="auto"/>
        <w:ind w:left="720"/>
      </w:pPr>
      <w:proofErr w:type="spellStart"/>
      <w:r>
        <w:t>Terlepas</w:t>
      </w:r>
      <w:proofErr w:type="spellEnd"/>
      <w:r>
        <w:t xml:space="preserve"> </w:t>
      </w:r>
      <w:proofErr w:type="spellStart"/>
      <w:r>
        <w:t>dari</w:t>
      </w:r>
      <w:proofErr w:type="spellEnd"/>
      <w:r>
        <w:t xml:space="preserve"> </w:t>
      </w:r>
      <w:proofErr w:type="spellStart"/>
      <w:r>
        <w:t>diketahui</w:t>
      </w:r>
      <w:proofErr w:type="spellEnd"/>
      <w:r>
        <w:t xml:space="preserve"> </w:t>
      </w:r>
      <w:proofErr w:type="spellStart"/>
      <w:r>
        <w:t>bahwa</w:t>
      </w:r>
      <w:proofErr w:type="spellEnd"/>
      <w:r>
        <w:t xml:space="preserve"> </w:t>
      </w:r>
      <w:proofErr w:type="spellStart"/>
      <w:r>
        <w:t>transformasi</w:t>
      </w:r>
      <w:proofErr w:type="spellEnd"/>
      <w:r>
        <w:t xml:space="preserve"> digital </w:t>
      </w:r>
      <w:proofErr w:type="spellStart"/>
      <w:r w:rsidR="00D91B40">
        <w:t>merupakan</w:t>
      </w:r>
      <w:proofErr w:type="spellEnd"/>
      <w:r w:rsidR="00D91B40">
        <w:t xml:space="preserve"> </w:t>
      </w:r>
      <w:proofErr w:type="spellStart"/>
      <w:r w:rsidR="00D91B40">
        <w:t>bagian</w:t>
      </w:r>
      <w:proofErr w:type="spellEnd"/>
      <w:r w:rsidR="00D91B40">
        <w:t xml:space="preserve"> </w:t>
      </w:r>
      <w:proofErr w:type="spellStart"/>
      <w:r w:rsidR="00D91B40">
        <w:t>penting</w:t>
      </w:r>
      <w:proofErr w:type="spellEnd"/>
      <w:r w:rsidR="00D91B40">
        <w:t xml:space="preserve"> agar </w:t>
      </w:r>
      <w:proofErr w:type="spellStart"/>
      <w:r w:rsidR="00D91B40">
        <w:t>suatu</w:t>
      </w:r>
      <w:proofErr w:type="spellEnd"/>
      <w:r w:rsidR="00D91B40">
        <w:t xml:space="preserve"> </w:t>
      </w:r>
      <w:proofErr w:type="spellStart"/>
      <w:r w:rsidR="00681D25">
        <w:t>perusahaan</w:t>
      </w:r>
      <w:proofErr w:type="spellEnd"/>
      <w:r w:rsidR="00681D25">
        <w:t xml:space="preserve"> </w:t>
      </w:r>
      <w:proofErr w:type="spellStart"/>
      <w:r w:rsidR="00D91B40">
        <w:t>dapat</w:t>
      </w:r>
      <w:proofErr w:type="spellEnd"/>
      <w:r w:rsidR="00D91B40">
        <w:t xml:space="preserve"> </w:t>
      </w:r>
      <w:proofErr w:type="spellStart"/>
      <w:r w:rsidR="00D91B40">
        <w:t>berkembang</w:t>
      </w:r>
      <w:proofErr w:type="spellEnd"/>
      <w:r w:rsidR="00D91B40">
        <w:t xml:space="preserve">, </w:t>
      </w:r>
      <w:proofErr w:type="spellStart"/>
      <w:r w:rsidR="00D91B40">
        <w:t>hanya</w:t>
      </w:r>
      <w:proofErr w:type="spellEnd"/>
      <w:r w:rsidR="00D91B40">
        <w:t xml:space="preserve"> </w:t>
      </w:r>
      <w:r w:rsidR="00681D25">
        <w:t xml:space="preserve">50% </w:t>
      </w:r>
      <w:proofErr w:type="spellStart"/>
      <w:r w:rsidR="00681D25">
        <w:t>perusahaan</w:t>
      </w:r>
      <w:proofErr w:type="spellEnd"/>
      <w:r w:rsidR="00681D25">
        <w:t xml:space="preserve"> yang </w:t>
      </w:r>
      <w:proofErr w:type="spellStart"/>
      <w:r w:rsidR="00681D25">
        <w:t>mampu</w:t>
      </w:r>
      <w:proofErr w:type="spellEnd"/>
      <w:r w:rsidR="00681D25">
        <w:t xml:space="preserve"> </w:t>
      </w:r>
      <w:proofErr w:type="spellStart"/>
      <w:r w:rsidR="00681D25">
        <w:lastRenderedPageBreak/>
        <w:t>megimplementasikan</w:t>
      </w:r>
      <w:proofErr w:type="spellEnd"/>
      <w:r w:rsidR="00681D25">
        <w:t xml:space="preserve"> </w:t>
      </w:r>
      <w:proofErr w:type="spellStart"/>
      <w:r w:rsidR="00681D25">
        <w:t>transformasi</w:t>
      </w:r>
      <w:proofErr w:type="spellEnd"/>
      <w:r w:rsidR="00681D25">
        <w:t xml:space="preserve"> digital dengan </w:t>
      </w:r>
      <w:proofErr w:type="spellStart"/>
      <w:r w:rsidR="00681D25">
        <w:t>tepat</w:t>
      </w:r>
      <w:proofErr w:type="spellEnd"/>
      <w:r w:rsidR="00681D25">
        <w:t xml:space="preserve"> dan </w:t>
      </w:r>
      <w:proofErr w:type="spellStart"/>
      <w:r w:rsidR="00681D25">
        <w:t>memenuh</w:t>
      </w:r>
      <w:proofErr w:type="spellEnd"/>
      <w:r w:rsidR="00681D25">
        <w:t xml:space="preserve"> </w:t>
      </w:r>
      <w:proofErr w:type="spellStart"/>
      <w:r w:rsidR="00681D25">
        <w:t>ekspektasi</w:t>
      </w:r>
      <w:proofErr w:type="spellEnd"/>
      <w:r w:rsidR="00681D25">
        <w:t xml:space="preserve"> </w:t>
      </w:r>
      <w:r w:rsidR="00681D25">
        <w:fldChar w:fldCharType="begin" w:fldLock="1"/>
      </w:r>
      <w:r w:rsidR="00A25033">
        <w:instrText>ADDIN CSL_CITATION {"citationItems":[{"id":"ITEM-1","itemData":{"DOI":"10.1109/EMR.2021.3098663","ISSN":"19374178","abstract":"A large focus of digital transformation has been on embedding digitization across organizational functions, but the most successful transformations are often coupled with strategic renewal. A deeper look at successful digital transformations shows that strategic renewal is facilitated by pervasive digital technology adoption, as those technologies are disruptive in nature and help shift the corporate mindset toward a less defensive posture. We derive and discuss the implications of this result for managers and organizations.","author":[{"dropping-particle":"","family":"Bughin","given":"Jacques","non-dropping-particle":"","parse-names":false,"suffix":""},{"dropping-particle":"","family":"Kretschmer","given":"Tobias","non-dropping-particle":"","parse-names":false,"suffix":""},{"dropping-particle":"","family":"Zeebroeck","given":"Nicolas","non-dropping-particle":"Van","parse-names":false,"suffix":""}],"container-title":"IEEE Engineering Management Review","id":"ITEM-1","issue":"3","issued":{"date-parts":[["2021"]]},"page":"103-108","title":"Digital Technology Adoption Drives Strategic Renewal for Successful Digital Transformation","type":"article-journal","volume":"49"},"uris":["http://www.mendeley.com/documents/?uuid=840714c9-423a-4a8e-bd1b-41f892052b26","http://www.mendeley.com/documents/?uuid=1b46b141-bd8f-4f71-80c0-448ea46674f0"]}],"mendeley":{"formattedCitation":"(Bughin et al., 2021)","plainTextFormattedCitation":"(Bughin et al., 2021)","previouslyFormattedCitation":"(Bughin et al., 2021)"},"properties":{"noteIndex":0},"schema":"https://github.com/citation-style-language/schema/raw/master/csl-citation.json"}</w:instrText>
      </w:r>
      <w:r w:rsidR="00681D25">
        <w:fldChar w:fldCharType="separate"/>
      </w:r>
      <w:r w:rsidR="00681D25" w:rsidRPr="00681D25">
        <w:rPr>
          <w:noProof/>
        </w:rPr>
        <w:t>(Bughin et al., 2021)</w:t>
      </w:r>
      <w:r w:rsidR="00681D25">
        <w:fldChar w:fldCharType="end"/>
      </w:r>
      <w:r w:rsidR="00681D25">
        <w:t>.</w:t>
      </w:r>
    </w:p>
    <w:p w14:paraId="4CB205D7" w14:textId="402E3BB1" w:rsidR="00F45638" w:rsidRDefault="00F45638" w:rsidP="00E25D37">
      <w:pPr>
        <w:spacing w:line="360" w:lineRule="auto"/>
        <w:ind w:left="720"/>
      </w:pPr>
      <w:proofErr w:type="spellStart"/>
      <w:r>
        <w:t>Kegagalan</w:t>
      </w:r>
      <w:proofErr w:type="spellEnd"/>
      <w:r>
        <w:t xml:space="preserve"> </w:t>
      </w:r>
      <w:proofErr w:type="spellStart"/>
      <w:r>
        <w:t>dari</w:t>
      </w:r>
      <w:proofErr w:type="spellEnd"/>
      <w:r>
        <w:t xml:space="preserve"> implementasi </w:t>
      </w:r>
      <w:proofErr w:type="spellStart"/>
      <w:r>
        <w:t>transformasi</w:t>
      </w:r>
      <w:proofErr w:type="spellEnd"/>
      <w:r>
        <w:t xml:space="preserve"> digital pada </w:t>
      </w:r>
      <w:proofErr w:type="spellStart"/>
      <w:r>
        <w:t>suatu</w:t>
      </w:r>
      <w:proofErr w:type="spellEnd"/>
      <w:r>
        <w:t xml:space="preserve"> </w:t>
      </w:r>
      <w:proofErr w:type="spellStart"/>
      <w:r>
        <w:t>perusahaan</w:t>
      </w:r>
      <w:proofErr w:type="spellEnd"/>
      <w:r>
        <w:t xml:space="preserve"> </w:t>
      </w:r>
      <w:proofErr w:type="spellStart"/>
      <w:r w:rsidR="004C6077">
        <w:t>dapat</w:t>
      </w:r>
      <w:proofErr w:type="spellEnd"/>
      <w:r w:rsidR="004C6077">
        <w:t xml:space="preserve"> </w:t>
      </w:r>
      <w:proofErr w:type="spellStart"/>
      <w:r>
        <w:t>diakibatkan</w:t>
      </w:r>
      <w:proofErr w:type="spellEnd"/>
      <w:r>
        <w:t xml:space="preserve"> oleh </w:t>
      </w:r>
      <w:proofErr w:type="spellStart"/>
      <w:r>
        <w:t>beberapa</w:t>
      </w:r>
      <w:proofErr w:type="spellEnd"/>
      <w:r>
        <w:t xml:space="preserve"> </w:t>
      </w:r>
      <w:proofErr w:type="spellStart"/>
      <w:r>
        <w:t>hal</w:t>
      </w:r>
      <w:proofErr w:type="spellEnd"/>
      <w:r>
        <w:t xml:space="preserve">, </w:t>
      </w:r>
      <w:proofErr w:type="spellStart"/>
      <w:r>
        <w:t>yaitu</w:t>
      </w:r>
      <w:proofErr w:type="spellEnd"/>
      <w:r>
        <w:t xml:space="preserve"> </w:t>
      </w:r>
      <w:r w:rsidR="007B18CC">
        <w:fldChar w:fldCharType="begin" w:fldLock="1"/>
      </w:r>
      <w:r w:rsidR="00A25033">
        <w:instrText>ADDIN CSL_CITATION {"citationItems":[{"id":"ITEM-1","itemData":{"DOI":"10.1109/EMR.2021.3098663","ISSN":"19374178","abstract":"A large focus of digital transformation has been on embedding digitization across organizational functions, but the most successful transformations are often coupled with strategic renewal. A deeper look at successful digital transformations shows that strategic renewal is facilitated by pervasive digital technology adoption, as those technologies are disruptive in nature and help shift the corporate mindset toward a less defensive posture. We derive and discuss the implications of this result for managers and organizations.","author":[{"dropping-particle":"","family":"Bughin","given":"Jacques","non-dropping-particle":"","parse-names":false,"suffix":""},{"dropping-particle":"","family":"Kretschmer","given":"Tobias","non-dropping-particle":"","parse-names":false,"suffix":""},{"dropping-particle":"","family":"Zeebroeck","given":"Nicolas","non-dropping-particle":"Van","parse-names":false,"suffix":""}],"container-title":"IEEE Engineering Management Review","id":"ITEM-1","issue":"3","issued":{"date-parts":[["2021"]]},"page":"103-108","title":"Digital Technology Adoption Drives Strategic Renewal for Successful Digital Transformation","type":"article-journal","volume":"49"},"uris":["http://www.mendeley.com/documents/?uuid=840714c9-423a-4a8e-bd1b-41f892052b26","http://www.mendeley.com/documents/?uuid=1b46b141-bd8f-4f71-80c0-448ea46674f0"]}],"mendeley":{"formattedCitation":"(Bughin et al., 2021)","plainTextFormattedCitation":"(Bughin et al., 2021)","previouslyFormattedCitation":"(Bughin et al., 2021)"},"properties":{"noteIndex":0},"schema":"https://github.com/citation-style-language/schema/raw/master/csl-citation.json"}</w:instrText>
      </w:r>
      <w:r w:rsidR="007B18CC">
        <w:fldChar w:fldCharType="separate"/>
      </w:r>
      <w:r w:rsidR="007B18CC" w:rsidRPr="007B18CC">
        <w:rPr>
          <w:noProof/>
        </w:rPr>
        <w:t>(Bughin et al., 2021)</w:t>
      </w:r>
      <w:r w:rsidR="007B18CC">
        <w:fldChar w:fldCharType="end"/>
      </w:r>
      <w:r>
        <w:t>:</w:t>
      </w:r>
    </w:p>
    <w:p w14:paraId="031B6A0D" w14:textId="33E450AD" w:rsidR="00F45638" w:rsidRDefault="00A2612A" w:rsidP="00F45638">
      <w:pPr>
        <w:pStyle w:val="ListParagraph"/>
        <w:numPr>
          <w:ilvl w:val="0"/>
          <w:numId w:val="12"/>
        </w:numPr>
        <w:spacing w:line="360" w:lineRule="auto"/>
      </w:pPr>
      <w:r>
        <w:t>Desain proses yang salah,</w:t>
      </w:r>
    </w:p>
    <w:p w14:paraId="350E2577" w14:textId="3848708D" w:rsidR="00A2612A" w:rsidRDefault="00A2612A" w:rsidP="00F45638">
      <w:pPr>
        <w:pStyle w:val="ListParagraph"/>
        <w:numPr>
          <w:ilvl w:val="0"/>
          <w:numId w:val="12"/>
        </w:numPr>
        <w:spacing w:line="360" w:lineRule="auto"/>
      </w:pPr>
      <w:r>
        <w:t xml:space="preserve">Tidak </w:t>
      </w:r>
      <w:proofErr w:type="spellStart"/>
      <w:r>
        <w:t>ada</w:t>
      </w:r>
      <w:proofErr w:type="spellEnd"/>
      <w:r>
        <w:t xml:space="preserve"> </w:t>
      </w:r>
      <w:proofErr w:type="spellStart"/>
      <w:r>
        <w:t>komitmen</w:t>
      </w:r>
      <w:proofErr w:type="spellEnd"/>
      <w:r>
        <w:t xml:space="preserve"> </w:t>
      </w:r>
      <w:proofErr w:type="spellStart"/>
      <w:r>
        <w:t>eksekusi</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telah</w:t>
      </w:r>
      <w:proofErr w:type="spellEnd"/>
      <w:r>
        <w:t xml:space="preserve"> di </w:t>
      </w:r>
      <w:proofErr w:type="spellStart"/>
      <w:r>
        <w:t>bangun</w:t>
      </w:r>
      <w:proofErr w:type="spellEnd"/>
      <w:r>
        <w:t>,</w:t>
      </w:r>
    </w:p>
    <w:p w14:paraId="3CF73976" w14:textId="3D21FB64" w:rsidR="00A2612A" w:rsidRDefault="007B18CC" w:rsidP="00F45638">
      <w:pPr>
        <w:pStyle w:val="ListParagraph"/>
        <w:numPr>
          <w:ilvl w:val="0"/>
          <w:numId w:val="12"/>
        </w:numPr>
        <w:spacing w:line="360" w:lineRule="auto"/>
      </w:pPr>
      <w:proofErr w:type="spellStart"/>
      <w:r>
        <w:t>Kurangnya</w:t>
      </w:r>
      <w:proofErr w:type="spellEnd"/>
      <w:r>
        <w:t xml:space="preserve"> </w:t>
      </w:r>
      <w:proofErr w:type="spellStart"/>
      <w:r>
        <w:t>kemampuan</w:t>
      </w:r>
      <w:proofErr w:type="spellEnd"/>
      <w:r>
        <w:t xml:space="preserve"> personal di </w:t>
      </w:r>
      <w:proofErr w:type="spellStart"/>
      <w:r>
        <w:t>suatu</w:t>
      </w:r>
      <w:proofErr w:type="spellEnd"/>
      <w:r>
        <w:t xml:space="preserve"> </w:t>
      </w:r>
      <w:proofErr w:type="spellStart"/>
      <w:r>
        <w:t>perusahaan</w:t>
      </w:r>
      <w:proofErr w:type="spellEnd"/>
      <w:r>
        <w:t xml:space="preserve"> </w:t>
      </w:r>
      <w:proofErr w:type="spellStart"/>
      <w:r>
        <w:t>dalam</w:t>
      </w:r>
      <w:proofErr w:type="spellEnd"/>
      <w:r>
        <w:t xml:space="preserve"> </w:t>
      </w:r>
      <w:proofErr w:type="spellStart"/>
      <w:r>
        <w:t>literasi</w:t>
      </w:r>
      <w:proofErr w:type="spellEnd"/>
      <w:r>
        <w:t xml:space="preserve"> digital.</w:t>
      </w:r>
    </w:p>
    <w:p w14:paraId="056FD9CE" w14:textId="055C9B05" w:rsidR="00E25D37" w:rsidRPr="00D540BA" w:rsidRDefault="006C4A61" w:rsidP="00B956F6">
      <w:pPr>
        <w:spacing w:line="360" w:lineRule="auto"/>
      </w:pPr>
      <w:proofErr w:type="spellStart"/>
      <w:r>
        <w:t>Seluruh</w:t>
      </w:r>
      <w:proofErr w:type="spellEnd"/>
      <w:r>
        <w:t xml:space="preserve"> </w:t>
      </w:r>
      <w:proofErr w:type="spellStart"/>
      <w:r>
        <w:t>perusahaan</w:t>
      </w:r>
      <w:proofErr w:type="spellEnd"/>
      <w:r>
        <w:t xml:space="preserve"> yang </w:t>
      </w:r>
      <w:proofErr w:type="spellStart"/>
      <w:r>
        <w:t>mengimplementasikan</w:t>
      </w:r>
      <w:proofErr w:type="spellEnd"/>
      <w:r>
        <w:t xml:space="preserve"> </w:t>
      </w:r>
      <w:proofErr w:type="spellStart"/>
      <w:r>
        <w:t>transformasi</w:t>
      </w:r>
      <w:proofErr w:type="spellEnd"/>
      <w:r>
        <w:t xml:space="preserve"> digital </w:t>
      </w:r>
      <w:proofErr w:type="spellStart"/>
      <w:r>
        <w:t>khususnya</w:t>
      </w:r>
      <w:proofErr w:type="spellEnd"/>
      <w:r>
        <w:t xml:space="preserve"> </w:t>
      </w:r>
      <w:proofErr w:type="spellStart"/>
      <w:r>
        <w:t>industri</w:t>
      </w:r>
      <w:proofErr w:type="spellEnd"/>
      <w:r>
        <w:t xml:space="preserve"> </w:t>
      </w:r>
      <w:proofErr w:type="spellStart"/>
      <w:r>
        <w:t>Teknologi</w:t>
      </w:r>
      <w:proofErr w:type="spellEnd"/>
      <w:r>
        <w:t xml:space="preserve"> </w:t>
      </w:r>
      <w:proofErr w:type="spellStart"/>
      <w:r>
        <w:t>informasi</w:t>
      </w:r>
      <w:proofErr w:type="spellEnd"/>
      <w:r>
        <w:t xml:space="preserve">, </w:t>
      </w:r>
      <w:proofErr w:type="spellStart"/>
      <w:r>
        <w:t>berharap</w:t>
      </w:r>
      <w:proofErr w:type="spellEnd"/>
      <w:r>
        <w:t xml:space="preserve"> </w:t>
      </w:r>
      <w:proofErr w:type="spellStart"/>
      <w:r>
        <w:t>bahwa</w:t>
      </w:r>
      <w:proofErr w:type="spellEnd"/>
      <w:r>
        <w:t xml:space="preserve"> dengan </w:t>
      </w:r>
      <w:proofErr w:type="spellStart"/>
      <w:r>
        <w:t>adanya</w:t>
      </w:r>
      <w:proofErr w:type="spellEnd"/>
      <w:r>
        <w:t xml:space="preserve"> </w:t>
      </w:r>
      <w:proofErr w:type="spellStart"/>
      <w:r w:rsidR="00B956F6">
        <w:t>transformasi</w:t>
      </w:r>
      <w:proofErr w:type="spellEnd"/>
      <w:r w:rsidR="00B956F6">
        <w:t xml:space="preserve"> digital </w:t>
      </w:r>
      <w:proofErr w:type="spellStart"/>
      <w:r w:rsidR="00B956F6">
        <w:t>dapat</w:t>
      </w:r>
      <w:proofErr w:type="spellEnd"/>
      <w:r w:rsidR="00B956F6">
        <w:t xml:space="preserve"> </w:t>
      </w:r>
      <w:proofErr w:type="spellStart"/>
      <w:r w:rsidR="00B956F6">
        <w:t>mengembangkan</w:t>
      </w:r>
      <w:proofErr w:type="spellEnd"/>
      <w:r w:rsidR="00B956F6">
        <w:t xml:space="preserve"> </w:t>
      </w:r>
      <w:proofErr w:type="spellStart"/>
      <w:r w:rsidR="00B956F6">
        <w:t>kegiatan</w:t>
      </w:r>
      <w:proofErr w:type="spellEnd"/>
      <w:r w:rsidR="00B956F6">
        <w:t xml:space="preserve"> </w:t>
      </w:r>
      <w:proofErr w:type="spellStart"/>
      <w:r w:rsidR="00B956F6">
        <w:t>operasional</w:t>
      </w:r>
      <w:proofErr w:type="spellEnd"/>
      <w:r w:rsidR="00B956F6">
        <w:t xml:space="preserve"> </w:t>
      </w:r>
      <w:proofErr w:type="spellStart"/>
      <w:r w:rsidR="00B956F6">
        <w:t>sehari-hari</w:t>
      </w:r>
      <w:proofErr w:type="spellEnd"/>
      <w:r w:rsidR="00B956F6">
        <w:t xml:space="preserve"> dan </w:t>
      </w:r>
      <w:proofErr w:type="spellStart"/>
      <w:r w:rsidR="00B956F6">
        <w:t>kegiatan</w:t>
      </w:r>
      <w:proofErr w:type="spellEnd"/>
      <w:r w:rsidR="00B956F6">
        <w:t xml:space="preserve"> </w:t>
      </w:r>
      <w:proofErr w:type="spellStart"/>
      <w:r w:rsidR="00B956F6">
        <w:t>unik</w:t>
      </w:r>
      <w:proofErr w:type="spellEnd"/>
      <w:r w:rsidR="00B956F6">
        <w:t xml:space="preserve"> </w:t>
      </w:r>
      <w:proofErr w:type="spellStart"/>
      <w:r w:rsidR="00B956F6">
        <w:t>seperti</w:t>
      </w:r>
      <w:proofErr w:type="spellEnd"/>
      <w:r w:rsidR="00B956F6">
        <w:t xml:space="preserve"> </w:t>
      </w:r>
      <w:proofErr w:type="spellStart"/>
      <w:r w:rsidR="00B956F6">
        <w:t>proyek</w:t>
      </w:r>
      <w:proofErr w:type="spellEnd"/>
      <w:r w:rsidR="00B956F6">
        <w:t>.</w:t>
      </w:r>
    </w:p>
    <w:p w14:paraId="58ACE5E9" w14:textId="6EEED1C7" w:rsidR="00410BEA" w:rsidRDefault="003607F4" w:rsidP="00ED77C1">
      <w:pPr>
        <w:pStyle w:val="Heading2"/>
        <w:spacing w:line="360" w:lineRule="auto"/>
      </w:pPr>
      <w:bookmarkStart w:id="1487" w:name="_Toc120139637"/>
      <w:bookmarkStart w:id="1488" w:name="_Toc128943851"/>
      <w:proofErr w:type="spellStart"/>
      <w:r>
        <w:t>Manajemen</w:t>
      </w:r>
      <w:proofErr w:type="spellEnd"/>
      <w:r>
        <w:t xml:space="preserve"> </w:t>
      </w:r>
      <w:proofErr w:type="spellStart"/>
      <w:r>
        <w:t>Proyek</w:t>
      </w:r>
      <w:bookmarkEnd w:id="1487"/>
      <w:bookmarkEnd w:id="1488"/>
      <w:proofErr w:type="spellEnd"/>
    </w:p>
    <w:p w14:paraId="74833615" w14:textId="4CE1272A" w:rsidR="00475D4E" w:rsidRDefault="002D1640" w:rsidP="00ED77C1">
      <w:pPr>
        <w:spacing w:line="360" w:lineRule="auto"/>
      </w:pPr>
      <w:r>
        <w:t xml:space="preserve">Untuk </w:t>
      </w:r>
      <w:proofErr w:type="spellStart"/>
      <w:r>
        <w:t>mengetahui</w:t>
      </w:r>
      <w:proofErr w:type="spellEnd"/>
      <w:r>
        <w:t xml:space="preserve"> </w:t>
      </w:r>
      <w:proofErr w:type="spellStart"/>
      <w:r>
        <w:t>ap</w:t>
      </w:r>
      <w:r w:rsidR="002C01AA">
        <w:t>a</w:t>
      </w:r>
      <w:proofErr w:type="spellEnd"/>
      <w:r w:rsidR="002C01AA">
        <w:t xml:space="preserve"> </w:t>
      </w:r>
      <w:proofErr w:type="spellStart"/>
      <w:r w:rsidR="002C01AA">
        <w:t>itu</w:t>
      </w:r>
      <w:proofErr w:type="spellEnd"/>
      <w:r w:rsidR="002C01AA">
        <w:t xml:space="preserve"> </w:t>
      </w:r>
      <w:proofErr w:type="spellStart"/>
      <w:r>
        <w:t>manajemen</w:t>
      </w:r>
      <w:proofErr w:type="spellEnd"/>
      <w:r>
        <w:t xml:space="preserve"> </w:t>
      </w:r>
      <w:proofErr w:type="spellStart"/>
      <w:r w:rsidR="002C01AA">
        <w:t>p</w:t>
      </w:r>
      <w:r>
        <w:t>royek</w:t>
      </w:r>
      <w:proofErr w:type="spellEnd"/>
      <w:r>
        <w:t xml:space="preserve"> perlu di </w:t>
      </w:r>
      <w:proofErr w:type="spellStart"/>
      <w:r>
        <w:t>ketahui</w:t>
      </w:r>
      <w:proofErr w:type="spellEnd"/>
      <w:r>
        <w:t xml:space="preserve"> </w:t>
      </w:r>
      <w:proofErr w:type="spellStart"/>
      <w:r>
        <w:t>terlebih</w:t>
      </w:r>
      <w:proofErr w:type="spellEnd"/>
      <w:r>
        <w:t xml:space="preserve"> </w:t>
      </w:r>
      <w:proofErr w:type="spellStart"/>
      <w:r>
        <w:t>dahulu</w:t>
      </w:r>
      <w:proofErr w:type="spellEnd"/>
      <w:r>
        <w:t xml:space="preserve"> terkait </w:t>
      </w:r>
      <w:proofErr w:type="spellStart"/>
      <w:r w:rsidR="002C01AA">
        <w:t>definisi</w:t>
      </w:r>
      <w:proofErr w:type="spellEnd"/>
      <w:r w:rsidR="002C01AA">
        <w:t xml:space="preserve"> </w:t>
      </w:r>
      <w:proofErr w:type="spellStart"/>
      <w:r w:rsidR="002C01AA">
        <w:t>dari</w:t>
      </w:r>
      <w:proofErr w:type="spellEnd"/>
      <w:r w:rsidR="002C01AA">
        <w:t xml:space="preserve"> </w:t>
      </w:r>
      <w:proofErr w:type="spellStart"/>
      <w:r w:rsidR="002C01AA">
        <w:t>p</w:t>
      </w:r>
      <w:r>
        <w:t>royek</w:t>
      </w:r>
      <w:proofErr w:type="spellEnd"/>
      <w:r>
        <w:t xml:space="preserve">. </w:t>
      </w:r>
      <w:proofErr w:type="spellStart"/>
      <w:r>
        <w:t>Proyek</w:t>
      </w:r>
      <w:proofErr w:type="spellEnd"/>
      <w:r>
        <w:t xml:space="preserve"> </w:t>
      </w:r>
      <w:proofErr w:type="spellStart"/>
      <w:r>
        <w:t>merupakan</w:t>
      </w:r>
      <w:proofErr w:type="spellEnd"/>
      <w:r>
        <w:t xml:space="preserve"> </w:t>
      </w:r>
      <w:proofErr w:type="spellStart"/>
      <w:r>
        <w:t>sebuah</w:t>
      </w:r>
      <w:proofErr w:type="spellEnd"/>
      <w:r>
        <w:t xml:space="preserve"> </w:t>
      </w:r>
      <w:proofErr w:type="spellStart"/>
      <w:r w:rsidR="00C21886">
        <w:t>kegiatan</w:t>
      </w:r>
      <w:proofErr w:type="spellEnd"/>
      <w:r w:rsidR="00C21886">
        <w:t xml:space="preserve"> yang </w:t>
      </w:r>
      <w:proofErr w:type="spellStart"/>
      <w:r w:rsidR="00C21886">
        <w:t>bersifat</w:t>
      </w:r>
      <w:proofErr w:type="spellEnd"/>
      <w:r w:rsidR="00C21886">
        <w:t xml:space="preserve"> </w:t>
      </w:r>
      <w:proofErr w:type="spellStart"/>
      <w:r w:rsidR="00C21886">
        <w:t>sementara</w:t>
      </w:r>
      <w:proofErr w:type="spellEnd"/>
      <w:r w:rsidR="00C21886">
        <w:t xml:space="preserve"> untuk </w:t>
      </w:r>
      <w:proofErr w:type="spellStart"/>
      <w:r w:rsidR="00C21886">
        <w:t>menghasilkan</w:t>
      </w:r>
      <w:proofErr w:type="spellEnd"/>
      <w:r w:rsidR="00C21886">
        <w:t xml:space="preserve"> </w:t>
      </w:r>
      <w:proofErr w:type="spellStart"/>
      <w:r w:rsidR="00C21886">
        <w:t>sebuah</w:t>
      </w:r>
      <w:proofErr w:type="spellEnd"/>
      <w:r w:rsidR="00C21886">
        <w:t xml:space="preserve"> </w:t>
      </w:r>
      <w:proofErr w:type="spellStart"/>
      <w:r w:rsidR="00C21886">
        <w:t>produk</w:t>
      </w:r>
      <w:proofErr w:type="spellEnd"/>
      <w:r w:rsidR="00C21886">
        <w:t xml:space="preserve">, </w:t>
      </w:r>
      <w:proofErr w:type="spellStart"/>
      <w:r w:rsidR="00C21886">
        <w:t>jasa</w:t>
      </w:r>
      <w:proofErr w:type="spellEnd"/>
      <w:r w:rsidR="00C21886">
        <w:t xml:space="preserve"> </w:t>
      </w:r>
      <w:proofErr w:type="spellStart"/>
      <w:r w:rsidR="00C21886">
        <w:t>atau</w:t>
      </w:r>
      <w:proofErr w:type="spellEnd"/>
      <w:r w:rsidR="00C21886">
        <w:t xml:space="preserve"> hasil yang </w:t>
      </w:r>
      <w:proofErr w:type="spellStart"/>
      <w:r w:rsidR="00C21886">
        <w:t>berbeda</w:t>
      </w:r>
      <w:proofErr w:type="spellEnd"/>
      <w:r w:rsidR="00C21886">
        <w:t xml:space="preserve"> </w:t>
      </w:r>
      <w:proofErr w:type="spellStart"/>
      <w:r w:rsidR="00C21886">
        <w:t>dari</w:t>
      </w:r>
      <w:proofErr w:type="spellEnd"/>
      <w:r w:rsidR="00C21886">
        <w:t xml:space="preserve"> yang </w:t>
      </w:r>
      <w:proofErr w:type="spellStart"/>
      <w:r w:rsidR="00C21886">
        <w:t>biasanya</w:t>
      </w:r>
      <w:proofErr w:type="spellEnd"/>
      <w:r w:rsidR="00C21886">
        <w:t xml:space="preserve"> dilakukan</w:t>
      </w:r>
      <w:r w:rsidR="002A2B35">
        <w:t xml:space="preserve"> </w:t>
      </w:r>
      <w:r w:rsidR="002A2B35">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rsidR="002A2B35">
        <w:fldChar w:fldCharType="separate"/>
      </w:r>
      <w:r w:rsidR="003452A5" w:rsidRPr="003452A5">
        <w:rPr>
          <w:noProof/>
        </w:rPr>
        <w:t>(PMI, 2021a)</w:t>
      </w:r>
      <w:r w:rsidR="002A2B35">
        <w:fldChar w:fldCharType="end"/>
      </w:r>
      <w:r w:rsidR="00C21886">
        <w:t xml:space="preserve">. </w:t>
      </w:r>
      <w:proofErr w:type="spellStart"/>
      <w:r w:rsidR="0067333B">
        <w:t>Manajemen</w:t>
      </w:r>
      <w:proofErr w:type="spellEnd"/>
      <w:r w:rsidR="0067333B">
        <w:t xml:space="preserve"> </w:t>
      </w:r>
      <w:proofErr w:type="spellStart"/>
      <w:r w:rsidR="0067333B">
        <w:t>proyek</w:t>
      </w:r>
      <w:proofErr w:type="spellEnd"/>
      <w:r w:rsidR="0067333B">
        <w:t xml:space="preserve"> </w:t>
      </w:r>
      <w:proofErr w:type="spellStart"/>
      <w:r w:rsidR="00FD1456">
        <w:t>menurut</w:t>
      </w:r>
      <w:proofErr w:type="spellEnd"/>
      <w:r w:rsidR="00FD1456">
        <w:t xml:space="preserve"> </w:t>
      </w:r>
      <w:proofErr w:type="spellStart"/>
      <w:r w:rsidR="00500B49">
        <w:t>penelitian</w:t>
      </w:r>
      <w:proofErr w:type="spellEnd"/>
      <w:r w:rsidR="00500B49">
        <w:t xml:space="preserve"> yang dilakukan oleh</w:t>
      </w:r>
      <w:r w:rsidR="00713120">
        <w:t xml:space="preserve"> </w:t>
      </w:r>
      <w:proofErr w:type="spellStart"/>
      <w:r w:rsidR="00713120">
        <w:t>Ashkezari</w:t>
      </w:r>
      <w:proofErr w:type="spellEnd"/>
      <w:r w:rsidR="00713120">
        <w:t xml:space="preserve"> et</w:t>
      </w:r>
      <w:r w:rsidR="00A77A79">
        <w:t xml:space="preserve"> al.</w:t>
      </w:r>
      <w:r w:rsidR="00713120">
        <w:t xml:space="preserve"> </w:t>
      </w:r>
      <w:proofErr w:type="spellStart"/>
      <w:r w:rsidR="00DF7F96" w:rsidRPr="00DF7F96">
        <w:t>Merupakan</w:t>
      </w:r>
      <w:proofErr w:type="spellEnd"/>
      <w:r w:rsidR="00DF7F96" w:rsidRPr="00DF7F96">
        <w:t xml:space="preserve"> </w:t>
      </w:r>
      <w:proofErr w:type="spellStart"/>
      <w:r w:rsidR="00DF7F96" w:rsidRPr="00DF7F96">
        <w:t>sebuah</w:t>
      </w:r>
      <w:proofErr w:type="spellEnd"/>
      <w:r w:rsidR="00DF7F96" w:rsidRPr="00DF7F96">
        <w:t xml:space="preserve"> </w:t>
      </w:r>
      <w:proofErr w:type="spellStart"/>
      <w:r w:rsidR="00DF7F96" w:rsidRPr="00DF7F96">
        <w:t>aplikasi</w:t>
      </w:r>
      <w:proofErr w:type="spellEnd"/>
      <w:r w:rsidR="00DF7F96" w:rsidRPr="00DF7F96">
        <w:t xml:space="preserve"> proses, </w:t>
      </w:r>
      <w:proofErr w:type="spellStart"/>
      <w:r w:rsidR="00DF7F96" w:rsidRPr="00DF7F96">
        <w:t>aktivitas</w:t>
      </w:r>
      <w:proofErr w:type="spellEnd"/>
      <w:r w:rsidR="00DF7F96" w:rsidRPr="00DF7F96">
        <w:t xml:space="preserve">, dan </w:t>
      </w:r>
      <w:proofErr w:type="spellStart"/>
      <w:r w:rsidR="00DF7F96" w:rsidRPr="00DF7F96">
        <w:t>pendekatan</w:t>
      </w:r>
      <w:proofErr w:type="spellEnd"/>
      <w:r w:rsidR="00DF7F96" w:rsidRPr="00DF7F96">
        <w:t xml:space="preserve"> untuk </w:t>
      </w:r>
      <w:proofErr w:type="spellStart"/>
      <w:r w:rsidR="00DF7F96" w:rsidRPr="00DF7F96">
        <w:t>mencapai</w:t>
      </w:r>
      <w:proofErr w:type="spellEnd"/>
      <w:r w:rsidR="00DF7F96" w:rsidRPr="00DF7F96">
        <w:t xml:space="preserve"> </w:t>
      </w:r>
      <w:proofErr w:type="spellStart"/>
      <w:r w:rsidR="00DF7F96" w:rsidRPr="00DF7F96">
        <w:t>tujuan</w:t>
      </w:r>
      <w:proofErr w:type="spellEnd"/>
      <w:r w:rsidR="00DF7F96" w:rsidRPr="00DF7F96">
        <w:t xml:space="preserve"> </w:t>
      </w:r>
      <w:proofErr w:type="spellStart"/>
      <w:r w:rsidR="00DF7F96" w:rsidRPr="00DF7F96">
        <w:t>tertentu</w:t>
      </w:r>
      <w:proofErr w:type="spellEnd"/>
      <w:r w:rsidR="00DF7F96" w:rsidRPr="00DF7F96">
        <w:t xml:space="preserve"> dengan </w:t>
      </w:r>
      <w:proofErr w:type="spellStart"/>
      <w:r w:rsidR="00DF7F96" w:rsidRPr="00DF7F96">
        <w:t>menyesuaikan</w:t>
      </w:r>
      <w:proofErr w:type="spellEnd"/>
      <w:r w:rsidR="00DF7F96" w:rsidRPr="00DF7F96">
        <w:t xml:space="preserve"> dengan </w:t>
      </w:r>
      <w:proofErr w:type="spellStart"/>
      <w:r w:rsidR="00DF7F96" w:rsidRPr="00DF7F96">
        <w:t>kriteria</w:t>
      </w:r>
      <w:proofErr w:type="spellEnd"/>
      <w:r w:rsidR="00DF7F96" w:rsidRPr="00DF7F96">
        <w:t xml:space="preserve"> </w:t>
      </w:r>
      <w:proofErr w:type="spellStart"/>
      <w:r w:rsidR="00DF7F96" w:rsidRPr="00DF7F96">
        <w:t>penerimaan</w:t>
      </w:r>
      <w:proofErr w:type="spellEnd"/>
      <w:r w:rsidR="00DF7F96" w:rsidRPr="00DF7F96">
        <w:t xml:space="preserve"> yang </w:t>
      </w:r>
      <w:proofErr w:type="spellStart"/>
      <w:r w:rsidR="00DF7F96" w:rsidRPr="00DF7F96">
        <w:t>telah</w:t>
      </w:r>
      <w:proofErr w:type="spellEnd"/>
      <w:r w:rsidR="00DF7F96" w:rsidRPr="00DF7F96">
        <w:t xml:space="preserve"> di </w:t>
      </w:r>
      <w:proofErr w:type="spellStart"/>
      <w:r w:rsidR="00DF7F96" w:rsidRPr="00DF7F96">
        <w:t>tentukan</w:t>
      </w:r>
      <w:proofErr w:type="spellEnd"/>
      <w:r w:rsidR="00DF7F96">
        <w:t xml:space="preserve"> </w:t>
      </w:r>
      <w:r w:rsidR="00DF7F96">
        <w:fldChar w:fldCharType="begin" w:fldLock="1"/>
      </w:r>
      <w:r w:rsidR="00A72CD8">
        <w:instrText>ADDIN CSL_CITATION {"citationItems":[{"id":"ITEM-1","itemData":{"DOI":"10.3390/buildings12050643","ISSN":"20755309","abstract":"To successfully complete a project, selecting the most appropriate construction method and configuration is critical. There are, however, plenty of challenges associated with these complex decision-making processes. Clients require projects with the desired cost, time, and quality, so contractors should trade-off project goals through project configuration. To address this problem, in this study, an integrated FTA-DFMEA approach is proposed that implements the integrated AHP-TOPSIS method to improve construction project configuration. The proposed approach applies quality management techniques and MADM methods concurrently for the first time to improve construction project configuration considering project risks, costs and quality. At first, the Client’s requirements and market feedback are considered to identify potential failures in fulfilling project goals, and an integrated AHP-TOPSIS is used to select the most critical potential failure. Then fault tree analysis is used to indicate minimal paths. An inverse search in the operational model is performed to determine relevant tasks and identify defective project tasks based on WBS. Afterward, failure modes and effect analysis are applied to identify failure modes, and an integrated AHP-TOPSIS is used to rank failure modes and select the most critical one. Then Corrective actions are carried out for failure modes based on their priority, and project configuration is improved. This study considers construction resource suppliers with different policies, delivery lead times, warranty costs, and purchasing costs. Moreover, redundancy allocation and different configuration systems such as series and parallel are taken into account based on the arrangement and precedence of tasks. Finally, a case study of a building construction project is presented to test the viability of the proposed approach. The results indicate that the proposed approach is applicable as a time-efficient and powerful tool in the improvement of construction project configuration, which provides the optimal output by considering various criteria with respect to the client’s requirements and contractor ’s obligations. Moreover, the algorithm provides various options for the contractor to improve the implementation of construction projects and better respond to challenges when fulfilling project goals.","author":[{"dropping-particle":"","family":"Ashkezari","given":"Ali Beiki","non-dropping-particle":"","parse-names":false,"suffix":""},{"dropping-particle":"","family":"Zokaee","given":"Mahsa","non-dropping-particle":"","parse-names":false,"suffix":""},{"dropping-particle":"","family":"Aghsami","given":"Amir","non-dropping-particle":"","parse-names":false,"suffix":""},{"dropping-particle":"","family":"Jolai","given":"Fariborz","non-dropping-particle":"","parse-names":false,"suffix":""},{"dropping-particle":"","family":"Yazdani","given":"Maziar","non-dropping-particle":"","parse-names":false,"suffix":""}],"container-title":"Buildings","id":"ITEM-1","issue":"5","issued":{"date-parts":[["2022"]]},"title":"Selecting an Appropriate Configuration in a Construction Project Using a Hybrid Multiple Attribute Decision Making and Failure Analysis Methods","type":"article-journal","volume":"12"},"uris":["http://www.mendeley.com/documents/?uuid=073f3fec-5113-4597-958c-d6be040947a6"]}],"mendeley":{"formattedCitation":"(Ashkezari et al., 2022)","plainTextFormattedCitation":"(Ashkezari et al., 2022)","previouslyFormattedCitation":"(Ashkezari et al., 2022)"},"properties":{"noteIndex":0},"schema":"https://github.com/citation-style-language/schema/raw/master/csl-citation.json"}</w:instrText>
      </w:r>
      <w:r w:rsidR="00DF7F96">
        <w:fldChar w:fldCharType="separate"/>
      </w:r>
      <w:r w:rsidR="00DF7F96" w:rsidRPr="00DF7F96">
        <w:rPr>
          <w:noProof/>
        </w:rPr>
        <w:t>(Ashkezari et al., 2022)</w:t>
      </w:r>
      <w:r w:rsidR="00DF7F96">
        <w:fldChar w:fldCharType="end"/>
      </w:r>
      <w:r w:rsidR="00DF7F96">
        <w:t>.</w:t>
      </w:r>
    </w:p>
    <w:p w14:paraId="2FD3EDB0" w14:textId="67FA102D" w:rsidR="003B11B6" w:rsidRDefault="000926F2" w:rsidP="00D02935">
      <w:pPr>
        <w:spacing w:line="360" w:lineRule="auto"/>
      </w:pPr>
      <w:proofErr w:type="spellStart"/>
      <w:r>
        <w:t>Manajemen</w:t>
      </w:r>
      <w:proofErr w:type="spellEnd"/>
      <w:r>
        <w:t xml:space="preserve"> </w:t>
      </w:r>
      <w:proofErr w:type="spellStart"/>
      <w:r w:rsidR="00CB0AAC">
        <w:t>p</w:t>
      </w:r>
      <w:r>
        <w:t>royek</w:t>
      </w:r>
      <w:proofErr w:type="spellEnd"/>
      <w:r>
        <w:t xml:space="preserve"> </w:t>
      </w:r>
      <w:proofErr w:type="spellStart"/>
      <w:r w:rsidR="00BE277B">
        <w:t>memiliki</w:t>
      </w:r>
      <w:proofErr w:type="spellEnd"/>
      <w:r w:rsidR="00BE277B">
        <w:t xml:space="preserve"> </w:t>
      </w:r>
      <w:proofErr w:type="spellStart"/>
      <w:r w:rsidR="00BE277B">
        <w:t>grup</w:t>
      </w:r>
      <w:proofErr w:type="spellEnd"/>
      <w:r w:rsidR="00BE277B">
        <w:t xml:space="preserve"> proses </w:t>
      </w:r>
      <w:r w:rsidR="00CB0AAC">
        <w:t xml:space="preserve">yang </w:t>
      </w:r>
      <w:proofErr w:type="spellStart"/>
      <w:r w:rsidR="00CB0AAC">
        <w:t>menggambarkan</w:t>
      </w:r>
      <w:proofErr w:type="spellEnd"/>
      <w:r w:rsidR="00CB0AAC">
        <w:t xml:space="preserve"> </w:t>
      </w:r>
      <w:proofErr w:type="spellStart"/>
      <w:r w:rsidR="00CB0AAC">
        <w:t>perjalanan</w:t>
      </w:r>
      <w:proofErr w:type="spellEnd"/>
      <w:r w:rsidR="00CB0AAC">
        <w:t xml:space="preserve"> </w:t>
      </w:r>
      <w:proofErr w:type="spellStart"/>
      <w:r w:rsidR="00CB0AAC">
        <w:t>secara</w:t>
      </w:r>
      <w:proofErr w:type="spellEnd"/>
      <w:r w:rsidR="00CB0AAC">
        <w:t xml:space="preserve"> </w:t>
      </w:r>
      <w:proofErr w:type="spellStart"/>
      <w:r w:rsidR="00CB0AAC">
        <w:t>umum</w:t>
      </w:r>
      <w:proofErr w:type="spellEnd"/>
      <w:r w:rsidR="00CB0AAC">
        <w:t xml:space="preserve"> </w:t>
      </w:r>
      <w:proofErr w:type="spellStart"/>
      <w:r w:rsidR="00CB0AAC">
        <w:t>suatu</w:t>
      </w:r>
      <w:proofErr w:type="spellEnd"/>
      <w:r w:rsidR="00CB0AAC">
        <w:t xml:space="preserve"> </w:t>
      </w:r>
      <w:proofErr w:type="spellStart"/>
      <w:r w:rsidR="00CB0AAC">
        <w:t>proyek</w:t>
      </w:r>
      <w:proofErr w:type="spellEnd"/>
      <w:r w:rsidR="00CB0AAC">
        <w:t xml:space="preserve"> yang dilakukan oleh </w:t>
      </w:r>
      <w:proofErr w:type="spellStart"/>
      <w:r w:rsidR="00CB0AAC">
        <w:t>seseorang</w:t>
      </w:r>
      <w:proofErr w:type="spellEnd"/>
      <w:r w:rsidR="00CB0AAC">
        <w:t>.</w:t>
      </w:r>
      <w:r w:rsidR="003B11B6">
        <w:t xml:space="preserve"> </w:t>
      </w:r>
      <w:proofErr w:type="spellStart"/>
      <w:r w:rsidR="003B11B6">
        <w:t>Grup</w:t>
      </w:r>
      <w:proofErr w:type="spellEnd"/>
      <w:r w:rsidR="003B11B6">
        <w:t xml:space="preserve"> proses </w:t>
      </w:r>
      <w:proofErr w:type="spellStart"/>
      <w:r w:rsidR="003B11B6">
        <w:t>dari</w:t>
      </w:r>
      <w:proofErr w:type="spellEnd"/>
      <w:r w:rsidR="003B11B6">
        <w:t xml:space="preserve"> </w:t>
      </w:r>
      <w:proofErr w:type="spellStart"/>
      <w:r w:rsidR="003B11B6">
        <w:t>manajemen</w:t>
      </w:r>
      <w:proofErr w:type="spellEnd"/>
      <w:r w:rsidR="003B11B6">
        <w:t xml:space="preserve"> </w:t>
      </w:r>
      <w:proofErr w:type="spellStart"/>
      <w:r w:rsidR="003B11B6">
        <w:t>proyek</w:t>
      </w:r>
      <w:proofErr w:type="spellEnd"/>
      <w:r w:rsidR="003B11B6">
        <w:t xml:space="preserve"> di </w:t>
      </w:r>
      <w:proofErr w:type="spellStart"/>
      <w:r w:rsidR="003B11B6">
        <w:t>bagi</w:t>
      </w:r>
      <w:proofErr w:type="spellEnd"/>
      <w:r w:rsidR="003B11B6">
        <w:t xml:space="preserve"> </w:t>
      </w:r>
      <w:proofErr w:type="spellStart"/>
      <w:r w:rsidR="003B11B6">
        <w:t>menjadi</w:t>
      </w:r>
      <w:proofErr w:type="spellEnd"/>
      <w:r w:rsidR="003B11B6">
        <w:t xml:space="preserve"> </w:t>
      </w:r>
      <w:proofErr w:type="spellStart"/>
      <w:r w:rsidR="003B11B6">
        <w:t>beberapa</w:t>
      </w:r>
      <w:proofErr w:type="spellEnd"/>
      <w:r w:rsidR="003B11B6">
        <w:t xml:space="preserve"> </w:t>
      </w:r>
      <w:proofErr w:type="spellStart"/>
      <w:r w:rsidR="003B11B6">
        <w:t>grup</w:t>
      </w:r>
      <w:proofErr w:type="spellEnd"/>
      <w:r w:rsidR="002A2B35">
        <w:t xml:space="preserve"> </w:t>
      </w:r>
      <w:r w:rsidR="002A2B35">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rsidR="002A2B35">
        <w:fldChar w:fldCharType="separate"/>
      </w:r>
      <w:r w:rsidR="003452A5" w:rsidRPr="003452A5">
        <w:rPr>
          <w:noProof/>
        </w:rPr>
        <w:t>(PMI, 2021a)</w:t>
      </w:r>
      <w:r w:rsidR="002A2B35">
        <w:fldChar w:fldCharType="end"/>
      </w:r>
      <w:r w:rsidR="006E54DA">
        <w:t>,</w:t>
      </w:r>
      <w:r w:rsidR="003B11B6">
        <w:t xml:space="preserve"> </w:t>
      </w:r>
      <w:proofErr w:type="spellStart"/>
      <w:r w:rsidR="003B11B6">
        <w:t>yaitu</w:t>
      </w:r>
      <w:proofErr w:type="spellEnd"/>
      <w:r w:rsidR="0060681D">
        <w:t>:</w:t>
      </w:r>
    </w:p>
    <w:p w14:paraId="64A2B6F7" w14:textId="059E7400" w:rsidR="000926F2" w:rsidRDefault="003B11B6" w:rsidP="003B11B6">
      <w:pPr>
        <w:pStyle w:val="ListParagraph"/>
        <w:numPr>
          <w:ilvl w:val="0"/>
          <w:numId w:val="6"/>
        </w:numPr>
        <w:spacing w:line="360" w:lineRule="auto"/>
      </w:pPr>
      <w:proofErr w:type="spellStart"/>
      <w:r>
        <w:t>Inisiasi</w:t>
      </w:r>
      <w:proofErr w:type="spellEnd"/>
    </w:p>
    <w:p w14:paraId="435B097B" w14:textId="3774D35D" w:rsidR="003B11B6" w:rsidRDefault="003B11B6" w:rsidP="003B11B6">
      <w:pPr>
        <w:pStyle w:val="ListParagraph"/>
        <w:numPr>
          <w:ilvl w:val="0"/>
          <w:numId w:val="6"/>
        </w:numPr>
        <w:spacing w:line="360" w:lineRule="auto"/>
      </w:pPr>
      <w:proofErr w:type="spellStart"/>
      <w:r>
        <w:t>Perencanaan</w:t>
      </w:r>
      <w:proofErr w:type="spellEnd"/>
    </w:p>
    <w:p w14:paraId="21B5A426" w14:textId="6C04DF7C" w:rsidR="003B11B6" w:rsidRDefault="003B11B6" w:rsidP="003B11B6">
      <w:pPr>
        <w:pStyle w:val="ListParagraph"/>
        <w:numPr>
          <w:ilvl w:val="0"/>
          <w:numId w:val="6"/>
        </w:numPr>
        <w:spacing w:line="360" w:lineRule="auto"/>
      </w:pPr>
      <w:proofErr w:type="spellStart"/>
      <w:r>
        <w:t>Eksekusi</w:t>
      </w:r>
      <w:proofErr w:type="spellEnd"/>
    </w:p>
    <w:p w14:paraId="6EA526AF" w14:textId="2B9DF9D1" w:rsidR="003B11B6" w:rsidRDefault="003B11B6" w:rsidP="003B11B6">
      <w:pPr>
        <w:pStyle w:val="ListParagraph"/>
        <w:numPr>
          <w:ilvl w:val="0"/>
          <w:numId w:val="6"/>
        </w:numPr>
        <w:spacing w:line="360" w:lineRule="auto"/>
      </w:pPr>
      <w:proofErr w:type="spellStart"/>
      <w:r>
        <w:t>Pengendalian</w:t>
      </w:r>
      <w:proofErr w:type="spellEnd"/>
      <w:r>
        <w:t xml:space="preserve"> dan </w:t>
      </w:r>
      <w:proofErr w:type="spellStart"/>
      <w:r>
        <w:t>pengawasan</w:t>
      </w:r>
      <w:proofErr w:type="spellEnd"/>
    </w:p>
    <w:p w14:paraId="2F7B109E" w14:textId="1B9179D7" w:rsidR="003B11B6" w:rsidRDefault="003B11B6" w:rsidP="003B11B6">
      <w:pPr>
        <w:pStyle w:val="ListParagraph"/>
        <w:numPr>
          <w:ilvl w:val="0"/>
          <w:numId w:val="6"/>
        </w:numPr>
        <w:spacing w:line="360" w:lineRule="auto"/>
      </w:pPr>
      <w:proofErr w:type="spellStart"/>
      <w:r>
        <w:t>Penutupan</w:t>
      </w:r>
      <w:proofErr w:type="spellEnd"/>
    </w:p>
    <w:p w14:paraId="2FDB4E52" w14:textId="4D993C4D" w:rsidR="00F70915" w:rsidRPr="00A46F68" w:rsidRDefault="00F70915" w:rsidP="003B11B6">
      <w:pPr>
        <w:spacing w:line="360" w:lineRule="auto"/>
      </w:pPr>
      <w:proofErr w:type="spellStart"/>
      <w:r>
        <w:t>Perjalanan</w:t>
      </w:r>
      <w:proofErr w:type="spellEnd"/>
      <w:r>
        <w:t xml:space="preserve"> </w:t>
      </w:r>
      <w:proofErr w:type="spellStart"/>
      <w:r w:rsidR="00EA1F45">
        <w:t>dari</w:t>
      </w:r>
      <w:proofErr w:type="spellEnd"/>
      <w:r w:rsidR="00EA1F45">
        <w:t xml:space="preserve"> </w:t>
      </w:r>
      <w:proofErr w:type="spellStart"/>
      <w:r w:rsidR="00EA1F45">
        <w:t>suatu</w:t>
      </w:r>
      <w:proofErr w:type="spellEnd"/>
      <w:r w:rsidR="00EA1F45">
        <w:t xml:space="preserve"> </w:t>
      </w:r>
      <w:proofErr w:type="spellStart"/>
      <w:r w:rsidR="00EA1F45">
        <w:t>proyek</w:t>
      </w:r>
      <w:proofErr w:type="spellEnd"/>
      <w:r w:rsidR="00EA1F45">
        <w:t xml:space="preserve"> </w:t>
      </w:r>
      <w:proofErr w:type="spellStart"/>
      <w:r w:rsidR="00EA1F45">
        <w:t>ditentukan</w:t>
      </w:r>
      <w:proofErr w:type="spellEnd"/>
      <w:r w:rsidR="00EA1F45">
        <w:t xml:space="preserve"> </w:t>
      </w:r>
      <w:proofErr w:type="spellStart"/>
      <w:r w:rsidR="00EA1F45">
        <w:t>dari</w:t>
      </w:r>
      <w:proofErr w:type="spellEnd"/>
      <w:r w:rsidR="00EA1F45">
        <w:t xml:space="preserve"> </w:t>
      </w:r>
      <w:proofErr w:type="spellStart"/>
      <w:r w:rsidR="00EA1F45">
        <w:t>ukuran</w:t>
      </w:r>
      <w:proofErr w:type="spellEnd"/>
      <w:r w:rsidR="00EA1F45">
        <w:t xml:space="preserve"> </w:t>
      </w:r>
      <w:proofErr w:type="spellStart"/>
      <w:r w:rsidR="00EA1F45">
        <w:t>lingkup</w:t>
      </w:r>
      <w:proofErr w:type="spellEnd"/>
      <w:r w:rsidR="00EA1F45">
        <w:t xml:space="preserve"> </w:t>
      </w:r>
      <w:proofErr w:type="spellStart"/>
      <w:r w:rsidR="00EA1F45">
        <w:t>proyek</w:t>
      </w:r>
      <w:proofErr w:type="spellEnd"/>
      <w:r w:rsidR="00EA1F45">
        <w:t xml:space="preserve"> yang </w:t>
      </w:r>
      <w:proofErr w:type="spellStart"/>
      <w:r w:rsidR="00EA1F45">
        <w:t>sedang</w:t>
      </w:r>
      <w:proofErr w:type="spellEnd"/>
      <w:r w:rsidR="00EA1F45">
        <w:t xml:space="preserve"> </w:t>
      </w:r>
      <w:proofErr w:type="spellStart"/>
      <w:r w:rsidR="00EA1F45">
        <w:t>dikerjakan</w:t>
      </w:r>
      <w:proofErr w:type="spellEnd"/>
      <w:r w:rsidR="00EA1F45">
        <w:t xml:space="preserve">. Untuk </w:t>
      </w:r>
      <w:proofErr w:type="spellStart"/>
      <w:r w:rsidR="00EA1F45">
        <w:t>proyek</w:t>
      </w:r>
      <w:proofErr w:type="spellEnd"/>
      <w:r w:rsidR="00EA1F45">
        <w:t xml:space="preserve"> dengan </w:t>
      </w:r>
      <w:proofErr w:type="spellStart"/>
      <w:r w:rsidR="00EA1F45">
        <w:t>siklus</w:t>
      </w:r>
      <w:proofErr w:type="spellEnd"/>
      <w:r w:rsidR="00EA1F45">
        <w:t xml:space="preserve"> </w:t>
      </w:r>
      <w:proofErr w:type="spellStart"/>
      <w:r w:rsidR="00EA1F45">
        <w:t>perjalanan</w:t>
      </w:r>
      <w:proofErr w:type="spellEnd"/>
      <w:r w:rsidR="00EA1F45">
        <w:t xml:space="preserve"> yang Panjang, </w:t>
      </w:r>
      <w:proofErr w:type="spellStart"/>
      <w:r w:rsidR="00EA1F45">
        <w:t>memiliki</w:t>
      </w:r>
      <w:proofErr w:type="spellEnd"/>
      <w:r w:rsidR="00EA1F45">
        <w:t xml:space="preserve"> </w:t>
      </w:r>
      <w:proofErr w:type="spellStart"/>
      <w:r w:rsidR="00EA1F45">
        <w:t>banyak</w:t>
      </w:r>
      <w:proofErr w:type="spellEnd"/>
      <w:r w:rsidR="00EA1F45">
        <w:t xml:space="preserve"> </w:t>
      </w:r>
      <w:r w:rsidR="00EA1F45">
        <w:rPr>
          <w:i/>
          <w:iCs/>
        </w:rPr>
        <w:lastRenderedPageBreak/>
        <w:t>stakeholder</w:t>
      </w:r>
      <w:r w:rsidR="00A46F68">
        <w:t xml:space="preserve"> dan </w:t>
      </w:r>
      <w:proofErr w:type="spellStart"/>
      <w:r w:rsidR="00A46F68">
        <w:t>berpengaruh</w:t>
      </w:r>
      <w:proofErr w:type="spellEnd"/>
      <w:r w:rsidR="00A46F68">
        <w:t xml:space="preserve"> </w:t>
      </w:r>
      <w:proofErr w:type="spellStart"/>
      <w:r w:rsidR="00A46F68">
        <w:t>terhadap</w:t>
      </w:r>
      <w:proofErr w:type="spellEnd"/>
      <w:r w:rsidR="00A46F68">
        <w:t xml:space="preserve"> </w:t>
      </w:r>
      <w:proofErr w:type="spellStart"/>
      <w:r w:rsidR="00A46F68">
        <w:t>banyak</w:t>
      </w:r>
      <w:proofErr w:type="spellEnd"/>
      <w:r w:rsidR="00A46F68">
        <w:t xml:space="preserve"> orang </w:t>
      </w:r>
      <w:proofErr w:type="spellStart"/>
      <w:r w:rsidR="00A46F68">
        <w:t>dapat</w:t>
      </w:r>
      <w:proofErr w:type="spellEnd"/>
      <w:r w:rsidR="00A46F68">
        <w:t xml:space="preserve"> di </w:t>
      </w:r>
      <w:proofErr w:type="spellStart"/>
      <w:r w:rsidR="00A46F68">
        <w:t>sebut</w:t>
      </w:r>
      <w:proofErr w:type="spellEnd"/>
      <w:r w:rsidR="00A46F68">
        <w:t xml:space="preserve"> </w:t>
      </w:r>
      <w:proofErr w:type="spellStart"/>
      <w:r w:rsidR="00A46F68">
        <w:t>sebagai</w:t>
      </w:r>
      <w:proofErr w:type="spellEnd"/>
      <w:r w:rsidR="00A46F68">
        <w:t xml:space="preserve"> </w:t>
      </w:r>
      <w:r w:rsidR="00A46F68">
        <w:rPr>
          <w:i/>
          <w:iCs/>
        </w:rPr>
        <w:t xml:space="preserve">Major Infrastructure Project </w:t>
      </w:r>
      <w:r w:rsidR="00A46F68">
        <w:t xml:space="preserve">(MIP) </w:t>
      </w:r>
      <w:r w:rsidR="00BC42E0">
        <w:fldChar w:fldCharType="begin" w:fldLock="1"/>
      </w:r>
      <w:r w:rsidR="004C0D06">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BC42E0">
        <w:fldChar w:fldCharType="separate"/>
      </w:r>
      <w:r w:rsidR="00BC42E0" w:rsidRPr="00BC42E0">
        <w:rPr>
          <w:noProof/>
        </w:rPr>
        <w:t>(Shi et al., 2020)</w:t>
      </w:r>
      <w:r w:rsidR="00BC42E0">
        <w:fldChar w:fldCharType="end"/>
      </w:r>
      <w:r w:rsidR="00A46F68">
        <w:t>.</w:t>
      </w:r>
      <w:r w:rsidR="00032C66">
        <w:t xml:space="preserve"> </w:t>
      </w:r>
      <w:proofErr w:type="spellStart"/>
      <w:r w:rsidR="00032C66">
        <w:t>Manajer</w:t>
      </w:r>
      <w:proofErr w:type="spellEnd"/>
      <w:r w:rsidR="00032C66">
        <w:t xml:space="preserve"> </w:t>
      </w:r>
      <w:proofErr w:type="spellStart"/>
      <w:r w:rsidR="00032C66">
        <w:t>proyek</w:t>
      </w:r>
      <w:proofErr w:type="spellEnd"/>
      <w:r w:rsidR="00032C66">
        <w:t xml:space="preserve"> perlu </w:t>
      </w:r>
      <w:proofErr w:type="spellStart"/>
      <w:r w:rsidR="00032C66">
        <w:t>memastikan</w:t>
      </w:r>
      <w:proofErr w:type="spellEnd"/>
      <w:r w:rsidR="00032C66">
        <w:t xml:space="preserve"> </w:t>
      </w:r>
      <w:proofErr w:type="spellStart"/>
      <w:r w:rsidR="00032C66">
        <w:t>setiap</w:t>
      </w:r>
      <w:proofErr w:type="spellEnd"/>
      <w:r w:rsidR="00032C66">
        <w:t xml:space="preserve"> </w:t>
      </w:r>
      <w:proofErr w:type="spellStart"/>
      <w:r w:rsidR="00032C66">
        <w:t>grup</w:t>
      </w:r>
      <w:proofErr w:type="spellEnd"/>
      <w:r w:rsidR="00032C66">
        <w:t xml:space="preserve"> proses pada </w:t>
      </w:r>
      <w:proofErr w:type="spellStart"/>
      <w:r w:rsidR="006C616C">
        <w:t>manajemen</w:t>
      </w:r>
      <w:proofErr w:type="spellEnd"/>
      <w:r w:rsidR="006C616C">
        <w:t xml:space="preserve"> </w:t>
      </w:r>
      <w:proofErr w:type="spellStart"/>
      <w:r w:rsidR="006C616C">
        <w:t>proyek</w:t>
      </w:r>
      <w:proofErr w:type="spellEnd"/>
      <w:r w:rsidR="006C616C">
        <w:t xml:space="preserve"> </w:t>
      </w:r>
      <w:proofErr w:type="spellStart"/>
      <w:r w:rsidR="006C616C">
        <w:t>dapat</w:t>
      </w:r>
      <w:proofErr w:type="spellEnd"/>
      <w:r w:rsidR="006C616C">
        <w:t xml:space="preserve"> </w:t>
      </w:r>
      <w:proofErr w:type="spellStart"/>
      <w:r w:rsidR="006C616C">
        <w:t>terlaksana</w:t>
      </w:r>
      <w:proofErr w:type="spellEnd"/>
      <w:r w:rsidR="006C616C">
        <w:t xml:space="preserve"> dengan </w:t>
      </w:r>
      <w:proofErr w:type="spellStart"/>
      <w:r w:rsidR="006C616C">
        <w:t>baik</w:t>
      </w:r>
      <w:proofErr w:type="spellEnd"/>
      <w:r w:rsidR="006C616C">
        <w:t xml:space="preserve"> dan </w:t>
      </w:r>
      <w:proofErr w:type="spellStart"/>
      <w:r w:rsidR="006C616C">
        <w:t>mencapai</w:t>
      </w:r>
      <w:proofErr w:type="spellEnd"/>
      <w:r w:rsidR="006C616C">
        <w:t xml:space="preserve"> </w:t>
      </w:r>
      <w:proofErr w:type="spellStart"/>
      <w:r w:rsidR="006C616C">
        <w:t>kriteria</w:t>
      </w:r>
      <w:proofErr w:type="spellEnd"/>
      <w:r w:rsidR="006C616C">
        <w:t xml:space="preserve"> </w:t>
      </w:r>
      <w:proofErr w:type="spellStart"/>
      <w:r w:rsidR="006C616C">
        <w:t>penerimaan</w:t>
      </w:r>
      <w:proofErr w:type="spellEnd"/>
      <w:r w:rsidR="006C616C">
        <w:t xml:space="preserve"> yang </w:t>
      </w:r>
      <w:proofErr w:type="spellStart"/>
      <w:r w:rsidR="006C616C">
        <w:t>telah</w:t>
      </w:r>
      <w:proofErr w:type="spellEnd"/>
      <w:r w:rsidR="006C616C">
        <w:t xml:space="preserve"> </w:t>
      </w:r>
      <w:proofErr w:type="spellStart"/>
      <w:r w:rsidR="006C616C">
        <w:t>ditentukan</w:t>
      </w:r>
      <w:proofErr w:type="spellEnd"/>
      <w:r w:rsidR="006C616C">
        <w:t>.</w:t>
      </w:r>
    </w:p>
    <w:p w14:paraId="7C922FDE" w14:textId="36609303" w:rsidR="003B11B6" w:rsidRDefault="00E4371E" w:rsidP="003B11B6">
      <w:pPr>
        <w:spacing w:line="360" w:lineRule="auto"/>
      </w:pPr>
      <w:proofErr w:type="spellStart"/>
      <w:r>
        <w:t>Manajemen</w:t>
      </w:r>
      <w:proofErr w:type="spellEnd"/>
      <w:r>
        <w:t xml:space="preserve"> </w:t>
      </w:r>
      <w:proofErr w:type="spellStart"/>
      <w:r>
        <w:t>proyek</w:t>
      </w:r>
      <w:proofErr w:type="spellEnd"/>
      <w:r>
        <w:t xml:space="preserve"> juga </w:t>
      </w:r>
      <w:proofErr w:type="spellStart"/>
      <w:r>
        <w:t>memiliki</w:t>
      </w:r>
      <w:proofErr w:type="spellEnd"/>
      <w:r>
        <w:t xml:space="preserve"> </w:t>
      </w:r>
      <w:proofErr w:type="spellStart"/>
      <w:r>
        <w:t>beberapa</w:t>
      </w:r>
      <w:proofErr w:type="spellEnd"/>
      <w:r>
        <w:t xml:space="preserve"> area </w:t>
      </w:r>
      <w:proofErr w:type="spellStart"/>
      <w:r>
        <w:t>pengetahuan</w:t>
      </w:r>
      <w:proofErr w:type="spellEnd"/>
      <w:r>
        <w:t xml:space="preserve"> yang perlu untuk dilakukan </w:t>
      </w:r>
      <w:proofErr w:type="spellStart"/>
      <w:r>
        <w:t>pengelolaan</w:t>
      </w:r>
      <w:proofErr w:type="spellEnd"/>
      <w:r>
        <w:t xml:space="preserve"> </w:t>
      </w:r>
      <w:proofErr w:type="spellStart"/>
      <w:r>
        <w:t>sepanjang</w:t>
      </w:r>
      <w:proofErr w:type="spellEnd"/>
      <w:r>
        <w:t xml:space="preserve"> </w:t>
      </w:r>
      <w:proofErr w:type="spellStart"/>
      <w:r>
        <w:t>proyek</w:t>
      </w:r>
      <w:proofErr w:type="spellEnd"/>
      <w:r>
        <w:t xml:space="preserve">. </w:t>
      </w:r>
      <w:proofErr w:type="spellStart"/>
      <w:r w:rsidR="00C572BD">
        <w:t>Setiap</w:t>
      </w:r>
      <w:proofErr w:type="spellEnd"/>
      <w:r w:rsidR="00C572BD">
        <w:t xml:space="preserve"> </w:t>
      </w:r>
      <w:proofErr w:type="spellStart"/>
      <w:r w:rsidR="00C572BD">
        <w:t>proyek</w:t>
      </w:r>
      <w:proofErr w:type="spellEnd"/>
      <w:r w:rsidR="00C572BD">
        <w:t xml:space="preserve"> </w:t>
      </w:r>
      <w:proofErr w:type="spellStart"/>
      <w:r w:rsidR="00C572BD">
        <w:t>pasti</w:t>
      </w:r>
      <w:proofErr w:type="spellEnd"/>
      <w:r w:rsidR="00C572BD">
        <w:t xml:space="preserve"> </w:t>
      </w:r>
      <w:proofErr w:type="spellStart"/>
      <w:r w:rsidR="00C572BD">
        <w:t>meliputi</w:t>
      </w:r>
      <w:proofErr w:type="spellEnd"/>
      <w:r w:rsidR="00C572BD">
        <w:t xml:space="preserve"> </w:t>
      </w:r>
      <w:proofErr w:type="spellStart"/>
      <w:r w:rsidR="00C572BD">
        <w:t>seluruh</w:t>
      </w:r>
      <w:proofErr w:type="spellEnd"/>
      <w:r w:rsidR="00C572BD">
        <w:t xml:space="preserve"> a</w:t>
      </w:r>
      <w:r>
        <w:t xml:space="preserve">rea </w:t>
      </w:r>
      <w:proofErr w:type="spellStart"/>
      <w:r>
        <w:t>pengetahuan</w:t>
      </w:r>
      <w:proofErr w:type="spellEnd"/>
      <w:r>
        <w:t xml:space="preserve"> </w:t>
      </w:r>
      <w:proofErr w:type="spellStart"/>
      <w:r>
        <w:t>dari</w:t>
      </w:r>
      <w:proofErr w:type="spellEnd"/>
      <w:r>
        <w:t xml:space="preserve"> </w:t>
      </w:r>
      <w:proofErr w:type="spellStart"/>
      <w:r>
        <w:t>proyek</w:t>
      </w:r>
      <w:proofErr w:type="spellEnd"/>
      <w:r>
        <w:t xml:space="preserve"> </w:t>
      </w:r>
      <w:proofErr w:type="spellStart"/>
      <w:r w:rsidR="00C572BD">
        <w:t>manajemen</w:t>
      </w:r>
      <w:proofErr w:type="spellEnd"/>
      <w:r w:rsidR="00C572BD">
        <w:t xml:space="preserve">, </w:t>
      </w:r>
      <w:proofErr w:type="spellStart"/>
      <w:r w:rsidR="00C572BD">
        <w:t>tetapi</w:t>
      </w:r>
      <w:proofErr w:type="spellEnd"/>
      <w:r w:rsidR="00C572BD">
        <w:t xml:space="preserve"> </w:t>
      </w:r>
      <w:r w:rsidR="009334DE">
        <w:t xml:space="preserve">tidak </w:t>
      </w:r>
      <w:proofErr w:type="spellStart"/>
      <w:r w:rsidR="009334DE">
        <w:t>semua</w:t>
      </w:r>
      <w:proofErr w:type="spellEnd"/>
      <w:r w:rsidR="009334DE">
        <w:t xml:space="preserve"> area </w:t>
      </w:r>
      <w:proofErr w:type="spellStart"/>
      <w:r w:rsidR="009334DE">
        <w:t>pengetahuan</w:t>
      </w:r>
      <w:proofErr w:type="spellEnd"/>
      <w:r w:rsidR="009334DE">
        <w:t xml:space="preserve"> perlu di </w:t>
      </w:r>
      <w:proofErr w:type="spellStart"/>
      <w:r w:rsidR="009334DE">
        <w:t>pertimbangkan</w:t>
      </w:r>
      <w:proofErr w:type="spellEnd"/>
      <w:r w:rsidR="009334DE">
        <w:t xml:space="preserve"> </w:t>
      </w:r>
      <w:proofErr w:type="spellStart"/>
      <w:r w:rsidR="009334DE">
        <w:t>ketika</w:t>
      </w:r>
      <w:proofErr w:type="spellEnd"/>
      <w:r w:rsidR="009334DE">
        <w:t xml:space="preserve"> </w:t>
      </w:r>
      <w:proofErr w:type="spellStart"/>
      <w:r w:rsidR="009334DE">
        <w:t>melakukan</w:t>
      </w:r>
      <w:proofErr w:type="spellEnd"/>
      <w:r w:rsidR="009334DE">
        <w:t xml:space="preserve"> </w:t>
      </w:r>
      <w:proofErr w:type="spellStart"/>
      <w:r w:rsidR="009334DE">
        <w:t>manajemen</w:t>
      </w:r>
      <w:proofErr w:type="spellEnd"/>
      <w:r w:rsidR="009334DE">
        <w:t xml:space="preserve"> </w:t>
      </w:r>
      <w:proofErr w:type="spellStart"/>
      <w:r w:rsidR="009334DE">
        <w:t>proyek</w:t>
      </w:r>
      <w:proofErr w:type="spellEnd"/>
      <w:r w:rsidR="002A2B35">
        <w:t xml:space="preserve"> </w:t>
      </w:r>
      <w:r w:rsidR="002A2B35">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Management","type":"book"},"uris":["http://www.mendeley.com/documents/?uuid=0d797493-4451-4398-a32e-8bbd82d941ae"]},{"id":"ITEM-2","itemData":{"DOI":"10.1016/j.ijproman.2020.01.001","ISSN":"02637863","abstract":"Estimates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Management","id":"ITEM-2","issue":"2","issued":{"date-parts":[["2020","2","1"]]},"page":"99-111","publisher":"Elsevier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 PMI, 2021a)","plainTextFormattedCitation":"(Fink &amp; Pinchovski, 2020; PMI, 2021a)","previouslyFormattedCitation":"(Fink &amp; Pinchovski, 2020; PMI, 2021a)"},"properties":{"noteIndex":0},"schema":"https://github.com/citation-style-language/schema/raw/master/csl-citation.json"}</w:instrText>
      </w:r>
      <w:r w:rsidR="002A2B35">
        <w:fldChar w:fldCharType="separate"/>
      </w:r>
      <w:r w:rsidR="003452A5" w:rsidRPr="003452A5">
        <w:rPr>
          <w:noProof/>
        </w:rPr>
        <w:t>(Fink &amp; Pinchovski, 2020; PMI, 2021a)</w:t>
      </w:r>
      <w:r w:rsidR="002A2B35">
        <w:fldChar w:fldCharType="end"/>
      </w:r>
      <w:r w:rsidR="009334DE">
        <w:t>.</w:t>
      </w:r>
      <w:r>
        <w:t xml:space="preserve"> </w:t>
      </w:r>
      <w:r w:rsidR="00914DC1">
        <w:t xml:space="preserve">Adapun area </w:t>
      </w:r>
      <w:proofErr w:type="spellStart"/>
      <w:r w:rsidR="00914DC1">
        <w:t>pengetahuan</w:t>
      </w:r>
      <w:proofErr w:type="spellEnd"/>
      <w:r w:rsidR="00914DC1">
        <w:t xml:space="preserve"> </w:t>
      </w:r>
      <w:proofErr w:type="spellStart"/>
      <w:r w:rsidR="00914DC1">
        <w:t>dari</w:t>
      </w:r>
      <w:proofErr w:type="spellEnd"/>
      <w:r w:rsidR="00914DC1">
        <w:t xml:space="preserve"> </w:t>
      </w:r>
      <w:proofErr w:type="spellStart"/>
      <w:r w:rsidR="00914DC1">
        <w:t>proyek</w:t>
      </w:r>
      <w:proofErr w:type="spellEnd"/>
      <w:r w:rsidR="00914DC1">
        <w:t xml:space="preserve"> </w:t>
      </w:r>
      <w:proofErr w:type="spellStart"/>
      <w:r w:rsidR="00750180">
        <w:t>manajemen</w:t>
      </w:r>
      <w:proofErr w:type="spellEnd"/>
      <w:r w:rsidR="002A2B35">
        <w:t xml:space="preserve"> </w:t>
      </w:r>
      <w:r w:rsidR="002A2B35">
        <w:fldChar w:fldCharType="begin" w:fldLock="1"/>
      </w:r>
      <w:r w:rsidR="00204993">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reporting","type":"article-journal","volume":"9"},"uris":["http://www.mendeley.com/documents/?uuid=f8112711-0fe9-379f-bd4a-e447653f766a"]},{"id":"ITEM-2","itemData":{"ISBN":"9781628256642","abstract":"Predicting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951–952.","edition":"7th","id":"ITEM-2","issued":{"date-parts":[["2021"]]},"number-of-pages":"1-196","publisher":"Project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 van Besouw &amp; Bond-Barnard, 2021)","plainTextFormattedCitation":"(PMI, 2021a; van Besouw &amp; Bond-Barnard, 2021)","previouslyFormattedCitation":"(PMI, 2021a; van Besouw &amp; Bond-Barnard, 2021)"},"properties":{"noteIndex":0},"schema":"https://github.com/citation-style-language/schema/raw/master/csl-citation.json"}</w:instrText>
      </w:r>
      <w:r w:rsidR="002A2B35">
        <w:fldChar w:fldCharType="separate"/>
      </w:r>
      <w:r w:rsidR="003452A5" w:rsidRPr="003452A5">
        <w:rPr>
          <w:noProof/>
        </w:rPr>
        <w:t>(PMI, 2021a; van Besouw &amp; Bond-Barnard, 2021)</w:t>
      </w:r>
      <w:r w:rsidR="002A2B35">
        <w:fldChar w:fldCharType="end"/>
      </w:r>
      <w:r w:rsidR="00750180">
        <w:t xml:space="preserve">, </w:t>
      </w:r>
      <w:proofErr w:type="spellStart"/>
      <w:r w:rsidR="00750180">
        <w:t>meliputi</w:t>
      </w:r>
      <w:proofErr w:type="spellEnd"/>
      <w:r w:rsidR="00750180">
        <w:t>:</w:t>
      </w:r>
    </w:p>
    <w:p w14:paraId="096B6C7B" w14:textId="6F081E5F" w:rsidR="00700F78" w:rsidRDefault="00700F78" w:rsidP="00700F78">
      <w:pPr>
        <w:pStyle w:val="ListParagraph"/>
        <w:numPr>
          <w:ilvl w:val="0"/>
          <w:numId w:val="8"/>
        </w:numPr>
        <w:spacing w:line="360" w:lineRule="auto"/>
      </w:pPr>
      <w:proofErr w:type="spellStart"/>
      <w:r>
        <w:t>Manajemen</w:t>
      </w:r>
      <w:proofErr w:type="spellEnd"/>
      <w:r>
        <w:t xml:space="preserve"> </w:t>
      </w:r>
      <w:r w:rsidR="0091491B">
        <w:t>I</w:t>
      </w:r>
      <w:r>
        <w:t>ntegrasi</w:t>
      </w:r>
      <w:r w:rsidR="002B2945">
        <w:t>,</w:t>
      </w:r>
    </w:p>
    <w:p w14:paraId="6F12B3A9" w14:textId="25821D65" w:rsidR="00700F78" w:rsidRDefault="00700F78" w:rsidP="00700F78">
      <w:pPr>
        <w:pStyle w:val="ListParagraph"/>
        <w:numPr>
          <w:ilvl w:val="0"/>
          <w:numId w:val="8"/>
        </w:numPr>
        <w:spacing w:line="360" w:lineRule="auto"/>
      </w:pPr>
      <w:proofErr w:type="spellStart"/>
      <w:r>
        <w:t>Manajemen</w:t>
      </w:r>
      <w:proofErr w:type="spellEnd"/>
      <w:r>
        <w:t xml:space="preserve"> </w:t>
      </w:r>
      <w:proofErr w:type="spellStart"/>
      <w:r w:rsidR="0091491B">
        <w:t>L</w:t>
      </w:r>
      <w:r>
        <w:t>ingkup</w:t>
      </w:r>
      <w:proofErr w:type="spellEnd"/>
      <w:r w:rsidR="002B2945">
        <w:t>,</w:t>
      </w:r>
    </w:p>
    <w:p w14:paraId="2CC4C676" w14:textId="0BAE8157" w:rsidR="00700F78" w:rsidRDefault="00700F78" w:rsidP="00700F78">
      <w:pPr>
        <w:pStyle w:val="ListParagraph"/>
        <w:numPr>
          <w:ilvl w:val="0"/>
          <w:numId w:val="8"/>
        </w:numPr>
        <w:spacing w:line="360" w:lineRule="auto"/>
      </w:pPr>
      <w:proofErr w:type="spellStart"/>
      <w:r>
        <w:t>Manajemen</w:t>
      </w:r>
      <w:proofErr w:type="spellEnd"/>
      <w:r>
        <w:t xml:space="preserve"> </w:t>
      </w:r>
      <w:r w:rsidR="0091491B">
        <w:t>J</w:t>
      </w:r>
      <w:r>
        <w:t>adwal</w:t>
      </w:r>
      <w:r w:rsidR="002B2945">
        <w:t>,</w:t>
      </w:r>
    </w:p>
    <w:p w14:paraId="0A4FDD85" w14:textId="40A48B52" w:rsidR="00700F78" w:rsidRDefault="00700F78" w:rsidP="00700F78">
      <w:pPr>
        <w:pStyle w:val="ListParagraph"/>
        <w:numPr>
          <w:ilvl w:val="0"/>
          <w:numId w:val="8"/>
        </w:numPr>
        <w:spacing w:line="360" w:lineRule="auto"/>
      </w:pPr>
      <w:proofErr w:type="spellStart"/>
      <w:r>
        <w:t>Manajemen</w:t>
      </w:r>
      <w:proofErr w:type="spellEnd"/>
      <w:r>
        <w:t xml:space="preserve"> </w:t>
      </w:r>
      <w:proofErr w:type="spellStart"/>
      <w:r w:rsidR="0091491B">
        <w:t>B</w:t>
      </w:r>
      <w:r>
        <w:t>iaya</w:t>
      </w:r>
      <w:proofErr w:type="spellEnd"/>
      <w:r w:rsidR="002B2945">
        <w:t>,</w:t>
      </w:r>
    </w:p>
    <w:p w14:paraId="1C64EEC6" w14:textId="0381A2C8" w:rsidR="00700F78" w:rsidRDefault="0091491B" w:rsidP="00700F78">
      <w:pPr>
        <w:pStyle w:val="ListParagraph"/>
        <w:numPr>
          <w:ilvl w:val="0"/>
          <w:numId w:val="8"/>
        </w:numPr>
        <w:spacing w:line="360" w:lineRule="auto"/>
      </w:pPr>
      <w:proofErr w:type="spellStart"/>
      <w:r>
        <w:t>Manajemen</w:t>
      </w:r>
      <w:proofErr w:type="spellEnd"/>
      <w:r>
        <w:t xml:space="preserve"> </w:t>
      </w:r>
      <w:proofErr w:type="spellStart"/>
      <w:r w:rsidR="001C7FC6">
        <w:t>Kualitas</w:t>
      </w:r>
      <w:proofErr w:type="spellEnd"/>
      <w:r w:rsidR="002B2945">
        <w:t>,</w:t>
      </w:r>
    </w:p>
    <w:p w14:paraId="2D661FD0" w14:textId="1F4E8BE7" w:rsidR="005050DB" w:rsidRDefault="005050DB" w:rsidP="00700F78">
      <w:pPr>
        <w:pStyle w:val="ListParagraph"/>
        <w:numPr>
          <w:ilvl w:val="0"/>
          <w:numId w:val="8"/>
        </w:numPr>
        <w:spacing w:line="360" w:lineRule="auto"/>
      </w:pPr>
      <w:proofErr w:type="spellStart"/>
      <w:r>
        <w:t>Manajemen</w:t>
      </w:r>
      <w:proofErr w:type="spellEnd"/>
      <w:r>
        <w:t xml:space="preserve"> </w:t>
      </w:r>
      <w:proofErr w:type="spellStart"/>
      <w:r>
        <w:t>sumber</w:t>
      </w:r>
      <w:proofErr w:type="spellEnd"/>
      <w:r>
        <w:t xml:space="preserve"> </w:t>
      </w:r>
      <w:proofErr w:type="spellStart"/>
      <w:r>
        <w:t>daya</w:t>
      </w:r>
      <w:proofErr w:type="spellEnd"/>
      <w:r w:rsidR="002B2945">
        <w:t>,</w:t>
      </w:r>
    </w:p>
    <w:p w14:paraId="161EEFF1" w14:textId="2359EE11" w:rsidR="001C7FC6" w:rsidRDefault="00365E56" w:rsidP="00700F78">
      <w:pPr>
        <w:pStyle w:val="ListParagraph"/>
        <w:numPr>
          <w:ilvl w:val="0"/>
          <w:numId w:val="8"/>
        </w:numPr>
        <w:spacing w:line="360" w:lineRule="auto"/>
      </w:pPr>
      <w:proofErr w:type="spellStart"/>
      <w:r>
        <w:t>Manajemen</w:t>
      </w:r>
      <w:proofErr w:type="spellEnd"/>
      <w:r>
        <w:t xml:space="preserve"> </w:t>
      </w:r>
      <w:proofErr w:type="spellStart"/>
      <w:r>
        <w:t>Komunikasi</w:t>
      </w:r>
      <w:proofErr w:type="spellEnd"/>
      <w:r w:rsidR="002B2945">
        <w:t>,</w:t>
      </w:r>
    </w:p>
    <w:p w14:paraId="2BE00576" w14:textId="4C0ED126" w:rsidR="00365E56" w:rsidRDefault="00365E56" w:rsidP="00700F78">
      <w:pPr>
        <w:pStyle w:val="ListParagraph"/>
        <w:numPr>
          <w:ilvl w:val="0"/>
          <w:numId w:val="8"/>
        </w:numPr>
        <w:spacing w:line="360" w:lineRule="auto"/>
      </w:pPr>
      <w:proofErr w:type="spellStart"/>
      <w:r>
        <w:t>Manajemen</w:t>
      </w:r>
      <w:proofErr w:type="spellEnd"/>
      <w:r>
        <w:t xml:space="preserve"> </w:t>
      </w:r>
      <w:proofErr w:type="spellStart"/>
      <w:r>
        <w:t>Risiko</w:t>
      </w:r>
      <w:proofErr w:type="spellEnd"/>
      <w:r w:rsidR="002B2945">
        <w:t>,</w:t>
      </w:r>
    </w:p>
    <w:p w14:paraId="5903943C" w14:textId="6F7A89E0" w:rsidR="00365E56" w:rsidRDefault="00365E56" w:rsidP="00700F78">
      <w:pPr>
        <w:pStyle w:val="ListParagraph"/>
        <w:numPr>
          <w:ilvl w:val="0"/>
          <w:numId w:val="8"/>
        </w:numPr>
        <w:spacing w:line="360" w:lineRule="auto"/>
      </w:pPr>
      <w:proofErr w:type="spellStart"/>
      <w:r>
        <w:t>Manajemen</w:t>
      </w:r>
      <w:proofErr w:type="spellEnd"/>
      <w:r>
        <w:t xml:space="preserve"> </w:t>
      </w:r>
      <w:proofErr w:type="spellStart"/>
      <w:r>
        <w:t>Pengadaan</w:t>
      </w:r>
      <w:proofErr w:type="spellEnd"/>
      <w:r w:rsidR="002B2945">
        <w:t>,</w:t>
      </w:r>
    </w:p>
    <w:p w14:paraId="44323788" w14:textId="4B0845DE" w:rsidR="00365E56" w:rsidRPr="00E27009" w:rsidRDefault="00365E56" w:rsidP="00700F78">
      <w:pPr>
        <w:pStyle w:val="ListParagraph"/>
        <w:numPr>
          <w:ilvl w:val="0"/>
          <w:numId w:val="8"/>
        </w:numPr>
        <w:spacing w:line="360" w:lineRule="auto"/>
      </w:pPr>
      <w:proofErr w:type="spellStart"/>
      <w:r>
        <w:t>Manajemen</w:t>
      </w:r>
      <w:proofErr w:type="spellEnd"/>
      <w:r>
        <w:t xml:space="preserve"> </w:t>
      </w:r>
      <w:r>
        <w:rPr>
          <w:i/>
          <w:iCs/>
        </w:rPr>
        <w:t>stakeholder</w:t>
      </w:r>
      <w:r w:rsidR="002B2945">
        <w:rPr>
          <w:i/>
          <w:iCs/>
        </w:rPr>
        <w:t>.</w:t>
      </w:r>
    </w:p>
    <w:p w14:paraId="58CB98A3" w14:textId="68E1A33A" w:rsidR="00E27009" w:rsidRDefault="00E27009" w:rsidP="008C6DDA">
      <w:pPr>
        <w:pStyle w:val="Heading2"/>
        <w:spacing w:line="360" w:lineRule="auto"/>
      </w:pPr>
      <w:bookmarkStart w:id="1489" w:name="_Toc120139638"/>
      <w:bookmarkStart w:id="1490" w:name="_Toc128943852"/>
      <w:proofErr w:type="spellStart"/>
      <w:r>
        <w:t>Pendekatan</w:t>
      </w:r>
      <w:proofErr w:type="spellEnd"/>
      <w:r>
        <w:t xml:space="preserve"> </w:t>
      </w:r>
      <w:proofErr w:type="spellStart"/>
      <w:r>
        <w:t>Manajemen</w:t>
      </w:r>
      <w:proofErr w:type="spellEnd"/>
      <w:r>
        <w:t xml:space="preserve"> </w:t>
      </w:r>
      <w:proofErr w:type="spellStart"/>
      <w:r>
        <w:t>Proyek</w:t>
      </w:r>
      <w:bookmarkEnd w:id="1489"/>
      <w:bookmarkEnd w:id="1490"/>
      <w:proofErr w:type="spellEnd"/>
    </w:p>
    <w:p w14:paraId="322C803A" w14:textId="4F3AADAD" w:rsidR="00E27009" w:rsidRDefault="008C6DDA" w:rsidP="008C6DDA">
      <w:pPr>
        <w:spacing w:line="360" w:lineRule="auto"/>
        <w:rPr>
          <w:i/>
          <w:iCs/>
        </w:rPr>
      </w:pPr>
      <w:proofErr w:type="spellStart"/>
      <w:r>
        <w:t>Manajemen</w:t>
      </w:r>
      <w:proofErr w:type="spellEnd"/>
      <w:r>
        <w:t xml:space="preserve"> </w:t>
      </w:r>
      <w:proofErr w:type="spellStart"/>
      <w:r>
        <w:t>proyek</w:t>
      </w:r>
      <w:proofErr w:type="spellEnd"/>
      <w:r>
        <w:t xml:space="preserve"> </w:t>
      </w:r>
      <w:proofErr w:type="spellStart"/>
      <w:r>
        <w:t>seiring</w:t>
      </w:r>
      <w:proofErr w:type="spellEnd"/>
      <w:r>
        <w:t xml:space="preserve"> </w:t>
      </w:r>
      <w:proofErr w:type="spellStart"/>
      <w:r>
        <w:t>waktu</w:t>
      </w:r>
      <w:proofErr w:type="spellEnd"/>
      <w:r>
        <w:t xml:space="preserve"> </w:t>
      </w:r>
      <w:proofErr w:type="spellStart"/>
      <w:r>
        <w:t>mengalami</w:t>
      </w:r>
      <w:proofErr w:type="spellEnd"/>
      <w:r>
        <w:t xml:space="preserve"> </w:t>
      </w:r>
      <w:proofErr w:type="spellStart"/>
      <w:r>
        <w:t>perubahan</w:t>
      </w:r>
      <w:proofErr w:type="spellEnd"/>
      <w:r>
        <w:t xml:space="preserve"> </w:t>
      </w:r>
      <w:proofErr w:type="spellStart"/>
      <w:r>
        <w:t>baik</w:t>
      </w:r>
      <w:proofErr w:type="spellEnd"/>
      <w:r>
        <w:t xml:space="preserve"> </w:t>
      </w:r>
      <w:proofErr w:type="spellStart"/>
      <w:r>
        <w:t>dari</w:t>
      </w:r>
      <w:proofErr w:type="spellEnd"/>
      <w:r>
        <w:t xml:space="preserve"> sisi </w:t>
      </w:r>
      <w:proofErr w:type="spellStart"/>
      <w:r>
        <w:t>aturan</w:t>
      </w:r>
      <w:proofErr w:type="spellEnd"/>
      <w:r>
        <w:t xml:space="preserve">, proses, </w:t>
      </w:r>
      <w:proofErr w:type="spellStart"/>
      <w:r>
        <w:t>alat</w:t>
      </w:r>
      <w:proofErr w:type="spellEnd"/>
      <w:r>
        <w:t xml:space="preserve"> dan juga </w:t>
      </w:r>
      <w:proofErr w:type="spellStart"/>
      <w:r>
        <w:t>pendekatan</w:t>
      </w:r>
      <w:proofErr w:type="spellEnd"/>
      <w:r>
        <w:t>.</w:t>
      </w:r>
      <w:r w:rsidR="00853C21">
        <w:t xml:space="preserve"> </w:t>
      </w:r>
      <w:proofErr w:type="spellStart"/>
      <w:r w:rsidR="00853C21">
        <w:t>Manajemen</w:t>
      </w:r>
      <w:proofErr w:type="spellEnd"/>
      <w:r w:rsidR="00853C21">
        <w:t xml:space="preserve"> </w:t>
      </w:r>
      <w:proofErr w:type="spellStart"/>
      <w:r w:rsidR="00853C21">
        <w:t>proyek</w:t>
      </w:r>
      <w:proofErr w:type="spellEnd"/>
      <w:r w:rsidR="00853C21">
        <w:t xml:space="preserve"> </w:t>
      </w:r>
      <w:proofErr w:type="spellStart"/>
      <w:r w:rsidR="005054D8">
        <w:t>secara</w:t>
      </w:r>
      <w:proofErr w:type="spellEnd"/>
      <w:r w:rsidR="005054D8">
        <w:t xml:space="preserve"> </w:t>
      </w:r>
      <w:proofErr w:type="spellStart"/>
      <w:r w:rsidR="005054D8">
        <w:t>umum</w:t>
      </w:r>
      <w:proofErr w:type="spellEnd"/>
      <w:r w:rsidR="005054D8">
        <w:t xml:space="preserve"> </w:t>
      </w:r>
      <w:proofErr w:type="spellStart"/>
      <w:r w:rsidR="005054D8">
        <w:t>memiliki</w:t>
      </w:r>
      <w:proofErr w:type="spellEnd"/>
      <w:r w:rsidR="005054D8">
        <w:t xml:space="preserve"> dua </w:t>
      </w:r>
      <w:proofErr w:type="spellStart"/>
      <w:r w:rsidR="005054D8">
        <w:t>pendekatan</w:t>
      </w:r>
      <w:proofErr w:type="spellEnd"/>
      <w:r w:rsidR="005054D8">
        <w:t xml:space="preserve"> yang </w:t>
      </w:r>
      <w:proofErr w:type="spellStart"/>
      <w:r w:rsidR="005054D8">
        <w:t>saat</w:t>
      </w:r>
      <w:proofErr w:type="spellEnd"/>
      <w:r w:rsidR="005054D8">
        <w:t xml:space="preserve"> </w:t>
      </w:r>
      <w:proofErr w:type="spellStart"/>
      <w:r w:rsidR="005054D8">
        <w:t>ini</w:t>
      </w:r>
      <w:proofErr w:type="spellEnd"/>
      <w:r w:rsidR="005054D8">
        <w:t xml:space="preserve"> </w:t>
      </w:r>
      <w:proofErr w:type="spellStart"/>
      <w:r w:rsidR="005054D8">
        <w:t>berjalan</w:t>
      </w:r>
      <w:proofErr w:type="spellEnd"/>
      <w:r w:rsidR="005054D8">
        <w:t xml:space="preserve"> </w:t>
      </w:r>
      <w:proofErr w:type="spellStart"/>
      <w:r w:rsidR="005054D8">
        <w:t>yaitu</w:t>
      </w:r>
      <w:proofErr w:type="spellEnd"/>
      <w:r w:rsidR="005054D8">
        <w:t xml:space="preserve"> </w:t>
      </w:r>
      <w:proofErr w:type="spellStart"/>
      <w:r w:rsidR="005054D8">
        <w:t>tradisional</w:t>
      </w:r>
      <w:proofErr w:type="spellEnd"/>
      <w:r w:rsidR="005054D8">
        <w:t xml:space="preserve"> </w:t>
      </w:r>
      <w:proofErr w:type="spellStart"/>
      <w:r w:rsidR="005054D8">
        <w:t>atau</w:t>
      </w:r>
      <w:proofErr w:type="spellEnd"/>
      <w:r w:rsidR="005054D8">
        <w:t xml:space="preserve"> yang </w:t>
      </w:r>
      <w:proofErr w:type="spellStart"/>
      <w:r w:rsidR="005054D8">
        <w:t>biasa</w:t>
      </w:r>
      <w:proofErr w:type="spellEnd"/>
      <w:r w:rsidR="005054D8">
        <w:t xml:space="preserve"> di </w:t>
      </w:r>
      <w:proofErr w:type="spellStart"/>
      <w:r w:rsidR="005054D8">
        <w:t>sebut</w:t>
      </w:r>
      <w:proofErr w:type="spellEnd"/>
      <w:r w:rsidR="005054D8">
        <w:t xml:space="preserve"> dengan </w:t>
      </w:r>
      <w:r w:rsidR="005054D8">
        <w:rPr>
          <w:i/>
          <w:iCs/>
        </w:rPr>
        <w:t xml:space="preserve">waterfall </w:t>
      </w:r>
      <w:r w:rsidR="005054D8">
        <w:t xml:space="preserve">dan </w:t>
      </w:r>
      <w:proofErr w:type="spellStart"/>
      <w:r w:rsidR="00223673">
        <w:t>manajemen</w:t>
      </w:r>
      <w:proofErr w:type="spellEnd"/>
      <w:r w:rsidR="00223673">
        <w:t xml:space="preserve"> </w:t>
      </w:r>
      <w:proofErr w:type="spellStart"/>
      <w:r w:rsidR="00676649">
        <w:t>proyek</w:t>
      </w:r>
      <w:proofErr w:type="spellEnd"/>
      <w:r w:rsidR="00676649">
        <w:t xml:space="preserve"> </w:t>
      </w:r>
      <w:r w:rsidR="00223673">
        <w:t>yang</w:t>
      </w:r>
      <w:r w:rsidR="00676649">
        <w:t xml:space="preserve"> </w:t>
      </w:r>
      <w:proofErr w:type="spellStart"/>
      <w:r w:rsidR="00676649">
        <w:t>fleksibel</w:t>
      </w:r>
      <w:proofErr w:type="spellEnd"/>
      <w:r w:rsidR="00676649">
        <w:t xml:space="preserve"> </w:t>
      </w:r>
      <w:proofErr w:type="spellStart"/>
      <w:r w:rsidR="00676649">
        <w:t>atau</w:t>
      </w:r>
      <w:proofErr w:type="spellEnd"/>
      <w:r w:rsidR="00676649">
        <w:t xml:space="preserve"> </w:t>
      </w:r>
      <w:proofErr w:type="spellStart"/>
      <w:r w:rsidR="00676649">
        <w:t>biasa</w:t>
      </w:r>
      <w:proofErr w:type="spellEnd"/>
      <w:r w:rsidR="00676649">
        <w:t xml:space="preserve"> di </w:t>
      </w:r>
      <w:proofErr w:type="spellStart"/>
      <w:r w:rsidR="00676649">
        <w:t>sebut</w:t>
      </w:r>
      <w:proofErr w:type="spellEnd"/>
      <w:r w:rsidR="00676649">
        <w:t xml:space="preserve"> </w:t>
      </w:r>
      <w:proofErr w:type="spellStart"/>
      <w:r w:rsidR="00676649">
        <w:t>sebagai</w:t>
      </w:r>
      <w:proofErr w:type="spellEnd"/>
      <w:r w:rsidR="00676649">
        <w:t xml:space="preserve"> </w:t>
      </w:r>
      <w:r w:rsidR="005054D8">
        <w:rPr>
          <w:i/>
          <w:iCs/>
        </w:rPr>
        <w:t>agile</w:t>
      </w:r>
      <w:r w:rsidR="002A2B35">
        <w:rPr>
          <w:i/>
          <w:iCs/>
        </w:rPr>
        <w:t xml:space="preserve"> </w:t>
      </w:r>
      <w:r w:rsidR="002A2B35">
        <w:rPr>
          <w:i/>
          <w:iCs/>
        </w:rPr>
        <w:fldChar w:fldCharType="begin" w:fldLock="1"/>
      </w:r>
      <w:r w:rsidR="00204993">
        <w:rPr>
          <w:i/>
          <w:iCs/>
        </w:rPr>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rsidR="002A2B35">
        <w:rPr>
          <w:i/>
          <w:iCs/>
        </w:rPr>
        <w:fldChar w:fldCharType="separate"/>
      </w:r>
      <w:r w:rsidR="003452A5" w:rsidRPr="003452A5">
        <w:rPr>
          <w:iCs/>
          <w:noProof/>
        </w:rPr>
        <w:t>(PMI, 2021a)</w:t>
      </w:r>
      <w:r w:rsidR="002A2B35">
        <w:rPr>
          <w:i/>
          <w:iCs/>
        </w:rPr>
        <w:fldChar w:fldCharType="end"/>
      </w:r>
      <w:r w:rsidR="00E340FA">
        <w:rPr>
          <w:i/>
          <w:iCs/>
        </w:rPr>
        <w:t>.</w:t>
      </w:r>
      <w:r w:rsidR="00D72FF5">
        <w:rPr>
          <w:i/>
          <w:iCs/>
        </w:rPr>
        <w:t xml:space="preserve"> </w:t>
      </w:r>
    </w:p>
    <w:p w14:paraId="48F34607" w14:textId="49C26839" w:rsidR="00BF08BA" w:rsidRPr="00E56AAA" w:rsidRDefault="00BF08BA" w:rsidP="008C6DDA">
      <w:pPr>
        <w:spacing w:line="360" w:lineRule="auto"/>
      </w:pPr>
      <w:proofErr w:type="spellStart"/>
      <w:r>
        <w:t>Pendekatan</w:t>
      </w:r>
      <w:proofErr w:type="spellEnd"/>
      <w:r>
        <w:t xml:space="preserve"> </w:t>
      </w:r>
      <w:proofErr w:type="spellStart"/>
      <w:r>
        <w:t>manajemen</w:t>
      </w:r>
      <w:proofErr w:type="spellEnd"/>
      <w:r>
        <w:t xml:space="preserve"> </w:t>
      </w:r>
      <w:proofErr w:type="spellStart"/>
      <w:r>
        <w:t>proyek</w:t>
      </w:r>
      <w:proofErr w:type="spellEnd"/>
      <w:r>
        <w:t xml:space="preserve"> yang </w:t>
      </w:r>
      <w:proofErr w:type="spellStart"/>
      <w:r>
        <w:t>fleksibel</w:t>
      </w:r>
      <w:proofErr w:type="spellEnd"/>
      <w:r w:rsidR="00885C4E">
        <w:t xml:space="preserve">, </w:t>
      </w:r>
      <w:proofErr w:type="spellStart"/>
      <w:r w:rsidR="00885C4E">
        <w:t>memungkinkan</w:t>
      </w:r>
      <w:proofErr w:type="spellEnd"/>
      <w:r w:rsidR="00885C4E">
        <w:t xml:space="preserve"> </w:t>
      </w:r>
      <w:proofErr w:type="spellStart"/>
      <w:r w:rsidR="00885C4E">
        <w:t>adanya</w:t>
      </w:r>
      <w:proofErr w:type="spellEnd"/>
      <w:r w:rsidR="00885C4E">
        <w:t xml:space="preserve"> </w:t>
      </w:r>
      <w:proofErr w:type="spellStart"/>
      <w:r w:rsidR="00885C4E">
        <w:t>fleksibilitas</w:t>
      </w:r>
      <w:proofErr w:type="spellEnd"/>
      <w:r w:rsidR="00885C4E">
        <w:t xml:space="preserve"> pada </w:t>
      </w:r>
      <w:proofErr w:type="spellStart"/>
      <w:r w:rsidR="00885C4E">
        <w:t>grup</w:t>
      </w:r>
      <w:proofErr w:type="spellEnd"/>
      <w:r w:rsidR="00885C4E">
        <w:t xml:space="preserve"> proses </w:t>
      </w:r>
      <w:proofErr w:type="spellStart"/>
      <w:r w:rsidR="00885C4E">
        <w:t>perencanaan</w:t>
      </w:r>
      <w:proofErr w:type="spellEnd"/>
      <w:r w:rsidR="00885C4E">
        <w:t xml:space="preserve"> dan implementasi </w:t>
      </w:r>
      <w:r w:rsidR="00885C4E">
        <w:fldChar w:fldCharType="begin" w:fldLock="1"/>
      </w:r>
      <w:r w:rsidR="00E213F3">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rsidR="00885C4E">
        <w:fldChar w:fldCharType="separate"/>
      </w:r>
      <w:r w:rsidR="00885C4E" w:rsidRPr="00885C4E">
        <w:rPr>
          <w:noProof/>
        </w:rPr>
        <w:t>(Jalali Sohi et al., 2020)</w:t>
      </w:r>
      <w:r w:rsidR="00885C4E">
        <w:fldChar w:fldCharType="end"/>
      </w:r>
      <w:r w:rsidR="00885C4E">
        <w:t xml:space="preserve">. </w:t>
      </w:r>
      <w:proofErr w:type="spellStart"/>
      <w:r w:rsidR="00885C4E">
        <w:t>Fleksibilitas</w:t>
      </w:r>
      <w:proofErr w:type="spellEnd"/>
      <w:r w:rsidR="00885C4E">
        <w:t xml:space="preserve"> yang di </w:t>
      </w:r>
      <w:proofErr w:type="spellStart"/>
      <w:r w:rsidR="00885C4E">
        <w:t>maksud</w:t>
      </w:r>
      <w:proofErr w:type="spellEnd"/>
      <w:r w:rsidR="00885C4E">
        <w:t xml:space="preserve"> tidak </w:t>
      </w:r>
      <w:proofErr w:type="spellStart"/>
      <w:r w:rsidR="00885C4E">
        <w:t>hanya</w:t>
      </w:r>
      <w:proofErr w:type="spellEnd"/>
      <w:r w:rsidR="00885C4E">
        <w:t xml:space="preserve"> </w:t>
      </w:r>
      <w:proofErr w:type="spellStart"/>
      <w:r w:rsidR="00885C4E">
        <w:t>terbatas</w:t>
      </w:r>
      <w:proofErr w:type="spellEnd"/>
      <w:r w:rsidR="00885C4E">
        <w:t xml:space="preserve"> pada </w:t>
      </w:r>
      <w:proofErr w:type="spellStart"/>
      <w:r w:rsidR="00E213F3">
        <w:t>kelonggaran</w:t>
      </w:r>
      <w:proofErr w:type="spellEnd"/>
      <w:r w:rsidR="00E213F3">
        <w:t xml:space="preserve"> </w:t>
      </w:r>
      <w:proofErr w:type="spellStart"/>
      <w:r w:rsidR="00E213F3">
        <w:t>pemilihan</w:t>
      </w:r>
      <w:proofErr w:type="spellEnd"/>
      <w:r w:rsidR="00E213F3">
        <w:t xml:space="preserve"> </w:t>
      </w:r>
      <w:proofErr w:type="spellStart"/>
      <w:r w:rsidR="00E213F3">
        <w:t>keputusan</w:t>
      </w:r>
      <w:proofErr w:type="spellEnd"/>
      <w:r w:rsidR="00E213F3">
        <w:t xml:space="preserve"> </w:t>
      </w:r>
      <w:proofErr w:type="spellStart"/>
      <w:r w:rsidR="00E213F3">
        <w:t>tetapi</w:t>
      </w:r>
      <w:proofErr w:type="spellEnd"/>
      <w:r w:rsidR="00E213F3">
        <w:t xml:space="preserve"> </w:t>
      </w:r>
      <w:proofErr w:type="spellStart"/>
      <w:r w:rsidR="00E213F3">
        <w:t>memungkinkan</w:t>
      </w:r>
      <w:proofErr w:type="spellEnd"/>
      <w:r w:rsidR="00E213F3">
        <w:t xml:space="preserve"> </w:t>
      </w:r>
      <w:proofErr w:type="spellStart"/>
      <w:r w:rsidR="00E213F3">
        <w:t>adanya</w:t>
      </w:r>
      <w:proofErr w:type="spellEnd"/>
      <w:r w:rsidR="00E213F3">
        <w:t xml:space="preserve"> </w:t>
      </w:r>
      <w:proofErr w:type="spellStart"/>
      <w:r w:rsidR="00E213F3">
        <w:t>perubahan</w:t>
      </w:r>
      <w:proofErr w:type="spellEnd"/>
      <w:r w:rsidR="00E213F3">
        <w:t xml:space="preserve"> yang </w:t>
      </w:r>
      <w:proofErr w:type="spellStart"/>
      <w:r w:rsidR="00E213F3">
        <w:t>bersifat</w:t>
      </w:r>
      <w:proofErr w:type="spellEnd"/>
      <w:r w:rsidR="00E213F3">
        <w:t xml:space="preserve"> mayor </w:t>
      </w:r>
      <w:proofErr w:type="spellStart"/>
      <w:r w:rsidR="00E213F3">
        <w:t>dari</w:t>
      </w:r>
      <w:proofErr w:type="spellEnd"/>
      <w:r w:rsidR="00E213F3">
        <w:t xml:space="preserve"> </w:t>
      </w:r>
      <w:proofErr w:type="spellStart"/>
      <w:r w:rsidR="00E213F3">
        <w:t>seluruh</w:t>
      </w:r>
      <w:proofErr w:type="spellEnd"/>
      <w:r w:rsidR="00E213F3">
        <w:t xml:space="preserve"> </w:t>
      </w:r>
      <w:proofErr w:type="spellStart"/>
      <w:r w:rsidR="00E213F3">
        <w:t>grup</w:t>
      </w:r>
      <w:proofErr w:type="spellEnd"/>
      <w:r w:rsidR="00E213F3">
        <w:t xml:space="preserve"> proses yang </w:t>
      </w:r>
      <w:proofErr w:type="spellStart"/>
      <w:r w:rsidR="00E213F3">
        <w:t>ada</w:t>
      </w:r>
      <w:proofErr w:type="spellEnd"/>
      <w:r w:rsidR="00E213F3">
        <w:t xml:space="preserve"> </w:t>
      </w:r>
      <w:r w:rsidR="00E213F3">
        <w:fldChar w:fldCharType="begin" w:fldLock="1"/>
      </w:r>
      <w:r w:rsidR="0078375F">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rsidR="00E213F3">
        <w:fldChar w:fldCharType="separate"/>
      </w:r>
      <w:r w:rsidR="00E213F3" w:rsidRPr="00E213F3">
        <w:rPr>
          <w:noProof/>
        </w:rPr>
        <w:t>(Jalali Sohi et al., 2020)</w:t>
      </w:r>
      <w:r w:rsidR="00E213F3">
        <w:fldChar w:fldCharType="end"/>
      </w:r>
      <w:r w:rsidR="00E213F3">
        <w:t>.</w:t>
      </w:r>
      <w:r w:rsidR="00AF4074">
        <w:t xml:space="preserve"> Skema </w:t>
      </w:r>
      <w:proofErr w:type="spellStart"/>
      <w:r w:rsidR="00AF4074">
        <w:t>dari</w:t>
      </w:r>
      <w:proofErr w:type="spellEnd"/>
      <w:r w:rsidR="00AF4074">
        <w:t xml:space="preserve"> </w:t>
      </w:r>
      <w:proofErr w:type="spellStart"/>
      <w:r w:rsidR="00AF4074">
        <w:t>adanya</w:t>
      </w:r>
      <w:proofErr w:type="spellEnd"/>
      <w:r w:rsidR="00AF4074">
        <w:t xml:space="preserve"> </w:t>
      </w:r>
      <w:proofErr w:type="spellStart"/>
      <w:r w:rsidR="00AF4074">
        <w:t>manajemen</w:t>
      </w:r>
      <w:proofErr w:type="spellEnd"/>
      <w:r w:rsidR="00AF4074">
        <w:t xml:space="preserve"> </w:t>
      </w:r>
      <w:proofErr w:type="spellStart"/>
      <w:r w:rsidR="00AF4074">
        <w:t>proyek</w:t>
      </w:r>
      <w:proofErr w:type="spellEnd"/>
      <w:r w:rsidR="00AF4074">
        <w:t xml:space="preserve"> yang </w:t>
      </w:r>
      <w:proofErr w:type="spellStart"/>
      <w:r w:rsidR="00AF4074">
        <w:t>fleksibel</w:t>
      </w:r>
      <w:proofErr w:type="spellEnd"/>
      <w:r w:rsidR="00AF4074">
        <w:t xml:space="preserve"> </w:t>
      </w:r>
      <w:proofErr w:type="spellStart"/>
      <w:r w:rsidR="00AF4074">
        <w:t>dapat</w:t>
      </w:r>
      <w:proofErr w:type="spellEnd"/>
      <w:r w:rsidR="00AF4074">
        <w:t xml:space="preserve"> </w:t>
      </w:r>
      <w:proofErr w:type="spellStart"/>
      <w:r w:rsidR="00AF4074">
        <w:lastRenderedPageBreak/>
        <w:t>dilihat</w:t>
      </w:r>
      <w:proofErr w:type="spellEnd"/>
      <w:r w:rsidR="00AF4074">
        <w:t xml:space="preserve"> pada </w:t>
      </w:r>
      <w:r w:rsidR="00AF4074">
        <w:fldChar w:fldCharType="begin"/>
      </w:r>
      <w:r w:rsidR="00AF4074">
        <w:instrText xml:space="preserve"> REF _Ref110274554 \h </w:instrText>
      </w:r>
      <w:r w:rsidR="00AF4074">
        <w:fldChar w:fldCharType="separate"/>
      </w:r>
      <w:r w:rsidR="00A262DF">
        <w:t xml:space="preserve">Gambar </w:t>
      </w:r>
      <w:r w:rsidR="00A262DF">
        <w:rPr>
          <w:noProof/>
        </w:rPr>
        <w:t>2</w:t>
      </w:r>
      <w:r w:rsidR="00A262DF">
        <w:t>.</w:t>
      </w:r>
      <w:r w:rsidR="00A262DF">
        <w:rPr>
          <w:noProof/>
        </w:rPr>
        <w:t>1</w:t>
      </w:r>
      <w:r w:rsidR="00AF4074">
        <w:fldChar w:fldCharType="end"/>
      </w:r>
      <w:r w:rsidR="00AF4074">
        <w:t xml:space="preserve">. </w:t>
      </w:r>
      <w:proofErr w:type="spellStart"/>
      <w:r w:rsidR="00065315">
        <w:t>Kompleksitas</w:t>
      </w:r>
      <w:proofErr w:type="spellEnd"/>
      <w:r w:rsidR="00065315">
        <w:t xml:space="preserve"> </w:t>
      </w:r>
      <w:proofErr w:type="spellStart"/>
      <w:r w:rsidR="00065315">
        <w:t>proyek</w:t>
      </w:r>
      <w:proofErr w:type="spellEnd"/>
      <w:r w:rsidR="00065315">
        <w:t xml:space="preserve"> </w:t>
      </w:r>
      <w:proofErr w:type="spellStart"/>
      <w:r w:rsidR="00065315">
        <w:t>akan</w:t>
      </w:r>
      <w:proofErr w:type="spellEnd"/>
      <w:r w:rsidR="00065315">
        <w:t xml:space="preserve"> </w:t>
      </w:r>
      <w:proofErr w:type="spellStart"/>
      <w:r w:rsidR="00065315">
        <w:t>mengurangi</w:t>
      </w:r>
      <w:proofErr w:type="spellEnd"/>
      <w:r w:rsidR="00065315">
        <w:t xml:space="preserve"> </w:t>
      </w:r>
      <w:proofErr w:type="spellStart"/>
      <w:r w:rsidR="00065315">
        <w:t>performa</w:t>
      </w:r>
      <w:proofErr w:type="spellEnd"/>
      <w:r w:rsidR="00065315">
        <w:t xml:space="preserve"> </w:t>
      </w:r>
      <w:proofErr w:type="spellStart"/>
      <w:r w:rsidR="00065315">
        <w:t>dari</w:t>
      </w:r>
      <w:proofErr w:type="spellEnd"/>
      <w:r w:rsidR="00065315">
        <w:t xml:space="preserve"> hasil </w:t>
      </w:r>
      <w:proofErr w:type="spellStart"/>
      <w:r w:rsidR="00065315">
        <w:t>akhir</w:t>
      </w:r>
      <w:proofErr w:type="spellEnd"/>
      <w:r w:rsidR="00065315">
        <w:t xml:space="preserve"> </w:t>
      </w:r>
      <w:proofErr w:type="spellStart"/>
      <w:r w:rsidR="00065315">
        <w:t>proyek</w:t>
      </w:r>
      <w:proofErr w:type="spellEnd"/>
      <w:r w:rsidR="00662BA1">
        <w:t xml:space="preserve">, </w:t>
      </w:r>
      <w:proofErr w:type="spellStart"/>
      <w:r w:rsidR="00662BA1">
        <w:t>hal</w:t>
      </w:r>
      <w:proofErr w:type="spellEnd"/>
      <w:r w:rsidR="00662BA1">
        <w:t xml:space="preserve"> </w:t>
      </w:r>
      <w:proofErr w:type="spellStart"/>
      <w:r w:rsidR="00662BA1">
        <w:t>ini</w:t>
      </w:r>
      <w:proofErr w:type="spellEnd"/>
      <w:r w:rsidR="00662BA1">
        <w:t xml:space="preserve"> </w:t>
      </w:r>
      <w:proofErr w:type="spellStart"/>
      <w:r w:rsidR="00662BA1">
        <w:t>diakibatkan</w:t>
      </w:r>
      <w:proofErr w:type="spellEnd"/>
      <w:r w:rsidR="00662BA1">
        <w:t xml:space="preserve"> oleh </w:t>
      </w:r>
      <w:proofErr w:type="spellStart"/>
      <w:r w:rsidR="00662BA1">
        <w:t>adanya</w:t>
      </w:r>
      <w:proofErr w:type="spellEnd"/>
      <w:r w:rsidR="00662BA1">
        <w:t xml:space="preserve"> </w:t>
      </w:r>
      <w:proofErr w:type="spellStart"/>
      <w:r w:rsidR="00662BA1">
        <w:t>batasan-batasan</w:t>
      </w:r>
      <w:proofErr w:type="spellEnd"/>
      <w:r w:rsidR="00662BA1">
        <w:t xml:space="preserve"> yang tidak </w:t>
      </w:r>
      <w:proofErr w:type="spellStart"/>
      <w:r w:rsidR="00662BA1">
        <w:t>dapat</w:t>
      </w:r>
      <w:proofErr w:type="spellEnd"/>
      <w:r w:rsidR="00662BA1">
        <w:t xml:space="preserve"> </w:t>
      </w:r>
      <w:proofErr w:type="spellStart"/>
      <w:r w:rsidR="00662BA1">
        <w:t>dilalui</w:t>
      </w:r>
      <w:proofErr w:type="spellEnd"/>
      <w:r w:rsidR="00662BA1">
        <w:t xml:space="preserve"> pada model </w:t>
      </w:r>
      <w:proofErr w:type="spellStart"/>
      <w:r w:rsidR="00662BA1">
        <w:t>pendekatan</w:t>
      </w:r>
      <w:proofErr w:type="spellEnd"/>
      <w:r w:rsidR="00662BA1">
        <w:t xml:space="preserve"> </w:t>
      </w:r>
      <w:proofErr w:type="spellStart"/>
      <w:r w:rsidR="00662BA1">
        <w:t>manajemen</w:t>
      </w:r>
      <w:proofErr w:type="spellEnd"/>
      <w:r w:rsidR="00662BA1">
        <w:t xml:space="preserve"> </w:t>
      </w:r>
      <w:proofErr w:type="spellStart"/>
      <w:r w:rsidR="00662BA1">
        <w:t>proyek</w:t>
      </w:r>
      <w:proofErr w:type="spellEnd"/>
      <w:r w:rsidR="00662BA1">
        <w:t xml:space="preserve"> </w:t>
      </w:r>
      <w:proofErr w:type="spellStart"/>
      <w:r w:rsidR="00662BA1">
        <w:t>tradisional</w:t>
      </w:r>
      <w:proofErr w:type="spellEnd"/>
      <w:r w:rsidR="00E56AAA">
        <w:t xml:space="preserve"> </w:t>
      </w:r>
      <w:r w:rsidR="00E56AAA">
        <w:fldChar w:fldCharType="begin" w:fldLock="1"/>
      </w:r>
      <w:r w:rsidR="00E56AAA">
        <w:instrText>ADDIN CSL_CITATION {"citationItems":[{"id":"ITEM-1","itemData":{"DOI":"10.1016/j.ijproman.2021.10.004","ISSN":"02637863","abstract":"Proponents of the agile approach to project management describe this new way of working as more efficient, more productive, liberating, and one in which the team has greater control. We examine the experience of implementing agile practices within project management through nine agile teams in the financial services sector. Using grounded theory analysis of data from semi-structured interviews, several thematic categories emerge including accountability, team-based perceptions of their place in the organization, human factors in agile teams, and technical factors with the implementation of agile practice. As a result of these findings, we propose a framework describing how IT project teams experience accountability arrangements when transitioning into agile practices. The accountability experience is a result of the fit between the teams’ perception of how they are viewed as agile teams in their organizations, their experience of technical practices of agile implementation, and their experience of interaction and exchanges in their teams. We conclude with a call towards recognizing the dissonance between different expectations of accountability and a call for further empirical research into this phenomenon.","author":[{"dropping-particle":"","family":"Burga","given":"Ruben","non-dropping-particle":"","parse-names":false,"suffix":""},{"dropping-particle":"","family":"Spraakman","given":"Chris","non-dropping-particle":"","parse-names":false,"suffix":""},{"dropping-particle":"","family":"Balestreri","given":"Carson","non-dropping-particle":"","parse-names":false,"suffix":""},{"dropping-particle":"","family":"Rezania","given":"Davar","non-dropping-particle":"","parse-names":false,"suffix":""}],"container-title":"International Journal of Project Management","id":"ITEM-1","issue":"1","issued":{"date-parts":[["2022"]]},"page":"76-87","publisher":"Elsevier Ltd","title":"Examining the transition to agile practices with information technology projects: Agile teams and their experience of accountability","type":"article-journal","volume":"40"},"uris":["http://www.mendeley.com/documents/?uuid=574cd334-f1a4-4298-8e9b-ec920b3de4d1"]}],"mendeley":{"formattedCitation":"(Burga et al., 2022)","plainTextFormattedCitation":"(Burga et al., 2022)","previouslyFormattedCitation":"(Burga et al., 2022)"},"properties":{"noteIndex":0},"schema":"https://github.com/citation-style-language/schema/raw/master/csl-citation.json"}</w:instrText>
      </w:r>
      <w:r w:rsidR="00E56AAA">
        <w:fldChar w:fldCharType="separate"/>
      </w:r>
      <w:r w:rsidR="00E56AAA" w:rsidRPr="00E56AAA">
        <w:rPr>
          <w:noProof/>
        </w:rPr>
        <w:t>(Burga et al., 2022)</w:t>
      </w:r>
      <w:r w:rsidR="00E56AAA">
        <w:fldChar w:fldCharType="end"/>
      </w:r>
      <w:r w:rsidR="00662BA1">
        <w:t xml:space="preserve">. Dengan </w:t>
      </w:r>
      <w:proofErr w:type="spellStart"/>
      <w:r w:rsidR="00662BA1">
        <w:t>adanya</w:t>
      </w:r>
      <w:proofErr w:type="spellEnd"/>
      <w:r w:rsidR="00662BA1">
        <w:t xml:space="preserve"> </w:t>
      </w:r>
      <w:proofErr w:type="spellStart"/>
      <w:r w:rsidR="00662BA1">
        <w:t>manajemen</w:t>
      </w:r>
      <w:proofErr w:type="spellEnd"/>
      <w:r w:rsidR="00662BA1">
        <w:t xml:space="preserve"> </w:t>
      </w:r>
      <w:proofErr w:type="spellStart"/>
      <w:r w:rsidR="00662BA1">
        <w:t>proyek</w:t>
      </w:r>
      <w:proofErr w:type="spellEnd"/>
      <w:r w:rsidR="00662BA1">
        <w:t xml:space="preserve"> yang </w:t>
      </w:r>
      <w:proofErr w:type="spellStart"/>
      <w:r w:rsidR="00662BA1">
        <w:t>bersifat</w:t>
      </w:r>
      <w:proofErr w:type="spellEnd"/>
      <w:r w:rsidR="00662BA1">
        <w:t xml:space="preserve"> </w:t>
      </w:r>
      <w:proofErr w:type="spellStart"/>
      <w:r w:rsidR="00662BA1">
        <w:t>fleksibel</w:t>
      </w:r>
      <w:proofErr w:type="spellEnd"/>
      <w:r w:rsidR="00E56AAA">
        <w:t xml:space="preserve">, </w:t>
      </w:r>
      <w:proofErr w:type="spellStart"/>
      <w:r w:rsidR="00E56AAA">
        <w:t>memungkinkan</w:t>
      </w:r>
      <w:proofErr w:type="spellEnd"/>
      <w:r w:rsidR="00E56AAA">
        <w:t xml:space="preserve"> untuk </w:t>
      </w:r>
      <w:proofErr w:type="spellStart"/>
      <w:r w:rsidR="00E56AAA">
        <w:t>melewati</w:t>
      </w:r>
      <w:proofErr w:type="spellEnd"/>
      <w:r w:rsidR="00E56AAA">
        <w:t xml:space="preserve"> </w:t>
      </w:r>
      <w:proofErr w:type="spellStart"/>
      <w:r w:rsidR="00E56AAA">
        <w:t>batasan-batasan</w:t>
      </w:r>
      <w:proofErr w:type="spellEnd"/>
      <w:r w:rsidR="00E56AAA">
        <w:t xml:space="preserve"> yang </w:t>
      </w:r>
      <w:proofErr w:type="spellStart"/>
      <w:r w:rsidR="00E56AAA">
        <w:t>sebelumnya</w:t>
      </w:r>
      <w:proofErr w:type="spellEnd"/>
      <w:r w:rsidR="00E56AAA">
        <w:t xml:space="preserve"> </w:t>
      </w:r>
      <w:proofErr w:type="spellStart"/>
      <w:r w:rsidR="00E56AAA">
        <w:t>terhambat</w:t>
      </w:r>
      <w:proofErr w:type="spellEnd"/>
      <w:r w:rsidR="00E56AAA">
        <w:t xml:space="preserve"> pada model </w:t>
      </w:r>
      <w:proofErr w:type="spellStart"/>
      <w:r w:rsidR="00E56AAA">
        <w:t>pendekatan</w:t>
      </w:r>
      <w:proofErr w:type="spellEnd"/>
      <w:r w:rsidR="00E56AAA">
        <w:t xml:space="preserve"> </w:t>
      </w:r>
      <w:proofErr w:type="spellStart"/>
      <w:r w:rsidR="00E56AAA">
        <w:t>tradisional</w:t>
      </w:r>
      <w:proofErr w:type="spellEnd"/>
      <w:r w:rsidR="00E56AAA">
        <w:t xml:space="preserve">, dengan </w:t>
      </w:r>
      <w:proofErr w:type="spellStart"/>
      <w:r w:rsidR="00E56AAA">
        <w:t>memperhatikan</w:t>
      </w:r>
      <w:proofErr w:type="spellEnd"/>
      <w:r w:rsidR="00E56AAA">
        <w:t xml:space="preserve"> </w:t>
      </w:r>
      <w:proofErr w:type="spellStart"/>
      <w:r w:rsidR="00E56AAA">
        <w:t>beberapa</w:t>
      </w:r>
      <w:proofErr w:type="spellEnd"/>
      <w:r w:rsidR="00E56AAA">
        <w:t xml:space="preserve"> </w:t>
      </w:r>
      <w:proofErr w:type="spellStart"/>
      <w:r w:rsidR="00E56AAA">
        <w:t>aturan</w:t>
      </w:r>
      <w:proofErr w:type="spellEnd"/>
      <w:r w:rsidR="00E56AAA">
        <w:t xml:space="preserve"> </w:t>
      </w:r>
      <w:proofErr w:type="spellStart"/>
      <w:r w:rsidR="00E56AAA">
        <w:t>khusus</w:t>
      </w:r>
      <w:proofErr w:type="spellEnd"/>
      <w:r w:rsidR="00E56AAA">
        <w:t xml:space="preserve"> </w:t>
      </w:r>
      <w:r w:rsidR="00E56AAA">
        <w:fldChar w:fldCharType="begin" w:fldLock="1"/>
      </w:r>
      <w:r w:rsidR="00DF1F13">
        <w:instrText>ADDIN CSL_CITATION {"citationItems":[{"id":"ITEM-1","itemData":{"DOI":"10.1016/j.ijproman.2021.10.004","ISSN":"02637863","abstract":"Proponents of the agile approach to project management describe this new way of working as more efficient, more productive, liberating, and one in which the team has greater control. We examine the experience of implementing agile practices within project management through nine agile teams in the financial services sector. Using grounded theory analysis of data from semi-structured interviews, several thematic categories emerge including accountability, team-based perceptions of their place in the organization, human factors in agile teams, and technical factors with the implementation of agile practice. As a result of these findings, we propose a framework describing how IT project teams experience accountability arrangements when transitioning into agile practices. The accountability experience is a result of the fit between the teams’ perception of how they are viewed as agile teams in their organizations, their experience of technical practices of agile implementation, and their experience of interaction and exchanges in their teams. We conclude with a call towards recognizing the dissonance between different expectations of accountability and a call for further empirical research into this phenomenon.","author":[{"dropping-particle":"","family":"Burga","given":"Ruben","non-dropping-particle":"","parse-names":false,"suffix":""},{"dropping-particle":"","family":"Spraakman","given":"Chris","non-dropping-particle":"","parse-names":false,"suffix":""},{"dropping-particle":"","family":"Balestreri","given":"Carson","non-dropping-particle":"","parse-names":false,"suffix":""},{"dropping-particle":"","family":"Rezania","given":"Davar","non-dropping-particle":"","parse-names":false,"suffix":""}],"container-title":"International Journal of Project Management","id":"ITEM-1","issue":"1","issued":{"date-parts":[["2022"]]},"page":"76-87","publisher":"Elsevier Ltd","title":"Examining the transition to agile practices with information technology projects: Agile teams and their experience of accountability","type":"article-journal","volume":"40"},"uris":["http://www.mendeley.com/documents/?uuid=574cd334-f1a4-4298-8e9b-ec920b3de4d1"]},{"id":"ITEM-2","itemData":{"DOI":"10.1108/IJMPB-07-2019-0173","ISSN":"17538386","abstract":"Purpose: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Business","id":"ITEM-2","issue":"4","issued":{"date-parts":[["2020"]]},"page":"665-694","title":"Does flexibility in project management in early project phases contribute positively to end-project performance?","type":"article-journal","volume":"13"},"uris":["http://www.mendeley.com/documents/?uuid=11c03b72-3337-479f-a2bf-cfc705d18527"]}],"mendeley":{"formattedCitation":"(Burga et al., 2022; Jalali Sohi et al., 2020)","plainTextFormattedCitation":"(Burga et al., 2022; Jalali Sohi et al., 2020)","previouslyFormattedCitation":"(Burga et al., 2022; Jalali Sohi et al., 2020)"},"properties":{"noteIndex":0},"schema":"https://github.com/citation-style-language/schema/raw/master/csl-citation.json"}</w:instrText>
      </w:r>
      <w:r w:rsidR="00E56AAA">
        <w:fldChar w:fldCharType="separate"/>
      </w:r>
      <w:r w:rsidR="00E56AAA" w:rsidRPr="00E56AAA">
        <w:rPr>
          <w:noProof/>
        </w:rPr>
        <w:t>(Burga et al., 2022; Jalali Sohi et al., 2020)</w:t>
      </w:r>
      <w:r w:rsidR="00E56AAA">
        <w:fldChar w:fldCharType="end"/>
      </w:r>
      <w:r w:rsidR="00E56AAA">
        <w:t xml:space="preserve">. </w:t>
      </w:r>
    </w:p>
    <w:p w14:paraId="25AAE4AB" w14:textId="77777777" w:rsidR="00F72E00" w:rsidRDefault="00F72E00" w:rsidP="00F72E00">
      <w:pPr>
        <w:keepNext/>
        <w:spacing w:line="360" w:lineRule="auto"/>
        <w:jc w:val="center"/>
      </w:pPr>
      <w:r>
        <w:rPr>
          <w:noProof/>
        </w:rPr>
        <w:drawing>
          <wp:inline distT="0" distB="0" distL="0" distR="0" wp14:anchorId="54A81ECE" wp14:editId="125B0DE0">
            <wp:extent cx="3733800" cy="1476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3800" cy="1476375"/>
                    </a:xfrm>
                    <a:prstGeom prst="rect">
                      <a:avLst/>
                    </a:prstGeom>
                  </pic:spPr>
                </pic:pic>
              </a:graphicData>
            </a:graphic>
          </wp:inline>
        </w:drawing>
      </w:r>
    </w:p>
    <w:p w14:paraId="72611DB0" w14:textId="2301B321" w:rsidR="00F72E00" w:rsidRDefault="00F72E00" w:rsidP="003F0C01">
      <w:pPr>
        <w:pStyle w:val="Caption"/>
        <w:rPr>
          <w:ins w:id="1491" w:author="ilham.nur@office.ui.ac.id [2]" w:date="2023-01-29T12:08:00Z"/>
        </w:rPr>
      </w:pPr>
      <w:bookmarkStart w:id="1492" w:name="_Ref110274554"/>
      <w:bookmarkStart w:id="1493" w:name="_Toc128944234"/>
      <w:r>
        <w:t xml:space="preserve">Gambar </w:t>
      </w:r>
      <w:ins w:id="1494" w:author="ilham.nur@office.ui.ac.id" w:date="2023-03-10T23:19:00Z">
        <w:r w:rsidR="0017462A">
          <w:fldChar w:fldCharType="begin"/>
        </w:r>
        <w:r w:rsidR="0017462A">
          <w:instrText xml:space="preserve"> STYLEREF 1 \s </w:instrText>
        </w:r>
      </w:ins>
      <w:r w:rsidR="0017462A">
        <w:fldChar w:fldCharType="separate"/>
      </w:r>
      <w:r w:rsidR="0017462A">
        <w:rPr>
          <w:noProof/>
        </w:rPr>
        <w:t>2</w:t>
      </w:r>
      <w:ins w:id="1495"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1496" w:author="ilham.nur@office.ui.ac.id" w:date="2023-03-10T23:19:00Z">
        <w:r w:rsidR="0017462A">
          <w:rPr>
            <w:noProof/>
          </w:rPr>
          <w:t>1</w:t>
        </w:r>
        <w:r w:rsidR="0017462A">
          <w:fldChar w:fldCharType="end"/>
        </w:r>
      </w:ins>
      <w:ins w:id="1497" w:author="Ilham Nur Pratama" w:date="2023-03-09T00:23:00Z">
        <w:del w:id="1498" w:author="ilham.nur@office.ui.ac.id" w:date="2023-03-10T23:19:00Z">
          <w:r w:rsidR="00C56C18" w:rsidDel="0017462A">
            <w:fldChar w:fldCharType="begin"/>
          </w:r>
          <w:r w:rsidR="00C56C18" w:rsidDel="0017462A">
            <w:delInstrText xml:space="preserve"> STYLEREF 1 \s </w:delInstrText>
          </w:r>
        </w:del>
      </w:ins>
      <w:del w:id="1499" w:author="ilham.nur@office.ui.ac.id" w:date="2023-03-10T23:19:00Z">
        <w:r w:rsidR="00C56C18" w:rsidDel="0017462A">
          <w:fldChar w:fldCharType="separate"/>
        </w:r>
        <w:r w:rsidR="00C56C18" w:rsidDel="0017462A">
          <w:rPr>
            <w:noProof/>
          </w:rPr>
          <w:delText>2</w:delText>
        </w:r>
      </w:del>
      <w:ins w:id="1500" w:author="Ilham Nur Pratama" w:date="2023-03-09T00:23:00Z">
        <w:del w:id="1501"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1502" w:author="ilham.nur@office.ui.ac.id" w:date="2023-03-10T23:19:00Z">
        <w:r w:rsidR="00C56C18" w:rsidDel="0017462A">
          <w:fldChar w:fldCharType="separate"/>
        </w:r>
      </w:del>
      <w:ins w:id="1503" w:author="Ilham Nur Pratama" w:date="2023-03-09T00:23:00Z">
        <w:del w:id="1504" w:author="ilham.nur@office.ui.ac.id" w:date="2023-03-10T23:19:00Z">
          <w:r w:rsidR="00C56C18" w:rsidDel="0017462A">
            <w:rPr>
              <w:noProof/>
            </w:rPr>
            <w:delText>1</w:delText>
          </w:r>
          <w:r w:rsidR="00C56C18" w:rsidDel="0017462A">
            <w:fldChar w:fldCharType="end"/>
          </w:r>
        </w:del>
      </w:ins>
      <w:ins w:id="1505" w:author="ilham.nur@office.ui.ac.id" w:date="2023-03-05T14:12:00Z">
        <w:del w:id="1506" w:author="Ilham Nur Pratama" w:date="2023-03-08T18:52:00Z">
          <w:r w:rsidR="00604724" w:rsidDel="0067134C">
            <w:fldChar w:fldCharType="begin"/>
          </w:r>
          <w:r w:rsidR="00604724" w:rsidDel="0067134C">
            <w:delInstrText xml:space="preserve"> STYLEREF 1 \s </w:delInstrText>
          </w:r>
        </w:del>
      </w:ins>
      <w:del w:id="1507" w:author="Ilham Nur Pratama" w:date="2023-03-08T18:52:00Z">
        <w:r w:rsidR="00604724" w:rsidDel="0067134C">
          <w:fldChar w:fldCharType="separate"/>
        </w:r>
        <w:r w:rsidR="00A262DF" w:rsidDel="0067134C">
          <w:rPr>
            <w:noProof/>
          </w:rPr>
          <w:delText>2</w:delText>
        </w:r>
      </w:del>
      <w:ins w:id="1508" w:author="ilham.nur@office.ui.ac.id" w:date="2023-03-05T14:12:00Z">
        <w:del w:id="1509"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1510" w:author="Ilham Nur Pratama" w:date="2023-03-08T18:52:00Z">
        <w:r w:rsidR="00604724" w:rsidDel="0067134C">
          <w:fldChar w:fldCharType="separate"/>
        </w:r>
      </w:del>
      <w:ins w:id="1511" w:author="ilham.nur@office.ui.ac.id" w:date="2023-03-05T21:23:00Z">
        <w:del w:id="1512" w:author="Ilham Nur Pratama" w:date="2023-03-08T18:52:00Z">
          <w:r w:rsidR="00A262DF" w:rsidDel="0067134C">
            <w:rPr>
              <w:noProof/>
            </w:rPr>
            <w:delText>1</w:delText>
          </w:r>
        </w:del>
      </w:ins>
      <w:ins w:id="1513" w:author="ilham.nur@office.ui.ac.id" w:date="2023-03-05T14:12:00Z">
        <w:del w:id="1514" w:author="Ilham Nur Pratama" w:date="2023-03-08T18:52:00Z">
          <w:r w:rsidR="00604724" w:rsidDel="0067134C">
            <w:fldChar w:fldCharType="end"/>
          </w:r>
        </w:del>
      </w:ins>
      <w:ins w:id="1515" w:author="ilham.nur@office.ui.ac.id [2]" w:date="2023-01-25T05:09:00Z">
        <w:del w:id="1516" w:author="ilham.nur@office.ui.ac.id" w:date="2023-02-02T22:33:00Z">
          <w:r w:rsidR="00F62D33" w:rsidDel="00A76FCF">
            <w:fldChar w:fldCharType="begin"/>
          </w:r>
          <w:r w:rsidR="00F62D33" w:rsidDel="00A76FCF">
            <w:delInstrText xml:space="preserve"> STYLEREF 1 \s </w:delInstrText>
          </w:r>
        </w:del>
      </w:ins>
      <w:del w:id="1517" w:author="ilham.nur@office.ui.ac.id" w:date="2023-02-02T22:33:00Z">
        <w:r w:rsidR="00F62D33" w:rsidDel="00A76FCF">
          <w:fldChar w:fldCharType="separate"/>
        </w:r>
        <w:r w:rsidR="00C64CA0" w:rsidDel="00A76FCF">
          <w:rPr>
            <w:noProof/>
          </w:rPr>
          <w:delText>2</w:delText>
        </w:r>
      </w:del>
      <w:ins w:id="1518" w:author="ilham.nur@office.ui.ac.id [2]" w:date="2023-01-25T05:09:00Z">
        <w:del w:id="1519"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520" w:author="ilham.nur@office.ui.ac.id" w:date="2023-02-02T22:33:00Z">
        <w:r w:rsidR="00000000">
          <w:fldChar w:fldCharType="separate"/>
        </w:r>
      </w:del>
      <w:ins w:id="1521" w:author="ilham.nur@office.ui.ac.id [2]" w:date="2023-01-25T05:09:00Z">
        <w:del w:id="1522" w:author="ilham.nur@office.ui.ac.id" w:date="2023-02-02T22:33:00Z">
          <w:r w:rsidR="00F62D33" w:rsidDel="00A76FCF">
            <w:fldChar w:fldCharType="end"/>
          </w:r>
        </w:del>
      </w:ins>
      <w:del w:id="1523"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2</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1</w:delText>
        </w:r>
        <w:r w:rsidR="0030521D" w:rsidDel="00E614FF">
          <w:fldChar w:fldCharType="end"/>
        </w:r>
      </w:del>
      <w:bookmarkEnd w:id="1492"/>
      <w:r>
        <w:t xml:space="preserve"> </w:t>
      </w:r>
      <w:proofErr w:type="spellStart"/>
      <w:r>
        <w:t>Hubungan</w:t>
      </w:r>
      <w:proofErr w:type="spellEnd"/>
      <w:r>
        <w:t xml:space="preserve"> </w:t>
      </w:r>
      <w:proofErr w:type="spellStart"/>
      <w:r>
        <w:t>kompleksitas</w:t>
      </w:r>
      <w:proofErr w:type="spellEnd"/>
      <w:r>
        <w:t xml:space="preserve"> </w:t>
      </w:r>
      <w:proofErr w:type="spellStart"/>
      <w:r>
        <w:t>proyek</w:t>
      </w:r>
      <w:proofErr w:type="spellEnd"/>
      <w:r>
        <w:t xml:space="preserve"> dengan </w:t>
      </w:r>
      <w:proofErr w:type="spellStart"/>
      <w:r>
        <w:t>bantuan</w:t>
      </w:r>
      <w:proofErr w:type="spellEnd"/>
      <w:r>
        <w:t xml:space="preserve"> </w:t>
      </w:r>
      <w:proofErr w:type="spellStart"/>
      <w:r>
        <w:t>fleksibilitas</w:t>
      </w:r>
      <w:proofErr w:type="spellEnd"/>
      <w:r>
        <w:t xml:space="preserve"> </w:t>
      </w:r>
      <w:proofErr w:type="spellStart"/>
      <w:r>
        <w:t>manajemen</w:t>
      </w:r>
      <w:proofErr w:type="spellEnd"/>
      <w:r>
        <w:t xml:space="preserve"> </w:t>
      </w:r>
      <w:proofErr w:type="spellStart"/>
      <w:r>
        <w:t>proyek</w:t>
      </w:r>
      <w:proofErr w:type="spellEnd"/>
      <w:r>
        <w:t xml:space="preserve"> dengan hasil </w:t>
      </w:r>
      <w:proofErr w:type="spellStart"/>
      <w:r>
        <w:t>akhir</w:t>
      </w:r>
      <w:proofErr w:type="spellEnd"/>
      <w:r>
        <w:t xml:space="preserve"> </w:t>
      </w:r>
      <w:proofErr w:type="spellStart"/>
      <w:r>
        <w:t>proyek</w:t>
      </w:r>
      <w:bookmarkEnd w:id="1493"/>
      <w:proofErr w:type="spellEnd"/>
      <w:r>
        <w:t xml:space="preserve"> </w:t>
      </w:r>
      <w:moveFromRangeStart w:id="1524" w:author="ilham.nur@office.ui.ac.id [2]" w:date="2023-01-29T12:09:00Z" w:name="move125886572"/>
      <w:moveFrom w:id="1525" w:author="ilham.nur@office.ui.ac.id [2]" w:date="2023-01-29T12:09:00Z">
        <w:r w:rsidRPr="00F72E00" w:rsidDel="009179AB">
          <w:fldChar w:fldCharType="begin" w:fldLock="1"/>
        </w:r>
        <w:r w:rsidR="00E56AAA" w:rsidDel="009179AB">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rsidRPr="00F72E00" w:rsidDel="009179AB">
          <w:fldChar w:fldCharType="separate"/>
        </w:r>
        <w:r w:rsidRPr="00F72E00" w:rsidDel="009179AB">
          <w:rPr>
            <w:noProof/>
          </w:rPr>
          <w:t>(Jalali Sohi et al., 2020)</w:t>
        </w:r>
        <w:r w:rsidRPr="00F72E00" w:rsidDel="009179AB">
          <w:fldChar w:fldCharType="end"/>
        </w:r>
      </w:moveFrom>
      <w:moveFromRangeEnd w:id="1524"/>
    </w:p>
    <w:p w14:paraId="71AE5F45" w14:textId="11C49C81" w:rsidR="00812E69" w:rsidRPr="00032BC4" w:rsidRDefault="009179AB" w:rsidP="003E51EB">
      <w:pPr>
        <w:jc w:val="center"/>
        <w:rPr>
          <w:bCs/>
        </w:rPr>
      </w:pPr>
      <w:proofErr w:type="spellStart"/>
      <w:ins w:id="1526" w:author="ilham.nur@office.ui.ac.id [2]" w:date="2023-01-29T12:09:00Z">
        <w:r w:rsidRPr="009179AB">
          <w:t>Sumber</w:t>
        </w:r>
        <w:proofErr w:type="spellEnd"/>
        <w:r w:rsidRPr="009179AB">
          <w:t>:</w:t>
        </w:r>
        <w:r>
          <w:rPr>
            <w:b/>
            <w:bCs/>
          </w:rPr>
          <w:t xml:space="preserve"> </w:t>
        </w:r>
      </w:ins>
      <w:moveToRangeStart w:id="1527" w:author="ilham.nur@office.ui.ac.id [2]" w:date="2023-01-29T12:09:00Z" w:name="move125886572"/>
      <w:moveTo w:id="1528" w:author="ilham.nur@office.ui.ac.id [2]" w:date="2023-01-29T12:09:00Z">
        <w:r w:rsidRPr="00F72E00">
          <w:fldChar w:fldCharType="begin" w:fldLock="1"/>
        </w:r>
        <w:r>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rsidRPr="00F72E00">
          <w:fldChar w:fldCharType="separate"/>
        </w:r>
        <w:r w:rsidRPr="00F72E00">
          <w:rPr>
            <w:noProof/>
          </w:rPr>
          <w:t>(Jalali Sohi et al., 2020)</w:t>
        </w:r>
        <w:r w:rsidRPr="00F72E00">
          <w:fldChar w:fldCharType="end"/>
        </w:r>
      </w:moveTo>
      <w:moveToRangeEnd w:id="1527"/>
    </w:p>
    <w:p w14:paraId="21333E50" w14:textId="13032065" w:rsidR="0078375F" w:rsidRDefault="0078375F" w:rsidP="008C6DDA">
      <w:pPr>
        <w:spacing w:line="360" w:lineRule="auto"/>
      </w:pPr>
      <w:r>
        <w:rPr>
          <w:i/>
          <w:iCs/>
        </w:rPr>
        <w:t xml:space="preserve">Agile project management </w:t>
      </w:r>
      <w:r>
        <w:t xml:space="preserve"> </w:t>
      </w:r>
      <w:proofErr w:type="spellStart"/>
      <w:r>
        <w:t>memiliki</w:t>
      </w:r>
      <w:proofErr w:type="spellEnd"/>
      <w:r>
        <w:t xml:space="preserve"> </w:t>
      </w:r>
      <w:proofErr w:type="spellStart"/>
      <w:r>
        <w:t>beberapa</w:t>
      </w:r>
      <w:proofErr w:type="spellEnd"/>
      <w:r>
        <w:t xml:space="preserve"> </w:t>
      </w:r>
      <w:proofErr w:type="spellStart"/>
      <w:r>
        <w:t>fitur</w:t>
      </w:r>
      <w:proofErr w:type="spellEnd"/>
      <w:r>
        <w:t xml:space="preserve"> yang </w:t>
      </w:r>
      <w:proofErr w:type="spellStart"/>
      <w:r>
        <w:t>menjadi</w:t>
      </w:r>
      <w:proofErr w:type="spellEnd"/>
      <w:r>
        <w:t xml:space="preserve"> </w:t>
      </w:r>
      <w:proofErr w:type="spellStart"/>
      <w:r>
        <w:t>daya</w:t>
      </w:r>
      <w:proofErr w:type="spellEnd"/>
      <w:r>
        <w:t xml:space="preserve"> Tarik para </w:t>
      </w:r>
      <w:proofErr w:type="spellStart"/>
      <w:r>
        <w:t>praktisi</w:t>
      </w:r>
      <w:proofErr w:type="spellEnd"/>
      <w:r>
        <w:t xml:space="preserve"> </w:t>
      </w:r>
      <w:proofErr w:type="spellStart"/>
      <w:r>
        <w:t>proyek</w:t>
      </w:r>
      <w:proofErr w:type="spellEnd"/>
      <w:r>
        <w:t xml:space="preserve"> untuk </w:t>
      </w:r>
      <w:proofErr w:type="spellStart"/>
      <w:r>
        <w:t>memilih</w:t>
      </w:r>
      <w:proofErr w:type="spellEnd"/>
      <w:r>
        <w:t xml:space="preserve"> </w:t>
      </w:r>
      <w:proofErr w:type="spellStart"/>
      <w:r>
        <w:t>pendekatan</w:t>
      </w:r>
      <w:proofErr w:type="spellEnd"/>
      <w:r>
        <w:t xml:space="preserve"> </w:t>
      </w:r>
      <w:proofErr w:type="spellStart"/>
      <w:r>
        <w:t>ini</w:t>
      </w:r>
      <w:proofErr w:type="spellEnd"/>
      <w:r>
        <w:t xml:space="preserve"> di </w:t>
      </w:r>
      <w:proofErr w:type="spellStart"/>
      <w:r>
        <w:t>bandingkan</w:t>
      </w:r>
      <w:proofErr w:type="spellEnd"/>
      <w:r>
        <w:t xml:space="preserve"> </w:t>
      </w:r>
      <w:proofErr w:type="spellStart"/>
      <w:r>
        <w:t>pendekatan</w:t>
      </w:r>
      <w:proofErr w:type="spellEnd"/>
      <w:r>
        <w:t xml:space="preserve"> </w:t>
      </w:r>
      <w:proofErr w:type="spellStart"/>
      <w:r>
        <w:t>manajemen</w:t>
      </w:r>
      <w:proofErr w:type="spellEnd"/>
      <w:r>
        <w:t xml:space="preserve"> </w:t>
      </w:r>
      <w:proofErr w:type="spellStart"/>
      <w:r>
        <w:t>proyek</w:t>
      </w:r>
      <w:proofErr w:type="spellEnd"/>
      <w:r>
        <w:t xml:space="preserve"> </w:t>
      </w:r>
      <w:proofErr w:type="spellStart"/>
      <w:r>
        <w:t>tradisional</w:t>
      </w:r>
      <w:proofErr w:type="spellEnd"/>
      <w:r>
        <w:t xml:space="preserve"> </w:t>
      </w:r>
      <w:r>
        <w:fldChar w:fldCharType="begin" w:fldLock="1"/>
      </w:r>
      <w:r w:rsidR="00587F0A">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fldChar w:fldCharType="separate"/>
      </w:r>
      <w:r w:rsidRPr="0078375F">
        <w:rPr>
          <w:noProof/>
        </w:rPr>
        <w:t>(Jalali Sohi et al., 2020)</w:t>
      </w:r>
      <w:r>
        <w:fldChar w:fldCharType="end"/>
      </w:r>
      <w:r>
        <w:t xml:space="preserve">, </w:t>
      </w:r>
      <w:proofErr w:type="spellStart"/>
      <w:r>
        <w:t>yaitu</w:t>
      </w:r>
      <w:proofErr w:type="spellEnd"/>
      <w:r>
        <w:t xml:space="preserve"> :</w:t>
      </w:r>
    </w:p>
    <w:p w14:paraId="6A829B46" w14:textId="4C52A203" w:rsidR="00827503" w:rsidRDefault="00F128A1" w:rsidP="00827503">
      <w:pPr>
        <w:pStyle w:val="ListParagraph"/>
        <w:numPr>
          <w:ilvl w:val="0"/>
          <w:numId w:val="13"/>
        </w:numPr>
        <w:spacing w:line="360" w:lineRule="auto"/>
      </w:pPr>
      <w:proofErr w:type="spellStart"/>
      <w:r>
        <w:t>Mengutamakan</w:t>
      </w:r>
      <w:proofErr w:type="spellEnd"/>
      <w:r>
        <w:t xml:space="preserve"> </w:t>
      </w:r>
      <w:proofErr w:type="spellStart"/>
      <w:r>
        <w:t>kepuasan</w:t>
      </w:r>
      <w:proofErr w:type="spellEnd"/>
      <w:r>
        <w:t xml:space="preserve"> </w:t>
      </w:r>
      <w:proofErr w:type="spellStart"/>
      <w:r>
        <w:t>pelanggan</w:t>
      </w:r>
      <w:proofErr w:type="spellEnd"/>
      <w:r>
        <w:t>,</w:t>
      </w:r>
    </w:p>
    <w:p w14:paraId="3643B910" w14:textId="37C5E945" w:rsidR="00F128A1" w:rsidRDefault="00F128A1" w:rsidP="00827503">
      <w:pPr>
        <w:pStyle w:val="ListParagraph"/>
        <w:numPr>
          <w:ilvl w:val="0"/>
          <w:numId w:val="13"/>
        </w:numPr>
        <w:spacing w:line="360" w:lineRule="auto"/>
      </w:pPr>
      <w:proofErr w:type="spellStart"/>
      <w:r>
        <w:t>Menerima</w:t>
      </w:r>
      <w:proofErr w:type="spellEnd"/>
      <w:r>
        <w:t xml:space="preserve"> </w:t>
      </w:r>
      <w:proofErr w:type="spellStart"/>
      <w:r>
        <w:t>perubahan</w:t>
      </w:r>
      <w:proofErr w:type="spellEnd"/>
      <w:r>
        <w:t xml:space="preserve"> </w:t>
      </w:r>
      <w:proofErr w:type="spellStart"/>
      <w:r>
        <w:t>dalam</w:t>
      </w:r>
      <w:proofErr w:type="spellEnd"/>
      <w:r>
        <w:t xml:space="preserve"> </w:t>
      </w:r>
      <w:proofErr w:type="spellStart"/>
      <w:r>
        <w:t>proyek</w:t>
      </w:r>
      <w:proofErr w:type="spellEnd"/>
      <w:r>
        <w:t xml:space="preserve"> dengan </w:t>
      </w:r>
      <w:proofErr w:type="spellStart"/>
      <w:r>
        <w:t>mudah</w:t>
      </w:r>
      <w:proofErr w:type="spellEnd"/>
      <w:r>
        <w:t>,</w:t>
      </w:r>
    </w:p>
    <w:p w14:paraId="204D8C2A" w14:textId="30DACC68" w:rsidR="00F128A1" w:rsidRDefault="00F128A1" w:rsidP="00827503">
      <w:pPr>
        <w:pStyle w:val="ListParagraph"/>
        <w:numPr>
          <w:ilvl w:val="0"/>
          <w:numId w:val="13"/>
        </w:numPr>
        <w:spacing w:line="360" w:lineRule="auto"/>
      </w:pPr>
      <w:proofErr w:type="spellStart"/>
      <w:r>
        <w:t>Keluaran</w:t>
      </w:r>
      <w:proofErr w:type="spellEnd"/>
      <w:r>
        <w:t xml:space="preserve"> </w:t>
      </w:r>
      <w:proofErr w:type="spellStart"/>
      <w:r>
        <w:t>dari</w:t>
      </w:r>
      <w:proofErr w:type="spellEnd"/>
      <w:r>
        <w:t xml:space="preserve"> </w:t>
      </w:r>
      <w:proofErr w:type="spellStart"/>
      <w:r>
        <w:t>proyek</w:t>
      </w:r>
      <w:proofErr w:type="spellEnd"/>
      <w:r>
        <w:t xml:space="preserve"> di </w:t>
      </w:r>
      <w:proofErr w:type="spellStart"/>
      <w:r>
        <w:t>tuntut</w:t>
      </w:r>
      <w:proofErr w:type="spellEnd"/>
      <w:r>
        <w:t xml:space="preserve"> untuk </w:t>
      </w:r>
      <w:proofErr w:type="spellStart"/>
      <w:r>
        <w:t>dapat</w:t>
      </w:r>
      <w:proofErr w:type="spellEnd"/>
      <w:r>
        <w:t xml:space="preserve"> </w:t>
      </w:r>
      <w:proofErr w:type="spellStart"/>
      <w:r>
        <w:t>diselesaikan</w:t>
      </w:r>
      <w:proofErr w:type="spellEnd"/>
      <w:r>
        <w:t xml:space="preserve"> di </w:t>
      </w:r>
      <w:proofErr w:type="spellStart"/>
      <w:r>
        <w:t>waktu</w:t>
      </w:r>
      <w:proofErr w:type="spellEnd"/>
      <w:r>
        <w:t xml:space="preserve"> yang </w:t>
      </w:r>
      <w:proofErr w:type="spellStart"/>
      <w:r>
        <w:t>singkat</w:t>
      </w:r>
      <w:proofErr w:type="spellEnd"/>
      <w:r>
        <w:t>,</w:t>
      </w:r>
    </w:p>
    <w:p w14:paraId="5C196F75" w14:textId="5CE4F3F9" w:rsidR="00F128A1" w:rsidRPr="00F128A1" w:rsidRDefault="00F128A1" w:rsidP="00F128A1">
      <w:pPr>
        <w:pStyle w:val="ListParagraph"/>
        <w:numPr>
          <w:ilvl w:val="0"/>
          <w:numId w:val="13"/>
        </w:numPr>
        <w:spacing w:line="360" w:lineRule="auto"/>
      </w:pPr>
      <w:r>
        <w:rPr>
          <w:i/>
          <w:iCs/>
        </w:rPr>
        <w:t>Self-organized</w:t>
      </w:r>
    </w:p>
    <w:p w14:paraId="35D65E54" w14:textId="1A25EAE1" w:rsidR="00F128A1" w:rsidRDefault="00F128A1" w:rsidP="00F128A1">
      <w:pPr>
        <w:pStyle w:val="ListParagraph"/>
        <w:numPr>
          <w:ilvl w:val="0"/>
          <w:numId w:val="13"/>
        </w:numPr>
        <w:spacing w:line="360" w:lineRule="auto"/>
      </w:pPr>
      <w:proofErr w:type="spellStart"/>
      <w:r>
        <w:t>Mempererat</w:t>
      </w:r>
      <w:proofErr w:type="spellEnd"/>
      <w:r>
        <w:t xml:space="preserve"> </w:t>
      </w:r>
      <w:proofErr w:type="spellStart"/>
      <w:r>
        <w:t>hubungan</w:t>
      </w:r>
      <w:proofErr w:type="spellEnd"/>
      <w:r>
        <w:t xml:space="preserve"> </w:t>
      </w:r>
      <w:proofErr w:type="spellStart"/>
      <w:r>
        <w:t>antara</w:t>
      </w:r>
      <w:proofErr w:type="spellEnd"/>
      <w:r>
        <w:t xml:space="preserve"> </w:t>
      </w:r>
      <w:proofErr w:type="spellStart"/>
      <w:r>
        <w:t>bagian</w:t>
      </w:r>
      <w:proofErr w:type="spellEnd"/>
      <w:r>
        <w:t xml:space="preserve"> </w:t>
      </w:r>
      <w:proofErr w:type="spellStart"/>
      <w:r>
        <w:t>bisnis</w:t>
      </w:r>
      <w:proofErr w:type="spellEnd"/>
      <w:r>
        <w:t xml:space="preserve"> dan </w:t>
      </w:r>
      <w:proofErr w:type="spellStart"/>
      <w:r>
        <w:t>bagian</w:t>
      </w:r>
      <w:proofErr w:type="spellEnd"/>
      <w:r>
        <w:t xml:space="preserve"> </w:t>
      </w:r>
      <w:proofErr w:type="spellStart"/>
      <w:r>
        <w:t>teknis</w:t>
      </w:r>
      <w:proofErr w:type="spellEnd"/>
      <w:r>
        <w:t>.</w:t>
      </w:r>
    </w:p>
    <w:p w14:paraId="7CC4ACD8" w14:textId="406FAB3A" w:rsidR="00F128A1" w:rsidRPr="0006102D" w:rsidRDefault="00222DFC" w:rsidP="00F128A1">
      <w:pPr>
        <w:spacing w:line="360" w:lineRule="auto"/>
      </w:pPr>
      <w:proofErr w:type="spellStart"/>
      <w:r>
        <w:t>Transformasi</w:t>
      </w:r>
      <w:proofErr w:type="spellEnd"/>
      <w:r>
        <w:t xml:space="preserve"> digital </w:t>
      </w:r>
      <w:proofErr w:type="spellStart"/>
      <w:r>
        <w:t>merupakan</w:t>
      </w:r>
      <w:proofErr w:type="spellEnd"/>
      <w:r>
        <w:t xml:space="preserve"> salah </w:t>
      </w:r>
      <w:proofErr w:type="spellStart"/>
      <w:r>
        <w:t>satu</w:t>
      </w:r>
      <w:proofErr w:type="spellEnd"/>
      <w:r>
        <w:t xml:space="preserve"> </w:t>
      </w:r>
      <w:proofErr w:type="spellStart"/>
      <w:r>
        <w:t>pendorong</w:t>
      </w:r>
      <w:proofErr w:type="spellEnd"/>
      <w:r>
        <w:t xml:space="preserve"> </w:t>
      </w:r>
      <w:proofErr w:type="spellStart"/>
      <w:r>
        <w:t>penerapan</w:t>
      </w:r>
      <w:proofErr w:type="spellEnd"/>
      <w:r>
        <w:t xml:space="preserve"> </w:t>
      </w:r>
      <w:proofErr w:type="spellStart"/>
      <w:r>
        <w:t>pendekatan</w:t>
      </w:r>
      <w:proofErr w:type="spellEnd"/>
      <w:r>
        <w:t xml:space="preserve"> </w:t>
      </w:r>
      <w:proofErr w:type="spellStart"/>
      <w:r>
        <w:t>manajemen</w:t>
      </w:r>
      <w:proofErr w:type="spellEnd"/>
      <w:r>
        <w:t xml:space="preserve"> </w:t>
      </w:r>
      <w:proofErr w:type="spellStart"/>
      <w:r>
        <w:t>proyek</w:t>
      </w:r>
      <w:proofErr w:type="spellEnd"/>
      <w:r>
        <w:t xml:space="preserve"> </w:t>
      </w:r>
      <w:r>
        <w:rPr>
          <w:i/>
          <w:iCs/>
        </w:rPr>
        <w:t xml:space="preserve">agile </w:t>
      </w:r>
      <w:proofErr w:type="spellStart"/>
      <w:r>
        <w:t>saat</w:t>
      </w:r>
      <w:proofErr w:type="spellEnd"/>
      <w:r>
        <w:t xml:space="preserve"> </w:t>
      </w:r>
      <w:proofErr w:type="spellStart"/>
      <w:r>
        <w:t>ini</w:t>
      </w:r>
      <w:proofErr w:type="spellEnd"/>
      <w:r>
        <w:t xml:space="preserve"> </w:t>
      </w:r>
      <w:proofErr w:type="spellStart"/>
      <w:r w:rsidR="00952695">
        <w:t>banyak</w:t>
      </w:r>
      <w:proofErr w:type="spellEnd"/>
      <w:r w:rsidR="00952695">
        <w:t xml:space="preserve"> </w:t>
      </w:r>
      <w:proofErr w:type="spellStart"/>
      <w:r w:rsidR="00952695">
        <w:t>digunakan</w:t>
      </w:r>
      <w:proofErr w:type="spellEnd"/>
      <w:r w:rsidR="00952695">
        <w:t>.</w:t>
      </w:r>
      <w:r w:rsidR="001B0511">
        <w:t xml:space="preserve"> </w:t>
      </w:r>
      <w:proofErr w:type="spellStart"/>
      <w:r w:rsidR="001B0511">
        <w:t>Transisi</w:t>
      </w:r>
      <w:proofErr w:type="spellEnd"/>
      <w:r w:rsidR="001B0511">
        <w:t xml:space="preserve"> </w:t>
      </w:r>
      <w:proofErr w:type="spellStart"/>
      <w:r w:rsidR="001B0511">
        <w:t>penggunaan</w:t>
      </w:r>
      <w:proofErr w:type="spellEnd"/>
      <w:r w:rsidR="001B0511">
        <w:t xml:space="preserve"> </w:t>
      </w:r>
      <w:proofErr w:type="spellStart"/>
      <w:r w:rsidR="001B0511">
        <w:t>pendekatan</w:t>
      </w:r>
      <w:proofErr w:type="spellEnd"/>
      <w:r w:rsidR="001B0511">
        <w:t xml:space="preserve"> </w:t>
      </w:r>
      <w:proofErr w:type="spellStart"/>
      <w:r w:rsidR="001B0511">
        <w:t>manajemen</w:t>
      </w:r>
      <w:proofErr w:type="spellEnd"/>
      <w:r w:rsidR="001B0511">
        <w:t xml:space="preserve"> </w:t>
      </w:r>
      <w:proofErr w:type="spellStart"/>
      <w:r w:rsidR="001B0511">
        <w:t>proyek</w:t>
      </w:r>
      <w:proofErr w:type="spellEnd"/>
      <w:r w:rsidR="001B0511">
        <w:t xml:space="preserve"> </w:t>
      </w:r>
      <w:proofErr w:type="spellStart"/>
      <w:r w:rsidR="001B0511">
        <w:t>tradisional</w:t>
      </w:r>
      <w:proofErr w:type="spellEnd"/>
      <w:r w:rsidR="001B0511">
        <w:t xml:space="preserve"> ke </w:t>
      </w:r>
      <w:proofErr w:type="spellStart"/>
      <w:r w:rsidR="001B0511">
        <w:t>pendekatan</w:t>
      </w:r>
      <w:proofErr w:type="spellEnd"/>
      <w:r w:rsidR="001B0511">
        <w:t xml:space="preserve"> </w:t>
      </w:r>
      <w:proofErr w:type="spellStart"/>
      <w:r w:rsidR="001B0511">
        <w:t>manajemen</w:t>
      </w:r>
      <w:proofErr w:type="spellEnd"/>
      <w:r w:rsidR="001B0511">
        <w:t xml:space="preserve"> </w:t>
      </w:r>
      <w:proofErr w:type="spellStart"/>
      <w:r w:rsidR="001B0511">
        <w:t>proyek</w:t>
      </w:r>
      <w:proofErr w:type="spellEnd"/>
      <w:r w:rsidR="001B0511">
        <w:t xml:space="preserve"> </w:t>
      </w:r>
      <w:r w:rsidR="001B0511">
        <w:rPr>
          <w:i/>
          <w:iCs/>
        </w:rPr>
        <w:t>agile</w:t>
      </w:r>
      <w:r w:rsidR="0006102D">
        <w:rPr>
          <w:i/>
          <w:iCs/>
        </w:rPr>
        <w:t xml:space="preserve">, </w:t>
      </w:r>
      <w:proofErr w:type="spellStart"/>
      <w:r w:rsidR="0006102D">
        <w:t>utamanya</w:t>
      </w:r>
      <w:proofErr w:type="spellEnd"/>
      <w:r w:rsidR="0006102D">
        <w:t xml:space="preserve"> </w:t>
      </w:r>
      <w:proofErr w:type="spellStart"/>
      <w:r w:rsidR="0006102D">
        <w:t>dapt</w:t>
      </w:r>
      <w:proofErr w:type="spellEnd"/>
      <w:r w:rsidR="0006102D">
        <w:t xml:space="preserve"> </w:t>
      </w:r>
      <w:proofErr w:type="spellStart"/>
      <w:r w:rsidR="0006102D">
        <w:t>dilihat</w:t>
      </w:r>
      <w:proofErr w:type="spellEnd"/>
      <w:r w:rsidR="0006102D">
        <w:t xml:space="preserve"> pada </w:t>
      </w:r>
      <w:proofErr w:type="spellStart"/>
      <w:r w:rsidR="0006102D">
        <w:t>akuntabilitas</w:t>
      </w:r>
      <w:proofErr w:type="spellEnd"/>
      <w:r w:rsidR="0006102D">
        <w:t xml:space="preserve"> </w:t>
      </w:r>
      <w:proofErr w:type="spellStart"/>
      <w:r w:rsidR="0006102D">
        <w:t>proyek</w:t>
      </w:r>
      <w:proofErr w:type="spellEnd"/>
      <w:r w:rsidR="0006102D">
        <w:t xml:space="preserve">, di mana </w:t>
      </w:r>
      <w:proofErr w:type="spellStart"/>
      <w:r w:rsidR="0006102D">
        <w:t>sebelumnya</w:t>
      </w:r>
      <w:proofErr w:type="spellEnd"/>
      <w:r w:rsidR="0006102D">
        <w:t xml:space="preserve"> </w:t>
      </w:r>
      <w:proofErr w:type="spellStart"/>
      <w:r w:rsidR="0006102D">
        <w:t>akuntabilitas</w:t>
      </w:r>
      <w:proofErr w:type="spellEnd"/>
      <w:r w:rsidR="0006102D">
        <w:t xml:space="preserve"> </w:t>
      </w:r>
      <w:proofErr w:type="spellStart"/>
      <w:r w:rsidR="0006102D">
        <w:t>hanya</w:t>
      </w:r>
      <w:proofErr w:type="spellEnd"/>
      <w:r w:rsidR="0006102D">
        <w:t xml:space="preserve"> </w:t>
      </w:r>
      <w:proofErr w:type="spellStart"/>
      <w:r w:rsidR="0006102D">
        <w:t>terpusat</w:t>
      </w:r>
      <w:proofErr w:type="spellEnd"/>
      <w:r w:rsidR="0006102D">
        <w:t xml:space="preserve"> </w:t>
      </w:r>
      <w:proofErr w:type="spellStart"/>
      <w:r w:rsidR="0006102D">
        <w:t>kepada</w:t>
      </w:r>
      <w:proofErr w:type="spellEnd"/>
      <w:r w:rsidR="0006102D">
        <w:t xml:space="preserve"> </w:t>
      </w:r>
      <w:proofErr w:type="spellStart"/>
      <w:r w:rsidR="0006102D">
        <w:t>pemilik</w:t>
      </w:r>
      <w:proofErr w:type="spellEnd"/>
      <w:r w:rsidR="0006102D">
        <w:t xml:space="preserve"> </w:t>
      </w:r>
      <w:proofErr w:type="spellStart"/>
      <w:r w:rsidR="0006102D">
        <w:t>proyek</w:t>
      </w:r>
      <w:proofErr w:type="spellEnd"/>
      <w:r w:rsidR="0006102D">
        <w:t xml:space="preserve"> dan </w:t>
      </w:r>
      <w:proofErr w:type="spellStart"/>
      <w:r w:rsidR="0006102D">
        <w:t>manajer</w:t>
      </w:r>
      <w:proofErr w:type="spellEnd"/>
      <w:r w:rsidR="0006102D">
        <w:t xml:space="preserve"> </w:t>
      </w:r>
      <w:proofErr w:type="spellStart"/>
      <w:r w:rsidR="0006102D">
        <w:t>proyek</w:t>
      </w:r>
      <w:proofErr w:type="spellEnd"/>
      <w:r w:rsidR="00903B46">
        <w:t xml:space="preserve">, </w:t>
      </w:r>
      <w:proofErr w:type="spellStart"/>
      <w:r w:rsidR="00903B46">
        <w:t>berubah</w:t>
      </w:r>
      <w:proofErr w:type="spellEnd"/>
      <w:r w:rsidR="00903B46">
        <w:t xml:space="preserve"> </w:t>
      </w:r>
      <w:proofErr w:type="spellStart"/>
      <w:r w:rsidR="00903B46">
        <w:t>menjadi</w:t>
      </w:r>
      <w:proofErr w:type="spellEnd"/>
      <w:r w:rsidR="00903B46">
        <w:t xml:space="preserve"> </w:t>
      </w:r>
      <w:proofErr w:type="spellStart"/>
      <w:r w:rsidR="00903B46">
        <w:t>seluruh</w:t>
      </w:r>
      <w:proofErr w:type="spellEnd"/>
      <w:r w:rsidR="00903B46">
        <w:t xml:space="preserve"> </w:t>
      </w:r>
      <w:proofErr w:type="spellStart"/>
      <w:r w:rsidR="00903B46">
        <w:t>anggota</w:t>
      </w:r>
      <w:proofErr w:type="spellEnd"/>
      <w:r w:rsidR="00903B46">
        <w:t xml:space="preserve"> yang </w:t>
      </w:r>
      <w:proofErr w:type="spellStart"/>
      <w:r w:rsidR="00903B46">
        <w:t>ada</w:t>
      </w:r>
      <w:proofErr w:type="spellEnd"/>
      <w:r w:rsidR="00903B46">
        <w:t xml:space="preserve"> di </w:t>
      </w:r>
      <w:proofErr w:type="spellStart"/>
      <w:r w:rsidR="00903B46">
        <w:t>dalam</w:t>
      </w:r>
      <w:proofErr w:type="spellEnd"/>
      <w:r w:rsidR="00903B46">
        <w:t xml:space="preserve"> </w:t>
      </w:r>
      <w:proofErr w:type="spellStart"/>
      <w:r w:rsidR="00903B46">
        <w:t>tim</w:t>
      </w:r>
      <w:proofErr w:type="spellEnd"/>
      <w:r w:rsidR="00903B46">
        <w:t xml:space="preserve"> </w:t>
      </w:r>
      <w:proofErr w:type="spellStart"/>
      <w:r w:rsidR="00903B46">
        <w:t>proyek</w:t>
      </w:r>
      <w:proofErr w:type="spellEnd"/>
      <w:r w:rsidR="00903B46">
        <w:t xml:space="preserve"> </w:t>
      </w:r>
      <w:proofErr w:type="spellStart"/>
      <w:r w:rsidR="00903B46">
        <w:t>tersebut</w:t>
      </w:r>
      <w:proofErr w:type="spellEnd"/>
      <w:r w:rsidR="00903B46">
        <w:t xml:space="preserve"> </w:t>
      </w:r>
      <w:r w:rsidR="00903B46">
        <w:fldChar w:fldCharType="begin" w:fldLock="1"/>
      </w:r>
      <w:r w:rsidR="00F72E00">
        <w:instrText>ADDIN CSL_CITATION {"citationItems":[{"id":"ITEM-1","itemData":{"DOI":"10.1016/j.ijproman.2021.10.004","ISSN":"02637863","abstract":"Proponents of the agile approach to project management describe this new way of working as more efficient, more productive, liberating, and one in which the team has greater control. We examine the experience of implementing agile practices within project management through nine agile teams in the financial services sector. Using grounded theory analysis of data from semi-structured interviews, several thematic categories emerge including accountability, team-based perceptions of their place in the organization, human factors in agile teams, and technical factors with the implementation of agile practice. As a result of these findings, we propose a framework describing how IT project teams experience accountability arrangements when transitioning into agile practices. The accountability experience is a result of the fit between the teams’ perception of how they are viewed as agile teams in their organizations, their experience of technical practices of agile implementation, and their experience of interaction and exchanges in their teams. We conclude with a call towards recognizing the dissonance between different expectations of accountability and a call for further empirical research into this phenomenon.","author":[{"dropping-particle":"","family":"Burga","given":"Ruben","non-dropping-particle":"","parse-names":false,"suffix":""},{"dropping-particle":"","family":"Spraakman","given":"Chris","non-dropping-particle":"","parse-names":false,"suffix":""},{"dropping-particle":"","family":"Balestreri","given":"Carson","non-dropping-particle":"","parse-names":false,"suffix":""},{"dropping-particle":"","family":"Rezania","given":"Davar","non-dropping-particle":"","parse-names":false,"suffix":""}],"container-title":"International Journal of Project Management","id":"ITEM-1","issue":"1","issued":{"date-parts":[["2022"]]},"page":"76-87","publisher":"Elsevier Ltd","title":"Examining the transition to agile practices with information technology projects: Agile teams and their experience of accountability","type":"article-journal","volume":"40"},"uris":["http://www.mendeley.com/documents/?uuid=574cd334-f1a4-4298-8e9b-ec920b3de4d1"]}],"mendeley":{"formattedCitation":"(Burga et al., 2022)","plainTextFormattedCitation":"(Burga et al., 2022)","previouslyFormattedCitation":"(Burga et al., 2022)"},"properties":{"noteIndex":0},"schema":"https://github.com/citation-style-language/schema/raw/master/csl-citation.json"}</w:instrText>
      </w:r>
      <w:r w:rsidR="00903B46">
        <w:fldChar w:fldCharType="separate"/>
      </w:r>
      <w:r w:rsidR="00903B46" w:rsidRPr="00903B46">
        <w:rPr>
          <w:noProof/>
        </w:rPr>
        <w:t>(Burga et al., 2022)</w:t>
      </w:r>
      <w:r w:rsidR="00903B46">
        <w:fldChar w:fldCharType="end"/>
      </w:r>
      <w:r w:rsidR="00903B46">
        <w:t>.</w:t>
      </w:r>
    </w:p>
    <w:p w14:paraId="01BABF67" w14:textId="3897B81A" w:rsidR="00750180" w:rsidRDefault="00CC770B" w:rsidP="00ED77C1">
      <w:pPr>
        <w:pStyle w:val="Heading2"/>
        <w:spacing w:line="360" w:lineRule="auto"/>
      </w:pPr>
      <w:bookmarkStart w:id="1529" w:name="_Toc120139639"/>
      <w:bookmarkStart w:id="1530" w:name="_Toc128943853"/>
      <w:proofErr w:type="spellStart"/>
      <w:r>
        <w:lastRenderedPageBreak/>
        <w:t>Kriteria</w:t>
      </w:r>
      <w:proofErr w:type="spellEnd"/>
      <w:r>
        <w:t xml:space="preserve"> </w:t>
      </w:r>
      <w:proofErr w:type="spellStart"/>
      <w:r>
        <w:t>Kesuksesan</w:t>
      </w:r>
      <w:proofErr w:type="spellEnd"/>
      <w:r>
        <w:t xml:space="preserve"> </w:t>
      </w:r>
      <w:proofErr w:type="spellStart"/>
      <w:r>
        <w:t>Proyek</w:t>
      </w:r>
      <w:bookmarkEnd w:id="1529"/>
      <w:bookmarkEnd w:id="1530"/>
      <w:proofErr w:type="spellEnd"/>
    </w:p>
    <w:p w14:paraId="267E9D31" w14:textId="51E0FEA6" w:rsidR="00CC770B" w:rsidRPr="00AC1B8B" w:rsidRDefault="002B2945" w:rsidP="00ED77C1">
      <w:pPr>
        <w:spacing w:line="360" w:lineRule="auto"/>
      </w:pPr>
      <w:proofErr w:type="spellStart"/>
      <w:r>
        <w:t>Proyek</w:t>
      </w:r>
      <w:proofErr w:type="spellEnd"/>
      <w:r>
        <w:t xml:space="preserve"> agar </w:t>
      </w:r>
      <w:proofErr w:type="spellStart"/>
      <w:r>
        <w:t>dapat</w:t>
      </w:r>
      <w:proofErr w:type="spellEnd"/>
      <w:r>
        <w:t xml:space="preserve"> </w:t>
      </w:r>
      <w:proofErr w:type="spellStart"/>
      <w:r>
        <w:t>dinyatakan</w:t>
      </w:r>
      <w:proofErr w:type="spellEnd"/>
      <w:r>
        <w:t xml:space="preserve"> </w:t>
      </w:r>
      <w:proofErr w:type="spellStart"/>
      <w:r w:rsidR="006C2033">
        <w:t>sebagai</w:t>
      </w:r>
      <w:proofErr w:type="spellEnd"/>
      <w:r w:rsidR="006C2033">
        <w:t xml:space="preserve"> </w:t>
      </w:r>
      <w:proofErr w:type="spellStart"/>
      <w:r w:rsidR="006C2033">
        <w:t>proyek</w:t>
      </w:r>
      <w:proofErr w:type="spellEnd"/>
      <w:r w:rsidR="006C2033">
        <w:t xml:space="preserve"> yang </w:t>
      </w:r>
      <w:proofErr w:type="spellStart"/>
      <w:r w:rsidR="006C2033">
        <w:t>sukses</w:t>
      </w:r>
      <w:proofErr w:type="spellEnd"/>
      <w:r w:rsidR="006C2033">
        <w:t xml:space="preserve"> </w:t>
      </w:r>
      <w:proofErr w:type="spellStart"/>
      <w:r w:rsidR="006C2033">
        <w:t>utamanya</w:t>
      </w:r>
      <w:proofErr w:type="spellEnd"/>
      <w:r w:rsidR="006C2033">
        <w:t xml:space="preserve"> perlu untuk </w:t>
      </w:r>
      <w:proofErr w:type="spellStart"/>
      <w:r w:rsidR="006C2033">
        <w:t>memenuhi</w:t>
      </w:r>
      <w:proofErr w:type="spellEnd"/>
      <w:r w:rsidR="006C2033">
        <w:t xml:space="preserve"> </w:t>
      </w:r>
      <w:proofErr w:type="spellStart"/>
      <w:r w:rsidR="006C2033">
        <w:t>kriteria</w:t>
      </w:r>
      <w:proofErr w:type="spellEnd"/>
      <w:r w:rsidR="006C2033">
        <w:t xml:space="preserve"> </w:t>
      </w:r>
      <w:proofErr w:type="spellStart"/>
      <w:r w:rsidR="006C2033">
        <w:t>penerimaan</w:t>
      </w:r>
      <w:proofErr w:type="spellEnd"/>
      <w:r w:rsidR="006C2033">
        <w:t xml:space="preserve"> yang </w:t>
      </w:r>
      <w:proofErr w:type="spellStart"/>
      <w:r w:rsidR="006C2033">
        <w:t>telah</w:t>
      </w:r>
      <w:proofErr w:type="spellEnd"/>
      <w:r w:rsidR="006C2033">
        <w:t xml:space="preserve"> </w:t>
      </w:r>
      <w:proofErr w:type="spellStart"/>
      <w:r w:rsidR="006C2033">
        <w:t>ditetapkan</w:t>
      </w:r>
      <w:proofErr w:type="spellEnd"/>
      <w:r w:rsidR="006C2033">
        <w:t xml:space="preserve"> </w:t>
      </w:r>
      <w:r>
        <w:fldChar w:fldCharType="begin" w:fldLock="1"/>
      </w:r>
      <w:r>
        <w:instrText>ADDIN CSL_CITATION {"citationItems":[{"id":"ITEM-1","itemData":{"DOI":"10.3390/buildings12050643","ISSN":"20755309","abstract":"To successfully complete a project, selecting the most appropriate construction method and configuration is critical. There are, however, plenty of challenges associated with these complex decision-making processes. Clients require projects with the desired cost, time, and quality, so contractors should trade-off project goals through project configuration. To address this problem, in this study, an integrated FTA-DFMEA approach is proposed that implements the integrated AHP-TOPSIS method to improve construction project configuration. The proposed approach applies quality management techniques and MADM methods concurrently for the first time to improve construction project configuration considering project risks, costs and quality. At first, the Client’s requirements and market feedback are considered to identify potential failures in fulfilling project goals, and an integrated AHP-TOPSIS is used to select the most critical potential failure. Then fault tree analysis is used to indicate minimal paths. An inverse search in the operational model is performed to determine relevant tasks and identify defective project tasks based on WBS. Afterward, failure modes and effect analysis are applied to identify failure modes, and an integrated AHP-TOPSIS is used to rank failure modes and select the most critical one. Then Corrective actions are carried out for failure modes based on their priority, and project configuration is improved. This study considers construction resource suppliers with different policies, delivery lead times, warranty costs, and purchasing costs. Moreover, redundancy allocation and different configuration systems such as series and parallel are taken into account based on the arrangement and precedence of tasks. Finally, a case study of a building construction project is presented to test the viability of the proposed approach. The results indicate that the proposed approach is applicable as a time-efficient and powerful tool in the improvement of construction project configuration, which provides the optimal output by considering various criteria with respect to the client’s requirements and contractor ’s obligations. Moreover, the algorithm provides various options for the contractor to improve the implementation of construction projects and better respond to challenges when fulfilling project goals.","author":[{"dropping-particle":"","family":"Ashkezari","given":"Ali Beiki","non-dropping-particle":"","parse-names":false,"suffix":""},{"dropping-particle":"","family":"Zokaee","given":"Mahsa","non-dropping-particle":"","parse-names":false,"suffix":""},{"dropping-particle":"","family":"Aghsami","given":"Amir","non-dropping-particle":"","parse-names":false,"suffix":""},{"dropping-particle":"","family":"Jolai","given":"Fariborz","non-dropping-particle":"","parse-names":false,"suffix":""},{"dropping-particle":"","family":"Yazdani","given":"Maziar","non-dropping-particle":"","parse-names":false,"suffix":""}],"container-title":"Buildings","id":"ITEM-1","issue":"5","issued":{"date-parts":[["2022"]]},"title":"Selecting an Appropriate Configuration in a Construction Project Using a Hybrid Multiple Attribute Decision Making and Failure Analysis Methods","type":"article-journal","volume":"12"},"uris":["http://www.mendeley.com/documents/?uuid=da08a611-e544-44f4-987c-054357b66a46"]}],"mendeley":{"formattedCitation":"(Ashkezari et al., 2022)","plainTextFormattedCitation":"(Ashkezari et al., 2022)","previouslyFormattedCitation":"(Ashkezari et al., 2022)"},"properties":{"noteIndex":0},"schema":"https://github.com/citation-style-language/schema/raw/master/csl-citation.json"}</w:instrText>
      </w:r>
      <w:r>
        <w:fldChar w:fldCharType="separate"/>
      </w:r>
      <w:r w:rsidR="006C2033" w:rsidRPr="4D43F631">
        <w:rPr>
          <w:noProof/>
        </w:rPr>
        <w:t>(Ashkezari et al., 2022)</w:t>
      </w:r>
      <w:r>
        <w:fldChar w:fldCharType="end"/>
      </w:r>
      <w:r w:rsidR="006C2033">
        <w:t>.</w:t>
      </w:r>
      <w:r w:rsidR="00AC1B8B">
        <w:t xml:space="preserve"> </w:t>
      </w:r>
      <w:proofErr w:type="spellStart"/>
      <w:r w:rsidR="00AC1B8B">
        <w:t>Dalam</w:t>
      </w:r>
      <w:proofErr w:type="spellEnd"/>
      <w:r w:rsidR="00AC1B8B">
        <w:t xml:space="preserve"> </w:t>
      </w:r>
      <w:proofErr w:type="spellStart"/>
      <w:r w:rsidR="00AC1B8B">
        <w:t>manajemen</w:t>
      </w:r>
      <w:proofErr w:type="spellEnd"/>
      <w:r w:rsidR="00AC1B8B">
        <w:t xml:space="preserve"> </w:t>
      </w:r>
      <w:proofErr w:type="spellStart"/>
      <w:r w:rsidR="00AC1B8B">
        <w:t>proyek</w:t>
      </w:r>
      <w:proofErr w:type="spellEnd"/>
      <w:r w:rsidR="00AC1B8B">
        <w:t xml:space="preserve"> </w:t>
      </w:r>
      <w:proofErr w:type="spellStart"/>
      <w:r w:rsidR="00AC1B8B">
        <w:t>dikenal</w:t>
      </w:r>
      <w:proofErr w:type="spellEnd"/>
      <w:r w:rsidR="00AC1B8B">
        <w:t xml:space="preserve"> </w:t>
      </w:r>
      <w:proofErr w:type="spellStart"/>
      <w:r w:rsidR="00AC1B8B">
        <w:t>istilah</w:t>
      </w:r>
      <w:proofErr w:type="spellEnd"/>
      <w:r w:rsidR="00AC1B8B">
        <w:t xml:space="preserve"> </w:t>
      </w:r>
      <w:r w:rsidR="00AC1B8B" w:rsidRPr="4D43F631">
        <w:rPr>
          <w:i/>
          <w:iCs/>
        </w:rPr>
        <w:t xml:space="preserve">iron triangle. Iron triangle </w:t>
      </w:r>
      <w:proofErr w:type="spellStart"/>
      <w:r w:rsidR="007752E0">
        <w:t>adalah</w:t>
      </w:r>
      <w:proofErr w:type="spellEnd"/>
      <w:r w:rsidR="007752E0">
        <w:t xml:space="preserve"> </w:t>
      </w:r>
      <w:proofErr w:type="spellStart"/>
      <w:r w:rsidR="007752E0">
        <w:t>adalah</w:t>
      </w:r>
      <w:proofErr w:type="spellEnd"/>
      <w:r w:rsidR="007752E0">
        <w:t xml:space="preserve"> </w:t>
      </w:r>
      <w:r w:rsidR="007752E0" w:rsidRPr="4D43F631">
        <w:rPr>
          <w:i/>
          <w:iCs/>
        </w:rPr>
        <w:t>metric</w:t>
      </w:r>
      <w:r w:rsidR="007752E0">
        <w:t xml:space="preserve"> yang </w:t>
      </w:r>
      <w:proofErr w:type="spellStart"/>
      <w:r w:rsidR="007752E0">
        <w:t>digunakan</w:t>
      </w:r>
      <w:proofErr w:type="spellEnd"/>
      <w:r w:rsidR="007752E0">
        <w:t xml:space="preserve"> untuk </w:t>
      </w:r>
      <w:proofErr w:type="spellStart"/>
      <w:r w:rsidR="007752E0">
        <w:t>mengukur</w:t>
      </w:r>
      <w:proofErr w:type="spellEnd"/>
      <w:r w:rsidR="007752E0">
        <w:t xml:space="preserve"> </w:t>
      </w:r>
      <w:proofErr w:type="spellStart"/>
      <w:r w:rsidR="007752E0">
        <w:t>kesuksesan</w:t>
      </w:r>
      <w:proofErr w:type="spellEnd"/>
      <w:r w:rsidR="007752E0">
        <w:t xml:space="preserve"> </w:t>
      </w:r>
      <w:proofErr w:type="spellStart"/>
      <w:r w:rsidR="007752E0">
        <w:t>proyek</w:t>
      </w:r>
      <w:proofErr w:type="spellEnd"/>
      <w:r w:rsidR="007752E0">
        <w:t xml:space="preserve"> yang </w:t>
      </w:r>
      <w:proofErr w:type="spellStart"/>
      <w:r w:rsidR="007752E0">
        <w:t>terdiri</w:t>
      </w:r>
      <w:proofErr w:type="spellEnd"/>
      <w:r w:rsidR="007752E0">
        <w:t xml:space="preserve"> </w:t>
      </w:r>
      <w:proofErr w:type="spellStart"/>
      <w:r w:rsidR="007752E0">
        <w:t>dari</w:t>
      </w:r>
      <w:proofErr w:type="spellEnd"/>
      <w:r w:rsidR="007752E0">
        <w:t xml:space="preserve"> </w:t>
      </w:r>
      <w:proofErr w:type="spellStart"/>
      <w:r w:rsidR="007752E0">
        <w:t>waktu</w:t>
      </w:r>
      <w:proofErr w:type="spellEnd"/>
      <w:r w:rsidR="007752E0">
        <w:t xml:space="preserve">, </w:t>
      </w:r>
      <w:proofErr w:type="spellStart"/>
      <w:r w:rsidR="007752E0">
        <w:t>lingkup</w:t>
      </w:r>
      <w:proofErr w:type="spellEnd"/>
      <w:r w:rsidR="007752E0">
        <w:t xml:space="preserve">, </w:t>
      </w:r>
      <w:proofErr w:type="spellStart"/>
      <w:r w:rsidR="007752E0">
        <w:t>biaya</w:t>
      </w:r>
      <w:proofErr w:type="spellEnd"/>
      <w:r w:rsidR="007752E0">
        <w:t xml:space="preserve">, dan </w:t>
      </w:r>
      <w:proofErr w:type="spellStart"/>
      <w:r w:rsidR="007752E0">
        <w:t>kualitas</w:t>
      </w:r>
      <w:proofErr w:type="spellEnd"/>
      <w:r w:rsidR="007752E0">
        <w:t xml:space="preserve"> </w:t>
      </w:r>
      <w:r>
        <w:fldChar w:fldCharType="begin" w:fldLock="1"/>
      </w:r>
      <w:r>
        <w:instrText>ADDIN CSL_CITATION {"citationItems":[{"id":"ITEM-1","itemData":{"DOI":"10.1016/j.ijproman.2020.02.001","ISSN":"02637863","abstract":"We propose a model consisting of five people-factors that influence the success of on-going agile software development projects, success being measured in terms of cost, time, and customer satisfaction. After surveying 216 agile practitioners, the results obtained using SEM-PLS suggest that “team capability” and “customer involvement” are the main factors contributing to the success of on-going agile software development projects. These results were triangulated with the mixed-methods approach of a focus group, which supported the findings. By knowing which factors are truly important to achieve success, managers and teams will be able to establish priorities, thereby improving project outcomes. We address this matter, along with research limitations and future work.","author":[{"dropping-particle":"","family":"Tam","given":"Carlos","non-dropping-particle":"","parse-names":false,"suffix":""},{"dropping-particle":"","family":"Moura","given":"Eduardo Jóia da Costa","non-dropping-particle":"","parse-names":false,"suffix":""},{"dropping-particle":"","family":"Oliveira","given":"Tiago","non-dropping-particle":"","parse-names":false,"suffix":""},{"dropping-particle":"","family":"Varajão","given":"João","non-dropping-particle":"","parse-names":false,"suffix":""}],"container-title":"International Journal of Project Management","id":"ITEM-1","issue":"3","issued":{"date-parts":[["2020"]]},"page":"165-176","publisher":"Elsevier Ltd","title":"The factors influencing the success of on-going agile software development projects","type":"article-journal","volume":"38"},"uris":["http://www.mendeley.com/documents/?uuid=7b19d873-4581-4c3e-b81d-21499ca276ea"]}],"mendeley":{"formattedCitation":"(Tam et al., 2020)","plainTextFormattedCitation":"(Tam et al., 2020)","previouslyFormattedCitation":"(Tam et al., 2020)"},"properties":{"noteIndex":0},"schema":"https://github.com/citation-style-language/schema/raw/master/csl-citation.json"}</w:instrText>
      </w:r>
      <w:r>
        <w:fldChar w:fldCharType="separate"/>
      </w:r>
      <w:r w:rsidR="00F907D5" w:rsidRPr="4D43F631">
        <w:rPr>
          <w:noProof/>
        </w:rPr>
        <w:t>(Tam et al., 2020)</w:t>
      </w:r>
      <w:r>
        <w:fldChar w:fldCharType="end"/>
      </w:r>
      <w:r w:rsidR="007752E0">
        <w:t xml:space="preserve">. Di mana time, scope dan cost </w:t>
      </w:r>
      <w:proofErr w:type="spellStart"/>
      <w:r w:rsidR="007752E0">
        <w:t>merupakan</w:t>
      </w:r>
      <w:proofErr w:type="spellEnd"/>
      <w:r w:rsidR="007752E0">
        <w:t xml:space="preserve"> </w:t>
      </w:r>
      <w:proofErr w:type="spellStart"/>
      <w:r w:rsidR="007752E0">
        <w:t>estimasi</w:t>
      </w:r>
      <w:proofErr w:type="spellEnd"/>
      <w:r w:rsidR="007752E0">
        <w:t xml:space="preserve"> yang </w:t>
      </w:r>
      <w:proofErr w:type="spellStart"/>
      <w:r w:rsidR="007752E0">
        <w:t>dapat</w:t>
      </w:r>
      <w:proofErr w:type="spellEnd"/>
      <w:r w:rsidR="007752E0">
        <w:t xml:space="preserve"> </w:t>
      </w:r>
      <w:proofErr w:type="spellStart"/>
      <w:r w:rsidR="007752E0">
        <w:t>direncanakan</w:t>
      </w:r>
      <w:proofErr w:type="spellEnd"/>
      <w:r w:rsidR="007752E0">
        <w:t xml:space="preserve"> dan </w:t>
      </w:r>
      <w:proofErr w:type="spellStart"/>
      <w:r w:rsidR="007752E0">
        <w:t>divariasikan</w:t>
      </w:r>
      <w:proofErr w:type="spellEnd"/>
      <w:r w:rsidR="007752E0">
        <w:t xml:space="preserve"> </w:t>
      </w:r>
      <w:proofErr w:type="spellStart"/>
      <w:r w:rsidR="007752E0">
        <w:t>sementara</w:t>
      </w:r>
      <w:proofErr w:type="spellEnd"/>
      <w:r w:rsidR="007752E0">
        <w:t xml:space="preserve"> quality </w:t>
      </w:r>
      <w:proofErr w:type="spellStart"/>
      <w:r w:rsidR="007752E0">
        <w:t>merupakan</w:t>
      </w:r>
      <w:proofErr w:type="spellEnd"/>
      <w:r w:rsidR="007752E0">
        <w:t xml:space="preserve"> </w:t>
      </w:r>
      <w:del w:id="1531" w:author="ilham.nur@office.ui.ac.id [2]" w:date="2023-01-17T21:44:00Z">
        <w:r w:rsidR="007752E0" w:rsidDel="00B51285">
          <w:delText>variabel</w:delText>
        </w:r>
      </w:del>
      <w:ins w:id="1532" w:author="ilham.nur@office.ui.ac.id [2]" w:date="2023-01-17T21:44:00Z">
        <w:r w:rsidR="00B51285">
          <w:pgNum/>
        </w:r>
        <w:proofErr w:type="spellStart"/>
        <w:r w:rsidR="00B51285">
          <w:t>erminol</w:t>
        </w:r>
      </w:ins>
      <w:proofErr w:type="spellEnd"/>
      <w:r w:rsidR="007752E0">
        <w:t xml:space="preserve"> </w:t>
      </w:r>
      <w:proofErr w:type="spellStart"/>
      <w:r w:rsidR="007752E0">
        <w:t>dependen</w:t>
      </w:r>
      <w:proofErr w:type="spellEnd"/>
      <w:r w:rsidR="007752E0">
        <w:t xml:space="preserve"> </w:t>
      </w:r>
      <w:proofErr w:type="spellStart"/>
      <w:r w:rsidR="007752E0">
        <w:t>terhadap</w:t>
      </w:r>
      <w:proofErr w:type="spellEnd"/>
      <w:r w:rsidR="007752E0">
        <w:t xml:space="preserve"> 3 </w:t>
      </w:r>
      <w:proofErr w:type="spellStart"/>
      <w:r w:rsidR="007752E0">
        <w:t>komponen</w:t>
      </w:r>
      <w:proofErr w:type="spellEnd"/>
      <w:r w:rsidR="007752E0">
        <w:t xml:space="preserve"> </w:t>
      </w:r>
      <w:proofErr w:type="spellStart"/>
      <w:r w:rsidR="007752E0">
        <w:t>estimasi</w:t>
      </w:r>
      <w:proofErr w:type="spellEnd"/>
      <w:r w:rsidR="00F907D5">
        <w:t xml:space="preserve"> </w:t>
      </w:r>
      <w:r>
        <w:fldChar w:fldCharType="begin" w:fldLock="1"/>
      </w:r>
      <w:r>
        <w:instrText>ADDIN CSL_CITATION {"citationItems":[{"id":"ITEM-1","itemData":{"DOI":"10.1016/j.ijproman.2020.02.001","ISSN":"02637863","abstract":"We propose a model consisting of five people-factors that influence the success of on-going agile software development projects, success being measured in terms of cost, time, and customer satisfaction. After surveying 216 agile practitioners, the results obtained using SEM-PLS suggest that “team capability” and “customer involvement” are the main factors contributing to the success of on-going agile software development projects. These results were triangulated with the mixed-methods approach of a focus group, which supported the findings. By knowing which factors are truly important to achieve success, managers and teams will be able to establish priorities, thereby improving project outcomes. We address this matter, along with research limitations and future work.","author":[{"dropping-particle":"","family":"Tam","given":"Carlos","non-dropping-particle":"","parse-names":false,"suffix":""},{"dropping-particle":"","family":"Moura","given":"Eduardo Jóia da Costa","non-dropping-particle":"","parse-names":false,"suffix":""},{"dropping-particle":"","family":"Oliveira","given":"Tiago","non-dropping-particle":"","parse-names":false,"suffix":""},{"dropping-particle":"","family":"Varajão","given":"João","non-dropping-particle":"","parse-names":false,"suffix":""}],"container-title":"International Journal of Project Management","id":"ITEM-1","issue":"3","issued":{"date-parts":[["2020"]]},"page":"165-176","publisher":"Elsevier Ltd","title":"The factors influencing the success of on-going agile software development projects","type":"article-journal","volume":"38"},"uris":["http://www.mendeley.com/documents/?uuid=7b19d873-4581-4c3e-b81d-21499ca276ea"]}],"mendeley":{"formattedCitation":"(Tam et al., 2020)","plainTextFormattedCitation":"(Tam et al., 2020)","previouslyFormattedCitation":"(Tam et al., 2020)"},"properties":{"noteIndex":0},"schema":"https://github.com/citation-style-language/schema/raw/master/csl-citation.json"}</w:instrText>
      </w:r>
      <w:r>
        <w:fldChar w:fldCharType="separate"/>
      </w:r>
      <w:r w:rsidR="00F907D5" w:rsidRPr="4D43F631">
        <w:rPr>
          <w:noProof/>
        </w:rPr>
        <w:t>(Tam et al., 2020)</w:t>
      </w:r>
      <w:r>
        <w:fldChar w:fldCharType="end"/>
      </w:r>
      <w:r w:rsidR="00F907D5">
        <w:t>.</w:t>
      </w:r>
    </w:p>
    <w:p w14:paraId="46B1DB62" w14:textId="651E5088" w:rsidR="003607F4" w:rsidRDefault="00410BEA" w:rsidP="00D02935">
      <w:pPr>
        <w:pStyle w:val="Heading2"/>
        <w:spacing w:line="360" w:lineRule="auto"/>
      </w:pPr>
      <w:r>
        <w:t xml:space="preserve"> </w:t>
      </w:r>
      <w:bookmarkStart w:id="1533" w:name="_Toc120139640"/>
      <w:bookmarkStart w:id="1534" w:name="_Toc128943854"/>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Proyek</w:t>
      </w:r>
      <w:bookmarkEnd w:id="1533"/>
      <w:bookmarkEnd w:id="1534"/>
      <w:proofErr w:type="spellEnd"/>
      <w:r w:rsidR="00DD216B">
        <w:t xml:space="preserve"> </w:t>
      </w:r>
    </w:p>
    <w:p w14:paraId="0544B4EF" w14:textId="0D8C31C3" w:rsidR="00794441" w:rsidRDefault="000B4A62" w:rsidP="00D02935">
      <w:pPr>
        <w:spacing w:line="360" w:lineRule="auto"/>
      </w:pPr>
      <w:proofErr w:type="spellStart"/>
      <w:r>
        <w:t>Dalam</w:t>
      </w:r>
      <w:proofErr w:type="spellEnd"/>
      <w:r>
        <w:t xml:space="preserve"> </w:t>
      </w:r>
      <w:proofErr w:type="spellStart"/>
      <w:r>
        <w:t>pelaksanaan</w:t>
      </w:r>
      <w:proofErr w:type="spellEnd"/>
      <w:r>
        <w:t xml:space="preserve"> </w:t>
      </w:r>
      <w:proofErr w:type="spellStart"/>
      <w:r>
        <w:t>sebuah</w:t>
      </w:r>
      <w:proofErr w:type="spellEnd"/>
      <w:r>
        <w:t xml:space="preserve"> </w:t>
      </w:r>
      <w:proofErr w:type="spellStart"/>
      <w:r>
        <w:t>proyek</w:t>
      </w:r>
      <w:proofErr w:type="spellEnd"/>
      <w:r>
        <w:t xml:space="preserve">, </w:t>
      </w:r>
      <w:proofErr w:type="spellStart"/>
      <w:r w:rsidR="00E62EB5">
        <w:t>manajer</w:t>
      </w:r>
      <w:proofErr w:type="spellEnd"/>
      <w:r w:rsidR="00E62EB5">
        <w:t xml:space="preserve"> </w:t>
      </w:r>
      <w:proofErr w:type="spellStart"/>
      <w:r w:rsidR="00E62EB5">
        <w:t>proyek</w:t>
      </w:r>
      <w:proofErr w:type="spellEnd"/>
      <w:r w:rsidR="00E62EB5">
        <w:t xml:space="preserve"> </w:t>
      </w:r>
      <w:proofErr w:type="spellStart"/>
      <w:r w:rsidR="005C000B">
        <w:t>menggunakan</w:t>
      </w:r>
      <w:proofErr w:type="spellEnd"/>
      <w:r w:rsidR="005C000B">
        <w:t xml:space="preserve"> </w:t>
      </w:r>
      <w:proofErr w:type="spellStart"/>
      <w:r w:rsidR="005C000B">
        <w:t>sebuah</w:t>
      </w:r>
      <w:proofErr w:type="spellEnd"/>
      <w:r w:rsidR="005C000B">
        <w:t xml:space="preserve"> </w:t>
      </w:r>
      <w:proofErr w:type="spellStart"/>
      <w:r w:rsidR="005C000B">
        <w:t>alat</w:t>
      </w:r>
      <w:proofErr w:type="spellEnd"/>
      <w:r w:rsidR="005C000B">
        <w:t xml:space="preserve"> </w:t>
      </w:r>
      <w:proofErr w:type="spellStart"/>
      <w:r w:rsidR="005C000B">
        <w:t>bantu</w:t>
      </w:r>
      <w:proofErr w:type="spellEnd"/>
      <w:r w:rsidR="005C000B">
        <w:t xml:space="preserve"> untuk </w:t>
      </w:r>
      <w:proofErr w:type="spellStart"/>
      <w:r w:rsidR="005C000B">
        <w:t>mempermudah</w:t>
      </w:r>
      <w:proofErr w:type="spellEnd"/>
      <w:r w:rsidR="005C000B">
        <w:t xml:space="preserve"> proses </w:t>
      </w:r>
      <w:proofErr w:type="spellStart"/>
      <w:r w:rsidR="005C000B">
        <w:t>manajemen</w:t>
      </w:r>
      <w:proofErr w:type="spellEnd"/>
      <w:r w:rsidR="005C000B">
        <w:t xml:space="preserve"> </w:t>
      </w:r>
      <w:proofErr w:type="spellStart"/>
      <w:r w:rsidR="005C000B">
        <w:t>proyek</w:t>
      </w:r>
      <w:proofErr w:type="spellEnd"/>
      <w:r w:rsidR="005C000B">
        <w:t xml:space="preserve"> pada </w:t>
      </w:r>
      <w:proofErr w:type="spellStart"/>
      <w:r w:rsidR="005C000B">
        <w:t>seluruh</w:t>
      </w:r>
      <w:proofErr w:type="spellEnd"/>
      <w:r w:rsidR="005C000B">
        <w:t xml:space="preserve"> </w:t>
      </w:r>
      <w:proofErr w:type="spellStart"/>
      <w:r w:rsidR="005C000B">
        <w:t>grup</w:t>
      </w:r>
      <w:proofErr w:type="spellEnd"/>
      <w:r w:rsidR="005C000B">
        <w:t xml:space="preserve"> proses </w:t>
      </w:r>
      <w:proofErr w:type="spellStart"/>
      <w:r w:rsidR="005C000B">
        <w:t>manajemen</w:t>
      </w:r>
      <w:proofErr w:type="spellEnd"/>
      <w:r w:rsidR="005C000B">
        <w:t xml:space="preserve"> </w:t>
      </w:r>
      <w:proofErr w:type="spellStart"/>
      <w:r w:rsidR="005C000B">
        <w:t>proyek</w:t>
      </w:r>
      <w:proofErr w:type="spellEnd"/>
      <w:r w:rsidR="005C000B">
        <w:t xml:space="preserve"> yang di </w:t>
      </w:r>
      <w:proofErr w:type="spellStart"/>
      <w:r w:rsidR="005C000B">
        <w:t>sebut</w:t>
      </w:r>
      <w:proofErr w:type="spellEnd"/>
      <w:r w:rsidR="005C000B">
        <w:t xml:space="preserve"> dengan </w:t>
      </w:r>
      <w:proofErr w:type="spellStart"/>
      <w:r w:rsidR="005C000B">
        <w:t>Sistem</w:t>
      </w:r>
      <w:proofErr w:type="spellEnd"/>
      <w:r w:rsidR="005C000B">
        <w:t xml:space="preserve"> </w:t>
      </w:r>
      <w:proofErr w:type="spellStart"/>
      <w:r w:rsidR="005C000B">
        <w:t>Informasi</w:t>
      </w:r>
      <w:proofErr w:type="spellEnd"/>
      <w:r w:rsidR="005C000B">
        <w:t xml:space="preserve"> </w:t>
      </w:r>
      <w:proofErr w:type="spellStart"/>
      <w:r w:rsidR="005C000B">
        <w:t>Manajemen</w:t>
      </w:r>
      <w:proofErr w:type="spellEnd"/>
      <w:r w:rsidR="005C000B">
        <w:t xml:space="preserve"> </w:t>
      </w:r>
      <w:proofErr w:type="spellStart"/>
      <w:r w:rsidR="005C000B">
        <w:t>Proyek</w:t>
      </w:r>
      <w:proofErr w:type="spellEnd"/>
      <w:r w:rsidR="005C000B">
        <w:t xml:space="preserve"> (SIMP)</w:t>
      </w:r>
      <w:r w:rsidR="00C47A57">
        <w:t xml:space="preserve">. SIMP </w:t>
      </w:r>
      <w:proofErr w:type="spellStart"/>
      <w:r w:rsidR="00C47A57">
        <w:t>merupakan</w:t>
      </w:r>
      <w:proofErr w:type="spellEnd"/>
      <w:r w:rsidR="00C47A57">
        <w:t xml:space="preserve"> </w:t>
      </w:r>
      <w:proofErr w:type="spellStart"/>
      <w:r w:rsidR="00C47A57">
        <w:t>sebuah</w:t>
      </w:r>
      <w:proofErr w:type="spellEnd"/>
      <w:r w:rsidR="00C47A57">
        <w:t xml:space="preserve"> </w:t>
      </w:r>
      <w:del w:id="1535" w:author="ilham.nur@office.ui.ac.id" w:date="2023-02-11T11:11:00Z">
        <w:r w:rsidR="000607C2" w:rsidRPr="000607C2" w:rsidDel="008B38CA">
          <w:delText xml:space="preserve">Tools </w:delText>
        </w:r>
      </w:del>
      <w:proofErr w:type="spellStart"/>
      <w:ins w:id="1536" w:author="ilham.nur@office.ui.ac.id" w:date="2023-02-11T11:11:00Z">
        <w:r w:rsidR="008B38CA">
          <w:t>alat</w:t>
        </w:r>
        <w:proofErr w:type="spellEnd"/>
        <w:r w:rsidR="008B38CA" w:rsidRPr="000607C2">
          <w:t xml:space="preserve"> </w:t>
        </w:r>
      </w:ins>
      <w:r w:rsidR="000607C2" w:rsidRPr="000607C2">
        <w:t xml:space="preserve">yang </w:t>
      </w:r>
      <w:proofErr w:type="spellStart"/>
      <w:r w:rsidR="000607C2" w:rsidRPr="000607C2">
        <w:t>digunakan</w:t>
      </w:r>
      <w:proofErr w:type="spellEnd"/>
      <w:r w:rsidR="000607C2" w:rsidRPr="000607C2">
        <w:t xml:space="preserve"> </w:t>
      </w:r>
      <w:proofErr w:type="spellStart"/>
      <w:r w:rsidR="000607C2" w:rsidRPr="000607C2">
        <w:t>suatu</w:t>
      </w:r>
      <w:proofErr w:type="spellEnd"/>
      <w:r w:rsidR="000607C2" w:rsidRPr="000607C2">
        <w:t xml:space="preserve"> </w:t>
      </w:r>
      <w:proofErr w:type="spellStart"/>
      <w:r w:rsidR="000607C2" w:rsidRPr="000607C2">
        <w:t>organisasi</w:t>
      </w:r>
      <w:proofErr w:type="spellEnd"/>
      <w:r w:rsidR="000607C2" w:rsidRPr="000607C2">
        <w:t xml:space="preserve">, untuk </w:t>
      </w:r>
      <w:proofErr w:type="spellStart"/>
      <w:r w:rsidR="000607C2" w:rsidRPr="000607C2">
        <w:t>menghasilkan</w:t>
      </w:r>
      <w:proofErr w:type="spellEnd"/>
      <w:r w:rsidR="000607C2" w:rsidRPr="000607C2">
        <w:t xml:space="preserve">, </w:t>
      </w:r>
      <w:proofErr w:type="spellStart"/>
      <w:r w:rsidR="000607C2" w:rsidRPr="000607C2">
        <w:t>menyimpan</w:t>
      </w:r>
      <w:proofErr w:type="spellEnd"/>
      <w:r w:rsidR="000607C2" w:rsidRPr="000607C2">
        <w:t xml:space="preserve">, dan </w:t>
      </w:r>
      <w:proofErr w:type="spellStart"/>
      <w:r w:rsidR="000607C2" w:rsidRPr="000607C2">
        <w:t>mengelola</w:t>
      </w:r>
      <w:proofErr w:type="spellEnd"/>
      <w:r w:rsidR="000607C2" w:rsidRPr="000607C2">
        <w:t xml:space="preserve"> data </w:t>
      </w:r>
      <w:proofErr w:type="spellStart"/>
      <w:r w:rsidR="000607C2" w:rsidRPr="000607C2">
        <w:t>Proyek</w:t>
      </w:r>
      <w:proofErr w:type="spellEnd"/>
      <w:r w:rsidR="000607C2" w:rsidRPr="000607C2">
        <w:t xml:space="preserve"> </w:t>
      </w:r>
      <w:proofErr w:type="spellStart"/>
      <w:r w:rsidR="000607C2" w:rsidRPr="000607C2">
        <w:t>dalam</w:t>
      </w:r>
      <w:proofErr w:type="spellEnd"/>
      <w:r w:rsidR="000607C2" w:rsidRPr="000607C2">
        <w:t xml:space="preserve"> </w:t>
      </w:r>
      <w:proofErr w:type="spellStart"/>
      <w:r w:rsidR="000607C2" w:rsidRPr="000607C2">
        <w:t>mengejar</w:t>
      </w:r>
      <w:proofErr w:type="spellEnd"/>
      <w:r w:rsidR="000607C2" w:rsidRPr="000607C2">
        <w:t xml:space="preserve"> </w:t>
      </w:r>
      <w:proofErr w:type="spellStart"/>
      <w:r w:rsidR="000607C2" w:rsidRPr="000607C2">
        <w:t>kinerja</w:t>
      </w:r>
      <w:proofErr w:type="spellEnd"/>
      <w:r w:rsidR="000607C2" w:rsidRPr="000607C2">
        <w:t xml:space="preserve"> </w:t>
      </w:r>
      <w:proofErr w:type="spellStart"/>
      <w:r w:rsidR="000607C2" w:rsidRPr="000607C2">
        <w:t>Proyek</w:t>
      </w:r>
      <w:proofErr w:type="spellEnd"/>
      <w:r w:rsidR="000607C2" w:rsidRPr="000607C2">
        <w:t xml:space="preserve"> yang optimal</w:t>
      </w:r>
      <w:r w:rsidR="000607C2">
        <w:t xml:space="preserve"> </w:t>
      </w:r>
      <w:r w:rsidR="0083271E">
        <w:fldChar w:fldCharType="begin" w:fldLock="1"/>
      </w:r>
      <w:r w:rsidR="006A7674">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83271E">
        <w:fldChar w:fldCharType="separate"/>
      </w:r>
      <w:r w:rsidR="0083271E" w:rsidRPr="0083271E">
        <w:rPr>
          <w:noProof/>
        </w:rPr>
        <w:t>(van Besouw &amp; Bond-Barnard, 2021)</w:t>
      </w:r>
      <w:r w:rsidR="0083271E">
        <w:fldChar w:fldCharType="end"/>
      </w:r>
      <w:r w:rsidR="000607C2" w:rsidRPr="000607C2">
        <w:t>.</w:t>
      </w:r>
      <w:r w:rsidR="005434EA">
        <w:t xml:space="preserve"> SIMP </w:t>
      </w:r>
      <w:proofErr w:type="spellStart"/>
      <w:r w:rsidR="005434EA">
        <w:t>secara</w:t>
      </w:r>
      <w:proofErr w:type="spellEnd"/>
      <w:r w:rsidR="005434EA">
        <w:t xml:space="preserve"> </w:t>
      </w:r>
      <w:proofErr w:type="spellStart"/>
      <w:r w:rsidR="005434EA">
        <w:t>umum</w:t>
      </w:r>
      <w:proofErr w:type="spellEnd"/>
      <w:r w:rsidR="005434EA">
        <w:t xml:space="preserve"> </w:t>
      </w:r>
      <w:proofErr w:type="spellStart"/>
      <w:r w:rsidR="005434EA">
        <w:t>memiliki</w:t>
      </w:r>
      <w:proofErr w:type="spellEnd"/>
      <w:r w:rsidR="005434EA">
        <w:t xml:space="preserve"> </w:t>
      </w:r>
      <w:proofErr w:type="spellStart"/>
      <w:r w:rsidR="005434EA">
        <w:t>beberapa</w:t>
      </w:r>
      <w:proofErr w:type="spellEnd"/>
      <w:r w:rsidR="005434EA">
        <w:t xml:space="preserve"> </w:t>
      </w:r>
      <w:proofErr w:type="spellStart"/>
      <w:r w:rsidR="005434EA">
        <w:t>fungsi</w:t>
      </w:r>
      <w:proofErr w:type="spellEnd"/>
      <w:r w:rsidR="005434EA">
        <w:t xml:space="preserve"> </w:t>
      </w:r>
      <w:proofErr w:type="spellStart"/>
      <w:r w:rsidR="005434EA">
        <w:t>utama</w:t>
      </w:r>
      <w:proofErr w:type="spellEnd"/>
      <w:r w:rsidR="005434EA">
        <w:t xml:space="preserve"> yang </w:t>
      </w:r>
      <w:proofErr w:type="spellStart"/>
      <w:r w:rsidR="005434EA">
        <w:t>dapat</w:t>
      </w:r>
      <w:proofErr w:type="spellEnd"/>
      <w:r w:rsidR="005434EA">
        <w:t xml:space="preserve"> </w:t>
      </w:r>
      <w:proofErr w:type="spellStart"/>
      <w:r w:rsidR="005434EA">
        <w:t>membantu</w:t>
      </w:r>
      <w:proofErr w:type="spellEnd"/>
      <w:r w:rsidR="005434EA">
        <w:t xml:space="preserve"> </w:t>
      </w:r>
      <w:proofErr w:type="spellStart"/>
      <w:r w:rsidR="005434EA">
        <w:t>manajer</w:t>
      </w:r>
      <w:proofErr w:type="spellEnd"/>
      <w:r w:rsidR="005434EA">
        <w:t xml:space="preserve"> </w:t>
      </w:r>
      <w:proofErr w:type="spellStart"/>
      <w:r w:rsidR="005434EA">
        <w:t>proyek</w:t>
      </w:r>
      <w:proofErr w:type="spellEnd"/>
      <w:r w:rsidR="00751487">
        <w:t xml:space="preserve"> </w:t>
      </w:r>
      <w:r w:rsidR="00F41748">
        <w:fldChar w:fldCharType="begin" w:fldLock="1"/>
      </w:r>
      <w:r w:rsidR="00204993">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reporting","type":"article-journal","volume":"9"},"uris":["http://www.mendeley.com/documents/?uuid=f8112711-0fe9-379f-bd4a-e447653f766a"]},{"id":"ITEM-2","itemData":{"ISBN":"9781628256642","abstract":"Predicting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951–952.","edition":"7th","id":"ITEM-2","issued":{"date-parts":[["2021"]]},"number-of-pages":"1-196","publisher":"Project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 van Besouw &amp; Bond-Barnard, 2021)","plainTextFormattedCitation":"(PMI, 2021a; van Besouw &amp; Bond-Barnard, 2021)","previouslyFormattedCitation":"(PMI, 2021a; van Besouw &amp; Bond-Barnard, 2021)"},"properties":{"noteIndex":0},"schema":"https://github.com/citation-style-language/schema/raw/master/csl-citation.json"}</w:instrText>
      </w:r>
      <w:r w:rsidR="00F41748">
        <w:fldChar w:fldCharType="separate"/>
      </w:r>
      <w:r w:rsidR="003452A5" w:rsidRPr="003452A5">
        <w:rPr>
          <w:noProof/>
        </w:rPr>
        <w:t>(PMI, 2021a; van Besouw &amp; Bond-Barnard, 2021)</w:t>
      </w:r>
      <w:r w:rsidR="00F41748">
        <w:fldChar w:fldCharType="end"/>
      </w:r>
      <w:r w:rsidR="00751487">
        <w:t xml:space="preserve">, </w:t>
      </w:r>
      <w:proofErr w:type="spellStart"/>
      <w:r w:rsidR="00751487">
        <w:t>yaitu</w:t>
      </w:r>
      <w:proofErr w:type="spellEnd"/>
      <w:r w:rsidR="00751487">
        <w:t>:</w:t>
      </w:r>
    </w:p>
    <w:p w14:paraId="3AF8B953" w14:textId="51406CAD" w:rsidR="00F41748" w:rsidRDefault="003B126B" w:rsidP="00F41748">
      <w:pPr>
        <w:pStyle w:val="ListParagraph"/>
        <w:numPr>
          <w:ilvl w:val="0"/>
          <w:numId w:val="7"/>
        </w:numPr>
        <w:spacing w:line="360" w:lineRule="auto"/>
      </w:pPr>
      <w:proofErr w:type="spellStart"/>
      <w:r>
        <w:t>Perangkat</w:t>
      </w:r>
      <w:proofErr w:type="spellEnd"/>
      <w:r>
        <w:t xml:space="preserve"> </w:t>
      </w:r>
      <w:proofErr w:type="spellStart"/>
      <w:r>
        <w:t>lunak</w:t>
      </w:r>
      <w:proofErr w:type="spellEnd"/>
      <w:r>
        <w:t xml:space="preserve"> </w:t>
      </w:r>
      <w:proofErr w:type="spellStart"/>
      <w:r>
        <w:t>pengolahan</w:t>
      </w:r>
      <w:proofErr w:type="spellEnd"/>
      <w:r>
        <w:t xml:space="preserve"> jadwal</w:t>
      </w:r>
    </w:p>
    <w:p w14:paraId="7549DB41" w14:textId="68606BE2" w:rsidR="003B126B" w:rsidRDefault="003B126B" w:rsidP="00F41748">
      <w:pPr>
        <w:pStyle w:val="ListParagraph"/>
        <w:numPr>
          <w:ilvl w:val="0"/>
          <w:numId w:val="7"/>
        </w:numPr>
        <w:spacing w:line="360" w:lineRule="auto"/>
      </w:pPr>
      <w:r>
        <w:t xml:space="preserve">Alat </w:t>
      </w:r>
      <w:proofErr w:type="spellStart"/>
      <w:r>
        <w:t>pengendali</w:t>
      </w:r>
      <w:proofErr w:type="spellEnd"/>
      <w:r>
        <w:t xml:space="preserve"> </w:t>
      </w:r>
      <w:proofErr w:type="spellStart"/>
      <w:r>
        <w:t>pengeluaran</w:t>
      </w:r>
      <w:proofErr w:type="spellEnd"/>
      <w:r>
        <w:t xml:space="preserve"> </w:t>
      </w:r>
      <w:proofErr w:type="spellStart"/>
      <w:r>
        <w:t>proyek</w:t>
      </w:r>
      <w:proofErr w:type="spellEnd"/>
    </w:p>
    <w:p w14:paraId="66369CFB" w14:textId="1DE213AE" w:rsidR="003B126B" w:rsidRDefault="003B126B" w:rsidP="00F41748">
      <w:pPr>
        <w:pStyle w:val="ListParagraph"/>
        <w:numPr>
          <w:ilvl w:val="0"/>
          <w:numId w:val="7"/>
        </w:numPr>
        <w:spacing w:line="360" w:lineRule="auto"/>
      </w:pPr>
      <w:r>
        <w:t xml:space="preserve">Alat </w:t>
      </w:r>
      <w:proofErr w:type="spellStart"/>
      <w:r>
        <w:t>pengendali</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proyek</w:t>
      </w:r>
      <w:proofErr w:type="spellEnd"/>
    </w:p>
    <w:p w14:paraId="4625FF3B" w14:textId="1E8527D6" w:rsidR="003B126B" w:rsidRDefault="003B126B" w:rsidP="00F41748">
      <w:pPr>
        <w:pStyle w:val="ListParagraph"/>
        <w:numPr>
          <w:ilvl w:val="0"/>
          <w:numId w:val="7"/>
        </w:numPr>
        <w:spacing w:line="360" w:lineRule="auto"/>
      </w:pPr>
      <w:proofErr w:type="spellStart"/>
      <w:r>
        <w:t>Sistem</w:t>
      </w:r>
      <w:proofErr w:type="spellEnd"/>
      <w:r>
        <w:t xml:space="preserve"> </w:t>
      </w:r>
      <w:proofErr w:type="spellStart"/>
      <w:r>
        <w:t>informasi</w:t>
      </w:r>
      <w:proofErr w:type="spellEnd"/>
      <w:r>
        <w:t xml:space="preserve"> dokumentasi </w:t>
      </w:r>
      <w:proofErr w:type="spellStart"/>
      <w:r>
        <w:t>proyek</w:t>
      </w:r>
      <w:proofErr w:type="spellEnd"/>
    </w:p>
    <w:p w14:paraId="55F71E43" w14:textId="67DC57EB" w:rsidR="00481107" w:rsidRDefault="00922A1D" w:rsidP="003B126B">
      <w:pPr>
        <w:spacing w:line="360" w:lineRule="auto"/>
      </w:pPr>
      <w:proofErr w:type="spellStart"/>
      <w:r>
        <w:t>Fungsi</w:t>
      </w:r>
      <w:proofErr w:type="spellEnd"/>
      <w:r>
        <w:t xml:space="preserve"> lain </w:t>
      </w:r>
      <w:proofErr w:type="spellStart"/>
      <w:r>
        <w:t>dari</w:t>
      </w:r>
      <w:proofErr w:type="spellEnd"/>
      <w:r>
        <w:t xml:space="preserve"> SIMP </w:t>
      </w:r>
      <w:proofErr w:type="spellStart"/>
      <w:r>
        <w:t>adalah</w:t>
      </w:r>
      <w:proofErr w:type="spellEnd"/>
      <w:r>
        <w:t xml:space="preserve"> </w:t>
      </w:r>
      <w:proofErr w:type="spellStart"/>
      <w:r>
        <w:t>sebagai</w:t>
      </w:r>
      <w:proofErr w:type="spellEnd"/>
      <w:r>
        <w:t xml:space="preserve"> </w:t>
      </w:r>
      <w:r w:rsidR="00154C87">
        <w:rPr>
          <w:i/>
          <w:iCs/>
        </w:rPr>
        <w:t xml:space="preserve">performance management </w:t>
      </w:r>
      <w:r w:rsidR="00154C87">
        <w:t xml:space="preserve">dan </w:t>
      </w:r>
      <w:r w:rsidR="0075375A">
        <w:rPr>
          <w:i/>
          <w:iCs/>
        </w:rPr>
        <w:t>project portfolio management</w:t>
      </w:r>
      <w:r>
        <w:t xml:space="preserve">. </w:t>
      </w:r>
      <w:r w:rsidR="0075375A">
        <w:rPr>
          <w:i/>
          <w:iCs/>
        </w:rPr>
        <w:t xml:space="preserve">Performance management </w:t>
      </w:r>
      <w:proofErr w:type="spellStart"/>
      <w:r w:rsidR="000A5985">
        <w:t>adalah</w:t>
      </w:r>
      <w:proofErr w:type="spellEnd"/>
      <w:r w:rsidR="000A5985">
        <w:t xml:space="preserve"> </w:t>
      </w:r>
      <w:proofErr w:type="spellStart"/>
      <w:r w:rsidR="000A5985">
        <w:t>p</w:t>
      </w:r>
      <w:r w:rsidR="0031736E" w:rsidRPr="0031736E">
        <w:t>raktik</w:t>
      </w:r>
      <w:proofErr w:type="spellEnd"/>
      <w:r w:rsidR="0031736E" w:rsidRPr="0031736E">
        <w:t xml:space="preserve"> </w:t>
      </w:r>
      <w:proofErr w:type="spellStart"/>
      <w:r w:rsidR="0031736E" w:rsidRPr="0031736E">
        <w:t>manajemen</w:t>
      </w:r>
      <w:proofErr w:type="spellEnd"/>
      <w:r w:rsidR="0031736E" w:rsidRPr="0031736E">
        <w:t xml:space="preserve"> </w:t>
      </w:r>
      <w:proofErr w:type="spellStart"/>
      <w:r w:rsidR="0031736E" w:rsidRPr="0031736E">
        <w:t>sumber</w:t>
      </w:r>
      <w:proofErr w:type="spellEnd"/>
      <w:r w:rsidR="0031736E" w:rsidRPr="0031736E">
        <w:t xml:space="preserve"> </w:t>
      </w:r>
      <w:proofErr w:type="spellStart"/>
      <w:r w:rsidR="0031736E" w:rsidRPr="0031736E">
        <w:t>daya</w:t>
      </w:r>
      <w:proofErr w:type="spellEnd"/>
      <w:r w:rsidR="0031736E" w:rsidRPr="0031736E">
        <w:t xml:space="preserve"> </w:t>
      </w:r>
      <w:proofErr w:type="spellStart"/>
      <w:r w:rsidR="0031736E" w:rsidRPr="0031736E">
        <w:t>manusia</w:t>
      </w:r>
      <w:proofErr w:type="spellEnd"/>
      <w:r w:rsidR="0031736E" w:rsidRPr="0031736E">
        <w:t xml:space="preserve"> untuk </w:t>
      </w:r>
      <w:proofErr w:type="spellStart"/>
      <w:r w:rsidR="0031736E" w:rsidRPr="0031736E">
        <w:t>mengevaluasi</w:t>
      </w:r>
      <w:proofErr w:type="spellEnd"/>
      <w:r w:rsidR="0031736E" w:rsidRPr="0031736E">
        <w:t xml:space="preserve"> </w:t>
      </w:r>
      <w:proofErr w:type="spellStart"/>
      <w:r w:rsidR="002F50BB">
        <w:t>sumber</w:t>
      </w:r>
      <w:proofErr w:type="spellEnd"/>
      <w:r w:rsidR="002F50BB">
        <w:t xml:space="preserve"> </w:t>
      </w:r>
      <w:proofErr w:type="spellStart"/>
      <w:r w:rsidR="002F50BB">
        <w:t>daya</w:t>
      </w:r>
      <w:proofErr w:type="spellEnd"/>
      <w:r w:rsidR="0031736E" w:rsidRPr="0031736E">
        <w:t xml:space="preserve"> </w:t>
      </w:r>
      <w:proofErr w:type="spellStart"/>
      <w:r w:rsidR="0031736E" w:rsidRPr="0031736E">
        <w:t>sesuai</w:t>
      </w:r>
      <w:proofErr w:type="spellEnd"/>
      <w:r w:rsidR="0031736E" w:rsidRPr="0031736E">
        <w:t xml:space="preserve"> </w:t>
      </w:r>
      <w:proofErr w:type="spellStart"/>
      <w:r w:rsidR="0031736E" w:rsidRPr="0031736E">
        <w:t>kriteria</w:t>
      </w:r>
      <w:proofErr w:type="spellEnd"/>
      <w:r w:rsidR="0031736E" w:rsidRPr="0031736E">
        <w:t xml:space="preserve"> yang </w:t>
      </w:r>
      <w:proofErr w:type="spellStart"/>
      <w:r w:rsidR="0031736E" w:rsidRPr="0031736E">
        <w:t>dimasukan</w:t>
      </w:r>
      <w:proofErr w:type="spellEnd"/>
      <w:r w:rsidR="0031736E" w:rsidRPr="0031736E">
        <w:t xml:space="preserve"> </w:t>
      </w:r>
      <w:proofErr w:type="spellStart"/>
      <w:r w:rsidR="0031736E" w:rsidRPr="0031736E">
        <w:t>kedalam</w:t>
      </w:r>
      <w:proofErr w:type="spellEnd"/>
      <w:r w:rsidR="0031736E" w:rsidRPr="0031736E">
        <w:t xml:space="preserve"> </w:t>
      </w:r>
      <w:proofErr w:type="spellStart"/>
      <w:r w:rsidR="0031736E" w:rsidRPr="0031736E">
        <w:t>sistem</w:t>
      </w:r>
      <w:proofErr w:type="spellEnd"/>
      <w:r w:rsidR="002F50BB">
        <w:t xml:space="preserve"> </w:t>
      </w:r>
      <w:r w:rsidR="002F50BB">
        <w:fldChar w:fldCharType="begin" w:fldLock="1"/>
      </w:r>
      <w:r w:rsidR="00BA2D47">
        <w:instrText>ADDIN CSL_CITATION {"citationItems":[{"id":"ITEM-1","itemData":{"DOI":"10.1109/ICATMRI51801.2020.9398420","ISBN":"9781728177342","abstract":"Artificial Intelligence (AI) technology is the new normal. As everything is powered by AI in the current time, it has altered our way of living. The widespread adoption of AI across businesses and corporations is helping them in streamlining their processes, increasing productivity, boosting efficiency, and reducing costs. The integration of artificial intelligence with human resource management (HRM) practices is changing the way organizations appoint, manage, and engage their workforce. Artificial intelligence is enabling machines to make decisions more accurately than humans based on existing data sets and behavioural patterns. This transformation has caused machines to take over all the manual work thus leading HR professionals to take up more strategic roles. It is paramount for companies and professionals to understand how this technology works and its role in various HRM functions. This paper reviews the work of many eminent researchers to find out ways in which AI is bringing a change in the field of human resource management. This review highlights the key benefits and hidden challenges of AI when applied to HRM and also illustrate its future potential.","author":[{"dropping-particle":"","family":"Tewari","given":"Isha","non-dropping-particle":"","parse-names":false,"suffix":""},{"dropping-particle":"","family":"Pant","given":"Mohit","non-dropping-particle":"","parse-names":false,"suffix":""}],"container-title":"Proceedings of IEEE International Conference on Advent Trends in Multidisciplinary Research and Innovation, ICATMRI 2020","id":"ITEM-1","issued":{"date-parts":[["2020"]]},"page":"2020-2023","title":"Artificial Intelligence Reshaping Human Resource Management : A Review","type":"article-journal"},"uris":["http://www.mendeley.com/documents/?uuid=487f2e13-e727-4575-ab65-2251d674e608"]}],"mendeley":{"formattedCitation":"(Tewari &amp; Pant, 2020)","plainTextFormattedCitation":"(Tewari &amp; Pant, 2020)","previouslyFormattedCitation":"(Tewari &amp; Pant, 2020)"},"properties":{"noteIndex":0},"schema":"https://github.com/citation-style-language/schema/raw/master/csl-citation.json"}</w:instrText>
      </w:r>
      <w:r w:rsidR="002F50BB">
        <w:fldChar w:fldCharType="separate"/>
      </w:r>
      <w:r w:rsidR="002F50BB" w:rsidRPr="002F50BB">
        <w:rPr>
          <w:noProof/>
        </w:rPr>
        <w:t>(Tewari &amp; Pant, 2020)</w:t>
      </w:r>
      <w:r w:rsidR="002F50BB">
        <w:fldChar w:fldCharType="end"/>
      </w:r>
      <w:r w:rsidR="0031736E" w:rsidRPr="0031736E">
        <w:t xml:space="preserve">. </w:t>
      </w:r>
    </w:p>
    <w:p w14:paraId="4D364213" w14:textId="3E71370E" w:rsidR="000A683C" w:rsidRPr="00595BEE" w:rsidRDefault="000A683C" w:rsidP="003B126B">
      <w:pPr>
        <w:spacing w:line="360" w:lineRule="auto"/>
      </w:pPr>
      <w:r>
        <w:rPr>
          <w:i/>
          <w:iCs/>
        </w:rPr>
        <w:t xml:space="preserve">Performance management </w:t>
      </w:r>
      <w:proofErr w:type="spellStart"/>
      <w:r>
        <w:t>dari</w:t>
      </w:r>
      <w:proofErr w:type="spellEnd"/>
      <w:r>
        <w:t xml:space="preserve"> </w:t>
      </w:r>
      <w:proofErr w:type="spellStart"/>
      <w:r>
        <w:t>sebuah</w:t>
      </w:r>
      <w:proofErr w:type="spellEnd"/>
      <w:r>
        <w:t xml:space="preserve"> </w:t>
      </w:r>
      <w:proofErr w:type="spellStart"/>
      <w:r>
        <w:t>proyek</w:t>
      </w:r>
      <w:proofErr w:type="spellEnd"/>
      <w:r>
        <w:t xml:space="preserve"> </w:t>
      </w:r>
      <w:proofErr w:type="spellStart"/>
      <w:r>
        <w:t>secara</w:t>
      </w:r>
      <w:proofErr w:type="spellEnd"/>
      <w:r>
        <w:t xml:space="preserve"> manual </w:t>
      </w:r>
      <w:proofErr w:type="spellStart"/>
      <w:r>
        <w:t>menggunakan</w:t>
      </w:r>
      <w:proofErr w:type="spellEnd"/>
      <w:r>
        <w:t xml:space="preserve"> </w:t>
      </w:r>
      <w:proofErr w:type="spellStart"/>
      <w:r>
        <w:t>beberapa</w:t>
      </w:r>
      <w:proofErr w:type="spellEnd"/>
      <w:r>
        <w:t xml:space="preserve"> </w:t>
      </w:r>
      <w:proofErr w:type="spellStart"/>
      <w:r>
        <w:t>cara</w:t>
      </w:r>
      <w:proofErr w:type="spellEnd"/>
      <w:r>
        <w:t xml:space="preserve"> </w:t>
      </w:r>
      <w:proofErr w:type="spellStart"/>
      <w:r>
        <w:t>seperti</w:t>
      </w:r>
      <w:proofErr w:type="spellEnd"/>
      <w:r>
        <w:t xml:space="preserve"> </w:t>
      </w:r>
      <w:r>
        <w:rPr>
          <w:i/>
          <w:iCs/>
        </w:rPr>
        <w:t xml:space="preserve">Key Performance Indicator </w:t>
      </w:r>
      <w:r>
        <w:t xml:space="preserve">(KPI), </w:t>
      </w:r>
      <w:r>
        <w:rPr>
          <w:i/>
          <w:iCs/>
        </w:rPr>
        <w:t xml:space="preserve">Balance Score </w:t>
      </w:r>
      <w:r w:rsidR="00595BEE">
        <w:rPr>
          <w:i/>
          <w:iCs/>
        </w:rPr>
        <w:t xml:space="preserve">Card </w:t>
      </w:r>
      <w:r w:rsidR="00595BEE">
        <w:t xml:space="preserve">(BSC), dan </w:t>
      </w:r>
      <w:r w:rsidR="00595BEE">
        <w:rPr>
          <w:i/>
          <w:iCs/>
        </w:rPr>
        <w:t>the European Foundation for Quality Excellence Model</w:t>
      </w:r>
      <w:r w:rsidR="00595BEE">
        <w:t xml:space="preserve">. </w:t>
      </w:r>
      <w:proofErr w:type="spellStart"/>
      <w:r w:rsidR="00595BEE">
        <w:t>Namun</w:t>
      </w:r>
      <w:proofErr w:type="spellEnd"/>
      <w:r w:rsidR="00595BEE">
        <w:t xml:space="preserve">, Metode </w:t>
      </w:r>
      <w:r w:rsidR="00595BEE">
        <w:rPr>
          <w:i/>
          <w:iCs/>
        </w:rPr>
        <w:t>performance management</w:t>
      </w:r>
      <w:r w:rsidR="00595BEE">
        <w:t xml:space="preserve"> </w:t>
      </w:r>
      <w:proofErr w:type="spellStart"/>
      <w:r w:rsidR="00595BEE">
        <w:t>seperti</w:t>
      </w:r>
      <w:proofErr w:type="spellEnd"/>
      <w:r w:rsidR="00595BEE">
        <w:t xml:space="preserve"> </w:t>
      </w:r>
      <w:proofErr w:type="spellStart"/>
      <w:r w:rsidR="00595BEE">
        <w:t>ini</w:t>
      </w:r>
      <w:proofErr w:type="spellEnd"/>
      <w:r w:rsidR="00595BEE">
        <w:t xml:space="preserve"> </w:t>
      </w:r>
      <w:proofErr w:type="spellStart"/>
      <w:r w:rsidR="00595BEE">
        <w:t>memiliki</w:t>
      </w:r>
      <w:proofErr w:type="spellEnd"/>
      <w:r w:rsidR="00595BEE">
        <w:t xml:space="preserve"> </w:t>
      </w:r>
      <w:proofErr w:type="spellStart"/>
      <w:r w:rsidR="00595BEE">
        <w:t>kekurangan</w:t>
      </w:r>
      <w:proofErr w:type="spellEnd"/>
      <w:r w:rsidR="00595BEE">
        <w:t xml:space="preserve"> di mana, </w:t>
      </w:r>
      <w:proofErr w:type="spellStart"/>
      <w:r w:rsidR="00595BEE">
        <w:t>performa</w:t>
      </w:r>
      <w:proofErr w:type="spellEnd"/>
      <w:r w:rsidR="00595BEE">
        <w:t xml:space="preserve"> yang </w:t>
      </w:r>
      <w:proofErr w:type="spellStart"/>
      <w:r w:rsidR="00595BEE">
        <w:t>diukur</w:t>
      </w:r>
      <w:proofErr w:type="spellEnd"/>
      <w:r w:rsidR="00595BEE">
        <w:t xml:space="preserve"> tidak </w:t>
      </w:r>
      <w:proofErr w:type="spellStart"/>
      <w:r w:rsidR="00595BEE">
        <w:t>bersifat</w:t>
      </w:r>
      <w:proofErr w:type="spellEnd"/>
      <w:r w:rsidR="00595BEE">
        <w:t xml:space="preserve"> </w:t>
      </w:r>
      <w:r w:rsidR="00595BEE" w:rsidRPr="00595BEE">
        <w:rPr>
          <w:i/>
          <w:iCs/>
        </w:rPr>
        <w:t>real</w:t>
      </w:r>
      <w:r w:rsidR="00595BEE">
        <w:rPr>
          <w:i/>
          <w:iCs/>
        </w:rPr>
        <w:t>-</w:t>
      </w:r>
      <w:r w:rsidR="00595BEE" w:rsidRPr="00595BEE">
        <w:rPr>
          <w:i/>
          <w:iCs/>
        </w:rPr>
        <w:t>time</w:t>
      </w:r>
      <w:r w:rsidR="00595BEE">
        <w:rPr>
          <w:i/>
          <w:iCs/>
        </w:rPr>
        <w:t xml:space="preserve"> </w:t>
      </w:r>
      <w:r w:rsidR="00595BEE">
        <w:rPr>
          <w:i/>
          <w:iCs/>
        </w:rPr>
        <w:fldChar w:fldCharType="begin" w:fldLock="1"/>
      </w:r>
      <w:r w:rsidR="003C2B2B">
        <w:rPr>
          <w:i/>
          <w:iCs/>
        </w:rPr>
        <w:instrText>ADDIN CSL_CITATION {"citationItems":[{"id":"ITEM-1","itemData":{"DOI":"10.1016/j.ijproman.2018.03.010","ISSN":"02637863","abstract":"An early-warning performance monitoring system (EPMS) is proposed to objectively measure and monitor the performance of a project for early detection of inherent poor performance problems. The EPMS is built based on project progress data and consists of a database of business information, an optimized theoretical model used as a performance measurement baseline, and an index for monitoring and forecasting the performance. By monitoring the performance through an application of the EPMS to the Korean construction project, the quarterly variation of index was found to differ by project type. These results could explain the environmental changes in the project execution. Therefore, the EPMS is expected to be an alternative for objective performance monitoring and forecasting while applying the existing methods is difficult because of the limited available data on performance indicators. The development procedures may also be useful to researchers interested in approaches to quantitatively analyze trends in various industries.","author":[{"dropping-particle":"","family":"Kim","given":"Chang Won","non-dropping-particle":"","parse-names":false,"suffix":""},{"dropping-particle":"","family":"Yoo","given":"Wi Sung","non-dropping-particle":"","parse-names":false,"suffix":""},{"dropping-particle":"","family":"Lim","given":"Hyunsu","non-dropping-particle":"","parse-names":false,"suffix":""},{"dropping-particle":"","family":"Yu","given":"Ilhan","non-dropping-particle":"","parse-names":false,"suffix":""},{"dropping-particle":"","family":"Cho","given":"Hunhee","non-dropping-particle":"","parse-names":false,"suffix":""},{"dropping-particle":"","family":"Kang","given":"Kyung In","non-dropping-particle":"","parse-names":false,"suffix":""}],"container-title":"International Journal of Project Management","id":"ITEM-1","issue":"5","issued":{"date-parts":[["2018"]]},"page":"730-743","publisher":"Elsevier Ltd, APM and IPMA","title":"Early-warning performance monitoring system (EPMS) using the business information of a project","type":"article-journal","volume":"36"},"uris":["http://www.mendeley.com/documents/?uuid=f55b8823-520e-467c-bd5f-07fc7fc695c4"]}],"mendeley":{"formattedCitation":"(Kim et al., 2018)","plainTextFormattedCitation":"(Kim et al., 2018)","previouslyFormattedCitation":"(Kim et al., 2018)"},"properties":{"noteIndex":0},"schema":"https://github.com/citation-style-language/schema/raw/master/csl-citation.json"}</w:instrText>
      </w:r>
      <w:r w:rsidR="00595BEE">
        <w:rPr>
          <w:i/>
          <w:iCs/>
        </w:rPr>
        <w:fldChar w:fldCharType="separate"/>
      </w:r>
      <w:r w:rsidR="00595BEE" w:rsidRPr="00595BEE">
        <w:rPr>
          <w:iCs/>
          <w:noProof/>
        </w:rPr>
        <w:t>(Kim et al., 2018)</w:t>
      </w:r>
      <w:r w:rsidR="00595BEE">
        <w:rPr>
          <w:i/>
          <w:iCs/>
        </w:rPr>
        <w:fldChar w:fldCharType="end"/>
      </w:r>
      <w:r w:rsidR="00595BEE">
        <w:rPr>
          <w:i/>
          <w:iCs/>
        </w:rPr>
        <w:t xml:space="preserve">. </w:t>
      </w:r>
    </w:p>
    <w:p w14:paraId="7D26E36D" w14:textId="012A4218" w:rsidR="003B126B" w:rsidRDefault="002F50BB" w:rsidP="003B126B">
      <w:pPr>
        <w:spacing w:line="360" w:lineRule="auto"/>
      </w:pPr>
      <w:r>
        <w:rPr>
          <w:i/>
          <w:iCs/>
        </w:rPr>
        <w:lastRenderedPageBreak/>
        <w:t>Performance management</w:t>
      </w:r>
      <w:r>
        <w:t xml:space="preserve"> pada SIMP </w:t>
      </w:r>
      <w:proofErr w:type="spellStart"/>
      <w:r w:rsidR="00D2484F">
        <w:t>apabila</w:t>
      </w:r>
      <w:proofErr w:type="spellEnd"/>
      <w:r>
        <w:t xml:space="preserve"> </w:t>
      </w:r>
      <w:proofErr w:type="spellStart"/>
      <w:r>
        <w:t>diintegrasikan</w:t>
      </w:r>
      <w:proofErr w:type="spellEnd"/>
      <w:r>
        <w:t xml:space="preserve"> dengan </w:t>
      </w:r>
      <w:proofErr w:type="spellStart"/>
      <w:r>
        <w:t>kecerdasan</w:t>
      </w:r>
      <w:proofErr w:type="spellEnd"/>
      <w:r>
        <w:t xml:space="preserve"> </w:t>
      </w:r>
      <w:proofErr w:type="spellStart"/>
      <w:r>
        <w:t>buatan</w:t>
      </w:r>
      <w:proofErr w:type="spellEnd"/>
      <w:r>
        <w:t xml:space="preserve"> </w:t>
      </w:r>
      <w:proofErr w:type="spellStart"/>
      <w:r>
        <w:t>memungkinkan</w:t>
      </w:r>
      <w:proofErr w:type="spellEnd"/>
      <w:r>
        <w:t xml:space="preserve"> </w:t>
      </w:r>
      <w:proofErr w:type="spellStart"/>
      <w:r>
        <w:t>adanya</w:t>
      </w:r>
      <w:proofErr w:type="spellEnd"/>
      <w:r>
        <w:t xml:space="preserve"> </w:t>
      </w:r>
      <w:proofErr w:type="spellStart"/>
      <w:r>
        <w:t>manajemen</w:t>
      </w:r>
      <w:proofErr w:type="spellEnd"/>
      <w:r>
        <w:t xml:space="preserve"> </w:t>
      </w:r>
      <w:proofErr w:type="spellStart"/>
      <w:r>
        <w:t>performa</w:t>
      </w:r>
      <w:proofErr w:type="spellEnd"/>
      <w:r>
        <w:t xml:space="preserve"> yang </w:t>
      </w:r>
      <w:proofErr w:type="spellStart"/>
      <w:r>
        <w:t>didasari</w:t>
      </w:r>
      <w:proofErr w:type="spellEnd"/>
      <w:r>
        <w:t xml:space="preserve"> oleh data yang </w:t>
      </w:r>
      <w:proofErr w:type="spellStart"/>
      <w:r>
        <w:t>ada</w:t>
      </w:r>
      <w:proofErr w:type="spellEnd"/>
      <w:r>
        <w:t xml:space="preserve"> pada SIMP.</w:t>
      </w:r>
      <w:r w:rsidR="00513670">
        <w:t xml:space="preserve"> </w:t>
      </w:r>
      <w:r w:rsidR="00CA3322">
        <w:t xml:space="preserve">SIMP </w:t>
      </w:r>
      <w:proofErr w:type="spellStart"/>
      <w:r w:rsidR="00CA3322">
        <w:t>digunakan</w:t>
      </w:r>
      <w:proofErr w:type="spellEnd"/>
      <w:r w:rsidR="00CA3322">
        <w:t xml:space="preserve"> </w:t>
      </w:r>
      <w:proofErr w:type="spellStart"/>
      <w:r w:rsidR="00CA3322">
        <w:t>sebagai</w:t>
      </w:r>
      <w:proofErr w:type="spellEnd"/>
      <w:r w:rsidR="00CA3322">
        <w:t xml:space="preserve"> </w:t>
      </w:r>
      <w:r w:rsidR="00CA3322">
        <w:rPr>
          <w:i/>
          <w:iCs/>
        </w:rPr>
        <w:t xml:space="preserve">performance management system, </w:t>
      </w:r>
      <w:r w:rsidR="00CA3322">
        <w:t xml:space="preserve">yang </w:t>
      </w:r>
      <w:proofErr w:type="spellStart"/>
      <w:r w:rsidR="00CA3322">
        <w:t>merupakan</w:t>
      </w:r>
      <w:proofErr w:type="spellEnd"/>
      <w:r w:rsidR="00CA3322">
        <w:t xml:space="preserve"> </w:t>
      </w:r>
      <w:proofErr w:type="spellStart"/>
      <w:r w:rsidR="008402A1">
        <w:t>s</w:t>
      </w:r>
      <w:r w:rsidR="008402A1" w:rsidRPr="008402A1">
        <w:t>istem</w:t>
      </w:r>
      <w:proofErr w:type="spellEnd"/>
      <w:r w:rsidR="008402A1" w:rsidRPr="008402A1">
        <w:t xml:space="preserve"> </w:t>
      </w:r>
      <w:proofErr w:type="spellStart"/>
      <w:r w:rsidR="008402A1" w:rsidRPr="008402A1">
        <w:t>kompleks</w:t>
      </w:r>
      <w:proofErr w:type="spellEnd"/>
      <w:r w:rsidR="008402A1" w:rsidRPr="008402A1">
        <w:t xml:space="preserve"> yang </w:t>
      </w:r>
      <w:proofErr w:type="spellStart"/>
      <w:r w:rsidR="008402A1" w:rsidRPr="008402A1">
        <w:t>digunakan</w:t>
      </w:r>
      <w:proofErr w:type="spellEnd"/>
      <w:r w:rsidR="008402A1" w:rsidRPr="008402A1">
        <w:t xml:space="preserve"> untuk </w:t>
      </w:r>
      <w:proofErr w:type="spellStart"/>
      <w:r w:rsidR="008402A1" w:rsidRPr="008402A1">
        <w:t>mengukur</w:t>
      </w:r>
      <w:proofErr w:type="spellEnd"/>
      <w:r w:rsidR="008402A1" w:rsidRPr="008402A1">
        <w:t xml:space="preserve"> </w:t>
      </w:r>
      <w:proofErr w:type="spellStart"/>
      <w:r w:rsidR="008402A1" w:rsidRPr="008402A1">
        <w:t>performa</w:t>
      </w:r>
      <w:proofErr w:type="spellEnd"/>
      <w:r w:rsidR="008402A1" w:rsidRPr="008402A1">
        <w:t xml:space="preserve"> </w:t>
      </w:r>
      <w:proofErr w:type="spellStart"/>
      <w:r w:rsidR="008402A1" w:rsidRPr="008402A1">
        <w:t>dari</w:t>
      </w:r>
      <w:proofErr w:type="spellEnd"/>
      <w:r w:rsidR="008402A1" w:rsidRPr="008402A1">
        <w:t xml:space="preserve"> </w:t>
      </w:r>
      <w:proofErr w:type="spellStart"/>
      <w:r w:rsidR="008402A1" w:rsidRPr="008402A1">
        <w:t>sumberdaya</w:t>
      </w:r>
      <w:proofErr w:type="spellEnd"/>
      <w:r w:rsidR="008402A1" w:rsidRPr="008402A1">
        <w:t xml:space="preserve"> </w:t>
      </w:r>
      <w:proofErr w:type="spellStart"/>
      <w:r w:rsidR="008402A1" w:rsidRPr="008402A1">
        <w:t>manusia</w:t>
      </w:r>
      <w:proofErr w:type="spellEnd"/>
      <w:r w:rsidR="008402A1" w:rsidRPr="008402A1">
        <w:t xml:space="preserve"> </w:t>
      </w:r>
      <w:proofErr w:type="spellStart"/>
      <w:r w:rsidR="008402A1" w:rsidRPr="008402A1">
        <w:t>baik</w:t>
      </w:r>
      <w:proofErr w:type="spellEnd"/>
      <w:r w:rsidR="008402A1" w:rsidRPr="008402A1">
        <w:t xml:space="preserve"> </w:t>
      </w:r>
      <w:proofErr w:type="spellStart"/>
      <w:r w:rsidR="008402A1" w:rsidRPr="008402A1">
        <w:t>kualitatif</w:t>
      </w:r>
      <w:proofErr w:type="spellEnd"/>
      <w:r w:rsidR="008402A1" w:rsidRPr="008402A1">
        <w:t xml:space="preserve"> dan </w:t>
      </w:r>
      <w:proofErr w:type="spellStart"/>
      <w:r w:rsidR="008402A1" w:rsidRPr="008402A1">
        <w:t>kuantitatif</w:t>
      </w:r>
      <w:proofErr w:type="spellEnd"/>
      <w:r w:rsidR="008402A1" w:rsidRPr="008402A1">
        <w:t xml:space="preserve"> dan </w:t>
      </w:r>
      <w:proofErr w:type="spellStart"/>
      <w:r w:rsidR="008402A1" w:rsidRPr="008402A1">
        <w:t>membantu</w:t>
      </w:r>
      <w:proofErr w:type="spellEnd"/>
      <w:r w:rsidR="008402A1" w:rsidRPr="008402A1">
        <w:t xml:space="preserve"> untuk </w:t>
      </w:r>
      <w:proofErr w:type="spellStart"/>
      <w:r w:rsidR="008402A1" w:rsidRPr="008402A1">
        <w:t>pengambilan</w:t>
      </w:r>
      <w:proofErr w:type="spellEnd"/>
      <w:r w:rsidR="008402A1" w:rsidRPr="008402A1">
        <w:t xml:space="preserve"> </w:t>
      </w:r>
      <w:proofErr w:type="spellStart"/>
      <w:r w:rsidR="008402A1" w:rsidRPr="008402A1">
        <w:t>keputusan</w:t>
      </w:r>
      <w:proofErr w:type="spellEnd"/>
      <w:r w:rsidR="008402A1" w:rsidRPr="008402A1">
        <w:t xml:space="preserve"> terkait </w:t>
      </w:r>
      <w:proofErr w:type="spellStart"/>
      <w:r w:rsidR="008402A1" w:rsidRPr="008402A1">
        <w:t>penggunaan</w:t>
      </w:r>
      <w:proofErr w:type="spellEnd"/>
      <w:r w:rsidR="008402A1" w:rsidRPr="008402A1">
        <w:t xml:space="preserve"> </w:t>
      </w:r>
      <w:proofErr w:type="spellStart"/>
      <w:r w:rsidR="008402A1" w:rsidRPr="008402A1">
        <w:t>sumber</w:t>
      </w:r>
      <w:proofErr w:type="spellEnd"/>
      <w:r w:rsidR="008402A1" w:rsidRPr="008402A1">
        <w:t xml:space="preserve"> </w:t>
      </w:r>
      <w:proofErr w:type="spellStart"/>
      <w:r w:rsidR="008402A1" w:rsidRPr="008402A1">
        <w:t>daya</w:t>
      </w:r>
      <w:proofErr w:type="spellEnd"/>
      <w:r w:rsidR="00771C22">
        <w:t xml:space="preserve"> </w:t>
      </w:r>
      <w:r w:rsidR="00771C22">
        <w:fldChar w:fldCharType="begin" w:fldLock="1"/>
      </w:r>
      <w:r w:rsidR="00D91652">
        <w:instrText>ADDIN CSL_CITATION {"citationItems":[{"id":"ITEM-1","itemData":{"DOI":"10.1016/j.eswa.2022.117844","ISBN":"0000000173742","ISSN":"09574174","abstract":"Performance measurement activities (PMA) in the humanitarian supply chain (HSC) face several issues. Many of these issues are avoidable and inter-related, subsequently producing undesirable cascading effects. HSC Stakeholders are actively looking for means to reduce the complexities associated with PMA and improve its efficiency. In this paper, we identify and model the eleven strategies that can improve both PMA and the performance measurement system (PMS). Strategies were identified using detailed literature reviews and discussions with the experts and were modelled using the grey DEMATEL and m-TISM methodology. The results indicate that the most effective strategies are fundraising for PMA, Digital supply chain adoption, Top management support, Public awareness activities and Relief worker training. Four strategies can be grouped into the cause side and seven strategies on the effect side. The key recommendation is to rapidly adopt digital supply chain applications in the HSC. HSC stakeholders also need to pay increased attentions towards fundraising activities targeting PMS. This study advances the understanding of PMS in the context of HSC. The decision-maker can adopt the study's findings to reduce the complexities that occurred during PMA.","author":[{"dropping-particle":"","family":"Patil","given":"Anchal","non-dropping-particle":"","parse-names":false,"suffix":""},{"dropping-particle":"","family":"Madaan","given":"Jitender","non-dropping-particle":"","parse-names":false,"suffix":""},{"dropping-particle":"","family":"Chan","given":"Felix T.S.","non-dropping-particle":"","parse-names":false,"suffix":""},{"dropping-particle":"","family":"Charan","given":"P.","non-dropping-particle":"","parse-names":false,"suffix":""}],"container-title":"Expert Systems with Applications","id":"ITEM-1","issue":"June","issued":{"date-parts":[["2022"]]},"page":"117844","publisher":"Elsevier Ltd","title":"Advancement of performance measurement system in the humanitarian supply chain","type":"article-journal","volume":"206"},"uris":["http://www.mendeley.com/documents/?uuid=3b712f42-85ce-48b3-bb36-c04db6f9c112"]}],"mendeley":{"formattedCitation":"(Patil et al., 2022)","plainTextFormattedCitation":"(Patil et al., 2022)","previouslyFormattedCitation":"(Patil et al., 2022)"},"properties":{"noteIndex":0},"schema":"https://github.com/citation-style-language/schema/raw/master/csl-citation.json"}</w:instrText>
      </w:r>
      <w:r w:rsidR="00771C22">
        <w:fldChar w:fldCharType="separate"/>
      </w:r>
      <w:r w:rsidR="00771C22" w:rsidRPr="00771C22">
        <w:rPr>
          <w:noProof/>
        </w:rPr>
        <w:t>(Patil et al., 2022)</w:t>
      </w:r>
      <w:r w:rsidR="00771C22">
        <w:fldChar w:fldCharType="end"/>
      </w:r>
      <w:r w:rsidR="00596527">
        <w:t>.</w:t>
      </w:r>
    </w:p>
    <w:p w14:paraId="323B67E0" w14:textId="6FB5BB34" w:rsidR="0027751B" w:rsidRDefault="000A17CB" w:rsidP="003B126B">
      <w:pPr>
        <w:spacing w:line="360" w:lineRule="auto"/>
      </w:pPr>
      <w:r>
        <w:t xml:space="preserve">Area </w:t>
      </w:r>
      <w:proofErr w:type="spellStart"/>
      <w:r>
        <w:t>pengetahuan</w:t>
      </w:r>
      <w:proofErr w:type="spellEnd"/>
      <w:r>
        <w:t xml:space="preserve"> </w:t>
      </w:r>
      <w:proofErr w:type="spellStart"/>
      <w:r>
        <w:t>manajemen</w:t>
      </w:r>
      <w:proofErr w:type="spellEnd"/>
      <w:r>
        <w:t xml:space="preserve"> </w:t>
      </w:r>
      <w:proofErr w:type="spellStart"/>
      <w:r>
        <w:t>proyek</w:t>
      </w:r>
      <w:proofErr w:type="spellEnd"/>
      <w:r>
        <w:t xml:space="preserve"> yang </w:t>
      </w:r>
      <w:proofErr w:type="spellStart"/>
      <w:r>
        <w:t>digunakan</w:t>
      </w:r>
      <w:proofErr w:type="spellEnd"/>
      <w:r>
        <w:t xml:space="preserve"> </w:t>
      </w:r>
      <w:r w:rsidR="00700A88">
        <w:t xml:space="preserve">untuk </w:t>
      </w:r>
      <w:proofErr w:type="spellStart"/>
      <w:r w:rsidR="00700A88">
        <w:t>mengukur</w:t>
      </w:r>
      <w:proofErr w:type="spellEnd"/>
      <w:r w:rsidR="00700A88">
        <w:t xml:space="preserve"> </w:t>
      </w:r>
      <w:proofErr w:type="spellStart"/>
      <w:r w:rsidR="00700A88">
        <w:t>performa</w:t>
      </w:r>
      <w:proofErr w:type="spellEnd"/>
      <w:r w:rsidR="00700A88">
        <w:t xml:space="preserve"> </w:t>
      </w:r>
      <w:proofErr w:type="spellStart"/>
      <w:r w:rsidR="00700A88">
        <w:t>dari</w:t>
      </w:r>
      <w:proofErr w:type="spellEnd"/>
      <w:r w:rsidR="00700A88">
        <w:t xml:space="preserve"> </w:t>
      </w:r>
      <w:proofErr w:type="spellStart"/>
      <w:r w:rsidR="00700A88">
        <w:t>proyek</w:t>
      </w:r>
      <w:proofErr w:type="spellEnd"/>
      <w:r w:rsidR="0044266C">
        <w:t xml:space="preserve"> </w:t>
      </w:r>
      <w:proofErr w:type="spellStart"/>
      <w:r w:rsidR="0044266C">
        <w:t>seperti</w:t>
      </w:r>
      <w:proofErr w:type="spellEnd"/>
      <w:r w:rsidR="0044266C">
        <w:t xml:space="preserve"> yang </w:t>
      </w:r>
      <w:proofErr w:type="spellStart"/>
      <w:r w:rsidR="0044266C">
        <w:t>tercantum</w:t>
      </w:r>
      <w:proofErr w:type="spellEnd"/>
      <w:r w:rsidR="0044266C">
        <w:t xml:space="preserve"> pada </w:t>
      </w:r>
      <w:r w:rsidR="00F24E68">
        <w:fldChar w:fldCharType="begin"/>
      </w:r>
      <w:r w:rsidR="00F24E68">
        <w:instrText xml:space="preserve"> REF _Ref110108036 \h </w:instrText>
      </w:r>
      <w:r w:rsidR="00F24E68">
        <w:fldChar w:fldCharType="separate"/>
      </w:r>
      <w:proofErr w:type="spellStart"/>
      <w:r w:rsidR="00A262DF">
        <w:t>Tabel</w:t>
      </w:r>
      <w:proofErr w:type="spellEnd"/>
      <w:r w:rsidR="00A262DF">
        <w:t xml:space="preserve"> </w:t>
      </w:r>
      <w:r w:rsidR="00A262DF">
        <w:rPr>
          <w:noProof/>
        </w:rPr>
        <w:t>2</w:t>
      </w:r>
      <w:r w:rsidR="00A262DF">
        <w:t>.</w:t>
      </w:r>
      <w:r w:rsidR="00A262DF">
        <w:rPr>
          <w:noProof/>
        </w:rPr>
        <w:t>1</w:t>
      </w:r>
      <w:r w:rsidR="00F24E68">
        <w:fldChar w:fldCharType="end"/>
      </w:r>
      <w:r w:rsidR="0044266C">
        <w:t>.</w:t>
      </w:r>
    </w:p>
    <w:p w14:paraId="382AF04E" w14:textId="7418A568" w:rsidR="00F64964" w:rsidRDefault="00F64964" w:rsidP="003F0C01">
      <w:pPr>
        <w:pStyle w:val="Caption"/>
      </w:pPr>
      <w:bookmarkStart w:id="1537" w:name="_Ref110108036"/>
      <w:bookmarkStart w:id="1538" w:name="_Toc128944260"/>
      <w:proofErr w:type="spellStart"/>
      <w:r>
        <w:t>Tabel</w:t>
      </w:r>
      <w:proofErr w:type="spellEnd"/>
      <w:r>
        <w:t xml:space="preserve"> </w:t>
      </w:r>
      <w:ins w:id="1539" w:author="ilham.nur@office.ui.ac.id" w:date="2023-03-04T17:01:00Z">
        <w:r w:rsidR="0016052A">
          <w:fldChar w:fldCharType="begin"/>
        </w:r>
        <w:r w:rsidR="0016052A">
          <w:instrText xml:space="preserve"> STYLEREF 1 \s </w:instrText>
        </w:r>
      </w:ins>
      <w:r w:rsidR="0016052A">
        <w:fldChar w:fldCharType="separate"/>
      </w:r>
      <w:r w:rsidR="00A262DF">
        <w:rPr>
          <w:noProof/>
        </w:rPr>
        <w:t>2</w:t>
      </w:r>
      <w:ins w:id="1540" w:author="ilham.nur@office.ui.ac.id" w:date="2023-03-04T17:01:00Z">
        <w:r w:rsidR="0016052A">
          <w:fldChar w:fldCharType="end"/>
        </w:r>
        <w:r w:rsidR="0016052A">
          <w:t>.</w:t>
        </w:r>
        <w:r w:rsidR="0016052A">
          <w:fldChar w:fldCharType="begin"/>
        </w:r>
        <w:r w:rsidR="0016052A">
          <w:instrText xml:space="preserve"> SEQ Tabel \* ARABIC \s 1 </w:instrText>
        </w:r>
      </w:ins>
      <w:r w:rsidR="0016052A">
        <w:fldChar w:fldCharType="separate"/>
      </w:r>
      <w:ins w:id="1541" w:author="ilham.nur@office.ui.ac.id" w:date="2023-03-05T21:23:00Z">
        <w:r w:rsidR="00A262DF">
          <w:rPr>
            <w:noProof/>
          </w:rPr>
          <w:t>1</w:t>
        </w:r>
      </w:ins>
      <w:ins w:id="1542" w:author="ilham.nur@office.ui.ac.id" w:date="2023-03-04T17:01:00Z">
        <w:r w:rsidR="0016052A">
          <w:fldChar w:fldCharType="end"/>
        </w:r>
      </w:ins>
      <w:ins w:id="1543" w:author="ilham.nur@office.ui.ac.id [2]" w:date="2023-01-28T21:53:00Z">
        <w:del w:id="1544" w:author="ilham.nur@office.ui.ac.id" w:date="2023-02-02T21:41:00Z">
          <w:r w:rsidR="009035EE" w:rsidDel="003B572F">
            <w:fldChar w:fldCharType="begin"/>
          </w:r>
          <w:r w:rsidR="009035EE" w:rsidDel="003B572F">
            <w:delInstrText xml:space="preserve"> STYLEREF 1 \s </w:delInstrText>
          </w:r>
        </w:del>
      </w:ins>
      <w:del w:id="1545" w:author="ilham.nur@office.ui.ac.id" w:date="2023-02-02T21:41:00Z">
        <w:r w:rsidR="009035EE" w:rsidDel="003B572F">
          <w:fldChar w:fldCharType="separate"/>
        </w:r>
        <w:r w:rsidR="00C64CA0" w:rsidDel="003B572F">
          <w:rPr>
            <w:noProof/>
          </w:rPr>
          <w:delText>2</w:delText>
        </w:r>
      </w:del>
      <w:ins w:id="1546" w:author="ilham.nur@office.ui.ac.id [2]" w:date="2023-01-28T21:53:00Z">
        <w:del w:id="1547"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1548" w:author="ilham.nur@office.ui.ac.id" w:date="2023-02-02T21:41:00Z">
        <w:r w:rsidR="00000000">
          <w:fldChar w:fldCharType="separate"/>
        </w:r>
      </w:del>
      <w:ins w:id="1549" w:author="ilham.nur@office.ui.ac.id [2]" w:date="2023-01-28T21:53:00Z">
        <w:del w:id="1550" w:author="ilham.nur@office.ui.ac.id" w:date="2023-02-02T21:41:00Z">
          <w:r w:rsidR="009035EE" w:rsidDel="003B572F">
            <w:fldChar w:fldCharType="end"/>
          </w:r>
        </w:del>
      </w:ins>
      <w:del w:id="1551" w:author="ilham.nur@office.ui.ac.id [2]" w:date="2023-01-25T05:08:00Z">
        <w:r w:rsidR="00F62D33" w:rsidDel="00F62D33">
          <w:fldChar w:fldCharType="begin"/>
        </w:r>
        <w:r w:rsidR="00F62D33" w:rsidDel="00F62D33">
          <w:delInstrText xml:space="preserve"> STYLEREF 1 \s </w:delInstrText>
        </w:r>
        <w:r w:rsidR="00F62D33" w:rsidDel="00F62D33">
          <w:fldChar w:fldCharType="separate"/>
        </w:r>
        <w:r w:rsidR="00AF75ED" w:rsidDel="00F62D33">
          <w:rPr>
            <w:noProof/>
          </w:rPr>
          <w:delText>2</w:delText>
        </w:r>
        <w:r w:rsidR="00F62D33" w:rsidDel="00F62D33">
          <w:rPr>
            <w:noProof/>
          </w:rPr>
          <w:fldChar w:fldCharType="end"/>
        </w:r>
        <w:r w:rsidR="00A72F57" w:rsidDel="00F62D33">
          <w:delText>.</w:delText>
        </w:r>
        <w:r w:rsidR="00F62D33" w:rsidDel="00F62D33">
          <w:fldChar w:fldCharType="begin"/>
        </w:r>
        <w:r w:rsidR="00F62D33" w:rsidDel="00F62D33">
          <w:delInstrText xml:space="preserve"> SEQ Tabel \* ARABIC \s 1 </w:delInstrText>
        </w:r>
        <w:r w:rsidR="00F62D33" w:rsidDel="00F62D33">
          <w:fldChar w:fldCharType="separate"/>
        </w:r>
        <w:r w:rsidR="00AF75ED" w:rsidDel="00F62D33">
          <w:rPr>
            <w:noProof/>
          </w:rPr>
          <w:delText>1</w:delText>
        </w:r>
        <w:r w:rsidR="00F62D33" w:rsidDel="00F62D33">
          <w:rPr>
            <w:noProof/>
          </w:rPr>
          <w:fldChar w:fldCharType="end"/>
        </w:r>
      </w:del>
      <w:bookmarkEnd w:id="1537"/>
      <w:r>
        <w:t xml:space="preserve"> </w:t>
      </w:r>
      <w:proofErr w:type="spellStart"/>
      <w:r>
        <w:t>Kategori</w:t>
      </w:r>
      <w:proofErr w:type="spellEnd"/>
      <w:r>
        <w:t xml:space="preserve"> area </w:t>
      </w:r>
      <w:proofErr w:type="spellStart"/>
      <w:r>
        <w:t>manajemen</w:t>
      </w:r>
      <w:proofErr w:type="spellEnd"/>
      <w:r>
        <w:t xml:space="preserve"> </w:t>
      </w:r>
      <w:proofErr w:type="spellStart"/>
      <w:r>
        <w:t>proyek</w:t>
      </w:r>
      <w:proofErr w:type="spellEnd"/>
      <w:r>
        <w:t xml:space="preserve"> yang </w:t>
      </w:r>
      <w:proofErr w:type="spellStart"/>
      <w:r>
        <w:t>dijadikan</w:t>
      </w:r>
      <w:proofErr w:type="spellEnd"/>
      <w:r>
        <w:t xml:space="preserve"> </w:t>
      </w:r>
      <w:proofErr w:type="spellStart"/>
      <w:r>
        <w:t>tolok</w:t>
      </w:r>
      <w:proofErr w:type="spellEnd"/>
      <w:r>
        <w:t xml:space="preserve"> </w:t>
      </w:r>
      <w:proofErr w:type="spellStart"/>
      <w:r>
        <w:t>ukur</w:t>
      </w:r>
      <w:proofErr w:type="spellEnd"/>
      <w:r>
        <w:t xml:space="preserve"> untuk </w:t>
      </w:r>
      <w:proofErr w:type="spellStart"/>
      <w:r>
        <w:t>pengukuran</w:t>
      </w:r>
      <w:proofErr w:type="spellEnd"/>
      <w:r>
        <w:t xml:space="preserve"> </w:t>
      </w:r>
      <w:proofErr w:type="spellStart"/>
      <w:r>
        <w:t>performa</w:t>
      </w:r>
      <w:proofErr w:type="spellEnd"/>
      <w:r>
        <w:t xml:space="preserve"> </w:t>
      </w:r>
      <w:proofErr w:type="spellStart"/>
      <w:r>
        <w:t>proyek</w:t>
      </w:r>
      <w:proofErr w:type="spellEnd"/>
      <w:r w:rsidR="001A7D62">
        <w:t xml:space="preserve"> </w:t>
      </w:r>
      <w:r w:rsidR="001A7D62" w:rsidRPr="001A7D62">
        <w:fldChar w:fldCharType="begin" w:fldLock="1"/>
      </w:r>
      <w:r w:rsidR="00B4715E">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1A7D62" w:rsidRPr="001A7D62">
        <w:fldChar w:fldCharType="separate"/>
      </w:r>
      <w:r w:rsidR="001A7D62" w:rsidRPr="001A7D62">
        <w:rPr>
          <w:noProof/>
        </w:rPr>
        <w:t>(van Besouw &amp; Bond-Barnard, 2021)</w:t>
      </w:r>
      <w:bookmarkEnd w:id="1538"/>
      <w:r w:rsidR="001A7D62" w:rsidRPr="001A7D62">
        <w:fldChar w:fldCharType="end"/>
      </w:r>
      <w:r w:rsidR="009B7161">
        <w:t xml:space="preserve"> </w:t>
      </w:r>
    </w:p>
    <w:tbl>
      <w:tblPr>
        <w:tblStyle w:val="TableGrid"/>
        <w:tblW w:w="0" w:type="auto"/>
        <w:jc w:val="center"/>
        <w:tblLook w:val="04A0" w:firstRow="1" w:lastRow="0" w:firstColumn="1" w:lastColumn="0" w:noHBand="0" w:noVBand="1"/>
      </w:tblPr>
      <w:tblGrid>
        <w:gridCol w:w="567"/>
        <w:gridCol w:w="4820"/>
      </w:tblGrid>
      <w:tr w:rsidR="0044266C" w14:paraId="745DD557" w14:textId="77777777" w:rsidTr="00AB6426">
        <w:trPr>
          <w:jc w:val="center"/>
        </w:trPr>
        <w:tc>
          <w:tcPr>
            <w:tcW w:w="567" w:type="dxa"/>
          </w:tcPr>
          <w:p w14:paraId="4AC61943" w14:textId="79EA5E98" w:rsidR="0044266C" w:rsidRPr="00887B64" w:rsidRDefault="0044266C" w:rsidP="003B126B">
            <w:pPr>
              <w:spacing w:line="360" w:lineRule="auto"/>
              <w:rPr>
                <w:b/>
                <w:bCs/>
              </w:rPr>
            </w:pPr>
            <w:r w:rsidRPr="00887B64">
              <w:rPr>
                <w:b/>
                <w:bCs/>
              </w:rPr>
              <w:t>#</w:t>
            </w:r>
          </w:p>
        </w:tc>
        <w:tc>
          <w:tcPr>
            <w:tcW w:w="4820" w:type="dxa"/>
          </w:tcPr>
          <w:p w14:paraId="2CC3F369" w14:textId="093A10E8" w:rsidR="0044266C" w:rsidRPr="00887B64" w:rsidRDefault="0044266C" w:rsidP="003B126B">
            <w:pPr>
              <w:spacing w:line="360" w:lineRule="auto"/>
              <w:rPr>
                <w:b/>
                <w:bCs/>
              </w:rPr>
            </w:pPr>
            <w:proofErr w:type="spellStart"/>
            <w:r w:rsidRPr="00887B64">
              <w:rPr>
                <w:b/>
                <w:bCs/>
              </w:rPr>
              <w:t>Kategori</w:t>
            </w:r>
            <w:proofErr w:type="spellEnd"/>
          </w:p>
        </w:tc>
      </w:tr>
      <w:tr w:rsidR="0044266C" w14:paraId="13F377D8" w14:textId="77777777" w:rsidTr="00AB6426">
        <w:trPr>
          <w:jc w:val="center"/>
        </w:trPr>
        <w:tc>
          <w:tcPr>
            <w:tcW w:w="567" w:type="dxa"/>
          </w:tcPr>
          <w:p w14:paraId="4ECE4E69" w14:textId="51BEB6EE" w:rsidR="0044266C" w:rsidRDefault="00AB6426" w:rsidP="003B126B">
            <w:pPr>
              <w:spacing w:line="360" w:lineRule="auto"/>
            </w:pPr>
            <w:r>
              <w:t>1</w:t>
            </w:r>
          </w:p>
        </w:tc>
        <w:tc>
          <w:tcPr>
            <w:tcW w:w="4820" w:type="dxa"/>
          </w:tcPr>
          <w:p w14:paraId="5BA2E9E2" w14:textId="1C4325B1" w:rsidR="0044266C" w:rsidRDefault="0044266C" w:rsidP="003B126B">
            <w:pPr>
              <w:spacing w:line="360" w:lineRule="auto"/>
            </w:pPr>
            <w:r>
              <w:t>Waktu</w:t>
            </w:r>
          </w:p>
        </w:tc>
      </w:tr>
      <w:tr w:rsidR="0044266C" w14:paraId="6131CD19" w14:textId="77777777" w:rsidTr="00AB6426">
        <w:trPr>
          <w:jc w:val="center"/>
        </w:trPr>
        <w:tc>
          <w:tcPr>
            <w:tcW w:w="567" w:type="dxa"/>
          </w:tcPr>
          <w:p w14:paraId="7E494CCB" w14:textId="1C7C98B6" w:rsidR="0044266C" w:rsidRDefault="00AB6426" w:rsidP="003B126B">
            <w:pPr>
              <w:spacing w:line="360" w:lineRule="auto"/>
            </w:pPr>
            <w:r>
              <w:t>2</w:t>
            </w:r>
          </w:p>
        </w:tc>
        <w:tc>
          <w:tcPr>
            <w:tcW w:w="4820" w:type="dxa"/>
          </w:tcPr>
          <w:p w14:paraId="5D13F1D8" w14:textId="1EB92FE7" w:rsidR="0044266C" w:rsidRDefault="0044266C" w:rsidP="003B126B">
            <w:pPr>
              <w:spacing w:line="360" w:lineRule="auto"/>
            </w:pPr>
            <w:proofErr w:type="spellStart"/>
            <w:r>
              <w:t>Biaya</w:t>
            </w:r>
            <w:proofErr w:type="spellEnd"/>
          </w:p>
        </w:tc>
      </w:tr>
      <w:tr w:rsidR="0044266C" w14:paraId="4969633B" w14:textId="77777777" w:rsidTr="00AB6426">
        <w:trPr>
          <w:jc w:val="center"/>
        </w:trPr>
        <w:tc>
          <w:tcPr>
            <w:tcW w:w="567" w:type="dxa"/>
          </w:tcPr>
          <w:p w14:paraId="4E962BEC" w14:textId="72FB4632" w:rsidR="0044266C" w:rsidRDefault="00AB6426" w:rsidP="003B126B">
            <w:pPr>
              <w:spacing w:line="360" w:lineRule="auto"/>
            </w:pPr>
            <w:r>
              <w:t>3</w:t>
            </w:r>
          </w:p>
        </w:tc>
        <w:tc>
          <w:tcPr>
            <w:tcW w:w="4820" w:type="dxa"/>
          </w:tcPr>
          <w:p w14:paraId="721FCF87" w14:textId="6D3B3575" w:rsidR="0044266C" w:rsidRDefault="0044266C" w:rsidP="003B126B">
            <w:pPr>
              <w:spacing w:line="360" w:lineRule="auto"/>
            </w:pPr>
            <w:proofErr w:type="spellStart"/>
            <w:r>
              <w:t>Kualitas</w:t>
            </w:r>
            <w:proofErr w:type="spellEnd"/>
          </w:p>
        </w:tc>
      </w:tr>
      <w:tr w:rsidR="0044266C" w14:paraId="10788D2D" w14:textId="77777777" w:rsidTr="00AB6426">
        <w:trPr>
          <w:jc w:val="center"/>
        </w:trPr>
        <w:tc>
          <w:tcPr>
            <w:tcW w:w="567" w:type="dxa"/>
          </w:tcPr>
          <w:p w14:paraId="6B10AB91" w14:textId="2CC0E254" w:rsidR="0044266C" w:rsidRDefault="00AB6426" w:rsidP="003B126B">
            <w:pPr>
              <w:spacing w:line="360" w:lineRule="auto"/>
            </w:pPr>
            <w:r>
              <w:t>4</w:t>
            </w:r>
          </w:p>
        </w:tc>
        <w:tc>
          <w:tcPr>
            <w:tcW w:w="4820" w:type="dxa"/>
          </w:tcPr>
          <w:p w14:paraId="7992D168" w14:textId="5D993123" w:rsidR="0044266C" w:rsidRDefault="00AB6426" w:rsidP="003B126B">
            <w:pPr>
              <w:spacing w:line="360" w:lineRule="auto"/>
            </w:pPr>
            <w:proofErr w:type="spellStart"/>
            <w:r>
              <w:t>Kepuasan</w:t>
            </w:r>
            <w:proofErr w:type="spellEnd"/>
            <w:r>
              <w:t xml:space="preserve"> </w:t>
            </w:r>
            <w:proofErr w:type="spellStart"/>
            <w:r>
              <w:t>pelanggan</w:t>
            </w:r>
            <w:proofErr w:type="spellEnd"/>
          </w:p>
        </w:tc>
      </w:tr>
      <w:tr w:rsidR="00887B64" w14:paraId="5E785C1E" w14:textId="77777777" w:rsidTr="00AB6426">
        <w:trPr>
          <w:jc w:val="center"/>
        </w:trPr>
        <w:tc>
          <w:tcPr>
            <w:tcW w:w="567" w:type="dxa"/>
          </w:tcPr>
          <w:p w14:paraId="23C4AAC5" w14:textId="6CE166ED" w:rsidR="00887B64" w:rsidRDefault="0073386C" w:rsidP="003B126B">
            <w:pPr>
              <w:spacing w:line="360" w:lineRule="auto"/>
            </w:pPr>
            <w:r>
              <w:t>5</w:t>
            </w:r>
          </w:p>
        </w:tc>
        <w:tc>
          <w:tcPr>
            <w:tcW w:w="4820" w:type="dxa"/>
          </w:tcPr>
          <w:p w14:paraId="4AD813B1" w14:textId="7885816F" w:rsidR="00887B64" w:rsidRDefault="00BB0532" w:rsidP="003B126B">
            <w:pPr>
              <w:spacing w:line="360" w:lineRule="auto"/>
            </w:pPr>
            <w:proofErr w:type="spellStart"/>
            <w:r>
              <w:t>Stuktur</w:t>
            </w:r>
            <w:proofErr w:type="spellEnd"/>
            <w:r>
              <w:t xml:space="preserve"> </w:t>
            </w:r>
            <w:proofErr w:type="spellStart"/>
            <w:r>
              <w:t>organisasi</w:t>
            </w:r>
            <w:proofErr w:type="spellEnd"/>
          </w:p>
        </w:tc>
      </w:tr>
      <w:tr w:rsidR="00887B64" w14:paraId="55456F23" w14:textId="77777777" w:rsidTr="00AB6426">
        <w:trPr>
          <w:jc w:val="center"/>
        </w:trPr>
        <w:tc>
          <w:tcPr>
            <w:tcW w:w="567" w:type="dxa"/>
          </w:tcPr>
          <w:p w14:paraId="143E7815" w14:textId="1E367EAC" w:rsidR="00887B64" w:rsidRDefault="0073386C" w:rsidP="003B126B">
            <w:pPr>
              <w:spacing w:line="360" w:lineRule="auto"/>
            </w:pPr>
            <w:r>
              <w:t>6</w:t>
            </w:r>
          </w:p>
        </w:tc>
        <w:tc>
          <w:tcPr>
            <w:tcW w:w="4820" w:type="dxa"/>
          </w:tcPr>
          <w:p w14:paraId="3B916E68" w14:textId="0BEFCABD" w:rsidR="00887B64" w:rsidRDefault="00BB0532" w:rsidP="003B126B">
            <w:pPr>
              <w:spacing w:line="360" w:lineRule="auto"/>
            </w:pPr>
            <w:proofErr w:type="spellStart"/>
            <w:r>
              <w:t>Pegawai</w:t>
            </w:r>
            <w:proofErr w:type="spellEnd"/>
            <w:r>
              <w:t xml:space="preserve"> </w:t>
            </w:r>
          </w:p>
        </w:tc>
      </w:tr>
      <w:tr w:rsidR="00887B64" w14:paraId="2108FE53" w14:textId="77777777" w:rsidTr="00AB6426">
        <w:trPr>
          <w:jc w:val="center"/>
        </w:trPr>
        <w:tc>
          <w:tcPr>
            <w:tcW w:w="567" w:type="dxa"/>
          </w:tcPr>
          <w:p w14:paraId="10D53976" w14:textId="2BA6479B" w:rsidR="00887B64" w:rsidRDefault="0073386C" w:rsidP="003B126B">
            <w:pPr>
              <w:spacing w:line="360" w:lineRule="auto"/>
            </w:pPr>
            <w:r>
              <w:t>7</w:t>
            </w:r>
          </w:p>
        </w:tc>
        <w:tc>
          <w:tcPr>
            <w:tcW w:w="4820" w:type="dxa"/>
          </w:tcPr>
          <w:p w14:paraId="5F0A165E" w14:textId="1BE6F65E" w:rsidR="00887B64" w:rsidRDefault="00BB0532" w:rsidP="003B126B">
            <w:pPr>
              <w:spacing w:line="360" w:lineRule="auto"/>
            </w:pPr>
            <w:proofErr w:type="spellStart"/>
            <w:r>
              <w:t>Efisiensi</w:t>
            </w:r>
            <w:proofErr w:type="spellEnd"/>
          </w:p>
        </w:tc>
      </w:tr>
      <w:tr w:rsidR="00887B64" w14:paraId="15B777BA" w14:textId="77777777" w:rsidTr="00AB6426">
        <w:trPr>
          <w:jc w:val="center"/>
        </w:trPr>
        <w:tc>
          <w:tcPr>
            <w:tcW w:w="567" w:type="dxa"/>
          </w:tcPr>
          <w:p w14:paraId="47CAD5D2" w14:textId="2515C4DA" w:rsidR="00887B64" w:rsidRDefault="0073386C" w:rsidP="003B126B">
            <w:pPr>
              <w:spacing w:line="360" w:lineRule="auto"/>
            </w:pPr>
            <w:r>
              <w:t>8</w:t>
            </w:r>
          </w:p>
        </w:tc>
        <w:tc>
          <w:tcPr>
            <w:tcW w:w="4820" w:type="dxa"/>
          </w:tcPr>
          <w:p w14:paraId="4B79AB8F" w14:textId="6533C830" w:rsidR="00887B64" w:rsidRDefault="00BB0532" w:rsidP="003B126B">
            <w:pPr>
              <w:spacing w:line="360" w:lineRule="auto"/>
            </w:pPr>
            <w:proofErr w:type="spellStart"/>
            <w:r>
              <w:t>Lingkup</w:t>
            </w:r>
            <w:proofErr w:type="spellEnd"/>
          </w:p>
        </w:tc>
      </w:tr>
      <w:tr w:rsidR="00887B64" w14:paraId="393586DE" w14:textId="77777777" w:rsidTr="00AB6426">
        <w:trPr>
          <w:jc w:val="center"/>
        </w:trPr>
        <w:tc>
          <w:tcPr>
            <w:tcW w:w="567" w:type="dxa"/>
          </w:tcPr>
          <w:p w14:paraId="24ECDB5F" w14:textId="4F2D93DF" w:rsidR="00887B64" w:rsidRDefault="0073386C" w:rsidP="003B126B">
            <w:pPr>
              <w:spacing w:line="360" w:lineRule="auto"/>
            </w:pPr>
            <w:r>
              <w:t>9</w:t>
            </w:r>
          </w:p>
        </w:tc>
        <w:tc>
          <w:tcPr>
            <w:tcW w:w="4820" w:type="dxa"/>
          </w:tcPr>
          <w:p w14:paraId="2DA8A102" w14:textId="53FE6D49" w:rsidR="00887B64" w:rsidRDefault="00BB0532" w:rsidP="003B126B">
            <w:pPr>
              <w:spacing w:line="360" w:lineRule="auto"/>
            </w:pPr>
            <w:proofErr w:type="spellStart"/>
            <w:r>
              <w:t>Komunikasi</w:t>
            </w:r>
            <w:proofErr w:type="spellEnd"/>
            <w:r>
              <w:t xml:space="preserve"> yang dilakukan</w:t>
            </w:r>
          </w:p>
        </w:tc>
      </w:tr>
      <w:tr w:rsidR="00BB0532" w14:paraId="6A43F22F" w14:textId="77777777" w:rsidTr="00AB6426">
        <w:trPr>
          <w:jc w:val="center"/>
        </w:trPr>
        <w:tc>
          <w:tcPr>
            <w:tcW w:w="567" w:type="dxa"/>
          </w:tcPr>
          <w:p w14:paraId="78037F2C" w14:textId="54A0502C" w:rsidR="00BB0532" w:rsidRDefault="0073386C" w:rsidP="003B126B">
            <w:pPr>
              <w:spacing w:line="360" w:lineRule="auto"/>
            </w:pPr>
            <w:r>
              <w:t>10</w:t>
            </w:r>
          </w:p>
        </w:tc>
        <w:tc>
          <w:tcPr>
            <w:tcW w:w="4820" w:type="dxa"/>
          </w:tcPr>
          <w:p w14:paraId="3932BB30" w14:textId="24A0EA3E" w:rsidR="00BB0532" w:rsidRDefault="00202EE8" w:rsidP="003B126B">
            <w:pPr>
              <w:spacing w:line="360" w:lineRule="auto"/>
            </w:pPr>
            <w:proofErr w:type="spellStart"/>
            <w:r>
              <w:t>Perubahan</w:t>
            </w:r>
            <w:proofErr w:type="spellEnd"/>
            <w:r>
              <w:t xml:space="preserve"> </w:t>
            </w:r>
            <w:proofErr w:type="spellStart"/>
            <w:r>
              <w:t>proyek</w:t>
            </w:r>
            <w:proofErr w:type="spellEnd"/>
          </w:p>
        </w:tc>
      </w:tr>
      <w:tr w:rsidR="00BB0532" w14:paraId="423492D7" w14:textId="77777777" w:rsidTr="00AB6426">
        <w:trPr>
          <w:jc w:val="center"/>
        </w:trPr>
        <w:tc>
          <w:tcPr>
            <w:tcW w:w="567" w:type="dxa"/>
          </w:tcPr>
          <w:p w14:paraId="3D5BC117" w14:textId="2C43D7CE" w:rsidR="00BB0532" w:rsidRDefault="00DA5E89" w:rsidP="003B126B">
            <w:pPr>
              <w:spacing w:line="360" w:lineRule="auto"/>
            </w:pPr>
            <w:r>
              <w:t>11</w:t>
            </w:r>
          </w:p>
        </w:tc>
        <w:tc>
          <w:tcPr>
            <w:tcW w:w="4820" w:type="dxa"/>
          </w:tcPr>
          <w:p w14:paraId="040B57D1" w14:textId="68C2E9A4" w:rsidR="00BB0532" w:rsidRDefault="00791530" w:rsidP="003B126B">
            <w:pPr>
              <w:spacing w:line="360" w:lineRule="auto"/>
            </w:pPr>
            <w:r>
              <w:t xml:space="preserve">Usaha yang </w:t>
            </w:r>
            <w:proofErr w:type="spellStart"/>
            <w:r>
              <w:t>dikeluarkan</w:t>
            </w:r>
            <w:proofErr w:type="spellEnd"/>
          </w:p>
        </w:tc>
      </w:tr>
      <w:tr w:rsidR="00DA5E89" w14:paraId="676E9981" w14:textId="77777777" w:rsidTr="00AB6426">
        <w:trPr>
          <w:jc w:val="center"/>
        </w:trPr>
        <w:tc>
          <w:tcPr>
            <w:tcW w:w="567" w:type="dxa"/>
          </w:tcPr>
          <w:p w14:paraId="303EBCB7" w14:textId="09B12255" w:rsidR="00DA5E89" w:rsidRDefault="00DA5E89" w:rsidP="00DA5E89">
            <w:pPr>
              <w:spacing w:line="360" w:lineRule="auto"/>
            </w:pPr>
            <w:r>
              <w:t>1</w:t>
            </w:r>
            <w:r w:rsidR="00791530">
              <w:t>2</w:t>
            </w:r>
          </w:p>
        </w:tc>
        <w:tc>
          <w:tcPr>
            <w:tcW w:w="4820" w:type="dxa"/>
          </w:tcPr>
          <w:p w14:paraId="71DA86B4" w14:textId="6F5B686E" w:rsidR="00DA5E89" w:rsidRDefault="00DA5E89" w:rsidP="00DA5E89">
            <w:pPr>
              <w:spacing w:line="360" w:lineRule="auto"/>
            </w:pPr>
            <w:proofErr w:type="spellStart"/>
            <w:r>
              <w:t>Keuntungan</w:t>
            </w:r>
            <w:proofErr w:type="spellEnd"/>
          </w:p>
        </w:tc>
      </w:tr>
      <w:tr w:rsidR="00DA5E89" w14:paraId="4A94CA72" w14:textId="77777777" w:rsidTr="00AB6426">
        <w:trPr>
          <w:jc w:val="center"/>
        </w:trPr>
        <w:tc>
          <w:tcPr>
            <w:tcW w:w="567" w:type="dxa"/>
          </w:tcPr>
          <w:p w14:paraId="727520E9" w14:textId="7A149781" w:rsidR="00DA5E89" w:rsidRDefault="00DA5E89" w:rsidP="00DA5E89">
            <w:pPr>
              <w:spacing w:line="360" w:lineRule="auto"/>
            </w:pPr>
            <w:r>
              <w:t>1</w:t>
            </w:r>
            <w:r w:rsidR="00791530">
              <w:t>3</w:t>
            </w:r>
          </w:p>
        </w:tc>
        <w:tc>
          <w:tcPr>
            <w:tcW w:w="4820" w:type="dxa"/>
          </w:tcPr>
          <w:p w14:paraId="127C6E01" w14:textId="0058ABE4" w:rsidR="00DA5E89" w:rsidRDefault="00DA5E89" w:rsidP="00DA5E89">
            <w:pPr>
              <w:spacing w:line="360" w:lineRule="auto"/>
            </w:pPr>
            <w:proofErr w:type="spellStart"/>
            <w:r>
              <w:t>Aspek</w:t>
            </w:r>
            <w:proofErr w:type="spellEnd"/>
            <w:r>
              <w:t xml:space="preserve"> </w:t>
            </w:r>
            <w:proofErr w:type="spellStart"/>
            <w:r>
              <w:t>pengadaan</w:t>
            </w:r>
            <w:proofErr w:type="spellEnd"/>
          </w:p>
        </w:tc>
      </w:tr>
      <w:tr w:rsidR="00DA5E89" w14:paraId="043B3E22" w14:textId="77777777" w:rsidTr="00AB6426">
        <w:trPr>
          <w:jc w:val="center"/>
        </w:trPr>
        <w:tc>
          <w:tcPr>
            <w:tcW w:w="567" w:type="dxa"/>
          </w:tcPr>
          <w:p w14:paraId="1D278206" w14:textId="76F5663C" w:rsidR="00DA5E89" w:rsidRDefault="00DA5E89" w:rsidP="00DA5E89">
            <w:pPr>
              <w:spacing w:line="360" w:lineRule="auto"/>
            </w:pPr>
            <w:r>
              <w:t>1</w:t>
            </w:r>
            <w:r w:rsidR="00791530">
              <w:t>4</w:t>
            </w:r>
          </w:p>
        </w:tc>
        <w:tc>
          <w:tcPr>
            <w:tcW w:w="4820" w:type="dxa"/>
          </w:tcPr>
          <w:p w14:paraId="0FB3EA96" w14:textId="3856BEC1" w:rsidR="00DA5E89" w:rsidRDefault="00DA5E89" w:rsidP="00DA5E89">
            <w:pPr>
              <w:spacing w:line="360" w:lineRule="auto"/>
            </w:pPr>
            <w:proofErr w:type="spellStart"/>
            <w:r>
              <w:t>Risiko</w:t>
            </w:r>
            <w:proofErr w:type="spellEnd"/>
          </w:p>
        </w:tc>
      </w:tr>
      <w:tr w:rsidR="00DA5E89" w14:paraId="21FDB6B3" w14:textId="77777777" w:rsidTr="00AB6426">
        <w:trPr>
          <w:jc w:val="center"/>
        </w:trPr>
        <w:tc>
          <w:tcPr>
            <w:tcW w:w="567" w:type="dxa"/>
          </w:tcPr>
          <w:p w14:paraId="418E21EB" w14:textId="5F130EC7" w:rsidR="00DA5E89" w:rsidRDefault="00DA5E89" w:rsidP="00DA5E89">
            <w:pPr>
              <w:spacing w:line="360" w:lineRule="auto"/>
            </w:pPr>
            <w:r>
              <w:t>1</w:t>
            </w:r>
            <w:r w:rsidR="00791530">
              <w:t>5</w:t>
            </w:r>
          </w:p>
        </w:tc>
        <w:tc>
          <w:tcPr>
            <w:tcW w:w="4820" w:type="dxa"/>
          </w:tcPr>
          <w:p w14:paraId="04B800A7" w14:textId="0F3250DA" w:rsidR="00DA5E89" w:rsidRDefault="00DA5E89" w:rsidP="00DA5E89">
            <w:pPr>
              <w:spacing w:line="360" w:lineRule="auto"/>
            </w:pPr>
            <w:proofErr w:type="spellStart"/>
            <w:r>
              <w:t>Keselamatan</w:t>
            </w:r>
            <w:proofErr w:type="spellEnd"/>
            <w:r>
              <w:t xml:space="preserve">, Kesehatan, </w:t>
            </w:r>
            <w:proofErr w:type="spellStart"/>
            <w:r>
              <w:t>kerja</w:t>
            </w:r>
            <w:proofErr w:type="spellEnd"/>
          </w:p>
        </w:tc>
      </w:tr>
      <w:tr w:rsidR="00DA5E89" w14:paraId="7385D23E" w14:textId="77777777" w:rsidTr="00AB6426">
        <w:trPr>
          <w:jc w:val="center"/>
        </w:trPr>
        <w:tc>
          <w:tcPr>
            <w:tcW w:w="567" w:type="dxa"/>
          </w:tcPr>
          <w:p w14:paraId="78AB6DDD" w14:textId="7D430C06" w:rsidR="00DA5E89" w:rsidRDefault="00DA5E89" w:rsidP="00DA5E89">
            <w:pPr>
              <w:spacing w:line="360" w:lineRule="auto"/>
            </w:pPr>
            <w:r>
              <w:t>1</w:t>
            </w:r>
            <w:r w:rsidR="00791530">
              <w:t>6</w:t>
            </w:r>
          </w:p>
        </w:tc>
        <w:tc>
          <w:tcPr>
            <w:tcW w:w="4820" w:type="dxa"/>
          </w:tcPr>
          <w:p w14:paraId="63A2B1A4" w14:textId="420B1B81" w:rsidR="00DA5E89" w:rsidRDefault="00DA5E89" w:rsidP="00DA5E89">
            <w:pPr>
              <w:spacing w:line="360" w:lineRule="auto"/>
            </w:pPr>
            <w:proofErr w:type="spellStart"/>
            <w:r>
              <w:t>Konflik</w:t>
            </w:r>
            <w:proofErr w:type="spellEnd"/>
          </w:p>
        </w:tc>
      </w:tr>
      <w:tr w:rsidR="00071697" w14:paraId="79AADA9F" w14:textId="77777777" w:rsidTr="00AB6426">
        <w:trPr>
          <w:jc w:val="center"/>
        </w:trPr>
        <w:tc>
          <w:tcPr>
            <w:tcW w:w="567" w:type="dxa"/>
          </w:tcPr>
          <w:p w14:paraId="528513C5" w14:textId="4B7C99D6" w:rsidR="00071697" w:rsidRDefault="00071697" w:rsidP="00DA5E89">
            <w:pPr>
              <w:spacing w:line="360" w:lineRule="auto"/>
            </w:pPr>
            <w:r>
              <w:t>17</w:t>
            </w:r>
          </w:p>
        </w:tc>
        <w:tc>
          <w:tcPr>
            <w:tcW w:w="4820" w:type="dxa"/>
          </w:tcPr>
          <w:p w14:paraId="56544368" w14:textId="1B95000E" w:rsidR="00071697" w:rsidRDefault="00071697" w:rsidP="00DA5E89">
            <w:pPr>
              <w:spacing w:line="360" w:lineRule="auto"/>
            </w:pPr>
            <w:proofErr w:type="spellStart"/>
            <w:r>
              <w:t>Lingkungan</w:t>
            </w:r>
            <w:proofErr w:type="spellEnd"/>
            <w:r>
              <w:t xml:space="preserve"> </w:t>
            </w:r>
            <w:proofErr w:type="spellStart"/>
            <w:r>
              <w:t>proyek</w:t>
            </w:r>
            <w:proofErr w:type="spellEnd"/>
          </w:p>
        </w:tc>
      </w:tr>
      <w:tr w:rsidR="00DA5E89" w14:paraId="6BA43432" w14:textId="77777777" w:rsidTr="00AB6426">
        <w:trPr>
          <w:jc w:val="center"/>
        </w:trPr>
        <w:tc>
          <w:tcPr>
            <w:tcW w:w="567" w:type="dxa"/>
          </w:tcPr>
          <w:p w14:paraId="348D8626" w14:textId="0F647731" w:rsidR="00DA5E89" w:rsidRDefault="00DA5E89" w:rsidP="00DA5E89">
            <w:pPr>
              <w:spacing w:line="360" w:lineRule="auto"/>
            </w:pPr>
            <w:r>
              <w:t>1</w:t>
            </w:r>
            <w:r w:rsidR="00071697">
              <w:t>8</w:t>
            </w:r>
          </w:p>
        </w:tc>
        <w:tc>
          <w:tcPr>
            <w:tcW w:w="4820" w:type="dxa"/>
          </w:tcPr>
          <w:p w14:paraId="346040D6" w14:textId="03DF190D" w:rsidR="00DA5E89" w:rsidRDefault="00DA5E89" w:rsidP="00DA5E89">
            <w:pPr>
              <w:spacing w:line="360" w:lineRule="auto"/>
            </w:pPr>
            <w:proofErr w:type="spellStart"/>
            <w:r>
              <w:t>Kepentingan</w:t>
            </w:r>
            <w:proofErr w:type="spellEnd"/>
          </w:p>
        </w:tc>
      </w:tr>
      <w:tr w:rsidR="00DA5E89" w14:paraId="11DC1865" w14:textId="77777777" w:rsidTr="00AB6426">
        <w:trPr>
          <w:jc w:val="center"/>
        </w:trPr>
        <w:tc>
          <w:tcPr>
            <w:tcW w:w="567" w:type="dxa"/>
          </w:tcPr>
          <w:p w14:paraId="158864B4" w14:textId="74E08D6C" w:rsidR="00DA5E89" w:rsidRDefault="00DA5E89" w:rsidP="00DA5E89">
            <w:pPr>
              <w:spacing w:line="360" w:lineRule="auto"/>
            </w:pPr>
            <w:r>
              <w:t>1</w:t>
            </w:r>
            <w:r w:rsidR="00071697">
              <w:t>9</w:t>
            </w:r>
          </w:p>
        </w:tc>
        <w:tc>
          <w:tcPr>
            <w:tcW w:w="4820" w:type="dxa"/>
          </w:tcPr>
          <w:p w14:paraId="2C8BFFAB" w14:textId="6EF69D0D" w:rsidR="00DA5E89" w:rsidRDefault="00DA5E89" w:rsidP="00DA5E89">
            <w:pPr>
              <w:spacing w:line="360" w:lineRule="auto"/>
            </w:pPr>
            <w:proofErr w:type="spellStart"/>
            <w:r>
              <w:t>Komitmen</w:t>
            </w:r>
            <w:proofErr w:type="spellEnd"/>
          </w:p>
        </w:tc>
      </w:tr>
      <w:tr w:rsidR="00DA5E89" w14:paraId="71317904" w14:textId="77777777" w:rsidTr="00AB6426">
        <w:trPr>
          <w:jc w:val="center"/>
        </w:trPr>
        <w:tc>
          <w:tcPr>
            <w:tcW w:w="567" w:type="dxa"/>
          </w:tcPr>
          <w:p w14:paraId="2AA79ADE" w14:textId="063208F1" w:rsidR="00DA5E89" w:rsidRDefault="00071697" w:rsidP="00DA5E89">
            <w:pPr>
              <w:spacing w:line="360" w:lineRule="auto"/>
            </w:pPr>
            <w:r>
              <w:t>20</w:t>
            </w:r>
          </w:p>
        </w:tc>
        <w:tc>
          <w:tcPr>
            <w:tcW w:w="4820" w:type="dxa"/>
          </w:tcPr>
          <w:p w14:paraId="7AED004D" w14:textId="73286036" w:rsidR="00DA5E89" w:rsidRDefault="00DA5E89" w:rsidP="00DA5E89">
            <w:pPr>
              <w:spacing w:line="360" w:lineRule="auto"/>
            </w:pPr>
            <w:r>
              <w:t xml:space="preserve">Tingkat </w:t>
            </w:r>
            <w:proofErr w:type="spellStart"/>
            <w:r>
              <w:t>kesuksesan</w:t>
            </w:r>
            <w:proofErr w:type="spellEnd"/>
            <w:r>
              <w:t xml:space="preserve"> implementasi</w:t>
            </w:r>
          </w:p>
        </w:tc>
      </w:tr>
      <w:tr w:rsidR="00DA5E89" w14:paraId="2E5C1208" w14:textId="77777777" w:rsidTr="00AB6426">
        <w:trPr>
          <w:jc w:val="center"/>
        </w:trPr>
        <w:tc>
          <w:tcPr>
            <w:tcW w:w="567" w:type="dxa"/>
          </w:tcPr>
          <w:p w14:paraId="287B0BB3" w14:textId="0272B707" w:rsidR="00DA5E89" w:rsidRDefault="00791530" w:rsidP="00DA5E89">
            <w:pPr>
              <w:spacing w:line="360" w:lineRule="auto"/>
            </w:pPr>
            <w:r>
              <w:lastRenderedPageBreak/>
              <w:t>2</w:t>
            </w:r>
            <w:r w:rsidR="00071697">
              <w:t>1</w:t>
            </w:r>
          </w:p>
        </w:tc>
        <w:tc>
          <w:tcPr>
            <w:tcW w:w="4820" w:type="dxa"/>
          </w:tcPr>
          <w:p w14:paraId="137C9B3C" w14:textId="0B18C21E" w:rsidR="00DA5E89" w:rsidRDefault="00DA5E89" w:rsidP="00DA5E89">
            <w:pPr>
              <w:spacing w:line="360" w:lineRule="auto"/>
            </w:pPr>
            <w:proofErr w:type="spellStart"/>
            <w:r>
              <w:t>Relevansi</w:t>
            </w:r>
            <w:proofErr w:type="spellEnd"/>
          </w:p>
        </w:tc>
      </w:tr>
      <w:tr w:rsidR="00DA5E89" w14:paraId="54FB8EA3" w14:textId="77777777" w:rsidTr="00AB6426">
        <w:trPr>
          <w:jc w:val="center"/>
        </w:trPr>
        <w:tc>
          <w:tcPr>
            <w:tcW w:w="567" w:type="dxa"/>
          </w:tcPr>
          <w:p w14:paraId="2D882D06" w14:textId="1D409CF2" w:rsidR="00DA5E89" w:rsidRDefault="00DA5E89" w:rsidP="00DA5E89">
            <w:pPr>
              <w:spacing w:line="360" w:lineRule="auto"/>
            </w:pPr>
            <w:r>
              <w:t>2</w:t>
            </w:r>
            <w:r w:rsidR="00071697">
              <w:t>2</w:t>
            </w:r>
          </w:p>
        </w:tc>
        <w:tc>
          <w:tcPr>
            <w:tcW w:w="4820" w:type="dxa"/>
          </w:tcPr>
          <w:p w14:paraId="5C34144C" w14:textId="405DE32F" w:rsidR="00DA5E89" w:rsidRDefault="00DA5E89" w:rsidP="00DA5E89">
            <w:pPr>
              <w:spacing w:line="360" w:lineRule="auto"/>
            </w:pPr>
            <w:proofErr w:type="spellStart"/>
            <w:r>
              <w:t>Persebaran</w:t>
            </w:r>
            <w:proofErr w:type="spellEnd"/>
          </w:p>
        </w:tc>
      </w:tr>
    </w:tbl>
    <w:p w14:paraId="145AC007" w14:textId="77777777" w:rsidR="0075693F" w:rsidRDefault="0075693F" w:rsidP="003B126B">
      <w:pPr>
        <w:spacing w:line="360" w:lineRule="auto"/>
      </w:pPr>
    </w:p>
    <w:p w14:paraId="392EDFEF" w14:textId="69F7537C" w:rsidR="0075693F" w:rsidRPr="00814B17" w:rsidRDefault="0075693F" w:rsidP="003B126B">
      <w:pPr>
        <w:spacing w:line="360" w:lineRule="auto"/>
      </w:pPr>
      <w:r>
        <w:t xml:space="preserve">Pada </w:t>
      </w:r>
      <w:r>
        <w:fldChar w:fldCharType="begin"/>
      </w:r>
      <w:r>
        <w:instrText xml:space="preserve"> REF _Ref110108036 \h </w:instrText>
      </w:r>
      <w:r>
        <w:fldChar w:fldCharType="separate"/>
      </w:r>
      <w:proofErr w:type="spellStart"/>
      <w:r w:rsidR="00A262DF">
        <w:t>Tabel</w:t>
      </w:r>
      <w:proofErr w:type="spellEnd"/>
      <w:r w:rsidR="00A262DF">
        <w:t xml:space="preserve"> </w:t>
      </w:r>
      <w:r w:rsidR="00A262DF">
        <w:rPr>
          <w:noProof/>
        </w:rPr>
        <w:t>2</w:t>
      </w:r>
      <w:r w:rsidR="00A262DF">
        <w:t>.</w:t>
      </w:r>
      <w:r w:rsidR="00A262DF">
        <w:rPr>
          <w:noProof/>
        </w:rPr>
        <w:t>1</w:t>
      </w:r>
      <w:r>
        <w:fldChar w:fldCharType="end"/>
      </w:r>
      <w:r>
        <w:t xml:space="preserve"> </w:t>
      </w:r>
      <w:proofErr w:type="spellStart"/>
      <w:r>
        <w:t>dapat</w:t>
      </w:r>
      <w:proofErr w:type="spellEnd"/>
      <w:r>
        <w:t xml:space="preserve"> di </w:t>
      </w:r>
      <w:proofErr w:type="spellStart"/>
      <w:r>
        <w:t>lihat</w:t>
      </w:r>
      <w:proofErr w:type="spellEnd"/>
      <w:r>
        <w:t xml:space="preserve"> </w:t>
      </w:r>
      <w:proofErr w:type="spellStart"/>
      <w:r>
        <w:t>bahwa</w:t>
      </w:r>
      <w:proofErr w:type="spellEnd"/>
      <w:r>
        <w:t xml:space="preserve"> Waktu, </w:t>
      </w:r>
      <w:proofErr w:type="spellStart"/>
      <w:r>
        <w:t>Biaya</w:t>
      </w:r>
      <w:proofErr w:type="spellEnd"/>
      <w:r>
        <w:t xml:space="preserve">, dan </w:t>
      </w:r>
      <w:proofErr w:type="spellStart"/>
      <w:r>
        <w:t>Kualitas</w:t>
      </w:r>
      <w:proofErr w:type="spellEnd"/>
      <w:r>
        <w:t xml:space="preserve"> </w:t>
      </w:r>
      <w:proofErr w:type="spellStart"/>
      <w:r>
        <w:t>merupakan</w:t>
      </w:r>
      <w:proofErr w:type="spellEnd"/>
      <w:r>
        <w:t xml:space="preserve"> </w:t>
      </w:r>
      <w:proofErr w:type="spellStart"/>
      <w:r>
        <w:t>kategori</w:t>
      </w:r>
      <w:proofErr w:type="spellEnd"/>
      <w:r>
        <w:t xml:space="preserve"> area </w:t>
      </w:r>
      <w:proofErr w:type="spellStart"/>
      <w:r>
        <w:t>manajemen</w:t>
      </w:r>
      <w:proofErr w:type="spellEnd"/>
      <w:r>
        <w:t xml:space="preserve"> </w:t>
      </w:r>
      <w:proofErr w:type="spellStart"/>
      <w:r>
        <w:t>proyek</w:t>
      </w:r>
      <w:proofErr w:type="spellEnd"/>
      <w:r w:rsidR="00814B17">
        <w:t xml:space="preserve"> </w:t>
      </w:r>
      <w:proofErr w:type="spellStart"/>
      <w:r w:rsidR="00814B17">
        <w:t>teratas</w:t>
      </w:r>
      <w:proofErr w:type="spellEnd"/>
      <w:r w:rsidR="00814B17">
        <w:t xml:space="preserve">. Hal </w:t>
      </w:r>
      <w:proofErr w:type="spellStart"/>
      <w:r w:rsidR="00814B17">
        <w:t>ini</w:t>
      </w:r>
      <w:proofErr w:type="spellEnd"/>
      <w:r w:rsidR="00814B17">
        <w:t xml:space="preserve"> </w:t>
      </w:r>
      <w:proofErr w:type="spellStart"/>
      <w:r w:rsidR="00814B17">
        <w:t>sesuai</w:t>
      </w:r>
      <w:proofErr w:type="spellEnd"/>
      <w:r w:rsidR="00814B17">
        <w:t xml:space="preserve"> dengan </w:t>
      </w:r>
      <w:proofErr w:type="spellStart"/>
      <w:r w:rsidR="00814B17">
        <w:t>pendapat</w:t>
      </w:r>
      <w:proofErr w:type="spellEnd"/>
      <w:r w:rsidR="00814B17">
        <w:t xml:space="preserve"> </w:t>
      </w:r>
      <w:proofErr w:type="spellStart"/>
      <w:r w:rsidR="00814B17">
        <w:t>dari</w:t>
      </w:r>
      <w:proofErr w:type="spellEnd"/>
      <w:r w:rsidR="00814B17">
        <w:t xml:space="preserve"> </w:t>
      </w:r>
      <w:proofErr w:type="spellStart"/>
      <w:r w:rsidR="00814B17">
        <w:t>Ashkezari</w:t>
      </w:r>
      <w:proofErr w:type="spellEnd"/>
      <w:r w:rsidR="00814B17">
        <w:t xml:space="preserve"> et al., 2022 di mana Waktu, </w:t>
      </w:r>
      <w:proofErr w:type="spellStart"/>
      <w:r w:rsidR="00814B17">
        <w:t>Biaya</w:t>
      </w:r>
      <w:proofErr w:type="spellEnd"/>
      <w:r w:rsidR="00814B17">
        <w:t xml:space="preserve">, dan </w:t>
      </w:r>
      <w:proofErr w:type="spellStart"/>
      <w:r w:rsidR="00814B17">
        <w:t>Kualitas</w:t>
      </w:r>
      <w:proofErr w:type="spellEnd"/>
      <w:r w:rsidR="00814B17">
        <w:t xml:space="preserve"> yang </w:t>
      </w:r>
      <w:proofErr w:type="spellStart"/>
      <w:r w:rsidR="00814B17">
        <w:t>merupakan</w:t>
      </w:r>
      <w:proofErr w:type="spellEnd"/>
      <w:r w:rsidR="00814B17">
        <w:t xml:space="preserve"> </w:t>
      </w:r>
      <w:proofErr w:type="spellStart"/>
      <w:r w:rsidR="00814B17">
        <w:t>bagian</w:t>
      </w:r>
      <w:proofErr w:type="spellEnd"/>
      <w:r w:rsidR="00814B17">
        <w:t xml:space="preserve"> </w:t>
      </w:r>
      <w:proofErr w:type="spellStart"/>
      <w:r w:rsidR="00814B17">
        <w:t>dari</w:t>
      </w:r>
      <w:proofErr w:type="spellEnd"/>
      <w:r w:rsidR="00814B17">
        <w:t xml:space="preserve"> </w:t>
      </w:r>
      <w:r w:rsidR="00814B17">
        <w:rPr>
          <w:i/>
          <w:iCs/>
        </w:rPr>
        <w:t>iron triangle</w:t>
      </w:r>
      <w:r w:rsidR="00814B17">
        <w:t xml:space="preserve">, </w:t>
      </w:r>
      <w:proofErr w:type="spellStart"/>
      <w:r w:rsidR="00814B17">
        <w:t>merupakan</w:t>
      </w:r>
      <w:proofErr w:type="spellEnd"/>
      <w:r w:rsidR="00814B17">
        <w:t xml:space="preserve"> metric yang </w:t>
      </w:r>
      <w:proofErr w:type="spellStart"/>
      <w:r w:rsidR="00814B17">
        <w:t>dapat</w:t>
      </w:r>
      <w:proofErr w:type="spellEnd"/>
      <w:r w:rsidR="00814B17">
        <w:t xml:space="preserve"> </w:t>
      </w:r>
      <w:proofErr w:type="spellStart"/>
      <w:r w:rsidR="00814B17">
        <w:t>digunakan</w:t>
      </w:r>
      <w:proofErr w:type="spellEnd"/>
      <w:r w:rsidR="00814B17">
        <w:t xml:space="preserve"> untuk </w:t>
      </w:r>
      <w:proofErr w:type="spellStart"/>
      <w:r w:rsidR="00814B17">
        <w:t>menentukan</w:t>
      </w:r>
      <w:proofErr w:type="spellEnd"/>
      <w:r w:rsidR="00814B17">
        <w:t xml:space="preserve"> </w:t>
      </w:r>
      <w:proofErr w:type="spellStart"/>
      <w:r w:rsidR="00814B17">
        <w:t>kesuksesan</w:t>
      </w:r>
      <w:proofErr w:type="spellEnd"/>
      <w:r w:rsidR="00814B17">
        <w:t xml:space="preserve"> </w:t>
      </w:r>
      <w:proofErr w:type="spellStart"/>
      <w:r w:rsidR="00814B17">
        <w:t>proyek</w:t>
      </w:r>
      <w:proofErr w:type="spellEnd"/>
      <w:r w:rsidR="00814B17">
        <w:t>.</w:t>
      </w:r>
    </w:p>
    <w:p w14:paraId="0D6C3CEB" w14:textId="7C7E6FD9" w:rsidR="000A559D" w:rsidRDefault="00D5289B" w:rsidP="000A1073">
      <w:pPr>
        <w:spacing w:line="360" w:lineRule="auto"/>
      </w:pPr>
      <w:proofErr w:type="spellStart"/>
      <w:r>
        <w:t>Sedangkan</w:t>
      </w:r>
      <w:proofErr w:type="spellEnd"/>
      <w:r>
        <w:t xml:space="preserve"> </w:t>
      </w:r>
      <w:r w:rsidR="00E7180F">
        <w:rPr>
          <w:i/>
          <w:iCs/>
        </w:rPr>
        <w:t xml:space="preserve">project portfolio management </w:t>
      </w:r>
      <w:proofErr w:type="spellStart"/>
      <w:r w:rsidR="00E7180F">
        <w:t>adalah</w:t>
      </w:r>
      <w:proofErr w:type="spellEnd"/>
      <w:r w:rsidR="00886F12">
        <w:t xml:space="preserve"> </w:t>
      </w:r>
      <w:proofErr w:type="spellStart"/>
      <w:r w:rsidR="00886F12">
        <w:t>s</w:t>
      </w:r>
      <w:r w:rsidR="00886F12" w:rsidRPr="00886F12">
        <w:t>ekumpulan</w:t>
      </w:r>
      <w:proofErr w:type="spellEnd"/>
      <w:r w:rsidR="00886F12" w:rsidRPr="00886F12">
        <w:t xml:space="preserve"> </w:t>
      </w:r>
      <w:proofErr w:type="spellStart"/>
      <w:r w:rsidR="00886F12">
        <w:t>proyek</w:t>
      </w:r>
      <w:proofErr w:type="spellEnd"/>
      <w:r w:rsidR="00886F12">
        <w:t xml:space="preserve"> </w:t>
      </w:r>
      <w:r w:rsidR="00886F12" w:rsidRPr="00886F12">
        <w:t xml:space="preserve">yang </w:t>
      </w:r>
      <w:proofErr w:type="spellStart"/>
      <w:r w:rsidR="00886F12" w:rsidRPr="00886F12">
        <w:t>saling</w:t>
      </w:r>
      <w:proofErr w:type="spellEnd"/>
      <w:r w:rsidR="00886F12" w:rsidRPr="00886F12">
        <w:t xml:space="preserve"> </w:t>
      </w:r>
      <w:proofErr w:type="spellStart"/>
      <w:r w:rsidR="00886F12" w:rsidRPr="00886F12">
        <w:t>berkaitan</w:t>
      </w:r>
      <w:proofErr w:type="spellEnd"/>
      <w:r w:rsidR="00886F12" w:rsidRPr="00886F12">
        <w:t xml:space="preserve"> dan </w:t>
      </w:r>
      <w:proofErr w:type="spellStart"/>
      <w:r w:rsidR="00886F12" w:rsidRPr="00886F12">
        <w:t>diselesaikan</w:t>
      </w:r>
      <w:proofErr w:type="spellEnd"/>
      <w:r w:rsidR="00886F12" w:rsidRPr="00886F12">
        <w:t xml:space="preserve"> oleh </w:t>
      </w:r>
      <w:proofErr w:type="spellStart"/>
      <w:r w:rsidR="00886F12" w:rsidRPr="00886F12">
        <w:t>sumber</w:t>
      </w:r>
      <w:proofErr w:type="spellEnd"/>
      <w:r w:rsidR="00886F12" w:rsidRPr="00886F12">
        <w:t xml:space="preserve"> </w:t>
      </w:r>
      <w:proofErr w:type="spellStart"/>
      <w:r w:rsidR="00886F12" w:rsidRPr="00886F12">
        <w:t>daya</w:t>
      </w:r>
      <w:proofErr w:type="spellEnd"/>
      <w:r w:rsidR="00886F12" w:rsidRPr="00886F12">
        <w:t xml:space="preserve"> yang </w:t>
      </w:r>
      <w:proofErr w:type="spellStart"/>
      <w:r w:rsidR="00886F12" w:rsidRPr="00886F12">
        <w:t>sama</w:t>
      </w:r>
      <w:proofErr w:type="spellEnd"/>
      <w:r w:rsidR="00886F12" w:rsidRPr="00886F12">
        <w:t xml:space="preserve">. </w:t>
      </w:r>
      <w:r w:rsidR="00886F12" w:rsidRPr="00886F12">
        <w:rPr>
          <w:i/>
          <w:iCs/>
        </w:rPr>
        <w:t xml:space="preserve">Project </w:t>
      </w:r>
      <w:del w:id="1552" w:author="ilham.nur@office.ui.ac.id [2]" w:date="2023-01-17T21:44:00Z">
        <w:r w:rsidR="00886F12" w:rsidRPr="00886F12" w:rsidDel="00B51285">
          <w:rPr>
            <w:i/>
            <w:iCs/>
          </w:rPr>
          <w:delText>portofolio</w:delText>
        </w:r>
      </w:del>
      <w:ins w:id="1553" w:author="ilham.nur@office.ui.ac.id [2]" w:date="2023-01-17T21:44:00Z">
        <w:r w:rsidR="00B51285">
          <w:rPr>
            <w:i/>
            <w:iCs/>
          </w:rPr>
          <w:pgNum/>
        </w:r>
        <w:proofErr w:type="spellStart"/>
        <w:r w:rsidR="00B51285">
          <w:rPr>
            <w:i/>
            <w:iCs/>
          </w:rPr>
          <w:t>erminolo</w:t>
        </w:r>
      </w:ins>
      <w:proofErr w:type="spellEnd"/>
      <w:r w:rsidR="00886F12" w:rsidRPr="00886F12">
        <w:rPr>
          <w:i/>
          <w:iCs/>
        </w:rPr>
        <w:t xml:space="preserve"> management</w:t>
      </w:r>
      <w:r w:rsidR="00886F12" w:rsidRPr="00886F12">
        <w:t xml:space="preserve"> </w:t>
      </w:r>
      <w:proofErr w:type="spellStart"/>
      <w:r w:rsidR="00886F12" w:rsidRPr="00886F12">
        <w:t>menetukan</w:t>
      </w:r>
      <w:proofErr w:type="spellEnd"/>
      <w:r w:rsidR="00886F12" w:rsidRPr="00886F12">
        <w:t xml:space="preserve"> </w:t>
      </w:r>
      <w:proofErr w:type="spellStart"/>
      <w:r w:rsidR="00886F12">
        <w:t>proyek</w:t>
      </w:r>
      <w:proofErr w:type="spellEnd"/>
      <w:r w:rsidR="00886F12">
        <w:t xml:space="preserve"> </w:t>
      </w:r>
      <w:r w:rsidR="00886F12" w:rsidRPr="00886F12">
        <w:t xml:space="preserve">mana yang di </w:t>
      </w:r>
      <w:proofErr w:type="spellStart"/>
      <w:r w:rsidR="00886F12" w:rsidRPr="00886F12">
        <w:t>eksekusi</w:t>
      </w:r>
      <w:proofErr w:type="spellEnd"/>
      <w:r w:rsidR="00886F12" w:rsidRPr="00886F12">
        <w:t xml:space="preserve"> dan </w:t>
      </w:r>
      <w:proofErr w:type="spellStart"/>
      <w:r w:rsidR="00886F12" w:rsidRPr="00886F12">
        <w:t>menentukan</w:t>
      </w:r>
      <w:proofErr w:type="spellEnd"/>
      <w:r w:rsidR="00886F12" w:rsidRPr="00886F12">
        <w:t xml:space="preserve"> </w:t>
      </w:r>
      <w:proofErr w:type="spellStart"/>
      <w:r w:rsidR="00886F12" w:rsidRPr="00886F12">
        <w:t>prioritas</w:t>
      </w:r>
      <w:proofErr w:type="spellEnd"/>
      <w:r w:rsidR="00886F12" w:rsidRPr="00886F12">
        <w:t xml:space="preserve"> </w:t>
      </w:r>
      <w:proofErr w:type="spellStart"/>
      <w:r w:rsidR="00886F12" w:rsidRPr="00886F12">
        <w:t>antara</w:t>
      </w:r>
      <w:proofErr w:type="spellEnd"/>
      <w:r w:rsidR="00886F12" w:rsidRPr="00886F12">
        <w:t xml:space="preserve"> project, dan </w:t>
      </w:r>
      <w:proofErr w:type="spellStart"/>
      <w:r w:rsidR="00886F12" w:rsidRPr="00886F12">
        <w:t>mentukan</w:t>
      </w:r>
      <w:proofErr w:type="spellEnd"/>
      <w:r w:rsidR="00886F12" w:rsidRPr="00886F12">
        <w:t xml:space="preserve"> </w:t>
      </w:r>
      <w:proofErr w:type="spellStart"/>
      <w:r w:rsidR="00886F12" w:rsidRPr="00886F12">
        <w:t>alokasi</w:t>
      </w:r>
      <w:proofErr w:type="spellEnd"/>
      <w:r w:rsidR="00886F12" w:rsidRPr="00886F12">
        <w:t xml:space="preserve"> </w:t>
      </w:r>
      <w:proofErr w:type="spellStart"/>
      <w:r w:rsidR="00886F12">
        <w:t>sumber</w:t>
      </w:r>
      <w:proofErr w:type="spellEnd"/>
      <w:r w:rsidR="00886F12">
        <w:t xml:space="preserve"> </w:t>
      </w:r>
      <w:proofErr w:type="spellStart"/>
      <w:r w:rsidR="00886F12">
        <w:t>daya</w:t>
      </w:r>
      <w:proofErr w:type="spellEnd"/>
      <w:r w:rsidR="00886F12">
        <w:t xml:space="preserve"> </w:t>
      </w:r>
      <w:r w:rsidR="008135AA">
        <w:fldChar w:fldCharType="begin" w:fldLock="1"/>
      </w:r>
      <w:r w:rsidR="00596527">
        <w:instrText>ADDIN CSL_CITATION {"citationItems":[{"id":"ITEM-1","itemData":{"DOI":"10.1016/j.ijproman.2020.05.001","ISSN":"02637863","abstract":"Companies increasingly support their project portfolio management processes with specific software, and the market for IT solutions is growing. While project portfolio management information systems (PPMIS) promise to improve the quality of the management process and eventually portfolio performance, it is unclear whether they actually deliver on this promise. We lack empirical evidence regarding the actual benefits of PPMIS and knowledge on the conditions under which PPMIS application is most beneficial. Using a sample of 181 project portfolios, this study shows for the first time that PPMIS application is overall positively associated with the quality of portfolio management processes and project portfolio success. However, moderation analyses further reveal that these effects only materialize when formalization of single project management, project portfolio management, and risk management are sufficiently high. Surprisingly, the benefits of PPMIS application do not depend on portfolio complexity (size, project interdependency, dynamics).","author":[{"dropping-particle":"","family":"Kock","given":"Alexander","non-dropping-particle":"","parse-names":false,"suffix":""},{"dropping-particle":"","family":"Schulz","given":"Babette","non-dropping-particle":"","parse-names":false,"suffix":""},{"dropping-particle":"","family":"Kopmann","given":"Julian","non-dropping-particle":"","parse-names":false,"suffix":""},{"dropping-particle":"","family":"Gemünden","given":"Hans Georg","non-dropping-particle":"","parse-names":false,"suffix":""}],"container-title":"International Journal of Project Management","id":"ITEM-1","issue":"4","issued":{"date-parts":[["2020","5","1"]]},"page":"229-241","publisher":"Elsevier Ltd","title":"Project portfolio management information systems’ positive influence on performance – the importance of process maturity","type":"article-journal","volume":"38"},"uris":["http://www.mendeley.com/documents/?uuid=019ab00a-97c0-3e97-9c83-ec01bec0eb64"]}],"mendeley":{"formattedCitation":"(Kock et al., 2020)","plainTextFormattedCitation":"(Kock et al., 2020)","previouslyFormattedCitation":"(Kock et al., 2020)"},"properties":{"noteIndex":0},"schema":"https://github.com/citation-style-language/schema/raw/master/csl-citation.json"}</w:instrText>
      </w:r>
      <w:r w:rsidR="008135AA">
        <w:fldChar w:fldCharType="separate"/>
      </w:r>
      <w:r w:rsidR="008135AA" w:rsidRPr="008135AA">
        <w:rPr>
          <w:noProof/>
        </w:rPr>
        <w:t>(Kock et al., 2020)</w:t>
      </w:r>
      <w:r w:rsidR="008135AA">
        <w:fldChar w:fldCharType="end"/>
      </w:r>
      <w:r w:rsidR="00886F12">
        <w:t>.</w:t>
      </w:r>
    </w:p>
    <w:p w14:paraId="30224AAF" w14:textId="3C8EC2FC" w:rsidR="005F2DEA" w:rsidRDefault="005F2DEA" w:rsidP="000A1073">
      <w:pPr>
        <w:spacing w:line="360" w:lineRule="auto"/>
      </w:pPr>
      <w:r>
        <w:t xml:space="preserve">SIMP </w:t>
      </w:r>
      <w:proofErr w:type="spellStart"/>
      <w:r>
        <w:t>mulai</w:t>
      </w:r>
      <w:proofErr w:type="spellEnd"/>
      <w:r>
        <w:t xml:space="preserve"> </w:t>
      </w:r>
      <w:proofErr w:type="spellStart"/>
      <w:r>
        <w:t>dikembangkan</w:t>
      </w:r>
      <w:proofErr w:type="spellEnd"/>
      <w:r w:rsidR="00D91652">
        <w:t xml:space="preserve"> dan </w:t>
      </w:r>
      <w:proofErr w:type="spellStart"/>
      <w:r w:rsidR="00D91652">
        <w:t>diintegrasikan</w:t>
      </w:r>
      <w:proofErr w:type="spellEnd"/>
      <w:r w:rsidR="00D91652">
        <w:t xml:space="preserve"> dengan </w:t>
      </w:r>
      <w:proofErr w:type="spellStart"/>
      <w:r w:rsidR="00D91652">
        <w:t>sistem</w:t>
      </w:r>
      <w:proofErr w:type="spellEnd"/>
      <w:r w:rsidR="00D91652">
        <w:t xml:space="preserve"> </w:t>
      </w:r>
      <w:proofErr w:type="spellStart"/>
      <w:r w:rsidR="00D91652">
        <w:t>tambahan</w:t>
      </w:r>
      <w:proofErr w:type="spellEnd"/>
      <w:r>
        <w:t xml:space="preserve"> untuk </w:t>
      </w:r>
      <w:proofErr w:type="spellStart"/>
      <w:r>
        <w:t>dapat</w:t>
      </w:r>
      <w:proofErr w:type="spellEnd"/>
      <w:r>
        <w:t xml:space="preserve"> </w:t>
      </w:r>
      <w:proofErr w:type="spellStart"/>
      <w:r w:rsidR="00D91652">
        <w:t>menerima</w:t>
      </w:r>
      <w:proofErr w:type="spellEnd"/>
      <w:r w:rsidR="00D91652">
        <w:t xml:space="preserve"> </w:t>
      </w:r>
      <w:proofErr w:type="spellStart"/>
      <w:r w:rsidR="00D91652">
        <w:t>inputan</w:t>
      </w:r>
      <w:proofErr w:type="spellEnd"/>
      <w:r w:rsidR="00D91652">
        <w:t xml:space="preserve"> data yang </w:t>
      </w:r>
      <w:proofErr w:type="spellStart"/>
      <w:r w:rsidR="00D91652">
        <w:t>bersifat</w:t>
      </w:r>
      <w:proofErr w:type="spellEnd"/>
      <w:r w:rsidR="00D91652">
        <w:t xml:space="preserve"> </w:t>
      </w:r>
      <w:proofErr w:type="spellStart"/>
      <w:r w:rsidR="00D91652">
        <w:rPr>
          <w:i/>
          <w:iCs/>
        </w:rPr>
        <w:t>realtime</w:t>
      </w:r>
      <w:proofErr w:type="spellEnd"/>
      <w:r w:rsidR="00D91652">
        <w:t xml:space="preserve"> </w:t>
      </w:r>
      <w:proofErr w:type="spellStart"/>
      <w:r w:rsidR="00D91652">
        <w:t>sehingga</w:t>
      </w:r>
      <w:proofErr w:type="spellEnd"/>
      <w:r w:rsidR="00D91652">
        <w:t xml:space="preserve"> </w:t>
      </w:r>
      <w:proofErr w:type="spellStart"/>
      <w:r w:rsidR="00D91652">
        <w:t>dapat</w:t>
      </w:r>
      <w:proofErr w:type="spellEnd"/>
      <w:r w:rsidR="00D91652">
        <w:t xml:space="preserve"> </w:t>
      </w:r>
      <w:proofErr w:type="spellStart"/>
      <w:r w:rsidR="00D91652">
        <w:t>menghasilkan</w:t>
      </w:r>
      <w:proofErr w:type="spellEnd"/>
      <w:r w:rsidR="00D91652">
        <w:t xml:space="preserve"> </w:t>
      </w:r>
      <w:proofErr w:type="spellStart"/>
      <w:r w:rsidR="00D91652">
        <w:t>olahan</w:t>
      </w:r>
      <w:proofErr w:type="spellEnd"/>
      <w:r w:rsidR="00D91652">
        <w:t xml:space="preserve"> data </w:t>
      </w:r>
      <w:proofErr w:type="spellStart"/>
      <w:r w:rsidR="00D91652">
        <w:t>proyek</w:t>
      </w:r>
      <w:proofErr w:type="spellEnd"/>
      <w:r w:rsidR="00D91652">
        <w:t xml:space="preserve"> yang </w:t>
      </w:r>
      <w:proofErr w:type="spellStart"/>
      <w:r w:rsidR="00D91652">
        <w:t>dapat</w:t>
      </w:r>
      <w:proofErr w:type="spellEnd"/>
      <w:r w:rsidR="00D91652">
        <w:t xml:space="preserve"> </w:t>
      </w:r>
      <w:proofErr w:type="spellStart"/>
      <w:r w:rsidR="00D91652">
        <w:t>menjadi</w:t>
      </w:r>
      <w:proofErr w:type="spellEnd"/>
      <w:r w:rsidR="00D91652">
        <w:t xml:space="preserve"> </w:t>
      </w:r>
      <w:proofErr w:type="spellStart"/>
      <w:r w:rsidR="00D91652">
        <w:t>pengetahuan</w:t>
      </w:r>
      <w:proofErr w:type="spellEnd"/>
      <w:r w:rsidR="00D91652">
        <w:t xml:space="preserve"> </w:t>
      </w:r>
      <w:r w:rsidR="00D91652">
        <w:fldChar w:fldCharType="begin" w:fldLock="1"/>
      </w:r>
      <w:r w:rsidR="00BC42E0">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D91652">
        <w:fldChar w:fldCharType="separate"/>
      </w:r>
      <w:r w:rsidR="00D91652" w:rsidRPr="00D91652">
        <w:rPr>
          <w:noProof/>
        </w:rPr>
        <w:t>(van Besouw &amp; Bond-Barnard, 2021)</w:t>
      </w:r>
      <w:r w:rsidR="00D91652">
        <w:fldChar w:fldCharType="end"/>
      </w:r>
      <w:r w:rsidR="00D91652">
        <w:t>.</w:t>
      </w:r>
    </w:p>
    <w:p w14:paraId="37DA4A15" w14:textId="77777777" w:rsidR="000A499B" w:rsidRDefault="000A499B" w:rsidP="000A499B">
      <w:pPr>
        <w:pStyle w:val="Heading3"/>
        <w:spacing w:line="360" w:lineRule="auto"/>
      </w:pPr>
      <w:bookmarkStart w:id="1554" w:name="_Toc120139641"/>
      <w:bookmarkStart w:id="1555" w:name="_Toc128943855"/>
      <w:proofErr w:type="spellStart"/>
      <w:r>
        <w:t>Pengolahan</w:t>
      </w:r>
      <w:proofErr w:type="spellEnd"/>
      <w:r>
        <w:t xml:space="preserve"> Jadwal</w:t>
      </w:r>
      <w:bookmarkEnd w:id="1554"/>
      <w:bookmarkEnd w:id="1555"/>
    </w:p>
    <w:p w14:paraId="4C58CCB6" w14:textId="1C068C62" w:rsidR="000A499B" w:rsidRDefault="000A499B" w:rsidP="000A499B">
      <w:pPr>
        <w:spacing w:line="360" w:lineRule="auto"/>
        <w:ind w:left="709"/>
      </w:pPr>
      <w:proofErr w:type="spellStart"/>
      <w:r>
        <w:t>Pengolahan</w:t>
      </w:r>
      <w:proofErr w:type="spellEnd"/>
      <w:r>
        <w:t xml:space="preserve"> jadwal dan </w:t>
      </w:r>
      <w:proofErr w:type="spellStart"/>
      <w:r>
        <w:t>penjadwalan</w:t>
      </w:r>
      <w:proofErr w:type="spellEnd"/>
      <w:r>
        <w:t xml:space="preserve"> </w:t>
      </w:r>
      <w:proofErr w:type="spellStart"/>
      <w:r>
        <w:t>pekerjaan</w:t>
      </w:r>
      <w:proofErr w:type="spellEnd"/>
      <w:r>
        <w:t xml:space="preserve"> </w:t>
      </w:r>
      <w:proofErr w:type="spellStart"/>
      <w:r>
        <w:t>merupakan</w:t>
      </w:r>
      <w:proofErr w:type="spellEnd"/>
      <w:r>
        <w:t xml:space="preserve"> </w:t>
      </w:r>
      <w:proofErr w:type="spellStart"/>
      <w:r>
        <w:t>tahapan</w:t>
      </w:r>
      <w:proofErr w:type="spellEnd"/>
      <w:r>
        <w:t xml:space="preserve"> yang </w:t>
      </w:r>
      <w:proofErr w:type="spellStart"/>
      <w:r>
        <w:t>kritis</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perencanaan</w:t>
      </w:r>
      <w:proofErr w:type="spellEnd"/>
      <w:r>
        <w:t xml:space="preserve"> </w:t>
      </w:r>
      <w:proofErr w:type="spellStart"/>
      <w:r>
        <w:t>proyek</w:t>
      </w:r>
      <w:proofErr w:type="spellEnd"/>
      <w:ins w:id="1556" w:author="ilham.nur@office.ui.ac.id [2]" w:date="2023-01-23T20:33:00Z">
        <w:r w:rsidR="00B73B83">
          <w:t xml:space="preserve"> </w:t>
        </w:r>
        <w:r w:rsidR="00B73B83">
          <w:fldChar w:fldCharType="begin" w:fldLock="1"/>
        </w:r>
      </w:ins>
      <w:r w:rsidR="000849A8">
        <w:instrText>ADDIN CSL_CITATION {"citationItems":[{"id":"ITEM-1","itemData":{"DOI":"10.1051/matecconf/201824803012","ISBN":"2018248030","ISSN":"2261236X","abstract":"Production of the aircraft becomes very important to facilitate many passengers of aircraft in Indonesia in the future. The design of a very complex aircraft requires proper project management. This study aims to perform the best scheduling project of empennage structure design of Indonesia's aircraft with limited resources. Critical Path Method (CPM) is used to schedule the project based on activity and resource. CPM scheduling results in completion time for activity data for 400 working days. CPM scheduling after assigning human resources results in a longer completion time for 1023.47 working days. CPM scheduling is carried out by reallocating of human resources to produce a shorter completion time, and it results in completion time for 955 working days.","author":[{"dropping-particle":"","family":"Wulandari","given":"Arin","non-dropping-particle":"","parse-names":false,"suffix":""},{"dropping-particle":"","family":"Dachyar","given":"M.","non-dropping-particle":"","parse-names":false,"suffix":""},{"dropping-particle":"","family":"Farizal","given":"","non-dropping-particle":"","parse-names":false,"suffix":""}],"container-title":"MATEC Web of Conferences","id":"ITEM-1","issued":{"date-parts":[["2018"]]},"title":"Scheduling of Empennage Structure Design Project of Indonesia's Aircraft with Critical Path Method (CPM)","type":"article-journal","volume":"248"},"uris":["http://www.mendeley.com/documents/?uuid=58d12c6d-6443-410d-96f2-6316db1bd0ef"]}],"mendeley":{"formattedCitation":"(Wulandari et al., 2018)","plainTextFormattedCitation":"(Wulandari et al., 2018)","previouslyFormattedCitation":"(Wulandari et al., 2018)"},"properties":{"noteIndex":0},"schema":"https://github.com/citation-style-language/schema/raw/master/csl-citation.json"}</w:instrText>
      </w:r>
      <w:r w:rsidR="00B73B83">
        <w:fldChar w:fldCharType="separate"/>
      </w:r>
      <w:r w:rsidR="00B73B83" w:rsidRPr="00B73B83">
        <w:rPr>
          <w:noProof/>
        </w:rPr>
        <w:t>(Wulandari et al., 2018)</w:t>
      </w:r>
      <w:ins w:id="1557" w:author="ilham.nur@office.ui.ac.id [2]" w:date="2023-01-23T20:33:00Z">
        <w:r w:rsidR="00B73B83">
          <w:fldChar w:fldCharType="end"/>
        </w:r>
      </w:ins>
      <w:r>
        <w:t xml:space="preserve">. </w:t>
      </w:r>
      <w:proofErr w:type="spellStart"/>
      <w:r>
        <w:t>Penjadwalan</w:t>
      </w:r>
      <w:proofErr w:type="spellEnd"/>
      <w:r>
        <w:t xml:space="preserve"> </w:t>
      </w:r>
      <w:proofErr w:type="spellStart"/>
      <w:r>
        <w:t>pekerjaan</w:t>
      </w:r>
      <w:proofErr w:type="spellEnd"/>
      <w:r>
        <w:t xml:space="preserve"> </w:t>
      </w:r>
      <w:proofErr w:type="spellStart"/>
      <w:r>
        <w:t>merupakan</w:t>
      </w:r>
      <w:proofErr w:type="spellEnd"/>
      <w:r>
        <w:t xml:space="preserve"> </w:t>
      </w:r>
      <w:proofErr w:type="spellStart"/>
      <w:r w:rsidRPr="00FE33C3">
        <w:t>Tahapan</w:t>
      </w:r>
      <w:proofErr w:type="spellEnd"/>
      <w:r w:rsidRPr="00FE33C3">
        <w:t xml:space="preserve"> </w:t>
      </w:r>
      <w:proofErr w:type="spellStart"/>
      <w:r w:rsidRPr="00FE33C3">
        <w:t>dalam</w:t>
      </w:r>
      <w:proofErr w:type="spellEnd"/>
      <w:r w:rsidRPr="00FE33C3">
        <w:t xml:space="preserve"> </w:t>
      </w:r>
      <w:proofErr w:type="spellStart"/>
      <w:r w:rsidRPr="00FE33C3">
        <w:t>sebuah</w:t>
      </w:r>
      <w:proofErr w:type="spellEnd"/>
      <w:r w:rsidRPr="00FE33C3">
        <w:t xml:space="preserve"> </w:t>
      </w:r>
      <w:proofErr w:type="spellStart"/>
      <w:r w:rsidRPr="00FE33C3">
        <w:t>proyek</w:t>
      </w:r>
      <w:proofErr w:type="spellEnd"/>
      <w:r w:rsidRPr="00FE33C3">
        <w:t xml:space="preserve"> untuk </w:t>
      </w:r>
      <w:proofErr w:type="spellStart"/>
      <w:r w:rsidRPr="00FE33C3">
        <w:t>menentukan</w:t>
      </w:r>
      <w:proofErr w:type="spellEnd"/>
      <w:r w:rsidRPr="00FE33C3">
        <w:t xml:space="preserve"> list </w:t>
      </w:r>
      <w:proofErr w:type="spellStart"/>
      <w:r w:rsidRPr="00FE33C3">
        <w:t>pekerjaan</w:t>
      </w:r>
      <w:proofErr w:type="spellEnd"/>
      <w:r w:rsidRPr="00FE33C3">
        <w:t xml:space="preserve"> yang </w:t>
      </w:r>
      <w:proofErr w:type="spellStart"/>
      <w:r w:rsidRPr="00FE33C3">
        <w:t>akan</w:t>
      </w:r>
      <w:proofErr w:type="spellEnd"/>
      <w:r w:rsidRPr="00FE33C3">
        <w:t xml:space="preserve"> dilakukan dan </w:t>
      </w:r>
      <w:proofErr w:type="spellStart"/>
      <w:r w:rsidRPr="00FE33C3">
        <w:t>kapan</w:t>
      </w:r>
      <w:proofErr w:type="spellEnd"/>
      <w:r w:rsidRPr="00FE33C3">
        <w:t xml:space="preserve"> </w:t>
      </w:r>
      <w:proofErr w:type="spellStart"/>
      <w:r w:rsidRPr="00FE33C3">
        <w:t>akan</w:t>
      </w:r>
      <w:proofErr w:type="spellEnd"/>
      <w:r w:rsidRPr="00FE33C3">
        <w:t xml:space="preserve"> </w:t>
      </w:r>
      <w:proofErr w:type="spellStart"/>
      <w:r w:rsidRPr="00FE33C3">
        <w:t>melakukan</w:t>
      </w:r>
      <w:proofErr w:type="spellEnd"/>
      <w:r w:rsidRPr="00FE33C3">
        <w:t xml:space="preserve"> </w:t>
      </w:r>
      <w:proofErr w:type="spellStart"/>
      <w:r w:rsidRPr="00FE33C3">
        <w:t>pekerjaan</w:t>
      </w:r>
      <w:proofErr w:type="spellEnd"/>
      <w:r w:rsidRPr="00FE33C3">
        <w:t xml:space="preserve"> </w:t>
      </w:r>
      <w:proofErr w:type="spellStart"/>
      <w:r w:rsidRPr="00FE33C3">
        <w:t>tersebut</w:t>
      </w:r>
      <w:proofErr w:type="spellEnd"/>
      <w:r>
        <w:t xml:space="preserve"> </w:t>
      </w:r>
      <w:r>
        <w:fldChar w:fldCharType="begin" w:fldLock="1"/>
      </w:r>
      <w:r>
        <w:instrText>ADDIN CSL_CITATION {"citationItems":[{"id":"ITEM-1","itemData":{"DOI":"10.12821/ijispm020303","ISSN":"21827788","abstract":"Resource allocation is the process of assigning resources to tasks throughout the life of a project. Despite sophisticated software packages devoted to keeping track of tasks, resources and resource assignments, it is often the case that project managers find some resources over-allocated and therefore unable to complete the assigned work in the allotted amount of time. Most scheduling software has provisions for leveling resources, but the techniques for doing so simply add time to the schedule and may cause delays in tasks that are critical to the project in meeting deadlines. This paper presents a software application that ensures that resources are properly balanced at the beginning of the project and eliminates the situation in which resources become over-allocated. It can be used in a multi-project environment and reused throughout the project as tasks, resource assignments and availability, and the project scope change. The application utilizes the bounded enumeration technique to formulate an optimal schedule for which both the task sequence and resource availability are taken into account. It is run on a database server to reduce the running time and make it a viable application for practitioners.","author":[{"dropping-particle":"","family":"Chilton","given":"Michael A.","non-dropping-particle":"","parse-names":false,"suffix":""}],"container-title":"International Journal of Information Systems and Project Management","id":"ITEM-1","issue":"3","issued":{"date-parts":[["2014"]]},"page":"47-59","publisher":"SciKA","title":"Resource allocation in IT projects: Using schedule optimization","type":"article-journal","volume":"2"},"uris":["http://www.mendeley.com/documents/?uuid=ee942a0a-b123-3550-8a76-73bda1fda693"]}],"mendeley":{"formattedCitation":"(Chilton, 2014)","plainTextFormattedCitation":"(Chilton, 2014)","previouslyFormattedCitation":"(Chilton, 2014)"},"properties":{"noteIndex":0},"schema":"https://github.com/citation-style-language/schema/raw/master/csl-citation.json"}</w:instrText>
      </w:r>
      <w:r>
        <w:fldChar w:fldCharType="separate"/>
      </w:r>
      <w:r w:rsidRPr="00FE33C3">
        <w:rPr>
          <w:noProof/>
        </w:rPr>
        <w:t>(Chilton, 2014)</w:t>
      </w:r>
      <w:r>
        <w:fldChar w:fldCharType="end"/>
      </w:r>
      <w:r w:rsidRPr="00FE33C3">
        <w:t xml:space="preserve">. </w:t>
      </w:r>
      <w:proofErr w:type="spellStart"/>
      <w:r>
        <w:t>Penjadwalan</w:t>
      </w:r>
      <w:proofErr w:type="spellEnd"/>
      <w:r>
        <w:t xml:space="preserve"> </w:t>
      </w:r>
      <w:proofErr w:type="spellStart"/>
      <w:r>
        <w:t>pekerjaan</w:t>
      </w:r>
      <w:proofErr w:type="spellEnd"/>
      <w:r w:rsidRPr="00FE33C3">
        <w:t xml:space="preserve"> </w:t>
      </w:r>
      <w:proofErr w:type="spellStart"/>
      <w:r w:rsidRPr="00FE33C3">
        <w:t>merupaka</w:t>
      </w:r>
      <w:r>
        <w:t>n</w:t>
      </w:r>
      <w:proofErr w:type="spellEnd"/>
      <w:r w:rsidRPr="00FE33C3">
        <w:t xml:space="preserve"> proses yang </w:t>
      </w:r>
      <w:proofErr w:type="spellStart"/>
      <w:r w:rsidRPr="00FE33C3">
        <w:t>kompleks</w:t>
      </w:r>
      <w:proofErr w:type="spellEnd"/>
      <w:r w:rsidRPr="00FE33C3">
        <w:t xml:space="preserve"> dan </w:t>
      </w:r>
      <w:proofErr w:type="spellStart"/>
      <w:r w:rsidRPr="00FE33C3">
        <w:t>memakan</w:t>
      </w:r>
      <w:proofErr w:type="spellEnd"/>
      <w:r w:rsidRPr="00FE33C3">
        <w:t xml:space="preserve"> </w:t>
      </w:r>
      <w:proofErr w:type="spellStart"/>
      <w:r w:rsidRPr="00FE33C3">
        <w:t>waktu</w:t>
      </w:r>
      <w:proofErr w:type="spellEnd"/>
      <w:r w:rsidRPr="00FE33C3">
        <w:t xml:space="preserve"> yang </w:t>
      </w:r>
      <w:proofErr w:type="spellStart"/>
      <w:r w:rsidRPr="00FE33C3">
        <w:t>cukup</w:t>
      </w:r>
      <w:proofErr w:type="spellEnd"/>
      <w:del w:id="1558" w:author="ilham.nur@office.ui.ac.id [2]" w:date="2023-01-23T20:33:00Z">
        <w:r w:rsidRPr="00FE33C3" w:rsidDel="00B73B83">
          <w:delText xml:space="preserve"> </w:delText>
        </w:r>
      </w:del>
      <w:del w:id="1559" w:author="ilham.nur@office.ui.ac.id [2]" w:date="2023-01-17T21:44:00Z">
        <w:r w:rsidRPr="00FE33C3" w:rsidDel="00B51285">
          <w:delText>panjang</w:delText>
        </w:r>
      </w:del>
      <w:r w:rsidRPr="00FE33C3">
        <w:t xml:space="preserve">, </w:t>
      </w:r>
      <w:proofErr w:type="spellStart"/>
      <w:r w:rsidRPr="00FE33C3">
        <w:t>sehingga</w:t>
      </w:r>
      <w:proofErr w:type="spellEnd"/>
      <w:r w:rsidRPr="00FE33C3">
        <w:t xml:space="preserve"> </w:t>
      </w:r>
      <w:proofErr w:type="spellStart"/>
      <w:r w:rsidRPr="00FE33C3">
        <w:t>mulai</w:t>
      </w:r>
      <w:proofErr w:type="spellEnd"/>
      <w:r w:rsidRPr="00FE33C3">
        <w:t xml:space="preserve"> </w:t>
      </w:r>
      <w:proofErr w:type="spellStart"/>
      <w:r w:rsidRPr="00FE33C3">
        <w:t>banyak</w:t>
      </w:r>
      <w:proofErr w:type="spellEnd"/>
      <w:r w:rsidRPr="00FE33C3">
        <w:t xml:space="preserve"> </w:t>
      </w:r>
      <w:proofErr w:type="spellStart"/>
      <w:r w:rsidRPr="00FE33C3">
        <w:t>penelitian</w:t>
      </w:r>
      <w:proofErr w:type="spellEnd"/>
      <w:r w:rsidRPr="00FE33C3">
        <w:t xml:space="preserve"> yang dilakukan untuk </w:t>
      </w:r>
      <w:proofErr w:type="spellStart"/>
      <w:r w:rsidRPr="00FE33C3">
        <w:t>mempersingkat</w:t>
      </w:r>
      <w:proofErr w:type="spellEnd"/>
      <w:r w:rsidRPr="00FE33C3">
        <w:t xml:space="preserve"> </w:t>
      </w:r>
      <w:proofErr w:type="spellStart"/>
      <w:r w:rsidRPr="00FE33C3">
        <w:t>waktu</w:t>
      </w:r>
      <w:proofErr w:type="spellEnd"/>
      <w:r w:rsidRPr="00FE33C3">
        <w:t xml:space="preserve"> </w:t>
      </w:r>
      <w:proofErr w:type="spellStart"/>
      <w:r>
        <w:t>penjadwalan</w:t>
      </w:r>
      <w:proofErr w:type="spellEnd"/>
      <w:r>
        <w:t xml:space="preserve"> </w:t>
      </w:r>
      <w:proofErr w:type="spellStart"/>
      <w:r>
        <w:t>pekerjaan</w:t>
      </w:r>
      <w:proofErr w:type="spellEnd"/>
      <w:r>
        <w:t xml:space="preserve"> </w:t>
      </w:r>
      <w:r>
        <w:fldChar w:fldCharType="begin" w:fldLock="1"/>
      </w:r>
      <w:r>
        <w:instrText>ADDIN CSL_CITATION {"citationItems":[{"id":"ITEM-1","itemData":{"DOI":"10.12821/ijispm020303","ISSN":"21827788","abstract":"Resource allocation is the process of assigning resources to tasks throughout the life of a project. Despite sophisticated software packages devoted to keeping track of tasks, resources and resource assignments, it is often the case that project managers find some resources over-allocated and therefore unable to complete the assigned work in the allotted amount of time. Most scheduling software has provisions for leveling resources, but the techniques for doing so simply add time to the schedule and may cause delays in tasks that are critical to the project in meeting deadlines. This paper presents a software application that ensures that resources are properly balanced at the beginning of the project and eliminates the situation in which resources become over-allocated. It can be used in a multi-project environment and reused throughout the project as tasks, resource assignments and availability, and the project scope change. The application utilizes the bounded enumeration technique to formulate an optimal schedule for which both the task sequence and resource availability are taken into account. It is run on a database server to reduce the running time and make it a viable application for practitioners.","author":[{"dropping-particle":"","family":"Chilton","given":"Michael A.","non-dropping-particle":"","parse-names":false,"suffix":""}],"container-title":"International Journal of Information Systems and Project Management","id":"ITEM-1","issue":"3","issued":{"date-parts":[["2014"]]},"page":"47-59","publisher":"SciKA","title":"Resource allocation in IT projects: Using schedule optimization","type":"article-journal","volume":"2"},"uris":["http://www.mendeley.com/documents/?uuid=ee942a0a-b123-3550-8a76-73bda1fda693"]}],"mendeley":{"formattedCitation":"(Chilton, 2014)","plainTextFormattedCitation":"(Chilton, 2014)","previouslyFormattedCitation":"(Chilton, 2014)"},"properties":{"noteIndex":0},"schema":"https://github.com/citation-style-language/schema/raw/master/csl-citation.json"}</w:instrText>
      </w:r>
      <w:r>
        <w:fldChar w:fldCharType="separate"/>
      </w:r>
      <w:r w:rsidRPr="00FE33C3">
        <w:rPr>
          <w:noProof/>
        </w:rPr>
        <w:t>(Chilton, 2014)</w:t>
      </w:r>
      <w:r>
        <w:fldChar w:fldCharType="end"/>
      </w:r>
      <w:r w:rsidRPr="00FE33C3">
        <w:t>.</w:t>
      </w:r>
    </w:p>
    <w:p w14:paraId="05B24E18" w14:textId="183A94B5" w:rsidR="000A499B" w:rsidRDefault="000A499B" w:rsidP="000A499B">
      <w:pPr>
        <w:spacing w:line="360" w:lineRule="auto"/>
        <w:ind w:left="709"/>
      </w:pPr>
      <w:r>
        <w:t xml:space="preserve">Fink </w:t>
      </w:r>
      <w:proofErr w:type="spellStart"/>
      <w:r>
        <w:t>menyebutkan</w:t>
      </w:r>
      <w:proofErr w:type="spellEnd"/>
      <w:r>
        <w:t xml:space="preserve"> </w:t>
      </w:r>
      <w:proofErr w:type="spellStart"/>
      <w:r>
        <w:t>dalam</w:t>
      </w:r>
      <w:proofErr w:type="spellEnd"/>
      <w:r>
        <w:t xml:space="preserve"> </w:t>
      </w:r>
      <w:proofErr w:type="spellStart"/>
      <w:r>
        <w:t>penelitianya</w:t>
      </w:r>
      <w:proofErr w:type="spellEnd"/>
      <w:r>
        <w:t xml:space="preserve"> </w:t>
      </w:r>
      <w:proofErr w:type="spellStart"/>
      <w:r>
        <w:t>bahwa</w:t>
      </w:r>
      <w:proofErr w:type="spellEnd"/>
      <w:r>
        <w:t xml:space="preserve"> </w:t>
      </w:r>
      <w:proofErr w:type="spellStart"/>
      <w:r>
        <w:t>pengolahan</w:t>
      </w:r>
      <w:proofErr w:type="spellEnd"/>
      <w:r>
        <w:t xml:space="preserve"> jadwal yang </w:t>
      </w:r>
      <w:proofErr w:type="spellStart"/>
      <w:r>
        <w:t>ada</w:t>
      </w:r>
      <w:proofErr w:type="spellEnd"/>
      <w:r>
        <w:t xml:space="preserve"> </w:t>
      </w:r>
      <w:proofErr w:type="spellStart"/>
      <w:r>
        <w:t>saat</w:t>
      </w:r>
      <w:proofErr w:type="spellEnd"/>
      <w:r>
        <w:t xml:space="preserve"> </w:t>
      </w:r>
      <w:proofErr w:type="spellStart"/>
      <w:r>
        <w:t>ini</w:t>
      </w:r>
      <w:proofErr w:type="spellEnd"/>
      <w:r>
        <w:t xml:space="preserve"> </w:t>
      </w:r>
      <w:proofErr w:type="spellStart"/>
      <w:r>
        <w:t>hampir</w:t>
      </w:r>
      <w:proofErr w:type="spellEnd"/>
      <w:r>
        <w:t xml:space="preserve"> </w:t>
      </w:r>
      <w:proofErr w:type="spellStart"/>
      <w:r>
        <w:t>seluruhnya</w:t>
      </w:r>
      <w:proofErr w:type="spellEnd"/>
      <w:r>
        <w:t xml:space="preserve"> bias dengan </w:t>
      </w:r>
      <w:proofErr w:type="spellStart"/>
      <w:r>
        <w:t>kondisi</w:t>
      </w:r>
      <w:proofErr w:type="spellEnd"/>
      <w:r>
        <w:t xml:space="preserve"> </w:t>
      </w:r>
      <w:proofErr w:type="spellStart"/>
      <w:r>
        <w:t>nyata</w:t>
      </w:r>
      <w:proofErr w:type="spellEnd"/>
      <w:r>
        <w:t xml:space="preserve"> </w:t>
      </w:r>
      <w:proofErr w:type="spellStart"/>
      <w:r>
        <w:t>suatu</w:t>
      </w:r>
      <w:proofErr w:type="spellEnd"/>
      <w:r>
        <w:t xml:space="preserve"> </w:t>
      </w:r>
      <w:proofErr w:type="spellStart"/>
      <w:r>
        <w:t>proyek</w:t>
      </w:r>
      <w:proofErr w:type="spellEnd"/>
      <w:r>
        <w:t xml:space="preserve"> </w:t>
      </w:r>
      <w:r>
        <w:fldChar w:fldCharType="begin" w:fldLock="1"/>
      </w:r>
      <w:r>
        <w:instrText>ADDIN CSL_CITATION {"citationItems":[{"id":"ITEM-1","itemData":{"DOI":"10.1016/j.ijproman.2020.01.001","ISSN":"02637863","abstract":"Estimates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Management","id":"ITEM-1","issue":"2","issued":{"date-parts":[["2020","2","1"]]},"page":"99-111","publisher":"Elsevier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2020)","plainTextFormattedCitation":"(Fink &amp; Pinchovski, 2020)","previouslyFormattedCitation":"(Fink &amp; Pinchovski, 2020)"},"properties":{"noteIndex":0},"schema":"https://github.com/citation-style-language/schema/raw/master/csl-citation.json"}</w:instrText>
      </w:r>
      <w:r>
        <w:fldChar w:fldCharType="separate"/>
      </w:r>
      <w:r w:rsidRPr="001F39A4">
        <w:rPr>
          <w:noProof/>
        </w:rPr>
        <w:t>(Fink &amp; Pinchovski, 2020)</w:t>
      </w:r>
      <w:r>
        <w:fldChar w:fldCharType="end"/>
      </w:r>
      <w:r>
        <w:t xml:space="preserve">. Adapun </w:t>
      </w:r>
      <w:proofErr w:type="spellStart"/>
      <w:r>
        <w:t>poin</w:t>
      </w:r>
      <w:proofErr w:type="spellEnd"/>
      <w:r>
        <w:t xml:space="preserve"> yang </w:t>
      </w:r>
      <w:proofErr w:type="spellStart"/>
      <w:r>
        <w:t>menyebabkan</w:t>
      </w:r>
      <w:proofErr w:type="spellEnd"/>
      <w:r>
        <w:t xml:space="preserve"> </w:t>
      </w:r>
      <w:proofErr w:type="spellStart"/>
      <w:r>
        <w:t>estimasi</w:t>
      </w:r>
      <w:proofErr w:type="spellEnd"/>
      <w:r>
        <w:t xml:space="preserve"> </w:t>
      </w:r>
      <w:proofErr w:type="spellStart"/>
      <w:r>
        <w:t>proyek</w:t>
      </w:r>
      <w:proofErr w:type="spellEnd"/>
      <w:r>
        <w:t xml:space="preserve"> </w:t>
      </w:r>
      <w:proofErr w:type="spellStart"/>
      <w:r>
        <w:t>bergeser</w:t>
      </w:r>
      <w:proofErr w:type="spellEnd"/>
      <w:r>
        <w:t xml:space="preserve"> </w:t>
      </w:r>
      <w:proofErr w:type="spellStart"/>
      <w:r>
        <w:t>dari</w:t>
      </w:r>
      <w:proofErr w:type="spellEnd"/>
      <w:r>
        <w:t xml:space="preserve"> </w:t>
      </w:r>
      <w:proofErr w:type="spellStart"/>
      <w:r>
        <w:t>kondisi</w:t>
      </w:r>
      <w:proofErr w:type="spellEnd"/>
      <w:r>
        <w:t xml:space="preserve"> </w:t>
      </w:r>
      <w:proofErr w:type="spellStart"/>
      <w:r>
        <w:t>nyata</w:t>
      </w:r>
      <w:proofErr w:type="spellEnd"/>
      <w:r>
        <w:t xml:space="preserve"> </w:t>
      </w:r>
      <w:r>
        <w:fldChar w:fldCharType="begin" w:fldLock="1"/>
      </w:r>
      <w:r w:rsidR="000373FB">
        <w:instrText>ADDIN CSL_CITATION {"citationItems":[{"id":"ITEM-1","itemData":{"DOI":"10.1016/j.ijproman.2020.01.001","ISSN":"02637863","abstract":"Estimates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Management","id":"ITEM-1","issue":"2","issued":{"date-parts":[["2020","2","1"]]},"page":"99-111","publisher":"Elsevier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2020)","plainTextFormattedCitation":"(Fink &amp; Pinchovski, 2020)","previouslyFormattedCitation":"(Fink &amp; Pinchovski, 2020)"},"properties":{"noteIndex":0},"schema":"https://github.com/citation-style-language/schema/raw/master/csl-citation.json"}</w:instrText>
      </w:r>
      <w:r>
        <w:fldChar w:fldCharType="separate"/>
      </w:r>
      <w:r w:rsidRPr="009D50F0">
        <w:rPr>
          <w:noProof/>
        </w:rPr>
        <w:t>(Fink &amp; Pinchovski, 2020)</w:t>
      </w:r>
      <w:r>
        <w:fldChar w:fldCharType="end"/>
      </w:r>
      <w:r>
        <w:t xml:space="preserve">, </w:t>
      </w:r>
      <w:proofErr w:type="spellStart"/>
      <w:r>
        <w:t>yaitu</w:t>
      </w:r>
      <w:proofErr w:type="spellEnd"/>
      <w:r>
        <w:t>:</w:t>
      </w:r>
    </w:p>
    <w:p w14:paraId="246A9862" w14:textId="77777777" w:rsidR="000A499B" w:rsidRDefault="000A499B" w:rsidP="0082523B">
      <w:pPr>
        <w:pStyle w:val="ListParagraph"/>
        <w:numPr>
          <w:ilvl w:val="0"/>
          <w:numId w:val="10"/>
        </w:numPr>
        <w:spacing w:line="360" w:lineRule="auto"/>
        <w:ind w:left="1134"/>
      </w:pPr>
      <w:r>
        <w:t xml:space="preserve">Bias </w:t>
      </w:r>
      <w:proofErr w:type="spellStart"/>
      <w:r>
        <w:t>dari</w:t>
      </w:r>
      <w:proofErr w:type="spellEnd"/>
      <w:r>
        <w:t xml:space="preserve"> </w:t>
      </w:r>
      <w:proofErr w:type="spellStart"/>
      <w:r>
        <w:t>penghematan</w:t>
      </w:r>
      <w:proofErr w:type="spellEnd"/>
      <w:r>
        <w:t xml:space="preserve"> </w:t>
      </w:r>
      <w:proofErr w:type="spellStart"/>
      <w:r>
        <w:t>waktu</w:t>
      </w:r>
      <w:proofErr w:type="spellEnd"/>
      <w:r>
        <w:t>,</w:t>
      </w:r>
    </w:p>
    <w:p w14:paraId="28649AC8" w14:textId="77777777" w:rsidR="000A499B" w:rsidRDefault="000A499B" w:rsidP="0082523B">
      <w:pPr>
        <w:pStyle w:val="ListParagraph"/>
        <w:numPr>
          <w:ilvl w:val="0"/>
          <w:numId w:val="10"/>
        </w:numPr>
        <w:spacing w:line="360" w:lineRule="auto"/>
        <w:ind w:left="1134"/>
      </w:pPr>
      <w:proofErr w:type="spellStart"/>
      <w:r>
        <w:t>Ketersediaan</w:t>
      </w:r>
      <w:proofErr w:type="spellEnd"/>
      <w:r>
        <w:t xml:space="preserve"> dan </w:t>
      </w:r>
      <w:proofErr w:type="spellStart"/>
      <w:r>
        <w:t>relevansi</w:t>
      </w:r>
      <w:proofErr w:type="spellEnd"/>
      <w:r>
        <w:t xml:space="preserve"> </w:t>
      </w:r>
      <w:proofErr w:type="spellStart"/>
      <w:r>
        <w:t>informasi</w:t>
      </w:r>
      <w:proofErr w:type="spellEnd"/>
      <w:r>
        <w:t>,</w:t>
      </w:r>
    </w:p>
    <w:p w14:paraId="1779D482" w14:textId="3AE3F3D0" w:rsidR="000A499B" w:rsidRDefault="000A499B" w:rsidP="0082523B">
      <w:pPr>
        <w:pStyle w:val="ListParagraph"/>
        <w:numPr>
          <w:ilvl w:val="0"/>
          <w:numId w:val="10"/>
        </w:numPr>
        <w:spacing w:line="360" w:lineRule="auto"/>
        <w:ind w:left="1134"/>
      </w:pPr>
      <w:proofErr w:type="spellStart"/>
      <w:r>
        <w:t>Kerangka</w:t>
      </w:r>
      <w:proofErr w:type="spellEnd"/>
      <w:r>
        <w:t xml:space="preserve"> </w:t>
      </w:r>
      <w:proofErr w:type="spellStart"/>
      <w:r>
        <w:t>metode</w:t>
      </w:r>
      <w:proofErr w:type="spellEnd"/>
      <w:r>
        <w:t>.</w:t>
      </w:r>
    </w:p>
    <w:p w14:paraId="1D62DEFC" w14:textId="1587B81B" w:rsidR="002505C1" w:rsidRDefault="00F41B1F" w:rsidP="00F41B1F">
      <w:pPr>
        <w:pStyle w:val="Heading3"/>
        <w:spacing w:line="360" w:lineRule="auto"/>
      </w:pPr>
      <w:bookmarkStart w:id="1560" w:name="_Toc120139642"/>
      <w:bookmarkStart w:id="1561" w:name="_Toc128943856"/>
      <w:proofErr w:type="spellStart"/>
      <w:r>
        <w:lastRenderedPageBreak/>
        <w:t>Pengendali</w:t>
      </w:r>
      <w:proofErr w:type="spellEnd"/>
      <w:r>
        <w:t xml:space="preserve"> </w:t>
      </w:r>
      <w:proofErr w:type="spellStart"/>
      <w:r>
        <w:t>Pengeluaran</w:t>
      </w:r>
      <w:proofErr w:type="spellEnd"/>
      <w:r>
        <w:t xml:space="preserve"> </w:t>
      </w:r>
      <w:proofErr w:type="spellStart"/>
      <w:r>
        <w:t>Proyek</w:t>
      </w:r>
      <w:bookmarkEnd w:id="1560"/>
      <w:bookmarkEnd w:id="1561"/>
      <w:proofErr w:type="spellEnd"/>
    </w:p>
    <w:p w14:paraId="21D0CA99" w14:textId="1E12CD58" w:rsidR="00040582" w:rsidRDefault="00040582" w:rsidP="00F41B1F">
      <w:pPr>
        <w:spacing w:line="360" w:lineRule="auto"/>
        <w:ind w:left="720"/>
      </w:pPr>
      <w:r>
        <w:t xml:space="preserve">SIMP </w:t>
      </w:r>
      <w:proofErr w:type="spellStart"/>
      <w:r>
        <w:t>digunakan</w:t>
      </w:r>
      <w:proofErr w:type="spellEnd"/>
      <w:r>
        <w:t xml:space="preserve"> oleh </w:t>
      </w:r>
      <w:proofErr w:type="spellStart"/>
      <w:r>
        <w:t>manajer</w:t>
      </w:r>
      <w:proofErr w:type="spellEnd"/>
      <w:r>
        <w:t xml:space="preserve"> </w:t>
      </w:r>
      <w:proofErr w:type="spellStart"/>
      <w:r>
        <w:t>proyek</w:t>
      </w:r>
      <w:proofErr w:type="spellEnd"/>
      <w:r>
        <w:t xml:space="preserve"> untuk </w:t>
      </w:r>
      <w:proofErr w:type="spellStart"/>
      <w:r>
        <w:t>melakukan</w:t>
      </w:r>
      <w:proofErr w:type="spellEnd"/>
      <w:r>
        <w:t xml:space="preserve"> </w:t>
      </w:r>
      <w:proofErr w:type="spellStart"/>
      <w:r>
        <w:t>pencatatan</w:t>
      </w:r>
      <w:proofErr w:type="spellEnd"/>
      <w:r>
        <w:t xml:space="preserve"> </w:t>
      </w:r>
      <w:proofErr w:type="spellStart"/>
      <w:r>
        <w:t>terhadap</w:t>
      </w:r>
      <w:proofErr w:type="spellEnd"/>
      <w:r>
        <w:t xml:space="preserve"> </w:t>
      </w:r>
      <w:proofErr w:type="spellStart"/>
      <w:r w:rsidR="00F332BF">
        <w:t>biaya</w:t>
      </w:r>
      <w:proofErr w:type="spellEnd"/>
      <w:r w:rsidR="00F332BF">
        <w:t xml:space="preserve"> yang </w:t>
      </w:r>
      <w:proofErr w:type="spellStart"/>
      <w:r w:rsidR="00F332BF">
        <w:t>dimiliki</w:t>
      </w:r>
      <w:proofErr w:type="spellEnd"/>
      <w:r w:rsidR="00F332BF">
        <w:t xml:space="preserve"> oleh </w:t>
      </w:r>
      <w:proofErr w:type="spellStart"/>
      <w:r w:rsidR="00F332BF">
        <w:t>proyek</w:t>
      </w:r>
      <w:proofErr w:type="spellEnd"/>
      <w:r w:rsidR="00F332BF">
        <w:t xml:space="preserve"> </w:t>
      </w:r>
      <w:r w:rsidR="00F332BF">
        <w:fldChar w:fldCharType="begin" w:fldLock="1"/>
      </w:r>
      <w:r w:rsidR="000C1DBB">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F332BF">
        <w:fldChar w:fldCharType="separate"/>
      </w:r>
      <w:r w:rsidR="00F332BF" w:rsidRPr="00F332BF">
        <w:rPr>
          <w:noProof/>
        </w:rPr>
        <w:t>(van Besouw &amp; Bond-Barnard, 2021)</w:t>
      </w:r>
      <w:r w:rsidR="00F332BF">
        <w:fldChar w:fldCharType="end"/>
      </w:r>
      <w:r w:rsidR="00F332BF">
        <w:t>.</w:t>
      </w:r>
      <w:r w:rsidR="00A919B3">
        <w:t xml:space="preserve"> </w:t>
      </w:r>
      <w:proofErr w:type="spellStart"/>
      <w:r w:rsidR="00A919B3">
        <w:t>Biaya</w:t>
      </w:r>
      <w:proofErr w:type="spellEnd"/>
      <w:r w:rsidR="00A919B3">
        <w:t xml:space="preserve"> </w:t>
      </w:r>
      <w:proofErr w:type="spellStart"/>
      <w:r w:rsidR="00A919B3">
        <w:t>proyek</w:t>
      </w:r>
      <w:proofErr w:type="spellEnd"/>
      <w:r w:rsidR="00146E9D">
        <w:t xml:space="preserve"> yang </w:t>
      </w:r>
      <w:proofErr w:type="spellStart"/>
      <w:r w:rsidR="00146E9D">
        <w:t>terdaftar</w:t>
      </w:r>
      <w:proofErr w:type="spellEnd"/>
      <w:r w:rsidR="00146E9D">
        <w:t xml:space="preserve"> </w:t>
      </w:r>
      <w:proofErr w:type="spellStart"/>
      <w:r w:rsidR="00146E9D">
        <w:t>apda</w:t>
      </w:r>
      <w:proofErr w:type="spellEnd"/>
      <w:r w:rsidR="00146E9D">
        <w:t xml:space="preserve"> SIMP,</w:t>
      </w:r>
      <w:r w:rsidR="00A919B3">
        <w:t xml:space="preserve"> </w:t>
      </w:r>
      <w:proofErr w:type="spellStart"/>
      <w:r w:rsidR="00A919B3">
        <w:t>kemudian</w:t>
      </w:r>
      <w:proofErr w:type="spellEnd"/>
      <w:r w:rsidR="00A919B3">
        <w:t xml:space="preserve"> dilakukan </w:t>
      </w:r>
      <w:proofErr w:type="spellStart"/>
      <w:r w:rsidR="00A919B3">
        <w:t>pembaruan</w:t>
      </w:r>
      <w:proofErr w:type="spellEnd"/>
      <w:r w:rsidR="00A919B3">
        <w:t xml:space="preserve"> </w:t>
      </w:r>
      <w:proofErr w:type="spellStart"/>
      <w:r w:rsidR="00A919B3">
        <w:t>secara</w:t>
      </w:r>
      <w:proofErr w:type="spellEnd"/>
      <w:r w:rsidR="00A919B3">
        <w:t xml:space="preserve"> </w:t>
      </w:r>
      <w:proofErr w:type="spellStart"/>
      <w:r w:rsidR="00A919B3">
        <w:t>berkala</w:t>
      </w:r>
      <w:proofErr w:type="spellEnd"/>
      <w:r w:rsidR="00A919B3">
        <w:t xml:space="preserve"> </w:t>
      </w:r>
      <w:proofErr w:type="spellStart"/>
      <w:r w:rsidR="00A919B3">
        <w:t>seiring</w:t>
      </w:r>
      <w:proofErr w:type="spellEnd"/>
      <w:r w:rsidR="00A919B3">
        <w:t xml:space="preserve"> dengan </w:t>
      </w:r>
      <w:proofErr w:type="spellStart"/>
      <w:r w:rsidR="00A919B3">
        <w:t>berjalanya</w:t>
      </w:r>
      <w:proofErr w:type="spellEnd"/>
      <w:r w:rsidR="00A919B3">
        <w:t xml:space="preserve"> </w:t>
      </w:r>
      <w:proofErr w:type="spellStart"/>
      <w:r w:rsidR="00A919B3">
        <w:t>proyek</w:t>
      </w:r>
      <w:proofErr w:type="spellEnd"/>
      <w:r w:rsidR="00146E9D">
        <w:t xml:space="preserve"> untuk </w:t>
      </w:r>
      <w:proofErr w:type="spellStart"/>
      <w:r w:rsidR="00146E9D">
        <w:t>mengetahui</w:t>
      </w:r>
      <w:proofErr w:type="spellEnd"/>
      <w:r w:rsidR="00146E9D">
        <w:t xml:space="preserve"> </w:t>
      </w:r>
      <w:proofErr w:type="spellStart"/>
      <w:r w:rsidR="00146E9D">
        <w:t>keadaan</w:t>
      </w:r>
      <w:proofErr w:type="spellEnd"/>
      <w:r w:rsidR="00146E9D">
        <w:t xml:space="preserve"> </w:t>
      </w:r>
      <w:proofErr w:type="spellStart"/>
      <w:r w:rsidR="00146E9D">
        <w:t>dari</w:t>
      </w:r>
      <w:proofErr w:type="spellEnd"/>
      <w:r w:rsidR="00146E9D">
        <w:t xml:space="preserve"> </w:t>
      </w:r>
      <w:proofErr w:type="spellStart"/>
      <w:r w:rsidR="00146E9D">
        <w:t>proyek</w:t>
      </w:r>
      <w:proofErr w:type="spellEnd"/>
      <w:r w:rsidR="00146E9D">
        <w:t xml:space="preserve"> </w:t>
      </w:r>
      <w:r w:rsidR="000C1DBB">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rsidR="000C1DBB">
        <w:fldChar w:fldCharType="separate"/>
      </w:r>
      <w:r w:rsidR="003452A5" w:rsidRPr="003452A5">
        <w:rPr>
          <w:noProof/>
        </w:rPr>
        <w:t>(PMI, 2021a)</w:t>
      </w:r>
      <w:r w:rsidR="000C1DBB">
        <w:fldChar w:fldCharType="end"/>
      </w:r>
      <w:r w:rsidR="00146E9D">
        <w:t>.</w:t>
      </w:r>
    </w:p>
    <w:p w14:paraId="4EFFDC6A" w14:textId="0B16AF2F" w:rsidR="00F41B1F" w:rsidRDefault="00F41B1F" w:rsidP="00F41B1F">
      <w:pPr>
        <w:spacing w:line="360" w:lineRule="auto"/>
        <w:ind w:left="720"/>
      </w:pPr>
      <w:r>
        <w:t xml:space="preserve">SIMP </w:t>
      </w:r>
      <w:proofErr w:type="spellStart"/>
      <w:r w:rsidR="00A919B3">
        <w:t>diharapkan</w:t>
      </w:r>
      <w:proofErr w:type="spellEnd"/>
      <w:r w:rsidR="00A919B3">
        <w:t xml:space="preserve"> </w:t>
      </w:r>
      <w:proofErr w:type="spellStart"/>
      <w:r w:rsidR="00A919B3">
        <w:t>dapat</w:t>
      </w:r>
      <w:proofErr w:type="spellEnd"/>
      <w:r w:rsidR="00A919B3">
        <w:t xml:space="preserve"> </w:t>
      </w:r>
      <w:proofErr w:type="spellStart"/>
      <w:r w:rsidR="00A919B3">
        <w:t>digunakan</w:t>
      </w:r>
      <w:proofErr w:type="spellEnd"/>
      <w:r w:rsidR="00A919B3">
        <w:t xml:space="preserve"> </w:t>
      </w:r>
      <w:proofErr w:type="spellStart"/>
      <w:r>
        <w:t>sebagai</w:t>
      </w:r>
      <w:proofErr w:type="spellEnd"/>
      <w:r>
        <w:t xml:space="preserve"> </w:t>
      </w:r>
      <w:proofErr w:type="spellStart"/>
      <w:r>
        <w:t>pengendali</w:t>
      </w:r>
      <w:proofErr w:type="spellEnd"/>
      <w:r>
        <w:t xml:space="preserve"> </w:t>
      </w:r>
      <w:proofErr w:type="spellStart"/>
      <w:r>
        <w:t>pengeluaran</w:t>
      </w:r>
      <w:proofErr w:type="spellEnd"/>
      <w:r>
        <w:t xml:space="preserve"> </w:t>
      </w:r>
      <w:proofErr w:type="spellStart"/>
      <w:r>
        <w:t>proyek</w:t>
      </w:r>
      <w:proofErr w:type="spellEnd"/>
      <w:r w:rsidR="00A919B3">
        <w:t xml:space="preserve"> yang </w:t>
      </w:r>
      <w:proofErr w:type="spellStart"/>
      <w:r w:rsidR="00A919B3">
        <w:t>baik</w:t>
      </w:r>
      <w:proofErr w:type="spellEnd"/>
      <w:r w:rsidR="00A919B3">
        <w:t xml:space="preserve"> </w:t>
      </w:r>
      <w:proofErr w:type="spellStart"/>
      <w:r w:rsidR="00BB2575">
        <w:t>apabila</w:t>
      </w:r>
      <w:proofErr w:type="spellEnd"/>
      <w:r>
        <w:t xml:space="preserve"> </w:t>
      </w:r>
      <w:proofErr w:type="spellStart"/>
      <w:r w:rsidR="00A919B3">
        <w:t>dapat</w:t>
      </w:r>
      <w:proofErr w:type="spellEnd"/>
      <w:r w:rsidR="00A919B3">
        <w:t xml:space="preserve"> </w:t>
      </w:r>
      <w:proofErr w:type="spellStart"/>
      <w:r>
        <w:t>memberi</w:t>
      </w:r>
      <w:proofErr w:type="spellEnd"/>
      <w:r>
        <w:t xml:space="preserve"> </w:t>
      </w:r>
      <w:proofErr w:type="spellStart"/>
      <w:r>
        <w:t>tahu</w:t>
      </w:r>
      <w:proofErr w:type="spellEnd"/>
      <w:r>
        <w:t xml:space="preserve"> </w:t>
      </w:r>
      <w:proofErr w:type="spellStart"/>
      <w:r>
        <w:t>secara</w:t>
      </w:r>
      <w:proofErr w:type="spellEnd"/>
      <w:r>
        <w:t xml:space="preserve"> </w:t>
      </w:r>
      <w:proofErr w:type="spellStart"/>
      <w:r>
        <w:t>dini</w:t>
      </w:r>
      <w:proofErr w:type="spellEnd"/>
      <w:r>
        <w:t xml:space="preserve">, Ketika </w:t>
      </w:r>
      <w:proofErr w:type="spellStart"/>
      <w:r>
        <w:t>muncul</w:t>
      </w:r>
      <w:proofErr w:type="spellEnd"/>
      <w:r>
        <w:t xml:space="preserve"> </w:t>
      </w:r>
      <w:proofErr w:type="spellStart"/>
      <w:r>
        <w:t>risiko</w:t>
      </w:r>
      <w:proofErr w:type="spellEnd"/>
      <w:r>
        <w:t xml:space="preserve"> </w:t>
      </w:r>
      <w:proofErr w:type="spellStart"/>
      <w:r>
        <w:t>biaya</w:t>
      </w:r>
      <w:proofErr w:type="spellEnd"/>
      <w:r>
        <w:t xml:space="preserve"> yang tidak </w:t>
      </w:r>
      <w:proofErr w:type="spellStart"/>
      <w:r>
        <w:t>sesuai</w:t>
      </w:r>
      <w:proofErr w:type="spellEnd"/>
      <w:r>
        <w:t xml:space="preserve"> dengan </w:t>
      </w:r>
      <w:proofErr w:type="spellStart"/>
      <w:r>
        <w:t>rencana</w:t>
      </w:r>
      <w:proofErr w:type="spellEnd"/>
      <w:r>
        <w:t xml:space="preserve"> di </w:t>
      </w:r>
      <w:proofErr w:type="spellStart"/>
      <w:r>
        <w:t>awal</w:t>
      </w:r>
      <w:proofErr w:type="spellEnd"/>
      <w:r>
        <w:t xml:space="preserve"> </w:t>
      </w:r>
      <w:r w:rsidR="000373FB">
        <w:fldChar w:fldCharType="begin" w:fldLock="1"/>
      </w:r>
      <w:r w:rsidR="00F332BF">
        <w:instrText>ADDIN CSL_CITATION {"citationItems":[{"id":"ITEM-1","itemData":{"DOI":"10.1016/j.ijproman.2018.03.010","ISSN":"02637863","abstract":"An early-warning performance monitoring system (EPMS) is proposed to objectively measure and monitor the performance of a project for early detection of inherent poor performance problems. The EPMS is built based on project progress data and consists of a database of business information, an optimized theoretical model used as a performance measurement baseline, and an index for monitoring and forecasting the performance. By monitoring the performance through an application of the EPMS to the Korean construction project, the quarterly variation of index was found to differ by project type. These results could explain the environmental changes in the project execution. Therefore, the EPMS is expected to be an alternative for objective performance monitoring and forecasting while applying the existing methods is difficult because of the limited available data on performance indicators. The development procedures may also be useful to researchers interested in approaches to quantitatively analyze trends in various industries.","author":[{"dropping-particle":"","family":"Kim","given":"Chang Won","non-dropping-particle":"","parse-names":false,"suffix":""},{"dropping-particle":"","family":"Yoo","given":"Wi Sung","non-dropping-particle":"","parse-names":false,"suffix":""},{"dropping-particle":"","family":"Lim","given":"Hyunsu","non-dropping-particle":"","parse-names":false,"suffix":""},{"dropping-particle":"","family":"Yu","given":"Ilhan","non-dropping-particle":"","parse-names":false,"suffix":""},{"dropping-particle":"","family":"Cho","given":"Hunhee","non-dropping-particle":"","parse-names":false,"suffix":""},{"dropping-particle":"","family":"Kang","given":"Kyung In","non-dropping-particle":"","parse-names":false,"suffix":""}],"container-title":"International Journal of Project Management","id":"ITEM-1","issue":"5","issued":{"date-parts":[["2018"]]},"page":"730-743","publisher":"Elsevier Ltd, APM and IPMA","title":"Early-warning performance monitoring system (EPMS) using the business information of a project","type":"article-journal","volume":"36"},"uris":["http://www.mendeley.com/documents/?uuid=f55b8823-520e-467c-bd5f-07fc7fc695c4"]}],"mendeley":{"formattedCitation":"(Kim et al., 2018)","plainTextFormattedCitation":"(Kim et al., 2018)","previouslyFormattedCitation":"(Kim et al., 2018)"},"properties":{"noteIndex":0},"schema":"https://github.com/citation-style-language/schema/raw/master/csl-citation.json"}</w:instrText>
      </w:r>
      <w:r w:rsidR="000373FB">
        <w:fldChar w:fldCharType="separate"/>
      </w:r>
      <w:r w:rsidR="000373FB" w:rsidRPr="000373FB">
        <w:rPr>
          <w:noProof/>
        </w:rPr>
        <w:t>(Kim et al., 2018)</w:t>
      </w:r>
      <w:r w:rsidR="000373FB">
        <w:fldChar w:fldCharType="end"/>
      </w:r>
      <w:r>
        <w:t>.</w:t>
      </w:r>
      <w:r w:rsidR="00C70E31">
        <w:t xml:space="preserve"> </w:t>
      </w:r>
    </w:p>
    <w:p w14:paraId="3DAF64F5" w14:textId="427E27F7" w:rsidR="00D12FC4" w:rsidRDefault="00D12FC4" w:rsidP="00433FE2">
      <w:pPr>
        <w:pStyle w:val="Heading3"/>
        <w:spacing w:line="360" w:lineRule="auto"/>
      </w:pPr>
      <w:bookmarkStart w:id="1562" w:name="_Toc120139643"/>
      <w:bookmarkStart w:id="1563" w:name="_Toc128943857"/>
      <w:proofErr w:type="spellStart"/>
      <w:r>
        <w:t>Sistem</w:t>
      </w:r>
      <w:proofErr w:type="spellEnd"/>
      <w:r>
        <w:t xml:space="preserve"> </w:t>
      </w:r>
      <w:proofErr w:type="spellStart"/>
      <w:r>
        <w:t>Pengendali</w:t>
      </w:r>
      <w:proofErr w:type="spellEnd"/>
      <w:r>
        <w:t xml:space="preserve"> </w:t>
      </w:r>
      <w:proofErr w:type="spellStart"/>
      <w:r>
        <w:t>Sumber</w:t>
      </w:r>
      <w:proofErr w:type="spellEnd"/>
      <w:r>
        <w:t xml:space="preserve"> Daya </w:t>
      </w:r>
      <w:proofErr w:type="spellStart"/>
      <w:r>
        <w:t>Proyek</w:t>
      </w:r>
      <w:bookmarkEnd w:id="1562"/>
      <w:bookmarkEnd w:id="1563"/>
      <w:proofErr w:type="spellEnd"/>
    </w:p>
    <w:p w14:paraId="36E19D74" w14:textId="735A3988" w:rsidR="00662118" w:rsidRDefault="00543F1D" w:rsidP="00433FE2">
      <w:pPr>
        <w:spacing w:line="360" w:lineRule="auto"/>
        <w:ind w:left="720"/>
      </w:pPr>
      <w:proofErr w:type="spellStart"/>
      <w:r>
        <w:t>Manajemen</w:t>
      </w:r>
      <w:proofErr w:type="spellEnd"/>
      <w:r>
        <w:t xml:space="preserve"> </w:t>
      </w:r>
      <w:proofErr w:type="spellStart"/>
      <w:r>
        <w:t>dari</w:t>
      </w:r>
      <w:proofErr w:type="spellEnd"/>
      <w:r>
        <w:t xml:space="preserve"> </w:t>
      </w:r>
      <w:proofErr w:type="spellStart"/>
      <w:r>
        <w:t>be</w:t>
      </w:r>
      <w:r w:rsidR="00552697">
        <w:t>berapa</w:t>
      </w:r>
      <w:proofErr w:type="spellEnd"/>
      <w:r w:rsidR="00552697">
        <w:t xml:space="preserve"> </w:t>
      </w:r>
      <w:proofErr w:type="spellStart"/>
      <w:r w:rsidR="00552697">
        <w:t>proyek</w:t>
      </w:r>
      <w:proofErr w:type="spellEnd"/>
      <w:r w:rsidR="00552697">
        <w:t xml:space="preserve"> yang </w:t>
      </w:r>
      <w:proofErr w:type="spellStart"/>
      <w:r w:rsidR="00552697">
        <w:t>berjalan</w:t>
      </w:r>
      <w:proofErr w:type="spellEnd"/>
      <w:r w:rsidR="00552697">
        <w:t xml:space="preserve"> </w:t>
      </w:r>
      <w:proofErr w:type="spellStart"/>
      <w:r w:rsidR="00552697">
        <w:t>bersamaan</w:t>
      </w:r>
      <w:proofErr w:type="spellEnd"/>
      <w:r w:rsidR="00552697">
        <w:t xml:space="preserve"> </w:t>
      </w:r>
      <w:proofErr w:type="spellStart"/>
      <w:r w:rsidR="00552697">
        <w:t>akan</w:t>
      </w:r>
      <w:proofErr w:type="spellEnd"/>
      <w:r w:rsidR="00552697">
        <w:t xml:space="preserve"> </w:t>
      </w:r>
      <w:proofErr w:type="spellStart"/>
      <w:r w:rsidR="00552697">
        <w:t>mempersulit</w:t>
      </w:r>
      <w:proofErr w:type="spellEnd"/>
      <w:r w:rsidR="00552697">
        <w:t xml:space="preserve"> </w:t>
      </w:r>
      <w:proofErr w:type="spellStart"/>
      <w:r w:rsidR="00433FE2">
        <w:t>pekerjaan</w:t>
      </w:r>
      <w:proofErr w:type="spellEnd"/>
      <w:r w:rsidR="00433FE2">
        <w:t xml:space="preserve"> yang </w:t>
      </w:r>
      <w:proofErr w:type="spellStart"/>
      <w:r w:rsidR="00433FE2">
        <w:t>akan</w:t>
      </w:r>
      <w:proofErr w:type="spellEnd"/>
      <w:r w:rsidR="00433FE2">
        <w:t xml:space="preserve"> dilakukan, </w:t>
      </w:r>
      <w:proofErr w:type="spellStart"/>
      <w:r w:rsidR="00433FE2">
        <w:t>terlebih</w:t>
      </w:r>
      <w:proofErr w:type="spellEnd"/>
      <w:r w:rsidR="00433FE2">
        <w:t xml:space="preserve"> </w:t>
      </w:r>
      <w:proofErr w:type="spellStart"/>
      <w:r w:rsidR="00433FE2">
        <w:t>jika</w:t>
      </w:r>
      <w:proofErr w:type="spellEnd"/>
      <w:r w:rsidR="00433FE2">
        <w:t xml:space="preserve"> </w:t>
      </w:r>
      <w:proofErr w:type="spellStart"/>
      <w:r w:rsidR="00433FE2">
        <w:t>sumber</w:t>
      </w:r>
      <w:proofErr w:type="spellEnd"/>
      <w:r w:rsidR="00433FE2">
        <w:t xml:space="preserve"> </w:t>
      </w:r>
      <w:proofErr w:type="spellStart"/>
      <w:r w:rsidR="00433FE2">
        <w:t>daya</w:t>
      </w:r>
      <w:proofErr w:type="spellEnd"/>
      <w:r w:rsidR="00433FE2">
        <w:t xml:space="preserve"> yang </w:t>
      </w:r>
      <w:proofErr w:type="spellStart"/>
      <w:r w:rsidR="00433FE2">
        <w:t>digunakan</w:t>
      </w:r>
      <w:proofErr w:type="spellEnd"/>
      <w:r w:rsidR="00433FE2">
        <w:t xml:space="preserve"> </w:t>
      </w:r>
      <w:proofErr w:type="spellStart"/>
      <w:r w:rsidR="00433FE2">
        <w:t>adalah</w:t>
      </w:r>
      <w:proofErr w:type="spellEnd"/>
      <w:r w:rsidR="00433FE2">
        <w:t xml:space="preserve"> </w:t>
      </w:r>
      <w:proofErr w:type="spellStart"/>
      <w:r w:rsidR="00433FE2">
        <w:t>sumber</w:t>
      </w:r>
      <w:proofErr w:type="spellEnd"/>
      <w:r w:rsidR="00433FE2">
        <w:t xml:space="preserve"> </w:t>
      </w:r>
      <w:proofErr w:type="spellStart"/>
      <w:r w:rsidR="00433FE2">
        <w:t>daya</w:t>
      </w:r>
      <w:proofErr w:type="spellEnd"/>
      <w:r w:rsidR="00433FE2">
        <w:t xml:space="preserve"> yang </w:t>
      </w:r>
      <w:proofErr w:type="spellStart"/>
      <w:r w:rsidR="00433FE2">
        <w:t>sama</w:t>
      </w:r>
      <w:proofErr w:type="spellEnd"/>
      <w:r w:rsidR="00433FE2">
        <w:t xml:space="preserve">. </w:t>
      </w:r>
      <w:proofErr w:type="spellStart"/>
      <w:r w:rsidR="00433FE2">
        <w:t>Permasalahan</w:t>
      </w:r>
      <w:proofErr w:type="spellEnd"/>
      <w:r w:rsidR="00433FE2">
        <w:t xml:space="preserve"> </w:t>
      </w:r>
      <w:proofErr w:type="spellStart"/>
      <w:r w:rsidR="00433FE2">
        <w:t>seperti</w:t>
      </w:r>
      <w:proofErr w:type="spellEnd"/>
      <w:r w:rsidR="00433FE2">
        <w:t xml:space="preserve"> </w:t>
      </w:r>
      <w:proofErr w:type="spellStart"/>
      <w:r w:rsidR="00433FE2">
        <w:t>ini</w:t>
      </w:r>
      <w:proofErr w:type="spellEnd"/>
      <w:r w:rsidR="00433FE2">
        <w:t xml:space="preserve"> </w:t>
      </w:r>
      <w:proofErr w:type="spellStart"/>
      <w:r w:rsidR="00433FE2">
        <w:t>umum</w:t>
      </w:r>
      <w:proofErr w:type="spellEnd"/>
      <w:r w:rsidR="00433FE2">
        <w:t xml:space="preserve"> </w:t>
      </w:r>
      <w:proofErr w:type="spellStart"/>
      <w:r w:rsidR="00433FE2">
        <w:t>disebut</w:t>
      </w:r>
      <w:proofErr w:type="spellEnd"/>
      <w:r w:rsidR="00433FE2">
        <w:t xml:space="preserve"> </w:t>
      </w:r>
      <w:proofErr w:type="spellStart"/>
      <w:r w:rsidR="00433FE2">
        <w:t>sebagai</w:t>
      </w:r>
      <w:proofErr w:type="spellEnd"/>
      <w:r w:rsidR="00433FE2">
        <w:t xml:space="preserve"> </w:t>
      </w:r>
      <w:r w:rsidR="00433FE2" w:rsidRPr="00433FE2">
        <w:rPr>
          <w:i/>
          <w:iCs/>
        </w:rPr>
        <w:t>Resource Constraint</w:t>
      </w:r>
      <w:r w:rsidR="009430F6">
        <w:rPr>
          <w:i/>
          <w:iCs/>
        </w:rPr>
        <w:t xml:space="preserve"> Multi-Project Scheduling Problem </w:t>
      </w:r>
      <w:r w:rsidR="009430F6">
        <w:t>(RCMPSP)</w:t>
      </w:r>
      <w:r w:rsidR="0000400E">
        <w:t xml:space="preserve"> </w:t>
      </w:r>
      <w:r w:rsidR="003C2B2B">
        <w:fldChar w:fldCharType="begin" w:fldLock="1"/>
      </w:r>
      <w:r w:rsidR="004379C6">
        <w:instrText>ADDIN CSL_CITATION {"citationItems":[{"id":"ITEM-1","itemData":{"DOI":"10.1108/ECAM-07-2019-0384","ISSN":"09699988","abstract":"Purpose: The purpose of this research is to study the Multi-Skill Resource-Constrained Multi-Project Scheduling Problem (MSRCMPSP), where (1) durations of activities depend on the familiarity levels of assigned workers, (2) more efficient workers demand higher per-day salaries, (3) projects have different due dates and (4) the budget of each period varies over time. The proposed model is bi-objective, and its objectives are minimization of completion times and costs of all projects, simultaneously. Design/methodology/approach: This paper proposes a two-phase approach based on the Statistical Process Control (SPC) to solve this problem. This approach aims to develop a control chart so as to monitor the performance of an optimizer during the optimization process. In the first phase, a multi-objective statistical model has been used to obtain control limits of this chart. To solve this model, a Multi-Objective Greedy Randomized Adaptive Search Procedure (MOGRASP) has been hired. In the second phase, the MSRCMPSP is solved via a New Version of the Multi-Objective Variable Neighborhood Search Algorithm (NV-MOVNS). In each iteration, the developed control chart monitors the performance of the NV-MOVNS to obtain proper solutions. When the control chart warns about an out-of control state, a new procedure based on the Conway’s Game of Life, which is a cellular automaton, is used to bring the algorithm back to the in-control state. Findings: The proposed two-phase approach has been used in solving several standard test problems available in the literature. The results are compared with the outputs of some other methods to assess the efficiency of this approach. Comparisons imply the high efficiency of the proposed approach in solving test problems with different sizes. Practical implications: The proposed model and approach have been used to schedule multiple projects of a construction company in Iran. The outputs show that both the model and the NV-MOVNS can be used in real-world multi-project scheduling problems. Originality/value: Due to the numerous numbers of studies reviewed in this research, the authors discovered that there are few researches on the multi-skill resource-constrained multi-project scheduling problem (MSRCMPSP) with the aforementioned characteristics. Moreover, none of the previous researches proposed an SPC-based solution approach for meta-heuristics in order to solve the MSRCMPSP.","author":[{"dropping-particle":"","family":"Hosseinian","given":"Amir Hossein","non-dropping-particle":"","parse-names":false,"suffix":""},{"dropping-particle":"","family":"Baradaran","given":"Vahid","non-dropping-particle":"","parse-names":false,"suffix":""}],"container-title":"Engineering, Construction and Architectural Management","id":"ITEM-1","issued":{"date-parts":[["2021"]]},"title":"A two-phase approach for solving the multi-skill resource-constrained multi-project scheduling problem: a case study in construction industry","type":"article-journal"},"uris":["http://www.mendeley.com/documents/?uuid=3a302894-9760-4ea3-9029-88e64b55592b"]}],"mendeley":{"formattedCitation":"(Hosseinian &amp; Baradaran, 2021)","plainTextFormattedCitation":"(Hosseinian &amp; Baradaran, 2021)","previouslyFormattedCitation":"(Hosseinian &amp; Baradaran, 2021)"},"properties":{"noteIndex":0},"schema":"https://github.com/citation-style-language/schema/raw/master/csl-citation.json"}</w:instrText>
      </w:r>
      <w:r w:rsidR="003C2B2B">
        <w:fldChar w:fldCharType="separate"/>
      </w:r>
      <w:r w:rsidR="003C2B2B" w:rsidRPr="003C2B2B">
        <w:rPr>
          <w:noProof/>
        </w:rPr>
        <w:t>(Hosseinian &amp; Baradaran, 2021)</w:t>
      </w:r>
      <w:r w:rsidR="003C2B2B">
        <w:fldChar w:fldCharType="end"/>
      </w:r>
      <w:r w:rsidR="009430F6">
        <w:t>.</w:t>
      </w:r>
      <w:r w:rsidR="00183130">
        <w:t xml:space="preserve"> </w:t>
      </w:r>
      <w:proofErr w:type="spellStart"/>
      <w:r w:rsidR="009E5673">
        <w:t>Masalah</w:t>
      </w:r>
      <w:proofErr w:type="spellEnd"/>
      <w:r w:rsidR="009E5673">
        <w:t xml:space="preserve"> </w:t>
      </w:r>
      <w:proofErr w:type="spellStart"/>
      <w:r w:rsidR="009E5673">
        <w:t>utama</w:t>
      </w:r>
      <w:proofErr w:type="spellEnd"/>
      <w:r w:rsidR="009E5673">
        <w:t xml:space="preserve"> yang </w:t>
      </w:r>
      <w:proofErr w:type="spellStart"/>
      <w:r w:rsidR="009E5673">
        <w:t>ingin</w:t>
      </w:r>
      <w:proofErr w:type="spellEnd"/>
      <w:r w:rsidR="009E5673">
        <w:t xml:space="preserve"> </w:t>
      </w:r>
      <w:proofErr w:type="spellStart"/>
      <w:r w:rsidR="009E5673">
        <w:t>dipecahkan</w:t>
      </w:r>
      <w:proofErr w:type="spellEnd"/>
      <w:r w:rsidR="009E5673">
        <w:t xml:space="preserve"> </w:t>
      </w:r>
      <w:proofErr w:type="spellStart"/>
      <w:r w:rsidR="009E5673">
        <w:t>dari</w:t>
      </w:r>
      <w:proofErr w:type="spellEnd"/>
      <w:r w:rsidR="009E5673">
        <w:t xml:space="preserve"> </w:t>
      </w:r>
      <w:proofErr w:type="spellStart"/>
      <w:r w:rsidR="009E5673">
        <w:t>permasalahan</w:t>
      </w:r>
      <w:proofErr w:type="spellEnd"/>
      <w:r w:rsidR="009E5673">
        <w:t xml:space="preserve"> RCMPSP </w:t>
      </w:r>
      <w:proofErr w:type="spellStart"/>
      <w:r w:rsidR="009E5673">
        <w:t>adalah</w:t>
      </w:r>
      <w:proofErr w:type="spellEnd"/>
      <w:r w:rsidR="009E5673">
        <w:t xml:space="preserve"> </w:t>
      </w:r>
      <w:r w:rsidR="00805FB8">
        <w:t xml:space="preserve">bagaimana </w:t>
      </w:r>
      <w:proofErr w:type="spellStart"/>
      <w:r w:rsidR="00805FB8">
        <w:t>cara</w:t>
      </w:r>
      <w:proofErr w:type="spellEnd"/>
      <w:r w:rsidR="00805FB8">
        <w:t xml:space="preserve"> </w:t>
      </w:r>
      <w:proofErr w:type="spellStart"/>
      <w:r w:rsidR="00805FB8">
        <w:t>untu</w:t>
      </w:r>
      <w:proofErr w:type="spellEnd"/>
      <w:r w:rsidR="00805FB8">
        <w:t xml:space="preserve"> </w:t>
      </w:r>
      <w:proofErr w:type="spellStart"/>
      <w:r w:rsidR="00805FB8">
        <w:t>menemukan</w:t>
      </w:r>
      <w:proofErr w:type="spellEnd"/>
      <w:r w:rsidR="00805FB8">
        <w:t xml:space="preserve"> </w:t>
      </w:r>
      <w:proofErr w:type="spellStart"/>
      <w:r w:rsidR="00805FB8">
        <w:t>penjadwalan</w:t>
      </w:r>
      <w:proofErr w:type="spellEnd"/>
      <w:r w:rsidR="00805FB8">
        <w:t xml:space="preserve">  </w:t>
      </w:r>
      <w:proofErr w:type="spellStart"/>
      <w:r w:rsidR="00805FB8">
        <w:t>aktifitas</w:t>
      </w:r>
      <w:proofErr w:type="spellEnd"/>
      <w:r w:rsidR="00805FB8">
        <w:t xml:space="preserve"> </w:t>
      </w:r>
      <w:proofErr w:type="spellStart"/>
      <w:r w:rsidR="00805FB8">
        <w:t>dari</w:t>
      </w:r>
      <w:proofErr w:type="spellEnd"/>
      <w:r w:rsidR="00805FB8">
        <w:t xml:space="preserve"> </w:t>
      </w:r>
      <w:proofErr w:type="spellStart"/>
      <w:r w:rsidR="00805FB8">
        <w:t>berbagai</w:t>
      </w:r>
      <w:proofErr w:type="spellEnd"/>
      <w:r w:rsidR="00805FB8">
        <w:t xml:space="preserve"> </w:t>
      </w:r>
      <w:proofErr w:type="spellStart"/>
      <w:r w:rsidR="00805FB8">
        <w:t>proyek</w:t>
      </w:r>
      <w:proofErr w:type="spellEnd"/>
      <w:r w:rsidR="00805FB8">
        <w:t xml:space="preserve"> untuk dengan </w:t>
      </w:r>
      <w:proofErr w:type="spellStart"/>
      <w:r w:rsidR="00805FB8">
        <w:t>sumber</w:t>
      </w:r>
      <w:proofErr w:type="spellEnd"/>
      <w:r w:rsidR="00805FB8">
        <w:t xml:space="preserve"> </w:t>
      </w:r>
      <w:proofErr w:type="spellStart"/>
      <w:r w:rsidR="00805FB8">
        <w:t>daya</w:t>
      </w:r>
      <w:proofErr w:type="spellEnd"/>
      <w:r w:rsidR="00805FB8">
        <w:t xml:space="preserve"> yang </w:t>
      </w:r>
      <w:proofErr w:type="spellStart"/>
      <w:r w:rsidR="00805FB8">
        <w:t>terbatas</w:t>
      </w:r>
      <w:proofErr w:type="spellEnd"/>
      <w:r w:rsidR="008A1FDC">
        <w:t xml:space="preserve"> </w:t>
      </w:r>
      <w:r w:rsidR="008A1FDC">
        <w:fldChar w:fldCharType="begin" w:fldLock="1"/>
      </w:r>
      <w:r w:rsidR="004379C6">
        <w:instrText>ADDIN CSL_CITATION {"citationItems":[{"id":"ITEM-1","itemData":{"DOI":"10.1108/ECAM-07-2019-0384","ISSN":"09699988","abstract":"Purpose: The purpose of this research is to study the Multi-Skill Resource-Constrained Multi-Project Scheduling Problem (MSRCMPSP), where (1) durations of activities depend on the familiarity levels of assigned workers, (2) more efficient workers demand higher per-day salaries, (3) projects have different due dates and (4) the budget of each period varies over time. The proposed model is bi-objective, and its objectives are minimization of completion times and costs of all projects, simultaneously. Design/methodology/approach: This paper proposes a two-phase approach based on the Statistical Process Control (SPC) to solve this problem. This approach aims to develop a control chart so as to monitor the performance of an optimizer during the optimization process. In the first phase, a multi-objective statistical model has been used to obtain control limits of this chart. To solve this model, a Multi-Objective Greedy Randomized Adaptive Search Procedure (MOGRASP) has been hired. In the second phase, the MSRCMPSP is solved via a New Version of the Multi-Objective Variable Neighborhood Search Algorithm (NV-MOVNS). In each iteration, the developed control chart monitors the performance of the NV-MOVNS to obtain proper solutions. When the control chart warns about an out-of control state, a new procedure based on the Conway’s Game of Life, which is a cellular automaton, is used to bring the algorithm back to the in-control state. Findings: The proposed two-phase approach has been used in solving several standard test problems available in the literature. The results are compared with the outputs of some other methods to assess the efficiency of this approach. Comparisons imply the high efficiency of the proposed approach in solving test problems with different sizes. Practical implications: The proposed model and approach have been used to schedule multiple projects of a construction company in Iran. The outputs show that both the model and the NV-MOVNS can be used in real-world multi-project scheduling problems. Originality/value: Due to the numerous numbers of studies reviewed in this research, the authors discovered that there are few researches on the multi-skill resource-constrained multi-project scheduling problem (MSRCMPSP) with the aforementioned characteristics. Moreover, none of the previous researches proposed an SPC-based solution approach for meta-heuristics in order to solve the MSRCMPSP.","author":[{"dropping-particle":"","family":"Hosseinian","given":"Amir Hossein","non-dropping-particle":"","parse-names":false,"suffix":""},{"dropping-particle":"","family":"Baradaran","given":"Vahid","non-dropping-particle":"","parse-names":false,"suffix":""}],"container-title":"Engineering, Construction and Architectural Management","id":"ITEM-1","issued":{"date-parts":[["2021"]]},"title":"A two-phase approach for solving the multi-skill resource-constrained multi-project scheduling problem: a case study in construction industry","type":"article-journal"},"uris":["http://www.mendeley.com/documents/?uuid=3a302894-9760-4ea3-9029-88e64b55592b"]}],"mendeley":{"formattedCitation":"(Hosseinian &amp; Baradaran, 2021)","plainTextFormattedCitation":"(Hosseinian &amp; Baradaran, 2021)","previouslyFormattedCitation":"(Hosseinian &amp; Baradaran, 2021)"},"properties":{"noteIndex":0},"schema":"https://github.com/citation-style-language/schema/raw/master/csl-citation.json"}</w:instrText>
      </w:r>
      <w:r w:rsidR="008A1FDC">
        <w:fldChar w:fldCharType="separate"/>
      </w:r>
      <w:r w:rsidR="008A1FDC" w:rsidRPr="003C2B2B">
        <w:rPr>
          <w:noProof/>
        </w:rPr>
        <w:t>(Hosseinian &amp; Baradaran, 2021)</w:t>
      </w:r>
      <w:r w:rsidR="008A1FDC">
        <w:fldChar w:fldCharType="end"/>
      </w:r>
      <w:r w:rsidR="00805FB8">
        <w:t>.</w:t>
      </w:r>
    </w:p>
    <w:p w14:paraId="5088CA2E" w14:textId="54BBAA1B" w:rsidR="00DA74F6" w:rsidRDefault="00637991" w:rsidP="00433FE2">
      <w:pPr>
        <w:spacing w:line="360" w:lineRule="auto"/>
        <w:ind w:left="720"/>
      </w:pPr>
      <w:proofErr w:type="spellStart"/>
      <w:r>
        <w:t>Permasalahan</w:t>
      </w:r>
      <w:proofErr w:type="spellEnd"/>
      <w:r>
        <w:t xml:space="preserve"> RCMPSP </w:t>
      </w:r>
      <w:proofErr w:type="spellStart"/>
      <w:r>
        <w:t>merupakan</w:t>
      </w:r>
      <w:proofErr w:type="spellEnd"/>
      <w:r>
        <w:t xml:space="preserve"> </w:t>
      </w:r>
      <w:proofErr w:type="spellStart"/>
      <w:r>
        <w:t>permasalahan</w:t>
      </w:r>
      <w:proofErr w:type="spellEnd"/>
      <w:r>
        <w:t xml:space="preserve"> yang </w:t>
      </w:r>
      <w:proofErr w:type="spellStart"/>
      <w:r w:rsidR="00DC0F4D">
        <w:t>berhubungan</w:t>
      </w:r>
      <w:proofErr w:type="spellEnd"/>
      <w:r w:rsidR="00DC0F4D">
        <w:t xml:space="preserve"> dengan </w:t>
      </w:r>
      <w:proofErr w:type="spellStart"/>
      <w:r w:rsidR="00DC0F4D">
        <w:t>ketidakjelasan</w:t>
      </w:r>
      <w:proofErr w:type="spellEnd"/>
      <w:r w:rsidR="00DC0F4D">
        <w:t xml:space="preserve"> </w:t>
      </w:r>
      <w:proofErr w:type="spellStart"/>
      <w:r w:rsidR="00DC0F4D">
        <w:t>waktu</w:t>
      </w:r>
      <w:proofErr w:type="spellEnd"/>
      <w:r w:rsidR="00DC0F4D">
        <w:t xml:space="preserve"> </w:t>
      </w:r>
      <w:proofErr w:type="spellStart"/>
      <w:r w:rsidR="00DC0F4D">
        <w:t>penyelesaian</w:t>
      </w:r>
      <w:proofErr w:type="spellEnd"/>
      <w:r w:rsidR="00DC0F4D">
        <w:t xml:space="preserve"> </w:t>
      </w:r>
      <w:proofErr w:type="spellStart"/>
      <w:r w:rsidR="00DC0F4D">
        <w:t>proyek</w:t>
      </w:r>
      <w:proofErr w:type="spellEnd"/>
      <w:r w:rsidR="00DC0F4D">
        <w:t xml:space="preserve">. </w:t>
      </w:r>
      <w:proofErr w:type="spellStart"/>
      <w:r w:rsidR="00B70561">
        <w:t>Ketidakjelasan</w:t>
      </w:r>
      <w:proofErr w:type="spellEnd"/>
      <w:r w:rsidR="00B70561">
        <w:t xml:space="preserve"> pada </w:t>
      </w:r>
      <w:r w:rsidR="00CE373A">
        <w:t xml:space="preserve">parameter </w:t>
      </w:r>
      <w:proofErr w:type="spellStart"/>
      <w:r w:rsidR="00CE373A">
        <w:t>waktu</w:t>
      </w:r>
      <w:proofErr w:type="spellEnd"/>
      <w:r w:rsidR="00CE373A">
        <w:t xml:space="preserve"> yang </w:t>
      </w:r>
      <w:proofErr w:type="spellStart"/>
      <w:r w:rsidR="00CE373A">
        <w:t>membuat</w:t>
      </w:r>
      <w:proofErr w:type="spellEnd"/>
      <w:r w:rsidR="00CE373A">
        <w:t xml:space="preserve"> RCMPSP </w:t>
      </w:r>
      <w:proofErr w:type="spellStart"/>
      <w:r w:rsidR="00CE373A">
        <w:t>termasuk</w:t>
      </w:r>
      <w:proofErr w:type="spellEnd"/>
      <w:r w:rsidR="00CE373A">
        <w:t xml:space="preserve"> </w:t>
      </w:r>
      <w:proofErr w:type="spellStart"/>
      <w:r w:rsidR="00CE373A">
        <w:t>kedalam</w:t>
      </w:r>
      <w:proofErr w:type="spellEnd"/>
      <w:r w:rsidR="00CE373A">
        <w:t xml:space="preserve"> </w:t>
      </w:r>
      <w:proofErr w:type="spellStart"/>
      <w:r w:rsidR="00CE373A">
        <w:t>permasalahan</w:t>
      </w:r>
      <w:proofErr w:type="spellEnd"/>
      <w:r w:rsidR="00CE373A">
        <w:t xml:space="preserve"> </w:t>
      </w:r>
      <w:proofErr w:type="spellStart"/>
      <w:r w:rsidR="00CE373A">
        <w:t>stokastik</w:t>
      </w:r>
      <w:proofErr w:type="spellEnd"/>
      <w:r w:rsidR="00CE373A">
        <w:t xml:space="preserve"> </w:t>
      </w:r>
      <w:r w:rsidR="002B70CC">
        <w:fldChar w:fldCharType="begin" w:fldLock="1"/>
      </w:r>
      <w:r w:rsidR="00ED1866">
        <w:instrText>ADDIN CSL_CITATION {"citationItems":[{"id":"ITEM-1","itemData":{"DOI":"10.1080/00207543.2020.1857450","ISSN":"1366588X","abstract":"In this study, we consider the dynamic and stochastic resource-constrained multi-project scheduling problem where projects generate rewards at their completion, completions later than a due date cause tardiness costs, task duration is uncertain, and new projects arrive randomly during the ongoing project execution both of which disturb the existing project scheduling plan. We model this problem as a discrete-time Markov decision process and explore the performance and computational limitations of solving the problem by dynamic programming. We run and compare five different solution approaches, which are: a dynamic programming algorithm to determine a policy that maximises the time-average profit, a genetic algorithm and an optimal reactive baseline algorithm, both generate a schedule to maximise the total profit of ongoing projects, a rule-based algorithm which prioritises processing of tasks with the highest processing durations, and a worst decision algorithm to seek a non-idling policy that minimises the time-average profit. The performance of the optimal reactive baseline algorithm is the closest to the optimal policies of the dynamic programming algorithm, but its results are suboptimal, up to 37.6%. Alternative scheduling algorithms are close to optimal with low project arrival probability but quickly deteriorate their performance as the probability increases.","author":[{"dropping-particle":"","family":"Satic","given":"Ugur","non-dropping-particle":"","parse-names":false,"suffix":""},{"dropping-particle":"","family":"Jacko","given":"Peter","non-dropping-particle":"","parse-names":false,"suffix":""},{"dropping-particle":"","family":"Kirkbride","given":"Christopher","non-dropping-particle":"","parse-names":false,"suffix":""}],"container-title":"International Journal of Production Research","id":"ITEM-1","issue":"4","issued":{"date-parts":[["2022"]]},"page":"1411-1423","publisher":"Taylor and Francis Ltd.","title":"Performance evaluation of scheduling policies for the dynamic and stochastic resource-constrained multi-project scheduling problem","type":"article-journal","volume":"60"},"uris":["http://www.mendeley.com/documents/?uuid=d586857f-ebc9-34a9-a66e-615a055e0572"]}],"mendeley":{"formattedCitation":"(Satic et al., 2022)","plainTextFormattedCitation":"(Satic et al., 2022)","previouslyFormattedCitation":"(Satic et al., 2022)"},"properties":{"noteIndex":0},"schema":"https://github.com/citation-style-language/schema/raw/master/csl-citation.json"}</w:instrText>
      </w:r>
      <w:r w:rsidR="002B70CC">
        <w:fldChar w:fldCharType="separate"/>
      </w:r>
      <w:r w:rsidR="002B70CC" w:rsidRPr="002B70CC">
        <w:rPr>
          <w:noProof/>
        </w:rPr>
        <w:t>(Satic et al., 2022)</w:t>
      </w:r>
      <w:r w:rsidR="002B70CC">
        <w:fldChar w:fldCharType="end"/>
      </w:r>
      <w:r w:rsidR="00CE373A">
        <w:t>.</w:t>
      </w:r>
      <w:r w:rsidR="002B70CC">
        <w:t xml:space="preserve"> </w:t>
      </w:r>
      <w:proofErr w:type="spellStart"/>
      <w:r w:rsidR="007749AB">
        <w:t>Satic</w:t>
      </w:r>
      <w:proofErr w:type="spellEnd"/>
      <w:r w:rsidR="007749AB">
        <w:t xml:space="preserve"> et al., 2022 </w:t>
      </w:r>
      <w:proofErr w:type="spellStart"/>
      <w:r w:rsidR="007749AB">
        <w:t>mengembangan</w:t>
      </w:r>
      <w:proofErr w:type="spellEnd"/>
      <w:r w:rsidR="007749AB">
        <w:t xml:space="preserve"> </w:t>
      </w:r>
      <w:proofErr w:type="spellStart"/>
      <w:r w:rsidR="007749AB">
        <w:t>penelitian</w:t>
      </w:r>
      <w:proofErr w:type="spellEnd"/>
      <w:r w:rsidR="007749AB">
        <w:t xml:space="preserve"> </w:t>
      </w:r>
      <w:proofErr w:type="spellStart"/>
      <w:r w:rsidR="007749AB">
        <w:t>sebelumnya</w:t>
      </w:r>
      <w:proofErr w:type="spellEnd"/>
      <w:r w:rsidR="007749AB">
        <w:t xml:space="preserve"> yang dilakukan untuk </w:t>
      </w:r>
      <w:proofErr w:type="spellStart"/>
      <w:r w:rsidR="007749AB">
        <w:t>memecahkan</w:t>
      </w:r>
      <w:proofErr w:type="spellEnd"/>
      <w:r w:rsidR="007749AB">
        <w:t xml:space="preserve"> </w:t>
      </w:r>
      <w:proofErr w:type="spellStart"/>
      <w:r w:rsidR="007749AB">
        <w:t>permasalahan</w:t>
      </w:r>
      <w:proofErr w:type="spellEnd"/>
      <w:r w:rsidR="007749AB">
        <w:t xml:space="preserve"> </w:t>
      </w:r>
      <w:proofErr w:type="spellStart"/>
      <w:r w:rsidR="007749AB">
        <w:t>penjadwalan</w:t>
      </w:r>
      <w:proofErr w:type="spellEnd"/>
      <w:r w:rsidR="007749AB">
        <w:t xml:space="preserve"> dengan </w:t>
      </w:r>
      <w:proofErr w:type="spellStart"/>
      <w:r w:rsidR="00ED1866">
        <w:t>menambahkan</w:t>
      </w:r>
      <w:proofErr w:type="spellEnd"/>
      <w:r w:rsidR="00ED1866">
        <w:t xml:space="preserve"> </w:t>
      </w:r>
      <w:proofErr w:type="spellStart"/>
      <w:r w:rsidR="00ED1866">
        <w:t>keterangan</w:t>
      </w:r>
      <w:proofErr w:type="spellEnd"/>
      <w:r w:rsidR="00ED1866">
        <w:t xml:space="preserve"> </w:t>
      </w:r>
      <w:proofErr w:type="spellStart"/>
      <w:r w:rsidR="00ED1866">
        <w:t>waktu</w:t>
      </w:r>
      <w:proofErr w:type="spellEnd"/>
      <w:r w:rsidR="00ED1866">
        <w:t xml:space="preserve"> </w:t>
      </w:r>
      <w:proofErr w:type="spellStart"/>
      <w:r w:rsidR="00ED1866">
        <w:t>lebih</w:t>
      </w:r>
      <w:proofErr w:type="spellEnd"/>
      <w:r w:rsidR="00ED1866">
        <w:t xml:space="preserve"> </w:t>
      </w:r>
      <w:proofErr w:type="spellStart"/>
      <w:r w:rsidR="00ED1866">
        <w:t>awal</w:t>
      </w:r>
      <w:proofErr w:type="spellEnd"/>
      <w:r w:rsidR="00ED1866">
        <w:t xml:space="preserve">, normal, dan </w:t>
      </w:r>
      <w:proofErr w:type="spellStart"/>
      <w:r w:rsidR="00ED1866">
        <w:t>terlambat</w:t>
      </w:r>
      <w:proofErr w:type="spellEnd"/>
      <w:r w:rsidR="00ED1866">
        <w:t xml:space="preserve"> untuk </w:t>
      </w:r>
      <w:proofErr w:type="spellStart"/>
      <w:r w:rsidR="00ED1866">
        <w:t>setiap</w:t>
      </w:r>
      <w:proofErr w:type="spellEnd"/>
      <w:r w:rsidR="00ED1866">
        <w:t xml:space="preserve"> </w:t>
      </w:r>
      <w:proofErr w:type="spellStart"/>
      <w:r w:rsidR="00ED1866">
        <w:t>pekerjaan</w:t>
      </w:r>
      <w:proofErr w:type="spellEnd"/>
      <w:r w:rsidR="00ED1866">
        <w:t xml:space="preserve"> yang dilakukan untuk </w:t>
      </w:r>
      <w:proofErr w:type="spellStart"/>
      <w:r w:rsidR="00ED1866">
        <w:t>mempertajam</w:t>
      </w:r>
      <w:proofErr w:type="spellEnd"/>
      <w:r w:rsidR="00ED1866">
        <w:t xml:space="preserve"> </w:t>
      </w:r>
      <w:proofErr w:type="spellStart"/>
      <w:r w:rsidR="00ED1866">
        <w:t>prediksi</w:t>
      </w:r>
      <w:proofErr w:type="spellEnd"/>
      <w:r w:rsidR="00ED1866">
        <w:t xml:space="preserve"> </w:t>
      </w:r>
      <w:proofErr w:type="spellStart"/>
      <w:r w:rsidR="00ED1866">
        <w:t>dari</w:t>
      </w:r>
      <w:proofErr w:type="spellEnd"/>
      <w:r w:rsidR="00ED1866">
        <w:t xml:space="preserve"> </w:t>
      </w:r>
      <w:proofErr w:type="spellStart"/>
      <w:r w:rsidR="00ED1866">
        <w:t>probabilitas</w:t>
      </w:r>
      <w:proofErr w:type="spellEnd"/>
      <w:r w:rsidR="00ED1866">
        <w:t xml:space="preserve"> yang </w:t>
      </w:r>
      <w:proofErr w:type="spellStart"/>
      <w:r w:rsidR="00ED1866">
        <w:t>ada</w:t>
      </w:r>
      <w:proofErr w:type="spellEnd"/>
      <w:r w:rsidR="00ED1866">
        <w:t xml:space="preserve"> </w:t>
      </w:r>
      <w:r w:rsidR="00ED1866">
        <w:fldChar w:fldCharType="begin" w:fldLock="1"/>
      </w:r>
      <w:r w:rsidR="00CE6042">
        <w:instrText>ADDIN CSL_CITATION {"citationItems":[{"id":"ITEM-1","itemData":{"DOI":"10.1080/00207543.2020.1857450","ISSN":"1366588X","abstract":"In this study, we consider the dynamic and stochastic resource-constrained multi-project scheduling problem where projects generate rewards at their completion, completions later than a due date cause tardiness costs, task duration is uncertain, and new projects arrive randomly during the ongoing project execution both of which disturb the existing project scheduling plan. We model this problem as a discrete-time Markov decision process and explore the performance and computational limitations of solving the problem by dynamic programming. We run and compare five different solution approaches, which are: a dynamic programming algorithm to determine a policy that maximises the time-average profit, a genetic algorithm and an optimal reactive baseline algorithm, both generate a schedule to maximise the total profit of ongoing projects, a rule-based algorithm which prioritises processing of tasks with the highest processing durations, and a worst decision algorithm to seek a non-idling policy that minimises the time-average profit. The performance of the optimal reactive baseline algorithm is the closest to the optimal policies of the dynamic programming algorithm, but its results are suboptimal, up to 37.6%. Alternative scheduling algorithms are close to optimal with low project arrival probability but quickly deteriorate their performance as the probability increases.","author":[{"dropping-particle":"","family":"Satic","given":"Ugur","non-dropping-particle":"","parse-names":false,"suffix":""},{"dropping-particle":"","family":"Jacko","given":"Peter","non-dropping-particle":"","parse-names":false,"suffix":""},{"dropping-particle":"","family":"Kirkbride","given":"Christopher","non-dropping-particle":"","parse-names":false,"suffix":""}],"container-title":"International Journal of Production Research","id":"ITEM-1","issue":"4","issued":{"date-parts":[["2022"]]},"page":"1411-1423","publisher":"Taylor and Francis Ltd.","title":"Performance evaluation of scheduling policies for the dynamic and stochastic resource-constrained multi-project scheduling problem","type":"article-journal","volume":"60"},"uris":["http://www.mendeley.com/documents/?uuid=d586857f-ebc9-34a9-a66e-615a055e0572"]}],"mendeley":{"formattedCitation":"(Satic et al., 2022)","plainTextFormattedCitation":"(Satic et al., 2022)","previouslyFormattedCitation":"(Satic et al., 2022)"},"properties":{"noteIndex":0},"schema":"https://github.com/citation-style-language/schema/raw/master/csl-citation.json"}</w:instrText>
      </w:r>
      <w:r w:rsidR="00ED1866">
        <w:fldChar w:fldCharType="separate"/>
      </w:r>
      <w:r w:rsidR="00ED1866" w:rsidRPr="00ED1866">
        <w:rPr>
          <w:noProof/>
        </w:rPr>
        <w:t>(Satic et al., 2022)</w:t>
      </w:r>
      <w:r w:rsidR="00ED1866">
        <w:fldChar w:fldCharType="end"/>
      </w:r>
      <w:r w:rsidR="00ED1866">
        <w:t>.</w:t>
      </w:r>
      <w:r w:rsidR="00B70561">
        <w:t xml:space="preserve"> </w:t>
      </w:r>
    </w:p>
    <w:p w14:paraId="6C623141" w14:textId="3D5D7230" w:rsidR="00805FB8" w:rsidRDefault="00805FB8" w:rsidP="00433FE2">
      <w:pPr>
        <w:spacing w:line="360" w:lineRule="auto"/>
        <w:ind w:left="720"/>
      </w:pPr>
      <w:r>
        <w:t xml:space="preserve">SIMP </w:t>
      </w:r>
      <w:proofErr w:type="spellStart"/>
      <w:r w:rsidR="007A55FE">
        <w:t>saat</w:t>
      </w:r>
      <w:proofErr w:type="spellEnd"/>
      <w:r w:rsidR="007A55FE">
        <w:t xml:space="preserve"> </w:t>
      </w:r>
      <w:proofErr w:type="spellStart"/>
      <w:r w:rsidR="007A55FE">
        <w:t>ini</w:t>
      </w:r>
      <w:proofErr w:type="spellEnd"/>
      <w:r w:rsidR="007A55FE">
        <w:t xml:space="preserve"> </w:t>
      </w:r>
      <w:proofErr w:type="spellStart"/>
      <w:r w:rsidR="007A55FE">
        <w:t>digunakan</w:t>
      </w:r>
      <w:proofErr w:type="spellEnd"/>
      <w:r w:rsidR="007A55FE">
        <w:t xml:space="preserve"> untuk </w:t>
      </w:r>
      <w:proofErr w:type="spellStart"/>
      <w:r w:rsidR="007A55FE">
        <w:t>menyelesaikan</w:t>
      </w:r>
      <w:proofErr w:type="spellEnd"/>
      <w:r w:rsidR="007A55FE">
        <w:t xml:space="preserve"> </w:t>
      </w:r>
      <w:proofErr w:type="spellStart"/>
      <w:r w:rsidR="007A55FE">
        <w:t>permasalahan</w:t>
      </w:r>
      <w:proofErr w:type="spellEnd"/>
      <w:r w:rsidR="007A55FE">
        <w:t xml:space="preserve"> RCMPSP dengan </w:t>
      </w:r>
      <w:proofErr w:type="spellStart"/>
      <w:r w:rsidR="007A55FE">
        <w:t>melakukan</w:t>
      </w:r>
      <w:proofErr w:type="spellEnd"/>
      <w:r w:rsidR="007A55FE">
        <w:t xml:space="preserve"> </w:t>
      </w:r>
      <w:proofErr w:type="spellStart"/>
      <w:r w:rsidR="007A55FE">
        <w:t>perencanaan</w:t>
      </w:r>
      <w:proofErr w:type="spellEnd"/>
      <w:r w:rsidR="007A55FE">
        <w:t xml:space="preserve"> </w:t>
      </w:r>
      <w:r w:rsidR="007C3C0E">
        <w:t>di</w:t>
      </w:r>
      <w:r w:rsidR="004379C6">
        <w:t xml:space="preserve"> </w:t>
      </w:r>
      <w:proofErr w:type="spellStart"/>
      <w:r w:rsidR="007C3C0E">
        <w:t>depan</w:t>
      </w:r>
      <w:proofErr w:type="spellEnd"/>
      <w:r w:rsidR="004379C6">
        <w:t xml:space="preserve">, dengan </w:t>
      </w:r>
      <w:proofErr w:type="spellStart"/>
      <w:r w:rsidR="004379C6">
        <w:t>menghubungkan</w:t>
      </w:r>
      <w:proofErr w:type="spellEnd"/>
      <w:r w:rsidR="004379C6">
        <w:t xml:space="preserve"> </w:t>
      </w:r>
      <w:proofErr w:type="spellStart"/>
      <w:r w:rsidR="004379C6">
        <w:t>pekerjaan</w:t>
      </w:r>
      <w:proofErr w:type="spellEnd"/>
      <w:r w:rsidR="004379C6">
        <w:t xml:space="preserve"> </w:t>
      </w:r>
      <w:proofErr w:type="spellStart"/>
      <w:r w:rsidR="004379C6">
        <w:t>dari</w:t>
      </w:r>
      <w:proofErr w:type="spellEnd"/>
      <w:r w:rsidR="004379C6">
        <w:t xml:space="preserve"> </w:t>
      </w:r>
      <w:proofErr w:type="spellStart"/>
      <w:r w:rsidR="004379C6">
        <w:t>suatu</w:t>
      </w:r>
      <w:proofErr w:type="spellEnd"/>
      <w:r w:rsidR="004379C6">
        <w:t xml:space="preserve"> </w:t>
      </w:r>
      <w:proofErr w:type="spellStart"/>
      <w:r w:rsidR="004379C6">
        <w:t>proyek</w:t>
      </w:r>
      <w:proofErr w:type="spellEnd"/>
      <w:r w:rsidR="004379C6">
        <w:t xml:space="preserve"> dengan </w:t>
      </w:r>
      <w:proofErr w:type="spellStart"/>
      <w:r w:rsidR="004379C6">
        <w:t>sumber</w:t>
      </w:r>
      <w:proofErr w:type="spellEnd"/>
      <w:r w:rsidR="004379C6">
        <w:t xml:space="preserve"> </w:t>
      </w:r>
      <w:proofErr w:type="spellStart"/>
      <w:r w:rsidR="004379C6">
        <w:t>daya</w:t>
      </w:r>
      <w:proofErr w:type="spellEnd"/>
      <w:r w:rsidR="004379C6">
        <w:t xml:space="preserve"> </w:t>
      </w:r>
      <w:proofErr w:type="spellStart"/>
      <w:r w:rsidR="004379C6">
        <w:t>manusia</w:t>
      </w:r>
      <w:proofErr w:type="spellEnd"/>
      <w:r w:rsidR="004379C6">
        <w:t xml:space="preserve"> yang </w:t>
      </w:r>
      <w:proofErr w:type="spellStart"/>
      <w:r w:rsidR="004379C6">
        <w:t>akan</w:t>
      </w:r>
      <w:proofErr w:type="spellEnd"/>
      <w:r w:rsidR="004379C6">
        <w:t xml:space="preserve"> </w:t>
      </w:r>
      <w:proofErr w:type="spellStart"/>
      <w:r w:rsidR="004379C6">
        <w:t>mengerjakan</w:t>
      </w:r>
      <w:proofErr w:type="spellEnd"/>
      <w:r w:rsidR="004379C6">
        <w:t xml:space="preserve"> </w:t>
      </w:r>
      <w:r w:rsidR="004379C6">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Management","type":"book"},"uris":["http://www.mendeley.com/documents/?uuid=0d797493-4451-4398-a32e-8bbd82d941ae"]},{"id":"ITEM-2","itemData":{"DOI":"10.1108/ECAM-07-2019-0384","ISSN":"09699988","abstract":"Purpose: The purpose of this research is to study the Multi-Skill Resource-Constrained Multi-Project Scheduling Problem (MSRCMPSP), where (1) durations of activities depend on the familiarity levels of assigned workers, (2) more efficient workers demand higher per-day salaries, (3) projects have different due dates and (4) the budget of each period varies over time. The proposed model is bi-objective, and its objectives are minimization of completion times and costs of all projects, simultaneously. Design/methodology/approach: This paper proposes a two-phase approach based on the Statistical Process Control (SPC) to solve this problem. This approach aims to develop a control chart so as to monitor the performance of an optimizer during the optimization process. In the first phase, a multi-objective statistical model has been used to obtain control limits of this chart. To solve this model, a Multi-Objective Greedy Randomized Adaptive Search Procedure (MOGRASP) has been hired. In the second phase, the MSRCMPSP is solved via a New Version of the Multi-Objective Variable Neighborhood Search Algorithm (NV-MOVNS). In each iteration, the developed control chart monitors the performance of the NV-MOVNS to obtain proper solutions. When the control chart warns about an out-of control state, a new procedure based on the Conway’s Game of Life, which is a cellular automaton, is used to bring the algorithm back to the in-control state. Findings: The proposed two-phase approach has been used in solving several standard test problems available in the literature. The results are compared with the outputs of some other methods to assess the efficiency of this approach. Comparisons imply the high efficiency of the proposed approach in solving test problems with different sizes. Practical implications: The proposed model and approach have been used to schedule multiple projects of a construction company in Iran. The outputs show that both the model and the NV-MOVNS can be used in real-world multi-project scheduling problems. Originality/value: Due to the numerous numbers of studies reviewed in this research, the authors discovered that there are few researches on the multi-skill resource-constrained multi-project scheduling problem (MSRCMPSP) with the aforementioned characteristics. Moreover, none of the previous researches proposed an SPC-based solution approach for meta-heuristics in order to solve the MSRCMPSP.","author":[{"dropping-particle":"","family":"Hosseinian","given":"Amir Hossein","non-dropping-particle":"","parse-names":false,"suffix":""},{"dropping-particle":"","family":"Baradaran","given":"Vahid","non-dropping-particle":"","parse-names":false,"suffix":""}],"container-title":"Engineering, Construction and Architectural Management","id":"ITEM-2","issued":{"date-parts":[["2021"]]},"title":"A two-phase approach for solving the multi-skill resource-constrained multi-project scheduling problem: a case study in construction industry","type":"article-journal"},"uris":["http://www.mendeley.com/documents/?uuid=3a302894-9760-4ea3-9029-88e64b55592b"]}],"mendeley":{"formattedCitation":"(Hosseinian &amp; Baradaran, 2021; PMI, 2021a)","plainTextFormattedCitation":"(Hosseinian &amp; Baradaran, 2021; PMI, 2021a)","previouslyFormattedCitation":"(Hosseinian &amp; Baradaran, 2021; PMI, 2021a)"},"properties":{"noteIndex":0},"schema":"https://github.com/citation-style-language/schema/raw/master/csl-citation.json"}</w:instrText>
      </w:r>
      <w:r w:rsidR="004379C6">
        <w:fldChar w:fldCharType="separate"/>
      </w:r>
      <w:r w:rsidR="003452A5" w:rsidRPr="003452A5">
        <w:rPr>
          <w:noProof/>
        </w:rPr>
        <w:t>(Hosseinian &amp; Baradaran, 2021; PMI, 2021a)</w:t>
      </w:r>
      <w:r w:rsidR="004379C6">
        <w:fldChar w:fldCharType="end"/>
      </w:r>
      <w:r w:rsidR="004379C6">
        <w:t>.</w:t>
      </w:r>
      <w:r w:rsidR="00FD7CF8">
        <w:t xml:space="preserve"> </w:t>
      </w:r>
    </w:p>
    <w:p w14:paraId="5DC1A110" w14:textId="49D794D7" w:rsidR="002E2D09" w:rsidRPr="009430F6" w:rsidRDefault="002E2D09" w:rsidP="00433FE2">
      <w:pPr>
        <w:spacing w:line="360" w:lineRule="auto"/>
        <w:ind w:left="720"/>
      </w:pPr>
      <w:r>
        <w:lastRenderedPageBreak/>
        <w:t xml:space="preserve">SIMP </w:t>
      </w:r>
      <w:proofErr w:type="spellStart"/>
      <w:r>
        <w:t>diharapkan</w:t>
      </w:r>
      <w:proofErr w:type="spellEnd"/>
      <w:r>
        <w:t xml:space="preserve"> </w:t>
      </w:r>
      <w:proofErr w:type="spellStart"/>
      <w:r>
        <w:t>dapat</w:t>
      </w:r>
      <w:proofErr w:type="spellEnd"/>
      <w:r>
        <w:t xml:space="preserve"> </w:t>
      </w:r>
      <w:proofErr w:type="spellStart"/>
      <w:r>
        <w:t>menghasilkan</w:t>
      </w:r>
      <w:proofErr w:type="spellEnd"/>
      <w:r>
        <w:t xml:space="preserve"> </w:t>
      </w:r>
      <w:proofErr w:type="spellStart"/>
      <w:r>
        <w:t>rekomendasi</w:t>
      </w:r>
      <w:proofErr w:type="spellEnd"/>
      <w:r>
        <w:t xml:space="preserve"> </w:t>
      </w:r>
      <w:proofErr w:type="spellStart"/>
      <w:r>
        <w:t>dari</w:t>
      </w:r>
      <w:proofErr w:type="spellEnd"/>
      <w:r>
        <w:t xml:space="preserve"> </w:t>
      </w:r>
      <w:proofErr w:type="spellStart"/>
      <w:r>
        <w:t>kapabilitas</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ada</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mempermudah</w:t>
      </w:r>
      <w:proofErr w:type="spellEnd"/>
      <w:r>
        <w:t xml:space="preserve"> proses </w:t>
      </w:r>
      <w:proofErr w:type="spellStart"/>
      <w:r w:rsidR="00A25033">
        <w:t>pengendalian</w:t>
      </w:r>
      <w:proofErr w:type="spellEnd"/>
      <w:r w:rsidR="00A25033">
        <w:t xml:space="preserve"> </w:t>
      </w:r>
      <w:proofErr w:type="spellStart"/>
      <w:r w:rsidR="00A25033">
        <w:t>sumber</w:t>
      </w:r>
      <w:proofErr w:type="spellEnd"/>
      <w:r w:rsidR="00A25033">
        <w:t xml:space="preserve"> </w:t>
      </w:r>
      <w:proofErr w:type="spellStart"/>
      <w:r w:rsidR="00A25033">
        <w:t>daya</w:t>
      </w:r>
      <w:proofErr w:type="spellEnd"/>
      <w:r w:rsidR="00A25033">
        <w:t xml:space="preserve"> </w:t>
      </w:r>
      <w:proofErr w:type="spellStart"/>
      <w:r w:rsidR="00A25033">
        <w:t>dari</w:t>
      </w:r>
      <w:proofErr w:type="spellEnd"/>
      <w:r w:rsidR="00A25033">
        <w:t xml:space="preserve"> </w:t>
      </w:r>
      <w:proofErr w:type="spellStart"/>
      <w:r w:rsidR="00A25033">
        <w:t>suatu</w:t>
      </w:r>
      <w:proofErr w:type="spellEnd"/>
      <w:r w:rsidR="00A25033">
        <w:t xml:space="preserve"> </w:t>
      </w:r>
      <w:proofErr w:type="spellStart"/>
      <w:r w:rsidR="00A25033">
        <w:t>proyek</w:t>
      </w:r>
      <w:proofErr w:type="spellEnd"/>
      <w:r w:rsidR="00A25033">
        <w:t xml:space="preserve"> </w:t>
      </w:r>
      <w:r w:rsidR="00A25033">
        <w:fldChar w:fldCharType="begin" w:fldLock="1"/>
      </w:r>
      <w:r w:rsidR="00D72FF5">
        <w:instrText>ADDIN CSL_CITATION {"citationItems":[{"id":"ITEM-1","itemData":{"DOI":"10.1109/BigData50022.2020.9439788","ISBN":"9781728162515","abstract":"The main question in today's rapidly changing world is how fast and what sort of corresponding knowledge should an agent be adopted to?! This can be defined as knowledge mapping problem for decision based on large scale datasets with veracity and accuracy as key criteria, especially in safety-critical systems. The following paper proposes a hybrid ans scalable approach for Multi-Criteria Decision Making (MCDM) problems that is deployed in MapReduce. The main sector specific problem that is solved is to recommend training resources that efficiently improves skill gaps of job seekers. The main innovations of this work are: (1) the use of large scale semi-real skill analytics and training resources dataset (Dataset Perspective), (2) a hybrid MCDM approach that resolves skill gaps by matching required skills to the training resources (Decision Support Perspective). This can be applied to any other sector with the context of matching problems. (3) the use of MapReduce as scalable processing approach to deliver lower processing latency and higher quality for large scale datasets (Big Data and Scalability Perspective). The experimental results showed 89% accuracy in the clustering and matching results. The recommendation results have been tested and verified with the industrial partner.","author":[{"dropping-particle":"","family":"Bohlouli","given":"Mahdi","non-dropping-particle":"","parse-names":false,"suffix":""},{"dropping-particle":"","family":"Schrage","given":"Martin","non-dropping-particle":"","parse-names":false,"suffix":""}],"container-title":"Proceedings - 2020 IEEE International Conference on Big Data, Big Data 2020","id":"ITEM-1","issued":{"date-parts":[["2020"]]},"title":"Scalable multi-criteria decision-making: A mapreduce deployed big data approach for skill analytics","type":"article-journal","volume":"2020-Janua"},"uris":["http://www.mendeley.com/documents/?uuid=33ddced2-7591-4938-85c8-b0f5ee38d06a"]}],"mendeley":{"formattedCitation":"(Bohlouli &amp; Schrage, 2020)","plainTextFormattedCitation":"(Bohlouli &amp; Schrage, 2020)","previouslyFormattedCitation":"(Bohlouli &amp; Schrage, 2020)"},"properties":{"noteIndex":0},"schema":"https://github.com/citation-style-language/schema/raw/master/csl-citation.json"}</w:instrText>
      </w:r>
      <w:r w:rsidR="00A25033">
        <w:fldChar w:fldCharType="separate"/>
      </w:r>
      <w:r w:rsidR="00A25033" w:rsidRPr="00A25033">
        <w:rPr>
          <w:noProof/>
        </w:rPr>
        <w:t>(Bohlouli &amp; Schrage, 2020)</w:t>
      </w:r>
      <w:r w:rsidR="00A25033">
        <w:fldChar w:fldCharType="end"/>
      </w:r>
      <w:r w:rsidR="00A25033">
        <w:t>.</w:t>
      </w:r>
    </w:p>
    <w:p w14:paraId="7553D804" w14:textId="2F84006D" w:rsidR="00C70E31" w:rsidRDefault="00C70E31" w:rsidP="00D81740">
      <w:pPr>
        <w:pStyle w:val="Heading3"/>
        <w:spacing w:line="360" w:lineRule="auto"/>
      </w:pPr>
      <w:bookmarkStart w:id="1564" w:name="_Toc120139644"/>
      <w:bookmarkStart w:id="1565" w:name="_Toc128943858"/>
      <w:proofErr w:type="spellStart"/>
      <w:r>
        <w:t>Sistem</w:t>
      </w:r>
      <w:proofErr w:type="spellEnd"/>
      <w:r>
        <w:t xml:space="preserve"> </w:t>
      </w:r>
      <w:proofErr w:type="spellStart"/>
      <w:r w:rsidR="00D12FC4">
        <w:t>K</w:t>
      </w:r>
      <w:r>
        <w:t>ontrol</w:t>
      </w:r>
      <w:proofErr w:type="spellEnd"/>
      <w:r>
        <w:t xml:space="preserve"> </w:t>
      </w:r>
      <w:r w:rsidR="00D12FC4">
        <w:t>D</w:t>
      </w:r>
      <w:r>
        <w:t xml:space="preserve">okumen </w:t>
      </w:r>
      <w:proofErr w:type="spellStart"/>
      <w:r w:rsidR="00D12FC4">
        <w:t>P</w:t>
      </w:r>
      <w:r>
        <w:t>royek</w:t>
      </w:r>
      <w:bookmarkEnd w:id="1564"/>
      <w:bookmarkEnd w:id="1565"/>
      <w:proofErr w:type="spellEnd"/>
    </w:p>
    <w:p w14:paraId="1C5ACC35" w14:textId="3F29468D" w:rsidR="00467D97" w:rsidRDefault="00CD41C3" w:rsidP="00D81740">
      <w:pPr>
        <w:spacing w:line="360" w:lineRule="auto"/>
        <w:ind w:left="720"/>
      </w:pPr>
      <w:proofErr w:type="spellStart"/>
      <w:r>
        <w:t>Penyimpanan</w:t>
      </w:r>
      <w:proofErr w:type="spellEnd"/>
      <w:r>
        <w:t xml:space="preserve"> dokumen </w:t>
      </w:r>
      <w:proofErr w:type="spellStart"/>
      <w:r>
        <w:t>proyek</w:t>
      </w:r>
      <w:proofErr w:type="spellEnd"/>
      <w:r>
        <w:t xml:space="preserve"> </w:t>
      </w:r>
      <w:proofErr w:type="spellStart"/>
      <w:r>
        <w:t>merupakan</w:t>
      </w:r>
      <w:proofErr w:type="spellEnd"/>
      <w:r>
        <w:t xml:space="preserve"> </w:t>
      </w:r>
      <w:proofErr w:type="spellStart"/>
      <w:r>
        <w:t>hal</w:t>
      </w:r>
      <w:proofErr w:type="spellEnd"/>
      <w:r>
        <w:t xml:space="preserve"> yang </w:t>
      </w:r>
      <w:proofErr w:type="spellStart"/>
      <w:r>
        <w:t>penting</w:t>
      </w:r>
      <w:proofErr w:type="spellEnd"/>
      <w:r w:rsidR="00D81740">
        <w:t xml:space="preserve">, </w:t>
      </w:r>
      <w:proofErr w:type="spellStart"/>
      <w:r w:rsidR="00D81740">
        <w:t>dikarenakan</w:t>
      </w:r>
      <w:proofErr w:type="spellEnd"/>
      <w:r w:rsidR="00D81740">
        <w:t xml:space="preserve"> </w:t>
      </w:r>
      <w:proofErr w:type="spellStart"/>
      <w:r w:rsidR="00D81740">
        <w:t>grup</w:t>
      </w:r>
      <w:proofErr w:type="spellEnd"/>
      <w:r w:rsidR="00D81740">
        <w:t xml:space="preserve"> proses </w:t>
      </w:r>
      <w:proofErr w:type="spellStart"/>
      <w:r w:rsidR="00D81740">
        <w:t>perencanaan</w:t>
      </w:r>
      <w:proofErr w:type="spellEnd"/>
      <w:r w:rsidR="00D81740">
        <w:t xml:space="preserve">, </w:t>
      </w:r>
      <w:proofErr w:type="spellStart"/>
      <w:r w:rsidR="00D81740">
        <w:t>eksekusi</w:t>
      </w:r>
      <w:proofErr w:type="spellEnd"/>
      <w:r w:rsidR="00D81740">
        <w:t xml:space="preserve">, </w:t>
      </w:r>
      <w:proofErr w:type="spellStart"/>
      <w:r w:rsidR="00D81740">
        <w:t>pengendalian</w:t>
      </w:r>
      <w:proofErr w:type="spellEnd"/>
      <w:r w:rsidR="00D81740">
        <w:t xml:space="preserve"> dan </w:t>
      </w:r>
      <w:proofErr w:type="spellStart"/>
      <w:r w:rsidR="00D81740">
        <w:t>pemantauan</w:t>
      </w:r>
      <w:proofErr w:type="spellEnd"/>
      <w:r w:rsidR="00D81740">
        <w:t xml:space="preserve"> dan juga </w:t>
      </w:r>
      <w:proofErr w:type="spellStart"/>
      <w:r w:rsidR="00D81740">
        <w:t>penutupan</w:t>
      </w:r>
      <w:proofErr w:type="spellEnd"/>
      <w:r w:rsidR="00D81740">
        <w:t xml:space="preserve"> </w:t>
      </w:r>
      <w:proofErr w:type="spellStart"/>
      <w:r w:rsidR="00D81740">
        <w:t>proyek</w:t>
      </w:r>
      <w:proofErr w:type="spellEnd"/>
      <w:r w:rsidR="00D81740">
        <w:t xml:space="preserve"> </w:t>
      </w:r>
      <w:proofErr w:type="spellStart"/>
      <w:r w:rsidR="00D81740">
        <w:t>mengacu</w:t>
      </w:r>
      <w:proofErr w:type="spellEnd"/>
      <w:r w:rsidR="00D81740">
        <w:t xml:space="preserve"> pada </w:t>
      </w:r>
      <w:proofErr w:type="spellStart"/>
      <w:r w:rsidR="00D81740">
        <w:t>dokument</w:t>
      </w:r>
      <w:proofErr w:type="spellEnd"/>
      <w:r w:rsidR="00D81740">
        <w:t xml:space="preserve"> </w:t>
      </w:r>
      <w:proofErr w:type="spellStart"/>
      <w:r w:rsidR="00D81740">
        <w:t>tertentu</w:t>
      </w:r>
      <w:proofErr w:type="spellEnd"/>
      <w:r w:rsidR="00D81740">
        <w:t xml:space="preserve"> </w:t>
      </w:r>
      <w:r w:rsidR="00D81740">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Management","type":"book"},"uris":["http://www.mendeley.com/documents/?uuid=0d797493-4451-4398-a32e-8bbd82d941ae"]},{"id":"ITEM-2","itemData":{"DOI":"10.12821/ijispm090104","ISSN":"21827788","abstract":"Engineering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Management","id":"ITEM-2","issue":"1","issued":{"date-parts":[["2021"]]},"page":"78-97","publisher":"SciKA","title":"Smart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reporting","type":"article-journal","volume":"9"},"uris":["http://www.mendeley.com/documents/?uuid=f8112711-0fe9-379f-bd4a-e447653f766a"]}],"mendeley":{"formattedCitation":"(PMI, 2021a; van Besouw &amp; Bond-Barnard, 2021)","plainTextFormattedCitation":"(PMI, 2021a; van Besouw &amp; Bond-Barnard, 2021)","previouslyFormattedCitation":"(PMI, 2021a; van Besouw &amp; Bond-Barnard, 2021)"},"properties":{"noteIndex":0},"schema":"https://github.com/citation-style-language/schema/raw/master/csl-citation.json"}</w:instrText>
      </w:r>
      <w:r w:rsidR="00D81740">
        <w:fldChar w:fldCharType="separate"/>
      </w:r>
      <w:r w:rsidR="003452A5" w:rsidRPr="003452A5">
        <w:rPr>
          <w:noProof/>
        </w:rPr>
        <w:t>(PMI, 2021a; van Besouw &amp; Bond-Barnard, 2021)</w:t>
      </w:r>
      <w:r w:rsidR="00D81740">
        <w:fldChar w:fldCharType="end"/>
      </w:r>
      <w:r w:rsidR="00D81740">
        <w:t xml:space="preserve">. SIMP </w:t>
      </w:r>
      <w:proofErr w:type="spellStart"/>
      <w:r w:rsidR="00D81740">
        <w:t>digunakan</w:t>
      </w:r>
      <w:proofErr w:type="spellEnd"/>
      <w:r w:rsidR="00D81740">
        <w:t xml:space="preserve"> untuk </w:t>
      </w:r>
      <w:proofErr w:type="spellStart"/>
      <w:r w:rsidR="00D81740">
        <w:t>mengumpulkan</w:t>
      </w:r>
      <w:proofErr w:type="spellEnd"/>
      <w:r w:rsidR="00D81740">
        <w:t xml:space="preserve"> dokumen yang sudah </w:t>
      </w:r>
      <w:proofErr w:type="spellStart"/>
      <w:r w:rsidR="00D81740">
        <w:t>ada</w:t>
      </w:r>
      <w:proofErr w:type="spellEnd"/>
      <w:r w:rsidR="00D81740">
        <w:t xml:space="preserve"> dan </w:t>
      </w:r>
      <w:proofErr w:type="spellStart"/>
      <w:r w:rsidR="00D81740">
        <w:t>dikelompokan</w:t>
      </w:r>
      <w:proofErr w:type="spellEnd"/>
      <w:r w:rsidR="00D81740">
        <w:t xml:space="preserve"> </w:t>
      </w:r>
      <w:proofErr w:type="spellStart"/>
      <w:r w:rsidR="00D81740">
        <w:t>kedalam</w:t>
      </w:r>
      <w:proofErr w:type="spellEnd"/>
      <w:r w:rsidR="00D81740">
        <w:t xml:space="preserve"> </w:t>
      </w:r>
      <w:proofErr w:type="spellStart"/>
      <w:r w:rsidR="00D81740">
        <w:t>grup</w:t>
      </w:r>
      <w:proofErr w:type="spellEnd"/>
      <w:r w:rsidR="00D81740">
        <w:t xml:space="preserve"> proses yang sudah </w:t>
      </w:r>
      <w:proofErr w:type="spellStart"/>
      <w:r w:rsidR="00D81740">
        <w:t>ada</w:t>
      </w:r>
      <w:proofErr w:type="spellEnd"/>
      <w:r w:rsidR="00D81740">
        <w:t xml:space="preserve">, agar </w:t>
      </w:r>
      <w:proofErr w:type="spellStart"/>
      <w:r w:rsidR="00D81740">
        <w:t>mempermudah</w:t>
      </w:r>
      <w:proofErr w:type="spellEnd"/>
      <w:r w:rsidR="00D81740">
        <w:t xml:space="preserve"> </w:t>
      </w:r>
      <w:proofErr w:type="spellStart"/>
      <w:r w:rsidR="00D81740">
        <w:t>apabila</w:t>
      </w:r>
      <w:proofErr w:type="spellEnd"/>
      <w:r w:rsidR="00D81740">
        <w:t xml:space="preserve"> </w:t>
      </w:r>
      <w:proofErr w:type="spellStart"/>
      <w:r w:rsidR="00D81740">
        <w:t>diperlukan</w:t>
      </w:r>
      <w:proofErr w:type="spellEnd"/>
      <w:r w:rsidR="00D81740">
        <w:t xml:space="preserve"> </w:t>
      </w:r>
      <w:proofErr w:type="spellStart"/>
      <w:r w:rsidR="00D81740">
        <w:t>adanya</w:t>
      </w:r>
      <w:proofErr w:type="spellEnd"/>
      <w:r w:rsidR="00D81740">
        <w:t xml:space="preserve"> </w:t>
      </w:r>
      <w:proofErr w:type="spellStart"/>
      <w:r w:rsidR="00401D9F">
        <w:t>referensi</w:t>
      </w:r>
      <w:proofErr w:type="spellEnd"/>
      <w:r w:rsidR="00401D9F">
        <w:t xml:space="preserve"> dokumen </w:t>
      </w:r>
      <w:proofErr w:type="spellStart"/>
      <w:r w:rsidR="00401D9F">
        <w:t>terhadap</w:t>
      </w:r>
      <w:proofErr w:type="spellEnd"/>
      <w:r w:rsidR="00401D9F">
        <w:t xml:space="preserve"> </w:t>
      </w:r>
      <w:proofErr w:type="spellStart"/>
      <w:r w:rsidR="00401D9F">
        <w:t>grup</w:t>
      </w:r>
      <w:proofErr w:type="spellEnd"/>
      <w:r w:rsidR="00401D9F">
        <w:t xml:space="preserve"> proses </w:t>
      </w:r>
      <w:proofErr w:type="spellStart"/>
      <w:r w:rsidR="00401D9F">
        <w:t>tertentu</w:t>
      </w:r>
      <w:proofErr w:type="spellEnd"/>
      <w:r w:rsidR="00401D9F">
        <w:t xml:space="preserve"> </w:t>
      </w:r>
      <w:r w:rsidR="00401D9F">
        <w:fldChar w:fldCharType="begin" w:fldLock="1"/>
      </w:r>
      <w:r w:rsidR="00A25033">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rsidR="00401D9F">
        <w:fldChar w:fldCharType="separate"/>
      </w:r>
      <w:r w:rsidR="00401D9F" w:rsidRPr="00401D9F">
        <w:rPr>
          <w:noProof/>
        </w:rPr>
        <w:t>(Jalali Sohi et al., 2020)</w:t>
      </w:r>
      <w:r w:rsidR="00401D9F">
        <w:fldChar w:fldCharType="end"/>
      </w:r>
      <w:r w:rsidR="00401D9F">
        <w:t>.</w:t>
      </w:r>
    </w:p>
    <w:p w14:paraId="2F18F173" w14:textId="1E609029" w:rsidR="00823B22" w:rsidRDefault="00823B22" w:rsidP="00823B22">
      <w:pPr>
        <w:spacing w:line="360" w:lineRule="auto"/>
      </w:pPr>
      <w:r>
        <w:t xml:space="preserve">Adapun </w:t>
      </w:r>
      <w:r w:rsidR="00DF058D">
        <w:t xml:space="preserve">pada </w:t>
      </w:r>
      <w:proofErr w:type="spellStart"/>
      <w:r w:rsidR="00DF058D">
        <w:t>kondisi</w:t>
      </w:r>
      <w:proofErr w:type="spellEnd"/>
      <w:r w:rsidR="00DF058D">
        <w:t xml:space="preserve"> </w:t>
      </w:r>
      <w:proofErr w:type="spellStart"/>
      <w:r w:rsidR="00DF058D">
        <w:t>saat</w:t>
      </w:r>
      <w:proofErr w:type="spellEnd"/>
      <w:r w:rsidR="00DF058D">
        <w:t xml:space="preserve"> </w:t>
      </w:r>
      <w:proofErr w:type="spellStart"/>
      <w:r w:rsidR="00DF058D">
        <w:t>ini</w:t>
      </w:r>
      <w:proofErr w:type="spellEnd"/>
      <w:r w:rsidR="00DF058D">
        <w:t xml:space="preserve"> SIMP yang </w:t>
      </w:r>
      <w:proofErr w:type="spellStart"/>
      <w:r w:rsidR="00DF058D">
        <w:t>tersedia</w:t>
      </w:r>
      <w:proofErr w:type="spellEnd"/>
      <w:r w:rsidR="00DF058D">
        <w:t xml:space="preserve"> </w:t>
      </w:r>
      <w:proofErr w:type="spellStart"/>
      <w:r w:rsidR="00DF058D">
        <w:t>secara</w:t>
      </w:r>
      <w:proofErr w:type="spellEnd"/>
      <w:r w:rsidR="00DF058D">
        <w:t xml:space="preserve"> </w:t>
      </w:r>
      <w:proofErr w:type="spellStart"/>
      <w:r w:rsidR="00DF058D">
        <w:t>komersil</w:t>
      </w:r>
      <w:proofErr w:type="spellEnd"/>
      <w:r w:rsidR="00DF058D">
        <w:t xml:space="preserve"> untuk </w:t>
      </w:r>
      <w:proofErr w:type="spellStart"/>
      <w:r w:rsidR="00DF058D">
        <w:t>dapat</w:t>
      </w:r>
      <w:proofErr w:type="spellEnd"/>
      <w:r w:rsidR="00DF058D">
        <w:t xml:space="preserve"> </w:t>
      </w:r>
      <w:proofErr w:type="spellStart"/>
      <w:r w:rsidR="00DF058D">
        <w:t>digunakan</w:t>
      </w:r>
      <w:proofErr w:type="spellEnd"/>
      <w:r w:rsidR="00DF058D">
        <w:t xml:space="preserve"> </w:t>
      </w:r>
      <w:proofErr w:type="spellStart"/>
      <w:r w:rsidR="00DF058D">
        <w:t>dalam</w:t>
      </w:r>
      <w:proofErr w:type="spellEnd"/>
      <w:r w:rsidR="00DF058D">
        <w:t xml:space="preserve"> </w:t>
      </w:r>
      <w:proofErr w:type="spellStart"/>
      <w:r w:rsidR="00DF058D">
        <w:t>kebutuhan</w:t>
      </w:r>
      <w:proofErr w:type="spellEnd"/>
      <w:r w:rsidR="00DF058D">
        <w:t xml:space="preserve"> </w:t>
      </w:r>
      <w:proofErr w:type="spellStart"/>
      <w:r w:rsidR="00DF058D">
        <w:t>sehari-hari</w:t>
      </w:r>
      <w:proofErr w:type="spellEnd"/>
      <w:r w:rsidR="00DF058D">
        <w:t xml:space="preserve"> </w:t>
      </w:r>
      <w:proofErr w:type="spellStart"/>
      <w:r w:rsidR="00DF058D">
        <w:t>dapat</w:t>
      </w:r>
      <w:proofErr w:type="spellEnd"/>
      <w:r w:rsidR="00DF058D">
        <w:t xml:space="preserve"> </w:t>
      </w:r>
      <w:proofErr w:type="spellStart"/>
      <w:r w:rsidR="00DF058D">
        <w:t>dilihat</w:t>
      </w:r>
      <w:proofErr w:type="spellEnd"/>
      <w:r w:rsidR="00DF058D">
        <w:t xml:space="preserve"> pada </w:t>
      </w:r>
      <w:r w:rsidR="00E73855">
        <w:fldChar w:fldCharType="begin"/>
      </w:r>
      <w:r w:rsidR="00E73855">
        <w:instrText xml:space="preserve"> REF _Ref114057743 \h </w:instrText>
      </w:r>
      <w:r w:rsidR="00E73855">
        <w:fldChar w:fldCharType="separate"/>
      </w:r>
      <w:proofErr w:type="spellStart"/>
      <w:r w:rsidR="00A262DF">
        <w:t>Tabel</w:t>
      </w:r>
      <w:proofErr w:type="spellEnd"/>
      <w:r w:rsidR="00A262DF">
        <w:t xml:space="preserve"> </w:t>
      </w:r>
      <w:r w:rsidR="00A262DF">
        <w:rPr>
          <w:noProof/>
        </w:rPr>
        <w:t>2</w:t>
      </w:r>
      <w:r w:rsidR="00A262DF">
        <w:t>.</w:t>
      </w:r>
      <w:r w:rsidR="00A262DF">
        <w:rPr>
          <w:noProof/>
        </w:rPr>
        <w:t>2</w:t>
      </w:r>
      <w:r w:rsidR="00E73855">
        <w:fldChar w:fldCharType="end"/>
      </w:r>
      <w:r w:rsidR="00E73855">
        <w:t>.</w:t>
      </w:r>
    </w:p>
    <w:p w14:paraId="14B13B2E" w14:textId="774D2316" w:rsidR="003945E1" w:rsidRDefault="003945E1" w:rsidP="003F0C01">
      <w:pPr>
        <w:pStyle w:val="Caption"/>
      </w:pPr>
      <w:bookmarkStart w:id="1566" w:name="_Ref114057743"/>
      <w:bookmarkStart w:id="1567" w:name="_Toc128944261"/>
      <w:proofErr w:type="spellStart"/>
      <w:r>
        <w:t>Tabel</w:t>
      </w:r>
      <w:proofErr w:type="spellEnd"/>
      <w:r>
        <w:t xml:space="preserve"> </w:t>
      </w:r>
      <w:ins w:id="1568" w:author="ilham.nur@office.ui.ac.id" w:date="2023-03-04T17:01:00Z">
        <w:r w:rsidR="0016052A">
          <w:fldChar w:fldCharType="begin"/>
        </w:r>
        <w:r w:rsidR="0016052A">
          <w:instrText xml:space="preserve"> STYLEREF 1 \s </w:instrText>
        </w:r>
      </w:ins>
      <w:r w:rsidR="0016052A">
        <w:fldChar w:fldCharType="separate"/>
      </w:r>
      <w:r w:rsidR="00A262DF">
        <w:rPr>
          <w:noProof/>
        </w:rPr>
        <w:t>2</w:t>
      </w:r>
      <w:ins w:id="1569" w:author="ilham.nur@office.ui.ac.id" w:date="2023-03-04T17:01:00Z">
        <w:r w:rsidR="0016052A">
          <w:fldChar w:fldCharType="end"/>
        </w:r>
        <w:r w:rsidR="0016052A">
          <w:t>.</w:t>
        </w:r>
        <w:r w:rsidR="0016052A">
          <w:fldChar w:fldCharType="begin"/>
        </w:r>
        <w:r w:rsidR="0016052A">
          <w:instrText xml:space="preserve"> SEQ Tabel \* ARABIC \s 1 </w:instrText>
        </w:r>
      </w:ins>
      <w:r w:rsidR="0016052A">
        <w:fldChar w:fldCharType="separate"/>
      </w:r>
      <w:ins w:id="1570" w:author="ilham.nur@office.ui.ac.id" w:date="2023-03-05T21:23:00Z">
        <w:r w:rsidR="00A262DF">
          <w:rPr>
            <w:noProof/>
          </w:rPr>
          <w:t>2</w:t>
        </w:r>
      </w:ins>
      <w:ins w:id="1571" w:author="ilham.nur@office.ui.ac.id" w:date="2023-03-04T17:01:00Z">
        <w:r w:rsidR="0016052A">
          <w:fldChar w:fldCharType="end"/>
        </w:r>
      </w:ins>
      <w:ins w:id="1572" w:author="ilham.nur@office.ui.ac.id [2]" w:date="2023-01-28T21:53:00Z">
        <w:del w:id="1573" w:author="ilham.nur@office.ui.ac.id" w:date="2023-02-02T21:41:00Z">
          <w:r w:rsidR="009035EE" w:rsidDel="003B572F">
            <w:fldChar w:fldCharType="begin"/>
          </w:r>
          <w:r w:rsidR="009035EE" w:rsidDel="003B572F">
            <w:delInstrText xml:space="preserve"> STYLEREF 1 \s </w:delInstrText>
          </w:r>
        </w:del>
      </w:ins>
      <w:del w:id="1574" w:author="ilham.nur@office.ui.ac.id" w:date="2023-02-02T21:41:00Z">
        <w:r w:rsidR="009035EE" w:rsidDel="003B572F">
          <w:fldChar w:fldCharType="separate"/>
        </w:r>
        <w:r w:rsidR="00C64CA0" w:rsidDel="003B572F">
          <w:rPr>
            <w:noProof/>
          </w:rPr>
          <w:delText>2</w:delText>
        </w:r>
      </w:del>
      <w:ins w:id="1575" w:author="ilham.nur@office.ui.ac.id [2]" w:date="2023-01-28T21:53:00Z">
        <w:del w:id="1576"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1577" w:author="ilham.nur@office.ui.ac.id" w:date="2023-02-02T21:41:00Z">
        <w:r w:rsidR="00000000">
          <w:fldChar w:fldCharType="separate"/>
        </w:r>
      </w:del>
      <w:ins w:id="1578" w:author="ilham.nur@office.ui.ac.id [2]" w:date="2023-01-28T21:53:00Z">
        <w:del w:id="1579" w:author="ilham.nur@office.ui.ac.id" w:date="2023-02-02T21:41:00Z">
          <w:r w:rsidR="009035EE" w:rsidDel="003B572F">
            <w:fldChar w:fldCharType="end"/>
          </w:r>
        </w:del>
      </w:ins>
      <w:del w:id="1580" w:author="ilham.nur@office.ui.ac.id [2]" w:date="2023-01-25T05:08:00Z">
        <w:r w:rsidR="00F62D33" w:rsidDel="00F62D33">
          <w:fldChar w:fldCharType="begin"/>
        </w:r>
        <w:r w:rsidR="00F62D33" w:rsidDel="00F62D33">
          <w:delInstrText xml:space="preserve"> STYLEREF 1 \s </w:delInstrText>
        </w:r>
        <w:r w:rsidR="00F62D33" w:rsidDel="00F62D33">
          <w:fldChar w:fldCharType="separate"/>
        </w:r>
        <w:r w:rsidR="00AF75ED" w:rsidDel="00F62D33">
          <w:rPr>
            <w:noProof/>
          </w:rPr>
          <w:delText>2</w:delText>
        </w:r>
        <w:r w:rsidR="00F62D33" w:rsidDel="00F62D33">
          <w:rPr>
            <w:noProof/>
          </w:rPr>
          <w:fldChar w:fldCharType="end"/>
        </w:r>
        <w:r w:rsidR="00A72F57" w:rsidDel="00F62D33">
          <w:delText>.</w:delText>
        </w:r>
        <w:r w:rsidR="00F62D33" w:rsidDel="00F62D33">
          <w:fldChar w:fldCharType="begin"/>
        </w:r>
        <w:r w:rsidR="00F62D33" w:rsidDel="00F62D33">
          <w:delInstrText xml:space="preserve"> SEQ Tabel \* ARABIC \s 1 </w:delInstrText>
        </w:r>
        <w:r w:rsidR="00F62D33" w:rsidDel="00F62D33">
          <w:fldChar w:fldCharType="separate"/>
        </w:r>
        <w:r w:rsidR="00AF75ED" w:rsidDel="00F62D33">
          <w:rPr>
            <w:noProof/>
          </w:rPr>
          <w:delText>2</w:delText>
        </w:r>
        <w:r w:rsidR="00F62D33" w:rsidDel="00F62D33">
          <w:rPr>
            <w:noProof/>
          </w:rPr>
          <w:fldChar w:fldCharType="end"/>
        </w:r>
      </w:del>
      <w:bookmarkEnd w:id="1566"/>
      <w:r>
        <w:t xml:space="preserve"> </w:t>
      </w:r>
      <w:proofErr w:type="spellStart"/>
      <w:r>
        <w:t>Perbandingan</w:t>
      </w:r>
      <w:proofErr w:type="spellEnd"/>
      <w:r>
        <w:t xml:space="preserve"> SIMP </w:t>
      </w:r>
      <w:proofErr w:type="spellStart"/>
      <w:r>
        <w:t>Komersial</w:t>
      </w:r>
      <w:proofErr w:type="spellEnd"/>
      <w:r>
        <w:t xml:space="preserve"> </w:t>
      </w:r>
      <w:proofErr w:type="spellStart"/>
      <w:r>
        <w:t>berdasarkan</w:t>
      </w:r>
      <w:proofErr w:type="spellEnd"/>
      <w:r>
        <w:t xml:space="preserve"> </w:t>
      </w:r>
      <w:proofErr w:type="spellStart"/>
      <w:r>
        <w:t>kelebihan</w:t>
      </w:r>
      <w:proofErr w:type="spellEnd"/>
      <w:r>
        <w:t xml:space="preserve"> dan </w:t>
      </w:r>
      <w:proofErr w:type="spellStart"/>
      <w:r>
        <w:t>kekurangan</w:t>
      </w:r>
      <w:proofErr w:type="spellEnd"/>
      <w:r w:rsidR="005A0BC0" w:rsidRPr="005A0BC0">
        <w:t xml:space="preserve"> </w:t>
      </w:r>
      <w:r w:rsidR="005A0BC0" w:rsidRPr="005A0BC0">
        <w:fldChar w:fldCharType="begin" w:fldLock="1"/>
      </w:r>
      <w:r w:rsidR="00AD1AD6">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5A0BC0" w:rsidRPr="005A0BC0">
        <w:fldChar w:fldCharType="separate"/>
      </w:r>
      <w:r w:rsidR="005A0BC0" w:rsidRPr="005A0BC0">
        <w:rPr>
          <w:noProof/>
        </w:rPr>
        <w:t>(van Besouw &amp; Bond-Barnard, 2021)</w:t>
      </w:r>
      <w:bookmarkEnd w:id="1567"/>
      <w:r w:rsidR="005A0BC0" w:rsidRPr="005A0BC0">
        <w:fldChar w:fldCharType="end"/>
      </w:r>
    </w:p>
    <w:tbl>
      <w:tblPr>
        <w:tblStyle w:val="TableGrid"/>
        <w:tblW w:w="0" w:type="auto"/>
        <w:tblLook w:val="04A0" w:firstRow="1" w:lastRow="0" w:firstColumn="1" w:lastColumn="0" w:noHBand="0" w:noVBand="1"/>
      </w:tblPr>
      <w:tblGrid>
        <w:gridCol w:w="2831"/>
        <w:gridCol w:w="2831"/>
        <w:gridCol w:w="2832"/>
      </w:tblGrid>
      <w:tr w:rsidR="009A23F0" w14:paraId="271C1974" w14:textId="77777777" w:rsidTr="00AE58C4">
        <w:trPr>
          <w:tblHeader/>
        </w:trPr>
        <w:tc>
          <w:tcPr>
            <w:tcW w:w="2831" w:type="dxa"/>
          </w:tcPr>
          <w:p w14:paraId="68F0E569" w14:textId="5B64C9AA" w:rsidR="009A23F0" w:rsidRPr="00AE58C4" w:rsidRDefault="003945E1" w:rsidP="00823B22">
            <w:pPr>
              <w:spacing w:line="360" w:lineRule="auto"/>
              <w:rPr>
                <w:b/>
                <w:bCs/>
              </w:rPr>
            </w:pPr>
            <w:r w:rsidRPr="00AE58C4">
              <w:rPr>
                <w:b/>
                <w:bCs/>
              </w:rPr>
              <w:t>Nama SIMP</w:t>
            </w:r>
          </w:p>
        </w:tc>
        <w:tc>
          <w:tcPr>
            <w:tcW w:w="2831" w:type="dxa"/>
          </w:tcPr>
          <w:p w14:paraId="7C9DCAA7" w14:textId="67066347" w:rsidR="009A23F0" w:rsidRPr="00AE58C4" w:rsidRDefault="003945E1" w:rsidP="00823B22">
            <w:pPr>
              <w:spacing w:line="360" w:lineRule="auto"/>
              <w:rPr>
                <w:b/>
                <w:bCs/>
                <w:i/>
                <w:iCs/>
              </w:rPr>
            </w:pPr>
            <w:r w:rsidRPr="00AE58C4">
              <w:rPr>
                <w:b/>
                <w:bCs/>
                <w:i/>
                <w:iCs/>
              </w:rPr>
              <w:t>Core Strength</w:t>
            </w:r>
          </w:p>
        </w:tc>
        <w:tc>
          <w:tcPr>
            <w:tcW w:w="2832" w:type="dxa"/>
          </w:tcPr>
          <w:p w14:paraId="4C745CE2" w14:textId="5D1B2530" w:rsidR="009A23F0" w:rsidRPr="00AE58C4" w:rsidRDefault="003945E1" w:rsidP="00823B22">
            <w:pPr>
              <w:spacing w:line="360" w:lineRule="auto"/>
              <w:rPr>
                <w:b/>
                <w:bCs/>
              </w:rPr>
            </w:pPr>
            <w:proofErr w:type="spellStart"/>
            <w:r w:rsidRPr="00AE58C4">
              <w:rPr>
                <w:b/>
                <w:bCs/>
              </w:rPr>
              <w:t>Kelemahan</w:t>
            </w:r>
            <w:proofErr w:type="spellEnd"/>
          </w:p>
        </w:tc>
      </w:tr>
      <w:tr w:rsidR="009A23F0" w14:paraId="4F70B5AA" w14:textId="77777777" w:rsidTr="00AE58C4">
        <w:tc>
          <w:tcPr>
            <w:tcW w:w="2831" w:type="dxa"/>
          </w:tcPr>
          <w:p w14:paraId="7C093853" w14:textId="7D730558" w:rsidR="009A23F0" w:rsidRDefault="003945E1" w:rsidP="00823B22">
            <w:pPr>
              <w:spacing w:line="360" w:lineRule="auto"/>
            </w:pPr>
            <w:r>
              <w:t>Microsoft Project</w:t>
            </w:r>
          </w:p>
        </w:tc>
        <w:tc>
          <w:tcPr>
            <w:tcW w:w="2831" w:type="dxa"/>
          </w:tcPr>
          <w:p w14:paraId="3E21FEB2" w14:textId="3970E438" w:rsidR="009A23F0" w:rsidRDefault="003945E1" w:rsidP="003945E1">
            <w:pPr>
              <w:pStyle w:val="ListParagraph"/>
              <w:numPr>
                <w:ilvl w:val="0"/>
                <w:numId w:val="25"/>
              </w:numPr>
              <w:spacing w:line="360" w:lineRule="auto"/>
            </w:pPr>
            <w:proofErr w:type="spellStart"/>
            <w:r>
              <w:t>Penjadwalan</w:t>
            </w:r>
            <w:proofErr w:type="spellEnd"/>
          </w:p>
          <w:p w14:paraId="244552B8" w14:textId="2AAFFA8D" w:rsidR="003945E1" w:rsidRDefault="003945E1" w:rsidP="003945E1">
            <w:pPr>
              <w:pStyle w:val="ListParagraph"/>
              <w:numPr>
                <w:ilvl w:val="0"/>
                <w:numId w:val="25"/>
              </w:numPr>
              <w:spacing w:line="360" w:lineRule="auto"/>
            </w:pPr>
            <w:proofErr w:type="spellStart"/>
            <w:r>
              <w:t>Biaya</w:t>
            </w:r>
            <w:proofErr w:type="spellEnd"/>
            <w:r>
              <w:t xml:space="preserve"> yang </w:t>
            </w:r>
            <w:proofErr w:type="spellStart"/>
            <w:r>
              <w:t>terjangkau</w:t>
            </w:r>
            <w:proofErr w:type="spellEnd"/>
          </w:p>
          <w:p w14:paraId="1DAD8214" w14:textId="77777777" w:rsidR="003945E1" w:rsidRDefault="003945E1" w:rsidP="003945E1">
            <w:pPr>
              <w:pStyle w:val="ListParagraph"/>
              <w:numPr>
                <w:ilvl w:val="0"/>
                <w:numId w:val="25"/>
              </w:numPr>
              <w:spacing w:line="360" w:lineRule="auto"/>
            </w:pPr>
            <w:proofErr w:type="spellStart"/>
            <w:r>
              <w:t>Mudah</w:t>
            </w:r>
            <w:proofErr w:type="spellEnd"/>
            <w:r>
              <w:t xml:space="preserve"> untuk </w:t>
            </w:r>
            <w:proofErr w:type="spellStart"/>
            <w:r>
              <w:t>digunakan</w:t>
            </w:r>
            <w:proofErr w:type="spellEnd"/>
          </w:p>
          <w:p w14:paraId="08C2C968" w14:textId="30BB3618" w:rsidR="003945E1" w:rsidRDefault="003945E1" w:rsidP="00AE58C4">
            <w:pPr>
              <w:pStyle w:val="ListParagraph"/>
              <w:numPr>
                <w:ilvl w:val="0"/>
                <w:numId w:val="25"/>
              </w:numPr>
              <w:spacing w:line="360" w:lineRule="auto"/>
            </w:pPr>
            <w:proofErr w:type="spellStart"/>
            <w:r>
              <w:t>Digunakan</w:t>
            </w:r>
            <w:proofErr w:type="spellEnd"/>
            <w:r>
              <w:t xml:space="preserve"> pada </w:t>
            </w:r>
            <w:proofErr w:type="spellStart"/>
            <w:r w:rsidR="00CC408D">
              <w:t>hampir</w:t>
            </w:r>
            <w:proofErr w:type="spellEnd"/>
            <w:r>
              <w:t xml:space="preserve"> </w:t>
            </w:r>
            <w:proofErr w:type="spellStart"/>
            <w:r>
              <w:t>seluruh</w:t>
            </w:r>
            <w:proofErr w:type="spellEnd"/>
            <w:r>
              <w:t xml:space="preserve"> </w:t>
            </w:r>
            <w:proofErr w:type="spellStart"/>
            <w:r>
              <w:t>industri</w:t>
            </w:r>
            <w:proofErr w:type="spellEnd"/>
          </w:p>
        </w:tc>
        <w:tc>
          <w:tcPr>
            <w:tcW w:w="2832" w:type="dxa"/>
          </w:tcPr>
          <w:p w14:paraId="46D492B0" w14:textId="77777777" w:rsidR="003945E1" w:rsidRDefault="003945E1" w:rsidP="003945E1">
            <w:pPr>
              <w:pStyle w:val="ListParagraph"/>
              <w:numPr>
                <w:ilvl w:val="0"/>
                <w:numId w:val="25"/>
              </w:numPr>
            </w:pPr>
            <w:r>
              <w:t xml:space="preserve">Belum </w:t>
            </w:r>
            <w:proofErr w:type="spellStart"/>
            <w:r>
              <w:t>tersedia</w:t>
            </w:r>
            <w:proofErr w:type="spellEnd"/>
            <w:r>
              <w:t xml:space="preserve"> </w:t>
            </w:r>
            <w:proofErr w:type="spellStart"/>
            <w:r>
              <w:t>modul</w:t>
            </w:r>
            <w:proofErr w:type="spellEnd"/>
            <w:r>
              <w:t xml:space="preserve"> </w:t>
            </w:r>
            <w:proofErr w:type="spellStart"/>
            <w:r>
              <w:t>manajemen</w:t>
            </w:r>
            <w:proofErr w:type="spellEnd"/>
            <w:r>
              <w:t xml:space="preserve"> </w:t>
            </w:r>
            <w:proofErr w:type="spellStart"/>
            <w:r>
              <w:t>biaya</w:t>
            </w:r>
            <w:proofErr w:type="spellEnd"/>
            <w:r>
              <w:t xml:space="preserve"> dan </w:t>
            </w:r>
            <w:proofErr w:type="spellStart"/>
            <w:r>
              <w:t>manajemen</w:t>
            </w:r>
            <w:proofErr w:type="spellEnd"/>
            <w:r>
              <w:t xml:space="preserve"> </w:t>
            </w:r>
            <w:proofErr w:type="spellStart"/>
            <w:r>
              <w:t>risiko</w:t>
            </w:r>
            <w:proofErr w:type="spellEnd"/>
            <w:r w:rsidR="00BC3EA3">
              <w:t>.</w:t>
            </w:r>
          </w:p>
          <w:p w14:paraId="33B55AFF" w14:textId="4F3AA926" w:rsidR="00BC3EA3" w:rsidRPr="003945E1" w:rsidRDefault="00BC3EA3" w:rsidP="00AE58C4">
            <w:pPr>
              <w:pStyle w:val="ListParagraph"/>
              <w:numPr>
                <w:ilvl w:val="0"/>
                <w:numId w:val="25"/>
              </w:numPr>
            </w:pPr>
            <w:r>
              <w:t xml:space="preserve">Proses input data dilakukan </w:t>
            </w:r>
            <w:proofErr w:type="spellStart"/>
            <w:r>
              <w:t>secara</w:t>
            </w:r>
            <w:proofErr w:type="spellEnd"/>
            <w:r>
              <w:t xml:space="preserve"> </w:t>
            </w:r>
            <w:proofErr w:type="spellStart"/>
            <w:r>
              <w:t>teks</w:t>
            </w:r>
            <w:proofErr w:type="spellEnd"/>
            <w:r>
              <w:t xml:space="preserve"> dan </w:t>
            </w:r>
            <w:proofErr w:type="spellStart"/>
            <w:r>
              <w:t>belum</w:t>
            </w:r>
            <w:proofErr w:type="spellEnd"/>
            <w:r>
              <w:t xml:space="preserve"> </w:t>
            </w:r>
            <w:proofErr w:type="spellStart"/>
            <w:r>
              <w:t>dapat</w:t>
            </w:r>
            <w:proofErr w:type="spellEnd"/>
            <w:r>
              <w:t xml:space="preserve"> dilakukan </w:t>
            </w:r>
            <w:proofErr w:type="spellStart"/>
            <w:r>
              <w:t>secara</w:t>
            </w:r>
            <w:proofErr w:type="spellEnd"/>
            <w:r>
              <w:t xml:space="preserve"> </w:t>
            </w:r>
            <w:r>
              <w:rPr>
                <w:i/>
                <w:iCs/>
              </w:rPr>
              <w:t>graphical user interface</w:t>
            </w:r>
          </w:p>
        </w:tc>
      </w:tr>
      <w:tr w:rsidR="00F4427F" w14:paraId="54909354" w14:textId="77777777" w:rsidTr="00CC408D">
        <w:tc>
          <w:tcPr>
            <w:tcW w:w="2831" w:type="dxa"/>
          </w:tcPr>
          <w:p w14:paraId="66C15D01" w14:textId="3D74D8C7" w:rsidR="00F4427F" w:rsidRDefault="00C97F4F" w:rsidP="00823B22">
            <w:pPr>
              <w:spacing w:line="360" w:lineRule="auto"/>
            </w:pPr>
            <w:r>
              <w:t>Primavera</w:t>
            </w:r>
          </w:p>
        </w:tc>
        <w:tc>
          <w:tcPr>
            <w:tcW w:w="2831" w:type="dxa"/>
          </w:tcPr>
          <w:p w14:paraId="5D28E8CF" w14:textId="77777777" w:rsidR="00F4427F" w:rsidRDefault="00C97F4F" w:rsidP="003945E1">
            <w:pPr>
              <w:pStyle w:val="ListParagraph"/>
              <w:numPr>
                <w:ilvl w:val="0"/>
                <w:numId w:val="25"/>
              </w:numPr>
              <w:spacing w:line="360" w:lineRule="auto"/>
            </w:pPr>
            <w:proofErr w:type="spellStart"/>
            <w:r>
              <w:t>Penjadwalan</w:t>
            </w:r>
            <w:proofErr w:type="spellEnd"/>
          </w:p>
          <w:p w14:paraId="4540FBB1" w14:textId="77777777" w:rsidR="00C97F4F" w:rsidRDefault="00C97F4F" w:rsidP="003945E1">
            <w:pPr>
              <w:pStyle w:val="ListParagraph"/>
              <w:numPr>
                <w:ilvl w:val="0"/>
                <w:numId w:val="25"/>
              </w:numPr>
              <w:spacing w:line="360" w:lineRule="auto"/>
            </w:pPr>
            <w:proofErr w:type="spellStart"/>
            <w:r>
              <w:t>Manajemen</w:t>
            </w:r>
            <w:proofErr w:type="spellEnd"/>
            <w:r>
              <w:t xml:space="preserve"> </w:t>
            </w:r>
            <w:proofErr w:type="spellStart"/>
            <w:r>
              <w:t>sumber</w:t>
            </w:r>
            <w:proofErr w:type="spellEnd"/>
            <w:r>
              <w:t xml:space="preserve"> </w:t>
            </w:r>
            <w:proofErr w:type="spellStart"/>
            <w:r>
              <w:t>daya</w:t>
            </w:r>
            <w:proofErr w:type="spellEnd"/>
          </w:p>
          <w:p w14:paraId="00714E43" w14:textId="023D1F4C" w:rsidR="00C97F4F" w:rsidRDefault="00C97F4F" w:rsidP="003945E1">
            <w:pPr>
              <w:pStyle w:val="ListParagraph"/>
              <w:numPr>
                <w:ilvl w:val="0"/>
                <w:numId w:val="25"/>
              </w:numPr>
              <w:spacing w:line="360" w:lineRule="auto"/>
            </w:pPr>
            <w:proofErr w:type="spellStart"/>
            <w:r>
              <w:t>Manajemen</w:t>
            </w:r>
            <w:proofErr w:type="spellEnd"/>
            <w:r>
              <w:t xml:space="preserve"> portfolio</w:t>
            </w:r>
          </w:p>
          <w:p w14:paraId="2319E84D" w14:textId="0EBD9094" w:rsidR="00C97F4F" w:rsidRDefault="00C97F4F" w:rsidP="003945E1">
            <w:pPr>
              <w:pStyle w:val="ListParagraph"/>
              <w:numPr>
                <w:ilvl w:val="0"/>
                <w:numId w:val="25"/>
              </w:numPr>
              <w:spacing w:line="360" w:lineRule="auto"/>
            </w:pPr>
            <w:r>
              <w:t xml:space="preserve">Analisa </w:t>
            </w:r>
            <w:proofErr w:type="spellStart"/>
            <w:r>
              <w:t>risiko</w:t>
            </w:r>
            <w:proofErr w:type="spellEnd"/>
          </w:p>
        </w:tc>
        <w:tc>
          <w:tcPr>
            <w:tcW w:w="2832" w:type="dxa"/>
          </w:tcPr>
          <w:p w14:paraId="072F3821" w14:textId="77777777" w:rsidR="00F4427F" w:rsidRDefault="00C97F4F" w:rsidP="003945E1">
            <w:pPr>
              <w:pStyle w:val="ListParagraph"/>
              <w:numPr>
                <w:ilvl w:val="0"/>
                <w:numId w:val="25"/>
              </w:numPr>
            </w:pPr>
            <w:r>
              <w:t xml:space="preserve">Belum </w:t>
            </w:r>
            <w:proofErr w:type="spellStart"/>
            <w:r>
              <w:t>tersedia</w:t>
            </w:r>
            <w:proofErr w:type="spellEnd"/>
            <w:r>
              <w:t xml:space="preserve"> </w:t>
            </w:r>
            <w:proofErr w:type="spellStart"/>
            <w:r>
              <w:t>modul</w:t>
            </w:r>
            <w:proofErr w:type="spellEnd"/>
            <w:r>
              <w:t xml:space="preserve"> </w:t>
            </w:r>
            <w:proofErr w:type="spellStart"/>
            <w:r>
              <w:t>manajemen</w:t>
            </w:r>
            <w:proofErr w:type="spellEnd"/>
            <w:r>
              <w:t xml:space="preserve"> </w:t>
            </w:r>
            <w:proofErr w:type="spellStart"/>
            <w:r>
              <w:t>biaya</w:t>
            </w:r>
            <w:proofErr w:type="spellEnd"/>
          </w:p>
          <w:p w14:paraId="33F18BE5" w14:textId="01CC6465" w:rsidR="00C97F4F" w:rsidRDefault="00C97F4F" w:rsidP="003945E1">
            <w:pPr>
              <w:pStyle w:val="ListParagraph"/>
              <w:numPr>
                <w:ilvl w:val="0"/>
                <w:numId w:val="25"/>
              </w:numPr>
            </w:pPr>
            <w:r>
              <w:t xml:space="preserve">Belum </w:t>
            </w:r>
            <w:proofErr w:type="spellStart"/>
            <w:r>
              <w:t>ada</w:t>
            </w:r>
            <w:proofErr w:type="spellEnd"/>
            <w:r>
              <w:t xml:space="preserve"> </w:t>
            </w:r>
            <w:proofErr w:type="spellStart"/>
            <w:r>
              <w:t>mekanisme</w:t>
            </w:r>
            <w:proofErr w:type="spellEnd"/>
            <w:r>
              <w:t xml:space="preserve"> </w:t>
            </w:r>
            <w:r w:rsidRPr="00AE58C4">
              <w:rPr>
                <w:i/>
                <w:iCs/>
              </w:rPr>
              <w:t>workflow</w:t>
            </w:r>
          </w:p>
        </w:tc>
      </w:tr>
      <w:tr w:rsidR="00214CF6" w14:paraId="66DB2CF8" w14:textId="77777777" w:rsidTr="00CC408D">
        <w:tc>
          <w:tcPr>
            <w:tcW w:w="2831" w:type="dxa"/>
          </w:tcPr>
          <w:p w14:paraId="7DF6497D" w14:textId="21F9F1DC" w:rsidR="00214CF6" w:rsidRDefault="00E73855" w:rsidP="00823B22">
            <w:pPr>
              <w:spacing w:line="360" w:lineRule="auto"/>
            </w:pPr>
            <w:r>
              <w:lastRenderedPageBreak/>
              <w:t>CCS</w:t>
            </w:r>
          </w:p>
        </w:tc>
        <w:tc>
          <w:tcPr>
            <w:tcW w:w="2831" w:type="dxa"/>
          </w:tcPr>
          <w:p w14:paraId="36CA2299" w14:textId="77777777" w:rsidR="00214CF6" w:rsidRDefault="00804E8C" w:rsidP="003945E1">
            <w:pPr>
              <w:pStyle w:val="ListParagraph"/>
              <w:numPr>
                <w:ilvl w:val="0"/>
                <w:numId w:val="25"/>
              </w:numPr>
              <w:spacing w:line="360" w:lineRule="auto"/>
            </w:pPr>
            <w:proofErr w:type="spellStart"/>
            <w:r>
              <w:t>Manajemen</w:t>
            </w:r>
            <w:proofErr w:type="spellEnd"/>
            <w:r>
              <w:t xml:space="preserve"> </w:t>
            </w:r>
            <w:proofErr w:type="spellStart"/>
            <w:r>
              <w:t>pembiayaan</w:t>
            </w:r>
            <w:proofErr w:type="spellEnd"/>
          </w:p>
          <w:p w14:paraId="43039802" w14:textId="11ED9773" w:rsidR="00804E8C" w:rsidRDefault="00804E8C" w:rsidP="003945E1">
            <w:pPr>
              <w:pStyle w:val="ListParagraph"/>
              <w:numPr>
                <w:ilvl w:val="0"/>
                <w:numId w:val="25"/>
              </w:numPr>
              <w:spacing w:line="360" w:lineRule="auto"/>
            </w:pPr>
            <w:proofErr w:type="spellStart"/>
            <w:r>
              <w:t>Penjadwalan</w:t>
            </w:r>
            <w:proofErr w:type="spellEnd"/>
          </w:p>
          <w:p w14:paraId="6C6E4E66" w14:textId="6BEF1A47" w:rsidR="00804E8C" w:rsidRDefault="00804E8C" w:rsidP="003945E1">
            <w:pPr>
              <w:pStyle w:val="ListParagraph"/>
              <w:numPr>
                <w:ilvl w:val="0"/>
                <w:numId w:val="25"/>
              </w:numPr>
              <w:spacing w:line="360" w:lineRule="auto"/>
            </w:pPr>
            <w:r>
              <w:rPr>
                <w:i/>
                <w:iCs/>
              </w:rPr>
              <w:t>Earn value integrator</w:t>
            </w:r>
          </w:p>
        </w:tc>
        <w:tc>
          <w:tcPr>
            <w:tcW w:w="2832" w:type="dxa"/>
          </w:tcPr>
          <w:p w14:paraId="18A39B98" w14:textId="57A2C3E0" w:rsidR="00861C2F" w:rsidRDefault="00861C2F" w:rsidP="003945E1">
            <w:pPr>
              <w:pStyle w:val="ListParagraph"/>
              <w:numPr>
                <w:ilvl w:val="0"/>
                <w:numId w:val="25"/>
              </w:numPr>
            </w:pPr>
            <w:proofErr w:type="spellStart"/>
            <w:r>
              <w:t>Manajemen</w:t>
            </w:r>
            <w:proofErr w:type="spellEnd"/>
            <w:r>
              <w:t xml:space="preserve"> portfolio</w:t>
            </w:r>
          </w:p>
          <w:p w14:paraId="6E2892D5" w14:textId="210502FD" w:rsidR="00861C2F" w:rsidRDefault="00861C2F" w:rsidP="003945E1">
            <w:pPr>
              <w:pStyle w:val="ListParagraph"/>
              <w:numPr>
                <w:ilvl w:val="0"/>
                <w:numId w:val="25"/>
              </w:numPr>
            </w:pPr>
            <w:proofErr w:type="spellStart"/>
            <w:r>
              <w:t>Manajemen</w:t>
            </w:r>
            <w:proofErr w:type="spellEnd"/>
            <w:r>
              <w:t xml:space="preserve"> dokumentasi</w:t>
            </w:r>
          </w:p>
          <w:p w14:paraId="5EC280FC" w14:textId="27E1B32D" w:rsidR="00861C2F" w:rsidRDefault="00861C2F" w:rsidP="00AE58C4"/>
        </w:tc>
      </w:tr>
      <w:tr w:rsidR="006A49A3" w14:paraId="3B15E6B1" w14:textId="77777777" w:rsidTr="00CC408D">
        <w:tc>
          <w:tcPr>
            <w:tcW w:w="2831" w:type="dxa"/>
          </w:tcPr>
          <w:p w14:paraId="4DE6DDE3" w14:textId="5363FEE9" w:rsidR="006A49A3" w:rsidRDefault="000D7873" w:rsidP="00823B22">
            <w:pPr>
              <w:spacing w:line="360" w:lineRule="auto"/>
            </w:pPr>
            <w:r>
              <w:t>Aconex</w:t>
            </w:r>
          </w:p>
        </w:tc>
        <w:tc>
          <w:tcPr>
            <w:tcW w:w="2831" w:type="dxa"/>
          </w:tcPr>
          <w:p w14:paraId="1F6E0067" w14:textId="77777777" w:rsidR="006A49A3" w:rsidRDefault="000D7873" w:rsidP="003945E1">
            <w:pPr>
              <w:pStyle w:val="ListParagraph"/>
              <w:numPr>
                <w:ilvl w:val="0"/>
                <w:numId w:val="25"/>
              </w:numPr>
              <w:spacing w:line="360" w:lineRule="auto"/>
            </w:pPr>
            <w:proofErr w:type="spellStart"/>
            <w:r>
              <w:t>Manajemen</w:t>
            </w:r>
            <w:proofErr w:type="spellEnd"/>
            <w:r>
              <w:t xml:space="preserve"> dokumentasi</w:t>
            </w:r>
          </w:p>
          <w:p w14:paraId="2457DF14" w14:textId="77777777" w:rsidR="000D7873" w:rsidRDefault="000D7873" w:rsidP="003945E1">
            <w:pPr>
              <w:pStyle w:val="ListParagraph"/>
              <w:numPr>
                <w:ilvl w:val="0"/>
                <w:numId w:val="25"/>
              </w:numPr>
              <w:spacing w:line="360" w:lineRule="auto"/>
            </w:pPr>
            <w:proofErr w:type="spellStart"/>
            <w:r>
              <w:t>Manajemen</w:t>
            </w:r>
            <w:proofErr w:type="spellEnd"/>
            <w:r>
              <w:t xml:space="preserve"> </w:t>
            </w:r>
            <w:proofErr w:type="spellStart"/>
            <w:r>
              <w:t>alur</w:t>
            </w:r>
            <w:proofErr w:type="spellEnd"/>
            <w:r>
              <w:t xml:space="preserve"> </w:t>
            </w:r>
            <w:proofErr w:type="spellStart"/>
            <w:r>
              <w:t>pekerjaan</w:t>
            </w:r>
            <w:proofErr w:type="spellEnd"/>
          </w:p>
          <w:p w14:paraId="2CDB237C" w14:textId="68A971FA" w:rsidR="000D7873" w:rsidRDefault="000D7873" w:rsidP="003945E1">
            <w:pPr>
              <w:pStyle w:val="ListParagraph"/>
              <w:numPr>
                <w:ilvl w:val="0"/>
                <w:numId w:val="25"/>
              </w:numPr>
              <w:spacing w:line="360" w:lineRule="auto"/>
            </w:pPr>
            <w:proofErr w:type="spellStart"/>
            <w:r>
              <w:t>Manajemen</w:t>
            </w:r>
            <w:proofErr w:type="spellEnd"/>
            <w:r>
              <w:t xml:space="preserve"> </w:t>
            </w:r>
            <w:proofErr w:type="spellStart"/>
            <w:r>
              <w:t>pekerjaan</w:t>
            </w:r>
            <w:proofErr w:type="spellEnd"/>
            <w:r>
              <w:t xml:space="preserve"> </w:t>
            </w:r>
            <w:proofErr w:type="spellStart"/>
            <w:r>
              <w:t>lapangan</w:t>
            </w:r>
            <w:proofErr w:type="spellEnd"/>
          </w:p>
        </w:tc>
        <w:tc>
          <w:tcPr>
            <w:tcW w:w="2832" w:type="dxa"/>
          </w:tcPr>
          <w:p w14:paraId="269208E2" w14:textId="77777777" w:rsidR="006A49A3" w:rsidRDefault="000D7873" w:rsidP="003945E1">
            <w:pPr>
              <w:pStyle w:val="ListParagraph"/>
              <w:numPr>
                <w:ilvl w:val="0"/>
                <w:numId w:val="25"/>
              </w:numPr>
            </w:pPr>
            <w:proofErr w:type="spellStart"/>
            <w:r>
              <w:t>Penjadwalan</w:t>
            </w:r>
            <w:proofErr w:type="spellEnd"/>
          </w:p>
          <w:p w14:paraId="6DED139A" w14:textId="02EBACCF" w:rsidR="000D7873" w:rsidRDefault="000D7873" w:rsidP="003945E1">
            <w:pPr>
              <w:pStyle w:val="ListParagraph"/>
              <w:numPr>
                <w:ilvl w:val="0"/>
                <w:numId w:val="25"/>
              </w:numPr>
            </w:pPr>
            <w:proofErr w:type="spellStart"/>
            <w:r>
              <w:t>Manajemen</w:t>
            </w:r>
            <w:proofErr w:type="spellEnd"/>
            <w:r>
              <w:t xml:space="preserve"> </w:t>
            </w:r>
            <w:proofErr w:type="spellStart"/>
            <w:r>
              <w:t>pembiayaan</w:t>
            </w:r>
            <w:proofErr w:type="spellEnd"/>
          </w:p>
        </w:tc>
      </w:tr>
      <w:tr w:rsidR="000D7873" w14:paraId="2387146A" w14:textId="77777777" w:rsidTr="00CC408D">
        <w:tc>
          <w:tcPr>
            <w:tcW w:w="2831" w:type="dxa"/>
          </w:tcPr>
          <w:p w14:paraId="4FB6AC1C" w14:textId="73EF85B2" w:rsidR="000D7873" w:rsidRDefault="000D7873" w:rsidP="00823B22">
            <w:pPr>
              <w:spacing w:line="360" w:lineRule="auto"/>
            </w:pPr>
            <w:r>
              <w:t>Trimble</w:t>
            </w:r>
          </w:p>
        </w:tc>
        <w:tc>
          <w:tcPr>
            <w:tcW w:w="2831" w:type="dxa"/>
          </w:tcPr>
          <w:p w14:paraId="256177FC" w14:textId="77777777" w:rsidR="000D7873" w:rsidRDefault="000D7873" w:rsidP="003945E1">
            <w:pPr>
              <w:pStyle w:val="ListParagraph"/>
              <w:numPr>
                <w:ilvl w:val="0"/>
                <w:numId w:val="25"/>
              </w:numPr>
              <w:spacing w:line="360" w:lineRule="auto"/>
            </w:pPr>
            <w:proofErr w:type="spellStart"/>
            <w:r>
              <w:t>Manajemen</w:t>
            </w:r>
            <w:proofErr w:type="spellEnd"/>
            <w:r>
              <w:t xml:space="preserve"> </w:t>
            </w:r>
            <w:proofErr w:type="spellStart"/>
            <w:r>
              <w:t>pembiayaan</w:t>
            </w:r>
            <w:proofErr w:type="spellEnd"/>
          </w:p>
          <w:p w14:paraId="5508D805" w14:textId="77777777" w:rsidR="000D7873" w:rsidRDefault="000D7873" w:rsidP="003945E1">
            <w:pPr>
              <w:pStyle w:val="ListParagraph"/>
              <w:numPr>
                <w:ilvl w:val="0"/>
                <w:numId w:val="25"/>
              </w:numPr>
              <w:spacing w:line="360" w:lineRule="auto"/>
            </w:pPr>
            <w:proofErr w:type="spellStart"/>
            <w:r>
              <w:t>Manajemen</w:t>
            </w:r>
            <w:proofErr w:type="spellEnd"/>
            <w:r>
              <w:t xml:space="preserve"> dokumen</w:t>
            </w:r>
          </w:p>
          <w:p w14:paraId="0F1EE628" w14:textId="77777777" w:rsidR="000D7873" w:rsidRDefault="000D7873" w:rsidP="003945E1">
            <w:pPr>
              <w:pStyle w:val="ListParagraph"/>
              <w:numPr>
                <w:ilvl w:val="0"/>
                <w:numId w:val="25"/>
              </w:numPr>
              <w:spacing w:line="360" w:lineRule="auto"/>
            </w:pPr>
            <w:proofErr w:type="spellStart"/>
            <w:r>
              <w:t>Manajemen</w:t>
            </w:r>
            <w:proofErr w:type="spellEnd"/>
            <w:r>
              <w:t xml:space="preserve"> </w:t>
            </w:r>
            <w:proofErr w:type="spellStart"/>
            <w:r>
              <w:t>alur</w:t>
            </w:r>
            <w:proofErr w:type="spellEnd"/>
            <w:r>
              <w:t xml:space="preserve"> </w:t>
            </w:r>
            <w:proofErr w:type="spellStart"/>
            <w:r>
              <w:t>pekerjaan</w:t>
            </w:r>
            <w:proofErr w:type="spellEnd"/>
          </w:p>
          <w:p w14:paraId="2DF59F64" w14:textId="7A73B2F5" w:rsidR="000D7873" w:rsidRDefault="000D7873" w:rsidP="003945E1">
            <w:pPr>
              <w:pStyle w:val="ListParagraph"/>
              <w:numPr>
                <w:ilvl w:val="0"/>
                <w:numId w:val="25"/>
              </w:numPr>
              <w:spacing w:line="360" w:lineRule="auto"/>
            </w:pPr>
            <w:proofErr w:type="spellStart"/>
            <w:r>
              <w:t>Manajemen</w:t>
            </w:r>
            <w:proofErr w:type="spellEnd"/>
            <w:r>
              <w:t xml:space="preserve"> </w:t>
            </w:r>
            <w:proofErr w:type="spellStart"/>
            <w:r>
              <w:t>lapangan</w:t>
            </w:r>
            <w:proofErr w:type="spellEnd"/>
          </w:p>
        </w:tc>
        <w:tc>
          <w:tcPr>
            <w:tcW w:w="2832" w:type="dxa"/>
          </w:tcPr>
          <w:p w14:paraId="55E83CE2" w14:textId="77777777" w:rsidR="000D7873" w:rsidRDefault="000D7873" w:rsidP="003945E1">
            <w:pPr>
              <w:pStyle w:val="ListParagraph"/>
              <w:numPr>
                <w:ilvl w:val="0"/>
                <w:numId w:val="25"/>
              </w:numPr>
            </w:pPr>
            <w:proofErr w:type="spellStart"/>
            <w:r>
              <w:t>Penjadwalan</w:t>
            </w:r>
            <w:proofErr w:type="spellEnd"/>
            <w:r>
              <w:t xml:space="preserve"> </w:t>
            </w:r>
          </w:p>
          <w:p w14:paraId="42F09B6A" w14:textId="5A34BFC0" w:rsidR="000D7873" w:rsidRDefault="000D7873" w:rsidP="003945E1">
            <w:pPr>
              <w:pStyle w:val="ListParagraph"/>
              <w:numPr>
                <w:ilvl w:val="0"/>
                <w:numId w:val="25"/>
              </w:numPr>
            </w:pPr>
            <w:proofErr w:type="spellStart"/>
            <w:r>
              <w:t>Manajemen</w:t>
            </w:r>
            <w:proofErr w:type="spellEnd"/>
            <w:r>
              <w:t xml:space="preserve"> portfolio</w:t>
            </w:r>
          </w:p>
        </w:tc>
      </w:tr>
    </w:tbl>
    <w:p w14:paraId="64B50C88" w14:textId="77777777" w:rsidR="00DF058D" w:rsidRPr="00467D97" w:rsidRDefault="00DF058D" w:rsidP="00AE58C4">
      <w:pPr>
        <w:spacing w:line="360" w:lineRule="auto"/>
      </w:pPr>
    </w:p>
    <w:p w14:paraId="19373125" w14:textId="45B7A129" w:rsidR="001C2483" w:rsidRDefault="001C2483" w:rsidP="00CD75A2">
      <w:pPr>
        <w:pStyle w:val="Heading2"/>
        <w:spacing w:line="360" w:lineRule="auto"/>
      </w:pPr>
      <w:bookmarkStart w:id="1581" w:name="_Toc120139645"/>
      <w:bookmarkStart w:id="1582" w:name="_Toc128943859"/>
      <w:r>
        <w:rPr>
          <w:i/>
          <w:iCs/>
        </w:rPr>
        <w:t>Enterprise Architecture</w:t>
      </w:r>
      <w:bookmarkEnd w:id="1581"/>
      <w:bookmarkEnd w:id="1582"/>
      <w:r>
        <w:rPr>
          <w:i/>
          <w:iCs/>
        </w:rPr>
        <w:t xml:space="preserve"> </w:t>
      </w:r>
    </w:p>
    <w:p w14:paraId="7E4F6B9A" w14:textId="77777777" w:rsidR="007F203B" w:rsidRDefault="00CD75A2" w:rsidP="00CD75A2">
      <w:pPr>
        <w:spacing w:line="360" w:lineRule="auto"/>
      </w:pPr>
      <w:proofErr w:type="spellStart"/>
      <w:r>
        <w:t>Sistem</w:t>
      </w:r>
      <w:proofErr w:type="spellEnd"/>
      <w:r>
        <w:t xml:space="preserve"> </w:t>
      </w:r>
      <w:proofErr w:type="spellStart"/>
      <w:r>
        <w:t>informasi</w:t>
      </w:r>
      <w:proofErr w:type="spellEnd"/>
      <w:r>
        <w:t xml:space="preserve"> yang </w:t>
      </w:r>
      <w:proofErr w:type="spellStart"/>
      <w:r>
        <w:t>ada</w:t>
      </w:r>
      <w:proofErr w:type="spellEnd"/>
      <w:r>
        <w:t xml:space="preserve"> pada </w:t>
      </w:r>
      <w:proofErr w:type="spellStart"/>
      <w:r>
        <w:t>lingkungan</w:t>
      </w:r>
      <w:proofErr w:type="spellEnd"/>
      <w:r>
        <w:t xml:space="preserve"> </w:t>
      </w:r>
      <w:proofErr w:type="spellStart"/>
      <w:r>
        <w:t>perusahaan</w:t>
      </w:r>
      <w:proofErr w:type="spellEnd"/>
      <w:r>
        <w:t xml:space="preserve"> </w:t>
      </w:r>
      <w:proofErr w:type="spellStart"/>
      <w:r>
        <w:t>memiliki</w:t>
      </w:r>
      <w:proofErr w:type="spellEnd"/>
      <w:r>
        <w:t xml:space="preserve"> </w:t>
      </w:r>
      <w:proofErr w:type="spellStart"/>
      <w:r>
        <w:t>kompleksitas</w:t>
      </w:r>
      <w:proofErr w:type="spellEnd"/>
      <w:r>
        <w:t xml:space="preserve"> yang </w:t>
      </w:r>
      <w:proofErr w:type="spellStart"/>
      <w:r>
        <w:t>berbeda</w:t>
      </w:r>
      <w:proofErr w:type="spellEnd"/>
      <w:r>
        <w:t xml:space="preserve"> dengan </w:t>
      </w:r>
      <w:proofErr w:type="spellStart"/>
      <w:r>
        <w:t>sistem</w:t>
      </w:r>
      <w:proofErr w:type="spellEnd"/>
      <w:r>
        <w:t xml:space="preserve"> </w:t>
      </w:r>
      <w:proofErr w:type="spellStart"/>
      <w:r>
        <w:t>informasi</w:t>
      </w:r>
      <w:proofErr w:type="spellEnd"/>
      <w:r>
        <w:t xml:space="preserve"> yang </w:t>
      </w:r>
      <w:proofErr w:type="spellStart"/>
      <w:r>
        <w:t>ada</w:t>
      </w:r>
      <w:proofErr w:type="spellEnd"/>
      <w:r>
        <w:t xml:space="preserve"> pada </w:t>
      </w:r>
      <w:proofErr w:type="spellStart"/>
      <w:r>
        <w:t>umumnya</w:t>
      </w:r>
      <w:proofErr w:type="spellEnd"/>
      <w:r>
        <w:t>.</w:t>
      </w:r>
      <w:r w:rsidR="006E25A4">
        <w:t xml:space="preserve"> Di mana pada </w:t>
      </w:r>
      <w:proofErr w:type="spellStart"/>
      <w:r w:rsidR="006E25A4">
        <w:t>sistem</w:t>
      </w:r>
      <w:proofErr w:type="spellEnd"/>
      <w:r w:rsidR="006E25A4">
        <w:t xml:space="preserve"> </w:t>
      </w:r>
      <w:proofErr w:type="spellStart"/>
      <w:r w:rsidR="006E25A4">
        <w:t>informasi</w:t>
      </w:r>
      <w:proofErr w:type="spellEnd"/>
      <w:r w:rsidR="006E25A4">
        <w:t xml:space="preserve"> </w:t>
      </w:r>
      <w:proofErr w:type="spellStart"/>
      <w:r w:rsidR="006E25A4">
        <w:t>perusahaan</w:t>
      </w:r>
      <w:proofErr w:type="spellEnd"/>
      <w:r w:rsidR="006E25A4">
        <w:t xml:space="preserve"> </w:t>
      </w:r>
      <w:proofErr w:type="spellStart"/>
      <w:r w:rsidR="006E25A4">
        <w:t>atau</w:t>
      </w:r>
      <w:proofErr w:type="spellEnd"/>
      <w:r w:rsidR="006E25A4">
        <w:t xml:space="preserve"> </w:t>
      </w:r>
      <w:r w:rsidR="006E25A4">
        <w:rPr>
          <w:i/>
          <w:iCs/>
        </w:rPr>
        <w:t xml:space="preserve">enterprise </w:t>
      </w:r>
      <w:proofErr w:type="spellStart"/>
      <w:r w:rsidR="006E25A4">
        <w:t>memiliki</w:t>
      </w:r>
      <w:proofErr w:type="spellEnd"/>
      <w:r w:rsidR="006E25A4">
        <w:t xml:space="preserve"> </w:t>
      </w:r>
      <w:proofErr w:type="spellStart"/>
      <w:r w:rsidR="006E25A4">
        <w:t>sistem</w:t>
      </w:r>
      <w:proofErr w:type="spellEnd"/>
      <w:r w:rsidR="006E25A4">
        <w:t xml:space="preserve"> yang </w:t>
      </w:r>
      <w:proofErr w:type="spellStart"/>
      <w:r w:rsidR="006E25A4">
        <w:t>saling</w:t>
      </w:r>
      <w:proofErr w:type="spellEnd"/>
      <w:r w:rsidR="006E25A4">
        <w:t xml:space="preserve"> </w:t>
      </w:r>
      <w:proofErr w:type="spellStart"/>
      <w:r w:rsidR="006E25A4">
        <w:t>terintegrasi</w:t>
      </w:r>
      <w:proofErr w:type="spellEnd"/>
      <w:r w:rsidR="005C4143">
        <w:t xml:space="preserve">, </w:t>
      </w:r>
      <w:proofErr w:type="spellStart"/>
      <w:r w:rsidR="005C4143">
        <w:t>mengandung</w:t>
      </w:r>
      <w:proofErr w:type="spellEnd"/>
      <w:r w:rsidR="005C4143">
        <w:t xml:space="preserve"> </w:t>
      </w:r>
      <w:proofErr w:type="spellStart"/>
      <w:r w:rsidR="005C4143">
        <w:t>banyak</w:t>
      </w:r>
      <w:proofErr w:type="spellEnd"/>
      <w:r w:rsidR="005C4143">
        <w:t xml:space="preserve"> proses dan </w:t>
      </w:r>
      <w:proofErr w:type="spellStart"/>
      <w:r w:rsidR="005C4143">
        <w:t>hierarki</w:t>
      </w:r>
      <w:proofErr w:type="spellEnd"/>
      <w:r w:rsidR="005C4143">
        <w:t xml:space="preserve"> yang </w:t>
      </w:r>
      <w:proofErr w:type="spellStart"/>
      <w:r w:rsidR="005C4143">
        <w:t>saling</w:t>
      </w:r>
      <w:proofErr w:type="spellEnd"/>
      <w:r w:rsidR="005C4143">
        <w:t xml:space="preserve"> </w:t>
      </w:r>
      <w:proofErr w:type="spellStart"/>
      <w:r w:rsidR="005C4143">
        <w:t>berhubungan</w:t>
      </w:r>
      <w:proofErr w:type="spellEnd"/>
      <w:r w:rsidR="005C4143">
        <w:t xml:space="preserve"> </w:t>
      </w:r>
      <w:proofErr w:type="spellStart"/>
      <w:r w:rsidR="005C4143">
        <w:t>satu</w:t>
      </w:r>
      <w:proofErr w:type="spellEnd"/>
      <w:r w:rsidR="005C4143">
        <w:t xml:space="preserve"> dengan yang lain. Untuk </w:t>
      </w:r>
      <w:proofErr w:type="spellStart"/>
      <w:r w:rsidR="005C4143">
        <w:t>dapat</w:t>
      </w:r>
      <w:proofErr w:type="spellEnd"/>
      <w:r w:rsidR="005C4143">
        <w:t xml:space="preserve"> </w:t>
      </w:r>
      <w:proofErr w:type="spellStart"/>
      <w:r w:rsidR="005C4143">
        <w:t>menyelesaikan</w:t>
      </w:r>
      <w:proofErr w:type="spellEnd"/>
      <w:r w:rsidR="005C4143">
        <w:t xml:space="preserve"> </w:t>
      </w:r>
      <w:proofErr w:type="spellStart"/>
      <w:r w:rsidR="005C4143">
        <w:t>p</w:t>
      </w:r>
      <w:r w:rsidR="003D48CC">
        <w:t>ermasalahan</w:t>
      </w:r>
      <w:proofErr w:type="spellEnd"/>
      <w:r w:rsidR="003D48CC">
        <w:t xml:space="preserve"> dan </w:t>
      </w:r>
      <w:proofErr w:type="spellStart"/>
      <w:r w:rsidR="003D48CC">
        <w:t>melakukan</w:t>
      </w:r>
      <w:proofErr w:type="spellEnd"/>
      <w:r w:rsidR="003D48CC">
        <w:t xml:space="preserve"> </w:t>
      </w:r>
      <w:proofErr w:type="spellStart"/>
      <w:r w:rsidR="003D48CC">
        <w:t>perancangan</w:t>
      </w:r>
      <w:proofErr w:type="spellEnd"/>
      <w:r w:rsidR="003D48CC">
        <w:t xml:space="preserve"> </w:t>
      </w:r>
      <w:proofErr w:type="spellStart"/>
      <w:r w:rsidR="003D48CC">
        <w:t>terhadap</w:t>
      </w:r>
      <w:proofErr w:type="spellEnd"/>
      <w:r w:rsidR="003D48CC">
        <w:t xml:space="preserve"> </w:t>
      </w:r>
      <w:proofErr w:type="spellStart"/>
      <w:r w:rsidR="003D48CC">
        <w:t>sistem</w:t>
      </w:r>
      <w:proofErr w:type="spellEnd"/>
      <w:r w:rsidR="003D48CC">
        <w:t xml:space="preserve"> </w:t>
      </w:r>
      <w:proofErr w:type="spellStart"/>
      <w:r w:rsidR="003D48CC">
        <w:t>informasi</w:t>
      </w:r>
      <w:proofErr w:type="spellEnd"/>
      <w:r w:rsidR="003D48CC">
        <w:t xml:space="preserve"> </w:t>
      </w:r>
      <w:r w:rsidR="003D48CC">
        <w:rPr>
          <w:i/>
          <w:iCs/>
        </w:rPr>
        <w:t xml:space="preserve">enterprise, </w:t>
      </w:r>
      <w:proofErr w:type="spellStart"/>
      <w:r w:rsidR="003D48CC">
        <w:t>dikenal</w:t>
      </w:r>
      <w:proofErr w:type="spellEnd"/>
      <w:r w:rsidR="003D48CC">
        <w:t xml:space="preserve"> </w:t>
      </w:r>
      <w:proofErr w:type="spellStart"/>
      <w:r w:rsidR="003D48CC">
        <w:t>sebuah</w:t>
      </w:r>
      <w:proofErr w:type="spellEnd"/>
      <w:r w:rsidR="003D48CC">
        <w:t xml:space="preserve"> </w:t>
      </w:r>
      <w:proofErr w:type="spellStart"/>
      <w:r w:rsidR="003D48CC">
        <w:t>metode</w:t>
      </w:r>
      <w:proofErr w:type="spellEnd"/>
      <w:r w:rsidR="003D48CC">
        <w:t xml:space="preserve"> yang </w:t>
      </w:r>
      <w:proofErr w:type="spellStart"/>
      <w:r w:rsidR="003D48CC">
        <w:t>biasa</w:t>
      </w:r>
      <w:proofErr w:type="spellEnd"/>
      <w:r w:rsidR="003D48CC">
        <w:t xml:space="preserve"> di </w:t>
      </w:r>
      <w:proofErr w:type="spellStart"/>
      <w:r w:rsidR="003D48CC">
        <w:t>sebut</w:t>
      </w:r>
      <w:proofErr w:type="spellEnd"/>
      <w:r w:rsidR="003D48CC">
        <w:t xml:space="preserve"> dengan </w:t>
      </w:r>
      <w:r w:rsidR="003D48CC">
        <w:rPr>
          <w:i/>
          <w:iCs/>
        </w:rPr>
        <w:t xml:space="preserve">Enterprise Architecture </w:t>
      </w:r>
      <w:r w:rsidR="003D48CC">
        <w:t>(EA)</w:t>
      </w:r>
      <w:r w:rsidR="001E536D">
        <w:t xml:space="preserve">. </w:t>
      </w:r>
    </w:p>
    <w:p w14:paraId="73557BFA" w14:textId="37DB977D" w:rsidR="001C2483" w:rsidRDefault="001E536D" w:rsidP="00CD75A2">
      <w:pPr>
        <w:spacing w:line="360" w:lineRule="auto"/>
      </w:pPr>
      <w:r>
        <w:t xml:space="preserve">EA </w:t>
      </w:r>
      <w:proofErr w:type="spellStart"/>
      <w:r>
        <w:t>merupakan</w:t>
      </w:r>
      <w:proofErr w:type="spellEnd"/>
      <w:r>
        <w:t xml:space="preserve"> </w:t>
      </w:r>
      <w:proofErr w:type="spellStart"/>
      <w:r>
        <w:t>sebuah</w:t>
      </w:r>
      <w:proofErr w:type="spellEnd"/>
      <w:r>
        <w:t xml:space="preserve"> </w:t>
      </w:r>
      <w:proofErr w:type="spellStart"/>
      <w:r>
        <w:t>metode</w:t>
      </w:r>
      <w:proofErr w:type="spellEnd"/>
      <w:r>
        <w:t xml:space="preserve"> </w:t>
      </w:r>
      <w:r w:rsidR="00367B8B">
        <w:t xml:space="preserve">dan </w:t>
      </w:r>
      <w:proofErr w:type="spellStart"/>
      <w:r w:rsidR="00367B8B">
        <w:t>sebuah</w:t>
      </w:r>
      <w:proofErr w:type="spellEnd"/>
      <w:r w:rsidR="00367B8B">
        <w:t xml:space="preserve"> </w:t>
      </w:r>
      <w:proofErr w:type="spellStart"/>
      <w:r w:rsidR="00367B8B">
        <w:t>prinsip</w:t>
      </w:r>
      <w:proofErr w:type="spellEnd"/>
      <w:r w:rsidR="00367B8B">
        <w:t xml:space="preserve"> yang </w:t>
      </w:r>
      <w:proofErr w:type="spellStart"/>
      <w:r w:rsidR="00367B8B">
        <w:t>menghubungkan</w:t>
      </w:r>
      <w:proofErr w:type="spellEnd"/>
      <w:r w:rsidR="00367B8B">
        <w:t xml:space="preserve"> </w:t>
      </w:r>
      <w:proofErr w:type="spellStart"/>
      <w:r w:rsidR="00367B8B">
        <w:t>antara</w:t>
      </w:r>
      <w:proofErr w:type="spellEnd"/>
      <w:r w:rsidR="00367B8B">
        <w:t xml:space="preserve"> </w:t>
      </w:r>
      <w:proofErr w:type="spellStart"/>
      <w:r w:rsidR="00367B8B">
        <w:t>tujuan</w:t>
      </w:r>
      <w:proofErr w:type="spellEnd"/>
      <w:r w:rsidR="00367B8B">
        <w:t xml:space="preserve"> </w:t>
      </w:r>
      <w:proofErr w:type="spellStart"/>
      <w:r w:rsidR="00367B8B">
        <w:t>fungsional</w:t>
      </w:r>
      <w:proofErr w:type="spellEnd"/>
      <w:r w:rsidR="00367B8B">
        <w:t xml:space="preserve"> </w:t>
      </w:r>
      <w:proofErr w:type="spellStart"/>
      <w:r w:rsidR="00367B8B">
        <w:t>dari</w:t>
      </w:r>
      <w:proofErr w:type="spellEnd"/>
      <w:r w:rsidR="00367B8B">
        <w:t xml:space="preserve"> </w:t>
      </w:r>
      <w:proofErr w:type="spellStart"/>
      <w:r w:rsidR="00367B8B">
        <w:t>suatu</w:t>
      </w:r>
      <w:proofErr w:type="spellEnd"/>
      <w:r w:rsidR="00367B8B">
        <w:t xml:space="preserve"> </w:t>
      </w:r>
      <w:proofErr w:type="spellStart"/>
      <w:r w:rsidR="00367B8B">
        <w:t>bisnis</w:t>
      </w:r>
      <w:proofErr w:type="spellEnd"/>
      <w:r w:rsidR="00367B8B">
        <w:t xml:space="preserve"> dengan </w:t>
      </w:r>
      <w:proofErr w:type="spellStart"/>
      <w:r w:rsidR="00367B8B">
        <w:t>pemanfaatan</w:t>
      </w:r>
      <w:proofErr w:type="spellEnd"/>
      <w:r w:rsidR="00367B8B">
        <w:t xml:space="preserve"> </w:t>
      </w:r>
      <w:proofErr w:type="spellStart"/>
      <w:r w:rsidR="00367B8B">
        <w:t>teknologi</w:t>
      </w:r>
      <w:proofErr w:type="spellEnd"/>
      <w:r w:rsidR="00367B8B">
        <w:t xml:space="preserve"> </w:t>
      </w:r>
      <w:proofErr w:type="spellStart"/>
      <w:r w:rsidR="00367B8B">
        <w:t>informasi</w:t>
      </w:r>
      <w:proofErr w:type="spellEnd"/>
      <w:r w:rsidR="00367B8B">
        <w:t xml:space="preserve"> dan strategi </w:t>
      </w:r>
      <w:proofErr w:type="spellStart"/>
      <w:r w:rsidR="00367B8B">
        <w:t>sistem</w:t>
      </w:r>
      <w:proofErr w:type="spellEnd"/>
      <w:r w:rsidR="00367B8B">
        <w:t xml:space="preserve"> </w:t>
      </w:r>
      <w:proofErr w:type="spellStart"/>
      <w:r w:rsidR="00367B8B">
        <w:lastRenderedPageBreak/>
        <w:t>informasi</w:t>
      </w:r>
      <w:proofErr w:type="spellEnd"/>
      <w:r w:rsidR="00367B8B">
        <w:t xml:space="preserve"> </w:t>
      </w:r>
      <w:r w:rsidR="00674FDB">
        <w:t xml:space="preserve">yang </w:t>
      </w:r>
      <w:proofErr w:type="spellStart"/>
      <w:r w:rsidR="00674FDB">
        <w:t>akan</w:t>
      </w:r>
      <w:proofErr w:type="spellEnd"/>
      <w:r w:rsidR="00674FDB">
        <w:t xml:space="preserve"> </w:t>
      </w:r>
      <w:proofErr w:type="spellStart"/>
      <w:r w:rsidR="00674FDB">
        <w:t>dijalankan</w:t>
      </w:r>
      <w:proofErr w:type="spellEnd"/>
      <w:r w:rsidR="00674FDB">
        <w:t xml:space="preserve"> untuk </w:t>
      </w:r>
      <w:proofErr w:type="spellStart"/>
      <w:r w:rsidR="00674FDB">
        <w:t>mendapatkan</w:t>
      </w:r>
      <w:proofErr w:type="spellEnd"/>
      <w:r w:rsidR="00674FDB">
        <w:t xml:space="preserve"> </w:t>
      </w:r>
      <w:r w:rsidR="00674FDB" w:rsidRPr="00674FDB">
        <w:rPr>
          <w:i/>
          <w:iCs/>
        </w:rPr>
        <w:t>business value</w:t>
      </w:r>
      <w:r w:rsidR="00674FDB">
        <w:rPr>
          <w:i/>
          <w:iCs/>
        </w:rPr>
        <w:t xml:space="preserve"> </w:t>
      </w:r>
      <w:r w:rsidR="00674FDB">
        <w:rPr>
          <w:i/>
          <w:iCs/>
        </w:rPr>
        <w:fldChar w:fldCharType="begin" w:fldLock="1"/>
      </w:r>
      <w:r w:rsidR="002A5D5F">
        <w:rPr>
          <w:i/>
          <w:iCs/>
        </w:rPr>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principles","type":"article-journal","volume":"4"},"uris":["http://www.mendeley.com/documents/?uuid=ae09f635-8612-4f91-bc16-93d96f2a4813"]}],"mendeley":{"formattedCitation":"(Hannemann et al., 2022)","plainTextFormattedCitation":"(Hannemann et al., 2022)","previouslyFormattedCitation":"(Hannemann et al., 2022)"},"properties":{"noteIndex":0},"schema":"https://github.com/citation-style-language/schema/raw/master/csl-citation.json"}</w:instrText>
      </w:r>
      <w:r w:rsidR="00674FDB">
        <w:rPr>
          <w:i/>
          <w:iCs/>
        </w:rPr>
        <w:fldChar w:fldCharType="separate"/>
      </w:r>
      <w:r w:rsidR="00674FDB" w:rsidRPr="00674FDB">
        <w:rPr>
          <w:iCs/>
          <w:noProof/>
        </w:rPr>
        <w:t>(Hannemann et al., 2022)</w:t>
      </w:r>
      <w:r w:rsidR="00674FDB">
        <w:rPr>
          <w:i/>
          <w:iCs/>
        </w:rPr>
        <w:fldChar w:fldCharType="end"/>
      </w:r>
      <w:r w:rsidR="00674FDB">
        <w:rPr>
          <w:i/>
          <w:iCs/>
        </w:rPr>
        <w:t>.</w:t>
      </w:r>
      <w:r w:rsidR="000F37D0">
        <w:rPr>
          <w:i/>
          <w:iCs/>
        </w:rPr>
        <w:t xml:space="preserve"> </w:t>
      </w:r>
      <w:r w:rsidR="000F37D0">
        <w:t xml:space="preserve">EA </w:t>
      </w:r>
      <w:proofErr w:type="spellStart"/>
      <w:r w:rsidR="000F37D0">
        <w:t>menujukan</w:t>
      </w:r>
      <w:proofErr w:type="spellEnd"/>
      <w:r w:rsidR="000F37D0">
        <w:t xml:space="preserve"> </w:t>
      </w:r>
      <w:proofErr w:type="spellStart"/>
      <w:r w:rsidR="000F37D0">
        <w:t>struktur</w:t>
      </w:r>
      <w:proofErr w:type="spellEnd"/>
      <w:r w:rsidR="000F37D0">
        <w:t xml:space="preserve"> </w:t>
      </w:r>
      <w:proofErr w:type="spellStart"/>
      <w:r w:rsidR="000F37D0">
        <w:t>sebuah</w:t>
      </w:r>
      <w:proofErr w:type="spellEnd"/>
      <w:r w:rsidR="000F37D0">
        <w:t xml:space="preserve"> </w:t>
      </w:r>
      <w:proofErr w:type="spellStart"/>
      <w:r w:rsidR="000F37D0">
        <w:t>perusahaan</w:t>
      </w:r>
      <w:proofErr w:type="spellEnd"/>
      <w:r w:rsidR="000F37D0">
        <w:t xml:space="preserve"> </w:t>
      </w:r>
      <w:r w:rsidR="00F963CC">
        <w:t xml:space="preserve">dan </w:t>
      </w:r>
      <w:proofErr w:type="spellStart"/>
      <w:r w:rsidR="00F963CC">
        <w:t>sistem</w:t>
      </w:r>
      <w:proofErr w:type="spellEnd"/>
      <w:r w:rsidR="00F963CC">
        <w:t xml:space="preserve"> di </w:t>
      </w:r>
      <w:proofErr w:type="spellStart"/>
      <w:r w:rsidR="00F963CC">
        <w:t>dalamnya</w:t>
      </w:r>
      <w:proofErr w:type="spellEnd"/>
      <w:r w:rsidR="00F963CC">
        <w:t xml:space="preserve"> yang </w:t>
      </w:r>
      <w:proofErr w:type="spellStart"/>
      <w:r w:rsidR="00F963CC">
        <w:t>terdiri</w:t>
      </w:r>
      <w:proofErr w:type="spellEnd"/>
      <w:r w:rsidR="00F963CC">
        <w:t xml:space="preserve"> </w:t>
      </w:r>
      <w:proofErr w:type="spellStart"/>
      <w:proofErr w:type="gramStart"/>
      <w:r w:rsidR="00F963CC">
        <w:t>dari</w:t>
      </w:r>
      <w:proofErr w:type="spellEnd"/>
      <w:r w:rsidR="00F963CC">
        <w:t xml:space="preserve"> :</w:t>
      </w:r>
      <w:proofErr w:type="gramEnd"/>
    </w:p>
    <w:p w14:paraId="5F721BE4" w14:textId="1EF7FF75" w:rsidR="00F963CC" w:rsidRDefault="003177A8" w:rsidP="003177A8">
      <w:pPr>
        <w:pStyle w:val="ListParagraph"/>
        <w:numPr>
          <w:ilvl w:val="0"/>
          <w:numId w:val="14"/>
        </w:numPr>
        <w:spacing w:line="360" w:lineRule="auto"/>
      </w:pPr>
      <w:proofErr w:type="spellStart"/>
      <w:r>
        <w:t>Tujuan</w:t>
      </w:r>
      <w:proofErr w:type="spellEnd"/>
      <w:r>
        <w:t xml:space="preserve"> </w:t>
      </w:r>
      <w:proofErr w:type="spellStart"/>
      <w:r>
        <w:t>perusahaan</w:t>
      </w:r>
      <w:proofErr w:type="spellEnd"/>
      <w:r>
        <w:t>,</w:t>
      </w:r>
    </w:p>
    <w:p w14:paraId="1ADE9560" w14:textId="71F5D04E" w:rsidR="003177A8" w:rsidRDefault="00CC7C2B" w:rsidP="003177A8">
      <w:pPr>
        <w:pStyle w:val="ListParagraph"/>
        <w:numPr>
          <w:ilvl w:val="0"/>
          <w:numId w:val="14"/>
        </w:numPr>
        <w:spacing w:line="360" w:lineRule="auto"/>
      </w:pPr>
      <w:proofErr w:type="spellStart"/>
      <w:r>
        <w:t>Struktur</w:t>
      </w:r>
      <w:proofErr w:type="spellEnd"/>
      <w:r>
        <w:t xml:space="preserve"> </w:t>
      </w:r>
      <w:proofErr w:type="spellStart"/>
      <w:r>
        <w:t>organisasi</w:t>
      </w:r>
      <w:proofErr w:type="spellEnd"/>
      <w:r>
        <w:t>,</w:t>
      </w:r>
    </w:p>
    <w:p w14:paraId="3EB90343" w14:textId="1181547B" w:rsidR="00CC7C2B" w:rsidRDefault="00CC7C2B" w:rsidP="003177A8">
      <w:pPr>
        <w:pStyle w:val="ListParagraph"/>
        <w:numPr>
          <w:ilvl w:val="0"/>
          <w:numId w:val="14"/>
        </w:numPr>
        <w:spacing w:line="360" w:lineRule="auto"/>
      </w:pPr>
      <w:proofErr w:type="spellStart"/>
      <w:r>
        <w:t>Struktur</w:t>
      </w:r>
      <w:proofErr w:type="spellEnd"/>
      <w:r>
        <w:t xml:space="preserve"> dan </w:t>
      </w:r>
      <w:proofErr w:type="spellStart"/>
      <w:r>
        <w:t>hirarki</w:t>
      </w:r>
      <w:proofErr w:type="spellEnd"/>
      <w:r>
        <w:t xml:space="preserve"> </w:t>
      </w:r>
      <w:proofErr w:type="spellStart"/>
      <w:r>
        <w:t>informasi</w:t>
      </w:r>
      <w:proofErr w:type="spellEnd"/>
    </w:p>
    <w:p w14:paraId="7B4AB590" w14:textId="1A7D2DE6" w:rsidR="00CC7C2B" w:rsidRDefault="00CC7C2B" w:rsidP="003177A8">
      <w:pPr>
        <w:pStyle w:val="ListParagraph"/>
        <w:numPr>
          <w:ilvl w:val="0"/>
          <w:numId w:val="14"/>
        </w:numPr>
        <w:spacing w:line="360" w:lineRule="auto"/>
      </w:pPr>
      <w:r>
        <w:t xml:space="preserve">Proses </w:t>
      </w:r>
      <w:proofErr w:type="spellStart"/>
      <w:r>
        <w:t>bisnis</w:t>
      </w:r>
      <w:proofErr w:type="spellEnd"/>
      <w:r>
        <w:t xml:space="preserve"> yang </w:t>
      </w:r>
      <w:proofErr w:type="spellStart"/>
      <w:r>
        <w:t>berjalan</w:t>
      </w:r>
      <w:proofErr w:type="spellEnd"/>
      <w:r>
        <w:t>.</w:t>
      </w:r>
    </w:p>
    <w:p w14:paraId="572C5C23" w14:textId="7C91A062" w:rsidR="00B95DDF" w:rsidRDefault="00B95DDF" w:rsidP="007E4EFD">
      <w:pPr>
        <w:spacing w:line="360" w:lineRule="auto"/>
      </w:pPr>
      <w:proofErr w:type="spellStart"/>
      <w:r>
        <w:t>Secara</w:t>
      </w:r>
      <w:proofErr w:type="spellEnd"/>
      <w:r>
        <w:t xml:space="preserve"> </w:t>
      </w:r>
      <w:proofErr w:type="spellStart"/>
      <w:r>
        <w:t>umum</w:t>
      </w:r>
      <w:proofErr w:type="spellEnd"/>
      <w:r>
        <w:t xml:space="preserve"> EA </w:t>
      </w:r>
      <w:proofErr w:type="spellStart"/>
      <w:r w:rsidR="001B5C58">
        <w:t>diadopsi</w:t>
      </w:r>
      <w:proofErr w:type="spellEnd"/>
      <w:r w:rsidR="001B5C58">
        <w:t xml:space="preserve"> </w:t>
      </w:r>
      <w:proofErr w:type="spellStart"/>
      <w:r w:rsidR="001B5C58">
        <w:t>dalam</w:t>
      </w:r>
      <w:proofErr w:type="spellEnd"/>
      <w:r w:rsidR="001B5C58">
        <w:t xml:space="preserve"> </w:t>
      </w:r>
      <w:proofErr w:type="spellStart"/>
      <w:r w:rsidR="001B5C58">
        <w:t>beberapa</w:t>
      </w:r>
      <w:proofErr w:type="spellEnd"/>
      <w:r w:rsidR="001B5C58">
        <w:t xml:space="preserve"> </w:t>
      </w:r>
      <w:proofErr w:type="spellStart"/>
      <w:r w:rsidR="001B5C58">
        <w:t>jenis</w:t>
      </w:r>
      <w:proofErr w:type="spellEnd"/>
      <w:r w:rsidR="001B5C58">
        <w:t xml:space="preserve"> </w:t>
      </w:r>
      <w:proofErr w:type="spellStart"/>
      <w:r w:rsidR="001B5C58">
        <w:t>kerangka</w:t>
      </w:r>
      <w:proofErr w:type="spellEnd"/>
      <w:r w:rsidR="001B5C58">
        <w:t xml:space="preserve"> </w:t>
      </w:r>
      <w:proofErr w:type="spellStart"/>
      <w:r w:rsidR="001B5C58">
        <w:t>berfikir</w:t>
      </w:r>
      <w:proofErr w:type="spellEnd"/>
      <w:r w:rsidR="001B5C58">
        <w:t xml:space="preserve"> yang </w:t>
      </w:r>
      <w:proofErr w:type="spellStart"/>
      <w:r w:rsidR="001B5C58">
        <w:t>bertujuan</w:t>
      </w:r>
      <w:proofErr w:type="spellEnd"/>
      <w:r w:rsidR="001B5C58">
        <w:t xml:space="preserve"> untuk </w:t>
      </w:r>
      <w:proofErr w:type="spellStart"/>
      <w:r w:rsidR="001B5C58">
        <w:t>mengarahkan</w:t>
      </w:r>
      <w:proofErr w:type="spellEnd"/>
      <w:r w:rsidR="001B5C58">
        <w:t xml:space="preserve"> EA </w:t>
      </w:r>
      <w:proofErr w:type="spellStart"/>
      <w:r w:rsidR="001B5C58">
        <w:t>dapat</w:t>
      </w:r>
      <w:proofErr w:type="spellEnd"/>
      <w:r w:rsidR="001B5C58">
        <w:t xml:space="preserve"> </w:t>
      </w:r>
      <w:proofErr w:type="spellStart"/>
      <w:r w:rsidR="009B096A">
        <w:t>mencapai</w:t>
      </w:r>
      <w:proofErr w:type="spellEnd"/>
      <w:r w:rsidR="009B096A">
        <w:t xml:space="preserve"> </w:t>
      </w:r>
      <w:r w:rsidR="009B096A">
        <w:rPr>
          <w:i/>
          <w:iCs/>
        </w:rPr>
        <w:t>business value</w:t>
      </w:r>
      <w:r w:rsidR="002A5D5F">
        <w:rPr>
          <w:i/>
          <w:iCs/>
        </w:rPr>
        <w:t xml:space="preserve"> </w:t>
      </w:r>
      <w:r w:rsidR="002A5D5F">
        <w:rPr>
          <w:i/>
          <w:iCs/>
        </w:rPr>
        <w:fldChar w:fldCharType="begin" w:fldLock="1"/>
      </w:r>
      <w:r w:rsidR="00A51816">
        <w:rPr>
          <w:i/>
          <w:iCs/>
        </w:rPr>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principles","type":"article-journal","volume":"4"},"uris":["http://www.mendeley.com/documents/?uuid=ae09f635-8612-4f91-bc16-93d96f2a4813"]}],"mendeley":{"formattedCitation":"(Hannemann et al., 2022)","plainTextFormattedCitation":"(Hannemann et al., 2022)","previouslyFormattedCitation":"(Hannemann et al., 2022)"},"properties":{"noteIndex":0},"schema":"https://github.com/citation-style-language/schema/raw/master/csl-citation.json"}</w:instrText>
      </w:r>
      <w:r w:rsidR="002A5D5F">
        <w:rPr>
          <w:i/>
          <w:iCs/>
        </w:rPr>
        <w:fldChar w:fldCharType="separate"/>
      </w:r>
      <w:r w:rsidR="002A5D5F" w:rsidRPr="002A5D5F">
        <w:rPr>
          <w:iCs/>
          <w:noProof/>
        </w:rPr>
        <w:t>(Hannemann et al., 2022)</w:t>
      </w:r>
      <w:r w:rsidR="002A5D5F">
        <w:rPr>
          <w:i/>
          <w:iCs/>
        </w:rPr>
        <w:fldChar w:fldCharType="end"/>
      </w:r>
      <w:r w:rsidR="00735D7D">
        <w:rPr>
          <w:i/>
          <w:iCs/>
        </w:rPr>
        <w:t xml:space="preserve">, </w:t>
      </w:r>
      <w:proofErr w:type="spellStart"/>
      <w:r w:rsidR="00735D7D" w:rsidRPr="00735D7D">
        <w:t>yaitu</w:t>
      </w:r>
      <w:proofErr w:type="spellEnd"/>
      <w:r w:rsidR="00735D7D">
        <w:t xml:space="preserve"> :</w:t>
      </w:r>
    </w:p>
    <w:p w14:paraId="2C149A65" w14:textId="3F4D4D33" w:rsidR="00735D7D" w:rsidRDefault="00735D7D" w:rsidP="007E4EFD">
      <w:pPr>
        <w:pStyle w:val="Heading3"/>
        <w:spacing w:line="360" w:lineRule="auto"/>
        <w:rPr>
          <w:i/>
          <w:iCs/>
        </w:rPr>
      </w:pPr>
      <w:bookmarkStart w:id="1583" w:name="_Toc120139646"/>
      <w:bookmarkStart w:id="1584" w:name="_Toc128943860"/>
      <w:r w:rsidRPr="001E796C">
        <w:rPr>
          <w:i/>
          <w:iCs/>
        </w:rPr>
        <w:t>Zachman</w:t>
      </w:r>
      <w:r w:rsidR="001E796C">
        <w:rPr>
          <w:i/>
          <w:iCs/>
        </w:rPr>
        <w:t xml:space="preserve"> Framework</w:t>
      </w:r>
      <w:bookmarkEnd w:id="1583"/>
      <w:bookmarkEnd w:id="1584"/>
    </w:p>
    <w:p w14:paraId="02CDEF25" w14:textId="6B594693" w:rsidR="000D6536" w:rsidRDefault="00167128" w:rsidP="007E4EFD">
      <w:pPr>
        <w:spacing w:line="360" w:lineRule="auto"/>
        <w:ind w:left="720"/>
      </w:pPr>
      <w:r>
        <w:rPr>
          <w:i/>
          <w:iCs/>
        </w:rPr>
        <w:t xml:space="preserve">Zachman Framework </w:t>
      </w:r>
      <w:proofErr w:type="spellStart"/>
      <w:r>
        <w:t>merupakan</w:t>
      </w:r>
      <w:proofErr w:type="spellEnd"/>
      <w:r>
        <w:t xml:space="preserve"> </w:t>
      </w:r>
      <w:proofErr w:type="spellStart"/>
      <w:r>
        <w:t>sebuah</w:t>
      </w:r>
      <w:proofErr w:type="spellEnd"/>
      <w:r>
        <w:t xml:space="preserve"> </w:t>
      </w:r>
      <w:r>
        <w:rPr>
          <w:i/>
          <w:iCs/>
        </w:rPr>
        <w:t xml:space="preserve">framework </w:t>
      </w:r>
      <w:r w:rsidR="00A3697A">
        <w:t xml:space="preserve">yang </w:t>
      </w:r>
      <w:proofErr w:type="spellStart"/>
      <w:r w:rsidR="00A3697A">
        <w:t>klasi</w:t>
      </w:r>
      <w:r w:rsidR="007E59CE">
        <w:t>k</w:t>
      </w:r>
      <w:proofErr w:type="spellEnd"/>
      <w:r w:rsidR="00A3697A">
        <w:t xml:space="preserve"> dan </w:t>
      </w:r>
      <w:proofErr w:type="spellStart"/>
      <w:r w:rsidR="00A3697A">
        <w:t>memiliki</w:t>
      </w:r>
      <w:proofErr w:type="spellEnd"/>
      <w:r w:rsidR="00A3697A">
        <w:t xml:space="preserve"> </w:t>
      </w:r>
      <w:proofErr w:type="spellStart"/>
      <w:r w:rsidR="00A3697A">
        <w:t>beberapa</w:t>
      </w:r>
      <w:proofErr w:type="spellEnd"/>
      <w:r w:rsidR="00A3697A">
        <w:t xml:space="preserve"> </w:t>
      </w:r>
      <w:proofErr w:type="spellStart"/>
      <w:r w:rsidR="00A3697A">
        <w:t>istilah</w:t>
      </w:r>
      <w:proofErr w:type="spellEnd"/>
      <w:r w:rsidR="00A3697A">
        <w:t xml:space="preserve"> </w:t>
      </w:r>
      <w:proofErr w:type="spellStart"/>
      <w:r w:rsidR="00A3697A">
        <w:t>dalam</w:t>
      </w:r>
      <w:proofErr w:type="spellEnd"/>
      <w:r w:rsidR="00A3697A">
        <w:t xml:space="preserve"> </w:t>
      </w:r>
      <w:proofErr w:type="spellStart"/>
      <w:r w:rsidR="00A3697A">
        <w:t>memodelkan</w:t>
      </w:r>
      <w:proofErr w:type="spellEnd"/>
      <w:r w:rsidR="00A3697A">
        <w:t xml:space="preserve"> </w:t>
      </w:r>
      <w:proofErr w:type="spellStart"/>
      <w:r w:rsidR="00A3697A">
        <w:t>sistem</w:t>
      </w:r>
      <w:proofErr w:type="spellEnd"/>
      <w:r w:rsidR="00A3697A">
        <w:t xml:space="preserve"> </w:t>
      </w:r>
      <w:proofErr w:type="spellStart"/>
      <w:r w:rsidR="00A3697A">
        <w:t>informasi</w:t>
      </w:r>
      <w:proofErr w:type="spellEnd"/>
      <w:r w:rsidR="00A3697A">
        <w:t xml:space="preserve"> </w:t>
      </w:r>
      <w:r w:rsidR="00A3697A">
        <w:rPr>
          <w:i/>
          <w:iCs/>
        </w:rPr>
        <w:t xml:space="preserve">enterprise </w:t>
      </w:r>
      <w:r w:rsidR="00A3697A">
        <w:t xml:space="preserve">yang </w:t>
      </w:r>
      <w:proofErr w:type="spellStart"/>
      <w:r w:rsidR="00A3697A">
        <w:t>kompleks</w:t>
      </w:r>
      <w:proofErr w:type="spellEnd"/>
      <w:r w:rsidR="00A3697A">
        <w:t xml:space="preserve"> </w:t>
      </w:r>
      <w:r w:rsidR="00A3697A">
        <w:fldChar w:fldCharType="begin" w:fldLock="1"/>
      </w:r>
      <w:r w:rsidR="004A2035">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A3697A">
        <w:fldChar w:fldCharType="separate"/>
      </w:r>
      <w:r w:rsidR="00A3697A" w:rsidRPr="00A3697A">
        <w:rPr>
          <w:noProof/>
        </w:rPr>
        <w:t>(Hannemann et al., 2022)</w:t>
      </w:r>
      <w:r w:rsidR="00A3697A">
        <w:fldChar w:fldCharType="end"/>
      </w:r>
      <w:r w:rsidR="00A3697A">
        <w:t>.</w:t>
      </w:r>
      <w:r w:rsidR="006261C6">
        <w:t xml:space="preserve"> </w:t>
      </w:r>
      <w:r w:rsidR="006261C6">
        <w:rPr>
          <w:i/>
          <w:iCs/>
        </w:rPr>
        <w:t xml:space="preserve">Zachman </w:t>
      </w:r>
      <w:proofErr w:type="spellStart"/>
      <w:r w:rsidR="006261C6">
        <w:t>memiliki</w:t>
      </w:r>
      <w:proofErr w:type="spellEnd"/>
      <w:r w:rsidR="006261C6">
        <w:t xml:space="preserve"> </w:t>
      </w:r>
      <w:proofErr w:type="spellStart"/>
      <w:r w:rsidR="00F97866">
        <w:t>enam</w:t>
      </w:r>
      <w:proofErr w:type="spellEnd"/>
      <w:r w:rsidR="00F97866">
        <w:t xml:space="preserve"> </w:t>
      </w:r>
      <w:proofErr w:type="spellStart"/>
      <w:r w:rsidR="00F97866">
        <w:t>perspektif</w:t>
      </w:r>
      <w:proofErr w:type="spellEnd"/>
      <w:r w:rsidR="00F97866">
        <w:t xml:space="preserve"> </w:t>
      </w:r>
      <w:proofErr w:type="spellStart"/>
      <w:r w:rsidR="00F97866">
        <w:t>pandangan</w:t>
      </w:r>
      <w:proofErr w:type="spellEnd"/>
      <w:r w:rsidR="00F97866">
        <w:t xml:space="preserve"> </w:t>
      </w:r>
      <w:proofErr w:type="spellStart"/>
      <w:r w:rsidR="00F97866">
        <w:t>dalam</w:t>
      </w:r>
      <w:proofErr w:type="spellEnd"/>
      <w:r w:rsidR="00F97866">
        <w:t xml:space="preserve"> </w:t>
      </w:r>
      <w:proofErr w:type="spellStart"/>
      <w:r w:rsidR="00F97866">
        <w:t>melakukan</w:t>
      </w:r>
      <w:proofErr w:type="spellEnd"/>
      <w:r w:rsidR="00F97866">
        <w:t xml:space="preserve"> </w:t>
      </w:r>
      <w:proofErr w:type="spellStart"/>
      <w:r w:rsidR="00F97866">
        <w:t>perancangan</w:t>
      </w:r>
      <w:proofErr w:type="spellEnd"/>
      <w:r w:rsidR="00F97866">
        <w:t xml:space="preserve"> </w:t>
      </w:r>
      <w:proofErr w:type="spellStart"/>
      <w:r w:rsidR="00F97866">
        <w:t>sebuah</w:t>
      </w:r>
      <w:proofErr w:type="spellEnd"/>
      <w:r w:rsidR="00F97866">
        <w:t xml:space="preserve"> </w:t>
      </w:r>
      <w:proofErr w:type="spellStart"/>
      <w:r w:rsidR="00F97866">
        <w:t>sistem</w:t>
      </w:r>
      <w:proofErr w:type="spellEnd"/>
      <w:r w:rsidR="00F97866">
        <w:t xml:space="preserve"> </w:t>
      </w:r>
      <w:proofErr w:type="spellStart"/>
      <w:r w:rsidR="00F97866">
        <w:t>informasi</w:t>
      </w:r>
      <w:proofErr w:type="spellEnd"/>
      <w:r w:rsidR="00F97866">
        <w:t xml:space="preserve"> </w:t>
      </w:r>
      <w:r w:rsidR="00F97866">
        <w:rPr>
          <w:i/>
          <w:iCs/>
        </w:rPr>
        <w:t>enterprise</w:t>
      </w:r>
      <w:r w:rsidR="000B0BDE">
        <w:rPr>
          <w:i/>
          <w:iCs/>
        </w:rPr>
        <w:t xml:space="preserve">, </w:t>
      </w:r>
      <w:proofErr w:type="spellStart"/>
      <w:r w:rsidR="000B0BDE">
        <w:t>yaitu</w:t>
      </w:r>
      <w:proofErr w:type="spellEnd"/>
      <w:r w:rsidR="000B0BDE">
        <w:t>,</w:t>
      </w:r>
    </w:p>
    <w:p w14:paraId="4513C278" w14:textId="51E5A100" w:rsidR="000B0BDE" w:rsidRDefault="000B0BDE" w:rsidP="007E4EFD">
      <w:pPr>
        <w:pStyle w:val="ListParagraph"/>
        <w:numPr>
          <w:ilvl w:val="0"/>
          <w:numId w:val="18"/>
        </w:numPr>
        <w:spacing w:line="360" w:lineRule="auto"/>
      </w:pPr>
      <w:proofErr w:type="spellStart"/>
      <w:r>
        <w:t>Sudut</w:t>
      </w:r>
      <w:proofErr w:type="spellEnd"/>
      <w:r>
        <w:t xml:space="preserve"> </w:t>
      </w:r>
      <w:proofErr w:type="spellStart"/>
      <w:r>
        <w:t>pandang</w:t>
      </w:r>
      <w:proofErr w:type="spellEnd"/>
      <w:r>
        <w:t xml:space="preserve"> </w:t>
      </w:r>
      <w:proofErr w:type="spellStart"/>
      <w:r>
        <w:t>perencana</w:t>
      </w:r>
      <w:proofErr w:type="spellEnd"/>
    </w:p>
    <w:p w14:paraId="4EC29EE9" w14:textId="3E000B75" w:rsidR="000B0BDE" w:rsidRDefault="007E4EFD" w:rsidP="007E4EFD">
      <w:pPr>
        <w:pStyle w:val="ListParagraph"/>
        <w:numPr>
          <w:ilvl w:val="0"/>
          <w:numId w:val="18"/>
        </w:numPr>
        <w:spacing w:line="360" w:lineRule="auto"/>
      </w:pPr>
      <w:proofErr w:type="spellStart"/>
      <w:r>
        <w:t>Sudut</w:t>
      </w:r>
      <w:proofErr w:type="spellEnd"/>
      <w:r>
        <w:t xml:space="preserve"> </w:t>
      </w:r>
      <w:proofErr w:type="spellStart"/>
      <w:r>
        <w:t>pandang</w:t>
      </w:r>
      <w:proofErr w:type="spellEnd"/>
      <w:r>
        <w:t xml:space="preserve"> </w:t>
      </w:r>
      <w:proofErr w:type="spellStart"/>
      <w:r>
        <w:t>pemilik</w:t>
      </w:r>
      <w:proofErr w:type="spellEnd"/>
      <w:r>
        <w:t xml:space="preserve"> </w:t>
      </w:r>
      <w:proofErr w:type="spellStart"/>
      <w:r>
        <w:t>sistem</w:t>
      </w:r>
      <w:proofErr w:type="spellEnd"/>
    </w:p>
    <w:p w14:paraId="0E23DB04" w14:textId="272218CB" w:rsidR="007E4EFD" w:rsidRDefault="007E4EFD" w:rsidP="007E4EFD">
      <w:pPr>
        <w:pStyle w:val="ListParagraph"/>
        <w:numPr>
          <w:ilvl w:val="0"/>
          <w:numId w:val="18"/>
        </w:numPr>
        <w:spacing w:line="360" w:lineRule="auto"/>
      </w:pPr>
      <w:proofErr w:type="spellStart"/>
      <w:r>
        <w:t>Sudut</w:t>
      </w:r>
      <w:proofErr w:type="spellEnd"/>
      <w:r>
        <w:t xml:space="preserve"> </w:t>
      </w:r>
      <w:proofErr w:type="spellStart"/>
      <w:r>
        <w:t>pandang</w:t>
      </w:r>
      <w:proofErr w:type="spellEnd"/>
      <w:r>
        <w:t xml:space="preserve"> </w:t>
      </w:r>
      <w:r w:rsidR="004A1B64">
        <w:t>implementor</w:t>
      </w:r>
    </w:p>
    <w:p w14:paraId="2F40A716" w14:textId="3C7CCE5B" w:rsidR="004A1B64" w:rsidRDefault="004A1B64" w:rsidP="007E4EFD">
      <w:pPr>
        <w:pStyle w:val="ListParagraph"/>
        <w:numPr>
          <w:ilvl w:val="0"/>
          <w:numId w:val="18"/>
        </w:numPr>
        <w:spacing w:line="360" w:lineRule="auto"/>
      </w:pPr>
      <w:proofErr w:type="spellStart"/>
      <w:r>
        <w:t>Sudut</w:t>
      </w:r>
      <w:proofErr w:type="spellEnd"/>
      <w:r>
        <w:t xml:space="preserve"> </w:t>
      </w:r>
      <w:proofErr w:type="spellStart"/>
      <w:r>
        <w:t>pandang</w:t>
      </w:r>
      <w:proofErr w:type="spellEnd"/>
      <w:r>
        <w:t xml:space="preserve"> </w:t>
      </w:r>
      <w:r w:rsidR="00D040CD">
        <w:t>sub</w:t>
      </w:r>
      <w:r w:rsidR="00802170">
        <w:t>-</w:t>
      </w:r>
      <w:proofErr w:type="spellStart"/>
      <w:r w:rsidR="00D040CD">
        <w:t>kontraktor</w:t>
      </w:r>
      <w:proofErr w:type="spellEnd"/>
    </w:p>
    <w:p w14:paraId="3347CCE4" w14:textId="6AE0D0D4" w:rsidR="00802170" w:rsidRPr="001F2593" w:rsidRDefault="009E2260" w:rsidP="009E2260">
      <w:pPr>
        <w:spacing w:line="360" w:lineRule="auto"/>
        <w:ind w:left="720"/>
      </w:pPr>
      <w:r>
        <w:rPr>
          <w:i/>
          <w:iCs/>
        </w:rPr>
        <w:t>Framework Zachman</w:t>
      </w:r>
      <w:r>
        <w:t xml:space="preserve"> </w:t>
      </w:r>
      <w:proofErr w:type="spellStart"/>
      <w:r>
        <w:t>memiliki</w:t>
      </w:r>
      <w:proofErr w:type="spellEnd"/>
      <w:r>
        <w:t xml:space="preserve"> </w:t>
      </w:r>
      <w:proofErr w:type="spellStart"/>
      <w:r>
        <w:t>kekurangan</w:t>
      </w:r>
      <w:proofErr w:type="spellEnd"/>
      <w:r>
        <w:t xml:space="preserve"> </w:t>
      </w:r>
      <w:proofErr w:type="spellStart"/>
      <w:r>
        <w:t>yaitu</w:t>
      </w:r>
      <w:proofErr w:type="spellEnd"/>
      <w:r>
        <w:t xml:space="preserve"> </w:t>
      </w:r>
      <w:proofErr w:type="spellStart"/>
      <w:r>
        <w:t>belum</w:t>
      </w:r>
      <w:proofErr w:type="spellEnd"/>
      <w:r>
        <w:t xml:space="preserve"> </w:t>
      </w:r>
      <w:proofErr w:type="spellStart"/>
      <w:r>
        <w:t>memberikan</w:t>
      </w:r>
      <w:proofErr w:type="spellEnd"/>
      <w:r>
        <w:t xml:space="preserve"> </w:t>
      </w:r>
      <w:proofErr w:type="spellStart"/>
      <w:r>
        <w:t>keterangan</w:t>
      </w:r>
      <w:proofErr w:type="spellEnd"/>
      <w:r>
        <w:t xml:space="preserve"> </w:t>
      </w:r>
      <w:proofErr w:type="spellStart"/>
      <w:r>
        <w:t>urutan</w:t>
      </w:r>
      <w:proofErr w:type="spellEnd"/>
      <w:r>
        <w:t xml:space="preserve"> </w:t>
      </w:r>
      <w:proofErr w:type="spellStart"/>
      <w:r>
        <w:t>pekerjaan</w:t>
      </w:r>
      <w:proofErr w:type="spellEnd"/>
      <w:r>
        <w:t xml:space="preserve"> yang dilakukan </w:t>
      </w:r>
      <w:proofErr w:type="spellStart"/>
      <w:r>
        <w:t>dalam</w:t>
      </w:r>
      <w:proofErr w:type="spellEnd"/>
      <w:r>
        <w:t xml:space="preserve"> </w:t>
      </w:r>
      <w:proofErr w:type="spellStart"/>
      <w:r>
        <w:t>penggunaan</w:t>
      </w:r>
      <w:proofErr w:type="spellEnd"/>
      <w:r>
        <w:t xml:space="preserve"> </w:t>
      </w:r>
      <w:r>
        <w:rPr>
          <w:i/>
          <w:iCs/>
        </w:rPr>
        <w:t xml:space="preserve">framework </w:t>
      </w:r>
      <w:proofErr w:type="spellStart"/>
      <w:r>
        <w:t>ini</w:t>
      </w:r>
      <w:proofErr w:type="spellEnd"/>
      <w:r w:rsidR="00983B5E">
        <w:t>,</w:t>
      </w:r>
      <w:r>
        <w:t xml:space="preserve"> </w:t>
      </w:r>
      <w:proofErr w:type="spellStart"/>
      <w:r>
        <w:t>sehingga</w:t>
      </w:r>
      <w:proofErr w:type="spellEnd"/>
      <w:r>
        <w:t xml:space="preserve"> </w:t>
      </w:r>
      <w:r w:rsidR="00983B5E">
        <w:t xml:space="preserve">perlu untuk </w:t>
      </w:r>
      <w:proofErr w:type="spellStart"/>
      <w:r w:rsidR="00983B5E">
        <w:t>mendefinisikan</w:t>
      </w:r>
      <w:proofErr w:type="spellEnd"/>
      <w:r w:rsidR="00983B5E">
        <w:t xml:space="preserve"> </w:t>
      </w:r>
      <w:proofErr w:type="spellStart"/>
      <w:r w:rsidR="00983B5E">
        <w:t>urutan</w:t>
      </w:r>
      <w:proofErr w:type="spellEnd"/>
      <w:r w:rsidR="00983B5E">
        <w:t xml:space="preserve"> </w:t>
      </w:r>
      <w:proofErr w:type="spellStart"/>
      <w:r w:rsidR="00983B5E">
        <w:t>fase</w:t>
      </w:r>
      <w:proofErr w:type="spellEnd"/>
      <w:r w:rsidR="00983B5E">
        <w:t xml:space="preserve"> </w:t>
      </w:r>
      <w:proofErr w:type="spellStart"/>
      <w:r w:rsidR="00983B5E">
        <w:t>sebelum</w:t>
      </w:r>
      <w:proofErr w:type="spellEnd"/>
      <w:r w:rsidR="00983B5E">
        <w:t xml:space="preserve"> </w:t>
      </w:r>
      <w:proofErr w:type="spellStart"/>
      <w:r w:rsidR="00983B5E">
        <w:t>menggunakan</w:t>
      </w:r>
      <w:proofErr w:type="spellEnd"/>
      <w:r w:rsidR="00983B5E">
        <w:t xml:space="preserve"> </w:t>
      </w:r>
      <w:r w:rsidR="00983B5E">
        <w:rPr>
          <w:i/>
          <w:iCs/>
        </w:rPr>
        <w:t>frame</w:t>
      </w:r>
      <w:r w:rsidR="001F2593">
        <w:rPr>
          <w:i/>
          <w:iCs/>
        </w:rPr>
        <w:t xml:space="preserve">work </w:t>
      </w:r>
      <w:proofErr w:type="spellStart"/>
      <w:r w:rsidR="001F2593">
        <w:t>ini</w:t>
      </w:r>
      <w:proofErr w:type="spellEnd"/>
      <w:r w:rsidR="001F2593">
        <w:t>.</w:t>
      </w:r>
    </w:p>
    <w:p w14:paraId="0736B6F2" w14:textId="2DABEB59" w:rsidR="00735D7D" w:rsidRDefault="00735D7D" w:rsidP="003C3E01">
      <w:pPr>
        <w:pStyle w:val="Heading3"/>
        <w:spacing w:line="360" w:lineRule="auto"/>
        <w:rPr>
          <w:i/>
          <w:iCs/>
        </w:rPr>
      </w:pPr>
      <w:bookmarkStart w:id="1585" w:name="_Toc120139647"/>
      <w:bookmarkStart w:id="1586" w:name="_Toc128943861"/>
      <w:r w:rsidRPr="001E796C">
        <w:rPr>
          <w:i/>
          <w:iCs/>
        </w:rPr>
        <w:t>Gartner</w:t>
      </w:r>
      <w:r w:rsidR="001E796C">
        <w:rPr>
          <w:i/>
          <w:iCs/>
        </w:rPr>
        <w:t xml:space="preserve"> Framework</w:t>
      </w:r>
      <w:bookmarkEnd w:id="1585"/>
      <w:bookmarkEnd w:id="1586"/>
    </w:p>
    <w:p w14:paraId="57F04BF0" w14:textId="4F127343" w:rsidR="00885A5E" w:rsidRDefault="00885A5E" w:rsidP="003C3E01">
      <w:pPr>
        <w:spacing w:line="360" w:lineRule="auto"/>
        <w:ind w:left="720"/>
      </w:pPr>
      <w:r>
        <w:rPr>
          <w:i/>
          <w:iCs/>
        </w:rPr>
        <w:t>Gartner Framework</w:t>
      </w:r>
      <w:r w:rsidR="001E4E15">
        <w:rPr>
          <w:i/>
          <w:iCs/>
        </w:rPr>
        <w:t xml:space="preserve"> </w:t>
      </w:r>
      <w:r w:rsidR="001E4E15">
        <w:t>(GF)</w:t>
      </w:r>
      <w:r>
        <w:rPr>
          <w:i/>
          <w:iCs/>
        </w:rPr>
        <w:t xml:space="preserve"> </w:t>
      </w:r>
      <w:proofErr w:type="spellStart"/>
      <w:r>
        <w:t>merupakan</w:t>
      </w:r>
      <w:proofErr w:type="spellEnd"/>
      <w:r>
        <w:t xml:space="preserve"> </w:t>
      </w:r>
      <w:r>
        <w:rPr>
          <w:i/>
          <w:iCs/>
        </w:rPr>
        <w:t xml:space="preserve">framework </w:t>
      </w:r>
      <w:r w:rsidR="00DC3639">
        <w:t xml:space="preserve">EA yang </w:t>
      </w:r>
      <w:proofErr w:type="spellStart"/>
      <w:r w:rsidR="00DC3639">
        <w:t>mementingkan</w:t>
      </w:r>
      <w:proofErr w:type="spellEnd"/>
      <w:r w:rsidR="00DC3639">
        <w:t xml:space="preserve"> proses </w:t>
      </w:r>
      <w:proofErr w:type="spellStart"/>
      <w:r w:rsidR="00DC3639">
        <w:t>perpindahan</w:t>
      </w:r>
      <w:proofErr w:type="spellEnd"/>
      <w:r w:rsidR="00DC3639">
        <w:t xml:space="preserve"> data </w:t>
      </w:r>
      <w:proofErr w:type="spellStart"/>
      <w:r w:rsidR="00DC3639">
        <w:t>antar</w:t>
      </w:r>
      <w:proofErr w:type="spellEnd"/>
      <w:r w:rsidR="00DC3639">
        <w:t xml:space="preserve"> </w:t>
      </w:r>
      <w:proofErr w:type="spellStart"/>
      <w:r w:rsidR="008D6B02">
        <w:t>aspek</w:t>
      </w:r>
      <w:proofErr w:type="spellEnd"/>
      <w:r w:rsidR="008D6B02">
        <w:t xml:space="preserve"> </w:t>
      </w:r>
      <w:r w:rsidR="008D6B02">
        <w:rPr>
          <w:i/>
          <w:iCs/>
        </w:rPr>
        <w:t xml:space="preserve">framework, </w:t>
      </w:r>
      <w:r w:rsidR="008D6B02">
        <w:t xml:space="preserve">untuk </w:t>
      </w:r>
      <w:proofErr w:type="spellStart"/>
      <w:r w:rsidR="008D6B02">
        <w:t>memastikan</w:t>
      </w:r>
      <w:proofErr w:type="spellEnd"/>
      <w:r w:rsidR="008D6B02">
        <w:t xml:space="preserve"> </w:t>
      </w:r>
      <w:proofErr w:type="spellStart"/>
      <w:r w:rsidR="008D6B02">
        <w:t>tujuan</w:t>
      </w:r>
      <w:proofErr w:type="spellEnd"/>
      <w:r w:rsidR="008D6B02">
        <w:t xml:space="preserve"> </w:t>
      </w:r>
      <w:proofErr w:type="spellStart"/>
      <w:r w:rsidR="008D6B02">
        <w:t>bisnis</w:t>
      </w:r>
      <w:proofErr w:type="spellEnd"/>
      <w:r w:rsidR="008D6B02">
        <w:t xml:space="preserve"> </w:t>
      </w:r>
      <w:proofErr w:type="spellStart"/>
      <w:r w:rsidR="008D6B02">
        <w:t>tercapai</w:t>
      </w:r>
      <w:proofErr w:type="spellEnd"/>
      <w:r w:rsidR="008D6B02">
        <w:t xml:space="preserve"> </w:t>
      </w:r>
      <w:r w:rsidR="00CD1C97">
        <w:fldChar w:fldCharType="begin" w:fldLock="1"/>
      </w:r>
      <w:r w:rsidR="00140223">
        <w:instrText>ADDIN CSL_CITATION {"citationItems":[{"id":"ITEM-1","itemData":{"DOI":"10.47350/iccs-de.2021.15","ISSN":"16130073","abstract":"The problem of production planning as an element of Gartner enterprise architecture in a distributed organizational and technical system is considered on the example of a construction company of medium and large scale. Mathematical models for planning organizational and technical resources in a distributed system as elements of patterns are discussed. In the development of the information and application layers, field-proven solutions can be used as patterns. The approach to the organization of business processes of a construction company that allows solving the problem of optimal scheduling of construction works while simultaneously executing a number of projects by the company and, thus, increasing the management efficiency of a geographically distributed enterprise is considered. The enterprise architecture as a unified information environment for managers of a construction company, site managers, supply engineers, designers, and estimates is discussed.","author":[{"dropping-particle":"","family":"Valeev","given":"S. S.","non-dropping-particle":"","parse-names":false,"suffix":""},{"dropping-particle":"V.","family":"Kondratyeva","given":"N.","non-dropping-particle":"","parse-names":false,"suffix":""},{"dropping-particle":"","family":"Karimov","given":"R. R.","non-dropping-particle":"","parse-names":false,"suffix":""},{"dropping-particle":"","family":"Verkhoturov","given":"M. A.","non-dropping-particle":"","parse-names":false,"suffix":""},{"dropping-particle":"V.","family":"Islamgulov","given":"T.","non-dropping-particle":"","parse-names":false,"suffix":""},{"dropping-particle":"","family":"Shekhtman","given":"L. I.","non-dropping-particle":"","parse-names":false,"suffix":""}],"container-title":"CEUR Workshop Proceedings","id":"ITEM-1","issue":"July","issued":{"date-parts":[["2021"]]},"page":"198-208","title":"Production planning in a construction company as an element of Gartner enterprise architecture","type":"article-journal","volume":"2913"},"uris":["http://www.mendeley.com/documents/?uuid=67d4f505-2dbb-43d1-8bd6-d5265a7ce83e"]}],"mendeley":{"formattedCitation":"(Valeev et al., 2021)","plainTextFormattedCitation":"(Valeev et al., 2021)","previouslyFormattedCitation":"(Valeev et al., 2021)"},"properties":{"noteIndex":0},"schema":"https://github.com/citation-style-language/schema/raw/master/csl-citation.json"}</w:instrText>
      </w:r>
      <w:r w:rsidR="00CD1C97">
        <w:fldChar w:fldCharType="separate"/>
      </w:r>
      <w:r w:rsidR="00CD1C97" w:rsidRPr="00CD1C97">
        <w:rPr>
          <w:noProof/>
        </w:rPr>
        <w:t>(Valeev et al., 2021)</w:t>
      </w:r>
      <w:r w:rsidR="00CD1C97">
        <w:fldChar w:fldCharType="end"/>
      </w:r>
      <w:r w:rsidR="008D6B02">
        <w:t>.</w:t>
      </w:r>
      <w:r w:rsidR="00476566">
        <w:t xml:space="preserve"> Pada </w:t>
      </w:r>
      <w:r w:rsidR="0048054D">
        <w:fldChar w:fldCharType="begin"/>
      </w:r>
      <w:r w:rsidR="0048054D">
        <w:instrText xml:space="preserve"> REF _Ref110974351 \h </w:instrText>
      </w:r>
      <w:r w:rsidR="003C3E01">
        <w:instrText xml:space="preserve"> \* MERGEFORMAT </w:instrText>
      </w:r>
      <w:r w:rsidR="0048054D">
        <w:fldChar w:fldCharType="separate"/>
      </w:r>
      <w:r w:rsidR="00A262DF">
        <w:t xml:space="preserve">Gambar </w:t>
      </w:r>
      <w:r w:rsidR="00A262DF">
        <w:rPr>
          <w:noProof/>
        </w:rPr>
        <w:t>2.2</w:t>
      </w:r>
      <w:r w:rsidR="0048054D">
        <w:fldChar w:fldCharType="end"/>
      </w:r>
      <w:r w:rsidR="0048054D">
        <w:t xml:space="preserve"> </w:t>
      </w:r>
      <w:proofErr w:type="spellStart"/>
      <w:r w:rsidR="0048054D">
        <w:t>dapat</w:t>
      </w:r>
      <w:proofErr w:type="spellEnd"/>
      <w:r w:rsidR="0048054D">
        <w:t xml:space="preserve"> </w:t>
      </w:r>
      <w:proofErr w:type="spellStart"/>
      <w:r w:rsidR="0048054D">
        <w:t>dilihat</w:t>
      </w:r>
      <w:proofErr w:type="spellEnd"/>
      <w:r w:rsidR="0048054D">
        <w:t xml:space="preserve"> </w:t>
      </w:r>
      <w:proofErr w:type="spellStart"/>
      <w:r w:rsidR="0048054D">
        <w:t>aspek</w:t>
      </w:r>
      <w:proofErr w:type="spellEnd"/>
      <w:r w:rsidR="0048054D">
        <w:t xml:space="preserve"> dan </w:t>
      </w:r>
      <w:proofErr w:type="spellStart"/>
      <w:r w:rsidR="0048054D">
        <w:t>komponen</w:t>
      </w:r>
      <w:proofErr w:type="spellEnd"/>
      <w:r w:rsidR="0048054D">
        <w:t xml:space="preserve"> </w:t>
      </w:r>
      <w:proofErr w:type="spellStart"/>
      <w:r w:rsidR="0048054D">
        <w:t>penyusun</w:t>
      </w:r>
      <w:proofErr w:type="spellEnd"/>
      <w:r w:rsidR="0048054D">
        <w:t xml:space="preserve"> </w:t>
      </w:r>
      <w:r w:rsidR="001E4E15" w:rsidRPr="001E4E15">
        <w:t>GF</w:t>
      </w:r>
      <w:r w:rsidR="0092321C">
        <w:rPr>
          <w:i/>
          <w:iCs/>
        </w:rPr>
        <w:t xml:space="preserve">. </w:t>
      </w:r>
      <w:proofErr w:type="spellStart"/>
      <w:r w:rsidR="001E4E15">
        <w:t>Dapat</w:t>
      </w:r>
      <w:proofErr w:type="spellEnd"/>
      <w:r w:rsidR="001E4E15">
        <w:t xml:space="preserve"> </w:t>
      </w:r>
      <w:proofErr w:type="spellStart"/>
      <w:r w:rsidR="001E4E15">
        <w:t>dilihat</w:t>
      </w:r>
      <w:proofErr w:type="spellEnd"/>
      <w:r w:rsidR="001E4E15">
        <w:t xml:space="preserve"> </w:t>
      </w:r>
      <w:proofErr w:type="spellStart"/>
      <w:r w:rsidR="001E4E15">
        <w:t>bahwa</w:t>
      </w:r>
      <w:proofErr w:type="spellEnd"/>
      <w:r w:rsidR="001E4E15">
        <w:t xml:space="preserve"> GF </w:t>
      </w:r>
      <w:proofErr w:type="spellStart"/>
      <w:r w:rsidR="001E4E15">
        <w:t>memiliki</w:t>
      </w:r>
      <w:proofErr w:type="spellEnd"/>
      <w:r w:rsidR="001E4E15">
        <w:t xml:space="preserve"> </w:t>
      </w:r>
      <w:proofErr w:type="spellStart"/>
      <w:r w:rsidR="001E4E15">
        <w:t>tiga</w:t>
      </w:r>
      <w:proofErr w:type="spellEnd"/>
      <w:r w:rsidR="001E4E15">
        <w:t xml:space="preserve"> </w:t>
      </w:r>
      <w:proofErr w:type="spellStart"/>
      <w:r w:rsidR="001E4E15">
        <w:t>aspek</w:t>
      </w:r>
      <w:proofErr w:type="spellEnd"/>
      <w:r w:rsidR="001E4E15">
        <w:t xml:space="preserve"> yang </w:t>
      </w:r>
      <w:proofErr w:type="spellStart"/>
      <w:r w:rsidR="001E4E15">
        <w:t>ditinjau</w:t>
      </w:r>
      <w:proofErr w:type="spellEnd"/>
      <w:r w:rsidR="001E4E15">
        <w:t xml:space="preserve"> </w:t>
      </w:r>
      <w:proofErr w:type="spellStart"/>
      <w:r w:rsidR="001E4E15">
        <w:t>ketika</w:t>
      </w:r>
      <w:proofErr w:type="spellEnd"/>
      <w:r w:rsidR="001E4E15">
        <w:t xml:space="preserve"> </w:t>
      </w:r>
      <w:proofErr w:type="spellStart"/>
      <w:r w:rsidR="001E4E15">
        <w:t>akan</w:t>
      </w:r>
      <w:proofErr w:type="spellEnd"/>
      <w:r w:rsidR="001E4E15">
        <w:t xml:space="preserve"> </w:t>
      </w:r>
      <w:proofErr w:type="spellStart"/>
      <w:r w:rsidR="001E4E15">
        <w:t>melakukan</w:t>
      </w:r>
      <w:proofErr w:type="spellEnd"/>
      <w:r w:rsidR="001E4E15">
        <w:t xml:space="preserve"> </w:t>
      </w:r>
      <w:proofErr w:type="spellStart"/>
      <w:r w:rsidR="00DD50E3">
        <w:t>perancangan</w:t>
      </w:r>
      <w:proofErr w:type="spellEnd"/>
      <w:r w:rsidR="00DD50E3">
        <w:t xml:space="preserve"> dan implementasi </w:t>
      </w:r>
      <w:proofErr w:type="spellStart"/>
      <w:r w:rsidR="00DD50E3">
        <w:t>sistem</w:t>
      </w:r>
      <w:proofErr w:type="spellEnd"/>
      <w:r w:rsidR="00DD50E3">
        <w:t xml:space="preserve"> </w:t>
      </w:r>
      <w:proofErr w:type="spellStart"/>
      <w:r w:rsidR="00DD50E3">
        <w:t>informasi</w:t>
      </w:r>
      <w:proofErr w:type="spellEnd"/>
      <w:r w:rsidR="00DD50E3">
        <w:t xml:space="preserve"> </w:t>
      </w:r>
      <w:r w:rsidR="00DD50E3">
        <w:rPr>
          <w:i/>
          <w:iCs/>
        </w:rPr>
        <w:t>enterprise</w:t>
      </w:r>
      <w:r w:rsidR="00AC3B8E">
        <w:rPr>
          <w:i/>
          <w:iCs/>
        </w:rPr>
        <w:t xml:space="preserve"> </w:t>
      </w:r>
      <w:r w:rsidR="00AC3B8E">
        <w:fldChar w:fldCharType="begin" w:fldLock="1"/>
      </w:r>
      <w:r w:rsidR="00AC3B8E">
        <w:instrText>ADDIN CSL_CITATION {"citationItems":[{"id":"ITEM-1","itemData":{"DOI":"10.47350/iccs-de.2021.15","ISSN":"16130073","abstract":"The problem of production planning as an element of Gartner enterprise architecture in a distributed organizational and technical system is considered on the example of a construction company of medium and large scale. Mathematical models for planning organizational and technical resources in a distributed system as elements of patterns are discussed. In the development of the information and application layers, field-proven solutions can be used as patterns. The approach to the organization of business processes of a construction company that allows solving the problem of optimal scheduling of construction works while simultaneously executing a number of projects by the company and, thus, increasing the management efficiency of a geographically distributed enterprise is considered. The enterprise architecture as a unified information environment for managers of a construction company, site managers, supply engineers, designers, and estimates is discussed.","author":[{"dropping-particle":"","family":"Valeev","given":"S. S.","non-dropping-particle":"","parse-names":false,"suffix":""},{"dropping-particle":"V.","family":"Kondratyeva","given":"N.","non-dropping-particle":"","parse-names":false,"suffix":""},{"dropping-particle":"","family":"Karimov","given":"R. R.","non-dropping-particle":"","parse-names":false,"suffix":""},{"dropping-particle":"","family":"Verkhoturov","given":"M. A.","non-dropping-particle":"","parse-names":false,"suffix":""},{"dropping-particle":"V.","family":"Islamgulov","given":"T.","non-dropping-particle":"","parse-names":false,"suffix":""},{"dropping-particle":"","family":"Shekhtman","given":"L. I.","non-dropping-particle":"","parse-names":false,"suffix":""}],"container-title":"CEUR Workshop Proceedings","id":"ITEM-1","issue":"July","issued":{"date-parts":[["2021"]]},"page":"198-208","title":"Production planning in a construction company as an element of Gartner enterprise architecture","type":"article-journal","volume":"2913"},"uris":["http://www.mendeley.com/documents/?uuid=67d4f505-2dbb-43d1-8bd6-d5265a7ce83e"]}],"mendeley":{"formattedCitation":"(Valeev et al., 2021)","plainTextFormattedCitation":"(Valeev et al., 2021)","previouslyFormattedCitation":"(Valeev et al., 2021)"},"properties":{"noteIndex":0},"schema":"https://github.com/citation-style-language/schema/raw/master/csl-citation.json"}</w:instrText>
      </w:r>
      <w:r w:rsidR="00AC3B8E">
        <w:fldChar w:fldCharType="separate"/>
      </w:r>
      <w:r w:rsidR="00AC3B8E" w:rsidRPr="00CD1C97">
        <w:rPr>
          <w:noProof/>
        </w:rPr>
        <w:t>(Valeev et al., 2021)</w:t>
      </w:r>
      <w:r w:rsidR="00AC3B8E">
        <w:fldChar w:fldCharType="end"/>
      </w:r>
      <w:r w:rsidR="00DD50E3">
        <w:rPr>
          <w:i/>
          <w:iCs/>
        </w:rPr>
        <w:t xml:space="preserve">, </w:t>
      </w:r>
      <w:proofErr w:type="spellStart"/>
      <w:r w:rsidR="00DD50E3">
        <w:t>yaitu</w:t>
      </w:r>
      <w:proofErr w:type="spellEnd"/>
      <w:r w:rsidR="00DD50E3">
        <w:t>:</w:t>
      </w:r>
    </w:p>
    <w:p w14:paraId="23D4216A" w14:textId="1C199536" w:rsidR="00DD50E3" w:rsidRDefault="00DD50E3" w:rsidP="003C3E01">
      <w:pPr>
        <w:pStyle w:val="ListParagraph"/>
        <w:numPr>
          <w:ilvl w:val="0"/>
          <w:numId w:val="19"/>
        </w:numPr>
        <w:spacing w:line="360" w:lineRule="auto"/>
      </w:pPr>
      <w:proofErr w:type="spellStart"/>
      <w:r>
        <w:t>Infrastruktur</w:t>
      </w:r>
      <w:proofErr w:type="spellEnd"/>
      <w:r>
        <w:t xml:space="preserve"> </w:t>
      </w:r>
    </w:p>
    <w:p w14:paraId="2877C821" w14:textId="3EA12325" w:rsidR="00DD50E3" w:rsidRDefault="00DD50E3" w:rsidP="003C3E01">
      <w:pPr>
        <w:pStyle w:val="ListParagraph"/>
        <w:numPr>
          <w:ilvl w:val="0"/>
          <w:numId w:val="19"/>
        </w:numPr>
        <w:spacing w:line="360" w:lineRule="auto"/>
      </w:pPr>
      <w:proofErr w:type="spellStart"/>
      <w:r>
        <w:lastRenderedPageBreak/>
        <w:t>Teknologi</w:t>
      </w:r>
      <w:proofErr w:type="spellEnd"/>
    </w:p>
    <w:p w14:paraId="6D957703" w14:textId="19CF4BC1" w:rsidR="00DD50E3" w:rsidRDefault="00DD50E3" w:rsidP="003C3E01">
      <w:pPr>
        <w:pStyle w:val="ListParagraph"/>
        <w:numPr>
          <w:ilvl w:val="0"/>
          <w:numId w:val="19"/>
        </w:numPr>
        <w:spacing w:line="360" w:lineRule="auto"/>
      </w:pPr>
      <w:proofErr w:type="spellStart"/>
      <w:r>
        <w:t>Perangkat</w:t>
      </w:r>
      <w:proofErr w:type="spellEnd"/>
      <w:r>
        <w:t xml:space="preserve"> </w:t>
      </w:r>
      <w:proofErr w:type="spellStart"/>
      <w:r>
        <w:t>Lunak</w:t>
      </w:r>
      <w:proofErr w:type="spellEnd"/>
    </w:p>
    <w:p w14:paraId="6A8CD20F" w14:textId="522B05E8" w:rsidR="00DD50E3" w:rsidRDefault="00AC3B8E" w:rsidP="003C3E01">
      <w:pPr>
        <w:pStyle w:val="ListParagraph"/>
        <w:numPr>
          <w:ilvl w:val="0"/>
          <w:numId w:val="19"/>
        </w:numPr>
        <w:spacing w:line="360" w:lineRule="auto"/>
      </w:pPr>
      <w:r>
        <w:t xml:space="preserve">Model dan </w:t>
      </w:r>
      <w:proofErr w:type="spellStart"/>
      <w:r>
        <w:t>algoriitma</w:t>
      </w:r>
      <w:proofErr w:type="spellEnd"/>
    </w:p>
    <w:p w14:paraId="11746578" w14:textId="77777777" w:rsidR="00AC3B8E" w:rsidRPr="00DD50E3" w:rsidRDefault="00AC3B8E" w:rsidP="00AC3B8E">
      <w:pPr>
        <w:ind w:left="720"/>
      </w:pPr>
    </w:p>
    <w:p w14:paraId="2A568955" w14:textId="01E81C18" w:rsidR="00140223" w:rsidRDefault="00140223" w:rsidP="00140223">
      <w:pPr>
        <w:keepNext/>
        <w:ind w:left="720"/>
        <w:jc w:val="center"/>
      </w:pPr>
      <w:r>
        <w:rPr>
          <w:noProof/>
        </w:rPr>
        <w:drawing>
          <wp:inline distT="0" distB="0" distL="0" distR="0" wp14:anchorId="18609A2B" wp14:editId="4A2FFBD4">
            <wp:extent cx="5400040" cy="3512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512820"/>
                    </a:xfrm>
                    <a:prstGeom prst="rect">
                      <a:avLst/>
                    </a:prstGeom>
                  </pic:spPr>
                </pic:pic>
              </a:graphicData>
            </a:graphic>
          </wp:inline>
        </w:drawing>
      </w:r>
    </w:p>
    <w:p w14:paraId="33D2DF34" w14:textId="1DF83636" w:rsidR="00476566" w:rsidRDefault="00140223" w:rsidP="003F0C01">
      <w:pPr>
        <w:pStyle w:val="Caption"/>
        <w:rPr>
          <w:ins w:id="1587" w:author="ilham.nur@office.ui.ac.id [2]" w:date="2023-01-29T12:09:00Z"/>
        </w:rPr>
      </w:pPr>
      <w:bookmarkStart w:id="1588" w:name="_Ref110974351"/>
      <w:bookmarkStart w:id="1589" w:name="_Toc128944235"/>
      <w:r>
        <w:t xml:space="preserve">Gambar </w:t>
      </w:r>
      <w:ins w:id="1590" w:author="ilham.nur@office.ui.ac.id" w:date="2023-03-10T23:19:00Z">
        <w:r w:rsidR="0017462A">
          <w:fldChar w:fldCharType="begin"/>
        </w:r>
        <w:r w:rsidR="0017462A">
          <w:instrText xml:space="preserve"> STYLEREF 1 \s </w:instrText>
        </w:r>
      </w:ins>
      <w:r w:rsidR="0017462A">
        <w:fldChar w:fldCharType="separate"/>
      </w:r>
      <w:r w:rsidR="0017462A">
        <w:rPr>
          <w:noProof/>
        </w:rPr>
        <w:t>2</w:t>
      </w:r>
      <w:ins w:id="1591"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1592" w:author="ilham.nur@office.ui.ac.id" w:date="2023-03-10T23:19:00Z">
        <w:r w:rsidR="0017462A">
          <w:rPr>
            <w:noProof/>
          </w:rPr>
          <w:t>2</w:t>
        </w:r>
        <w:r w:rsidR="0017462A">
          <w:fldChar w:fldCharType="end"/>
        </w:r>
      </w:ins>
      <w:ins w:id="1593" w:author="Ilham Nur Pratama" w:date="2023-03-09T00:23:00Z">
        <w:del w:id="1594" w:author="ilham.nur@office.ui.ac.id" w:date="2023-03-10T23:19:00Z">
          <w:r w:rsidR="00C56C18" w:rsidDel="0017462A">
            <w:fldChar w:fldCharType="begin"/>
          </w:r>
          <w:r w:rsidR="00C56C18" w:rsidDel="0017462A">
            <w:delInstrText xml:space="preserve"> STYLEREF 1 \s </w:delInstrText>
          </w:r>
        </w:del>
      </w:ins>
      <w:del w:id="1595" w:author="ilham.nur@office.ui.ac.id" w:date="2023-03-10T23:19:00Z">
        <w:r w:rsidR="00C56C18" w:rsidDel="0017462A">
          <w:fldChar w:fldCharType="separate"/>
        </w:r>
        <w:r w:rsidR="00C56C18" w:rsidDel="0017462A">
          <w:rPr>
            <w:noProof/>
          </w:rPr>
          <w:delText>2</w:delText>
        </w:r>
      </w:del>
      <w:ins w:id="1596" w:author="Ilham Nur Pratama" w:date="2023-03-09T00:23:00Z">
        <w:del w:id="1597"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1598" w:author="ilham.nur@office.ui.ac.id" w:date="2023-03-10T23:19:00Z">
        <w:r w:rsidR="00C56C18" w:rsidDel="0017462A">
          <w:fldChar w:fldCharType="separate"/>
        </w:r>
      </w:del>
      <w:ins w:id="1599" w:author="Ilham Nur Pratama" w:date="2023-03-09T00:23:00Z">
        <w:del w:id="1600" w:author="ilham.nur@office.ui.ac.id" w:date="2023-03-10T23:19:00Z">
          <w:r w:rsidR="00C56C18" w:rsidDel="0017462A">
            <w:rPr>
              <w:noProof/>
            </w:rPr>
            <w:delText>2</w:delText>
          </w:r>
          <w:r w:rsidR="00C56C18" w:rsidDel="0017462A">
            <w:fldChar w:fldCharType="end"/>
          </w:r>
        </w:del>
      </w:ins>
      <w:ins w:id="1601" w:author="ilham.nur@office.ui.ac.id" w:date="2023-03-05T14:12:00Z">
        <w:del w:id="1602" w:author="Ilham Nur Pratama" w:date="2023-03-08T18:52:00Z">
          <w:r w:rsidR="00604724" w:rsidDel="0067134C">
            <w:fldChar w:fldCharType="begin"/>
          </w:r>
          <w:r w:rsidR="00604724" w:rsidDel="0067134C">
            <w:delInstrText xml:space="preserve"> STYLEREF 1 \s </w:delInstrText>
          </w:r>
        </w:del>
      </w:ins>
      <w:del w:id="1603" w:author="Ilham Nur Pratama" w:date="2023-03-08T18:52:00Z">
        <w:r w:rsidR="00604724" w:rsidDel="0067134C">
          <w:fldChar w:fldCharType="separate"/>
        </w:r>
        <w:r w:rsidR="00A262DF" w:rsidDel="0067134C">
          <w:rPr>
            <w:noProof/>
          </w:rPr>
          <w:delText>2</w:delText>
        </w:r>
      </w:del>
      <w:ins w:id="1604" w:author="ilham.nur@office.ui.ac.id" w:date="2023-03-05T14:12:00Z">
        <w:del w:id="1605"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1606" w:author="Ilham Nur Pratama" w:date="2023-03-08T18:52:00Z">
        <w:r w:rsidR="00604724" w:rsidDel="0067134C">
          <w:fldChar w:fldCharType="separate"/>
        </w:r>
      </w:del>
      <w:ins w:id="1607" w:author="ilham.nur@office.ui.ac.id" w:date="2023-03-05T21:23:00Z">
        <w:del w:id="1608" w:author="Ilham Nur Pratama" w:date="2023-03-08T18:52:00Z">
          <w:r w:rsidR="00A262DF" w:rsidDel="0067134C">
            <w:rPr>
              <w:noProof/>
            </w:rPr>
            <w:delText>2</w:delText>
          </w:r>
        </w:del>
      </w:ins>
      <w:ins w:id="1609" w:author="ilham.nur@office.ui.ac.id" w:date="2023-03-05T14:12:00Z">
        <w:del w:id="1610" w:author="Ilham Nur Pratama" w:date="2023-03-08T18:52:00Z">
          <w:r w:rsidR="00604724" w:rsidDel="0067134C">
            <w:fldChar w:fldCharType="end"/>
          </w:r>
        </w:del>
      </w:ins>
      <w:ins w:id="1611" w:author="ilham.nur@office.ui.ac.id [2]" w:date="2023-01-25T05:09:00Z">
        <w:del w:id="1612" w:author="ilham.nur@office.ui.ac.id" w:date="2023-02-02T22:33:00Z">
          <w:r w:rsidR="00F62D33" w:rsidDel="00A76FCF">
            <w:fldChar w:fldCharType="begin"/>
          </w:r>
          <w:r w:rsidR="00F62D33" w:rsidDel="00A76FCF">
            <w:delInstrText xml:space="preserve"> STYLEREF 1 \s </w:delInstrText>
          </w:r>
        </w:del>
      </w:ins>
      <w:del w:id="1613" w:author="ilham.nur@office.ui.ac.id" w:date="2023-02-02T22:33:00Z">
        <w:r w:rsidR="00F62D33" w:rsidDel="00A76FCF">
          <w:fldChar w:fldCharType="separate"/>
        </w:r>
        <w:r w:rsidR="00C64CA0" w:rsidDel="00A76FCF">
          <w:rPr>
            <w:noProof/>
          </w:rPr>
          <w:delText>2</w:delText>
        </w:r>
      </w:del>
      <w:ins w:id="1614" w:author="ilham.nur@office.ui.ac.id [2]" w:date="2023-01-25T05:09:00Z">
        <w:del w:id="1615"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616" w:author="ilham.nur@office.ui.ac.id" w:date="2023-02-02T22:33:00Z">
        <w:r w:rsidR="00000000">
          <w:fldChar w:fldCharType="separate"/>
        </w:r>
      </w:del>
      <w:ins w:id="1617" w:author="ilham.nur@office.ui.ac.id [2]" w:date="2023-01-25T05:09:00Z">
        <w:del w:id="1618" w:author="ilham.nur@office.ui.ac.id" w:date="2023-02-02T22:33:00Z">
          <w:r w:rsidR="00F62D33" w:rsidDel="00A76FCF">
            <w:fldChar w:fldCharType="end"/>
          </w:r>
        </w:del>
      </w:ins>
      <w:del w:id="1619"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2</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2</w:delText>
        </w:r>
        <w:r w:rsidR="0030521D" w:rsidDel="00E614FF">
          <w:fldChar w:fldCharType="end"/>
        </w:r>
      </w:del>
      <w:bookmarkEnd w:id="1588"/>
      <w:r>
        <w:t xml:space="preserve"> </w:t>
      </w:r>
      <w:proofErr w:type="spellStart"/>
      <w:r>
        <w:t>Aspek</w:t>
      </w:r>
      <w:proofErr w:type="spellEnd"/>
      <w:r>
        <w:t xml:space="preserve"> dan </w:t>
      </w:r>
      <w:proofErr w:type="spellStart"/>
      <w:r>
        <w:t>komponen</w:t>
      </w:r>
      <w:proofErr w:type="spellEnd"/>
      <w:r>
        <w:t xml:space="preserve"> </w:t>
      </w:r>
      <w:proofErr w:type="spellStart"/>
      <w:r>
        <w:t>penyusun</w:t>
      </w:r>
      <w:proofErr w:type="spellEnd"/>
      <w:r>
        <w:t xml:space="preserve"> </w:t>
      </w:r>
      <w:r>
        <w:rPr>
          <w:i/>
        </w:rPr>
        <w:t>Gartner Framework</w:t>
      </w:r>
      <w:bookmarkEnd w:id="1589"/>
      <w:r w:rsidRPr="00140223">
        <w:t xml:space="preserve"> </w:t>
      </w:r>
      <w:moveFromRangeStart w:id="1620" w:author="ilham.nur@office.ui.ac.id [2]" w:date="2023-01-29T12:09:00Z" w:name="move125886604"/>
      <w:moveFrom w:id="1621" w:author="ilham.nur@office.ui.ac.id [2]" w:date="2023-01-29T12:09:00Z">
        <w:r w:rsidRPr="00140223" w:rsidDel="00E179A9">
          <w:fldChar w:fldCharType="begin" w:fldLock="1"/>
        </w:r>
        <w:r w:rsidR="00043D25" w:rsidDel="00E179A9">
          <w:instrText>ADDIN CSL_CITATION {"citationItems":[{"id":"ITEM-1","itemData":{"DOI":"10.47350/iccs-de.2021.15","ISSN":"16130073","abstract":"The problem of production planning as an element of Gartner enterprise architecture in a distributed organizational and technical system is considered on the example of a construction company of medium and large scale. Mathematical models for planning organizational and technical resources in a distributed system as elements of patterns are discussed. In the development of the information and application layers, field-proven solutions can be used as patterns. The approach to the organization of business processes of a construction company that allows solving the problem of optimal scheduling of construction works while simultaneously executing a number of projects by the company and, thus, increasing the management efficiency of a geographically distributed enterprise is considered. The enterprise architecture as a unified information environment for managers of a construction company, site managers, supply engineers, designers, and estimates is discussed.","author":[{"dropping-particle":"","family":"Valeev","given":"S. S.","non-dropping-particle":"","parse-names":false,"suffix":""},{"dropping-particle":"V.","family":"Kondratyeva","given":"N.","non-dropping-particle":"","parse-names":false,"suffix":""},{"dropping-particle":"","family":"Karimov","given":"R. R.","non-dropping-particle":"","parse-names":false,"suffix":""},{"dropping-particle":"","family":"Verkhoturov","given":"M. A.","non-dropping-particle":"","parse-names":false,"suffix":""},{"dropping-particle":"V.","family":"Islamgulov","given":"T.","non-dropping-particle":"","parse-names":false,"suffix":""},{"dropping-particle":"","family":"Shekhtman","given":"L. I.","non-dropping-particle":"","parse-names":false,"suffix":""}],"container-title":"CEUR Workshop Proceedings","id":"ITEM-1","issue":"July","issued":{"date-parts":[["2021"]]},"page":"198-208","title":"Production planning in a construction company as an element of Gartner enterprise architecture","type":"article-journal","volume":"2913"},"uris":["http://www.mendeley.com/documents/?uuid=67d4f505-2dbb-43d1-8bd6-d5265a7ce83e"]}],"mendeley":{"formattedCitation":"(Valeev et al., 2021)","plainTextFormattedCitation":"(Valeev et al., 2021)","previouslyFormattedCitation":"(Valeev et al., 2021)"},"properties":{"noteIndex":0},"schema":"https://github.com/citation-style-language/schema/raw/master/csl-citation.json"}</w:instrText>
        </w:r>
        <w:r w:rsidRPr="00140223" w:rsidDel="00E179A9">
          <w:fldChar w:fldCharType="separate"/>
        </w:r>
        <w:r w:rsidR="0066279A" w:rsidRPr="0066279A" w:rsidDel="00E179A9">
          <w:rPr>
            <w:noProof/>
          </w:rPr>
          <w:t>(Valeev et al., 2021)</w:t>
        </w:r>
        <w:r w:rsidRPr="00140223" w:rsidDel="00E179A9">
          <w:fldChar w:fldCharType="end"/>
        </w:r>
      </w:moveFrom>
      <w:moveFromRangeEnd w:id="1620"/>
    </w:p>
    <w:p w14:paraId="1880A599" w14:textId="5C528374" w:rsidR="00E179A9" w:rsidRPr="00E179A9" w:rsidRDefault="00E179A9" w:rsidP="003E51EB">
      <w:pPr>
        <w:jc w:val="center"/>
      </w:pPr>
      <w:proofErr w:type="spellStart"/>
      <w:ins w:id="1622" w:author="ilham.nur@office.ui.ac.id [2]" w:date="2023-01-29T12:09:00Z">
        <w:r>
          <w:t>Sumber</w:t>
        </w:r>
        <w:proofErr w:type="spellEnd"/>
        <w:r>
          <w:t xml:space="preserve">: </w:t>
        </w:r>
      </w:ins>
      <w:moveToRangeStart w:id="1623" w:author="ilham.nur@office.ui.ac.id [2]" w:date="2023-01-29T12:09:00Z" w:name="move125886604"/>
      <w:moveTo w:id="1624" w:author="ilham.nur@office.ui.ac.id [2]" w:date="2023-01-29T12:09:00Z">
        <w:r w:rsidRPr="00140223">
          <w:fldChar w:fldCharType="begin" w:fldLock="1"/>
        </w:r>
        <w:r>
          <w:instrText>ADDIN CSL_CITATION {"citationItems":[{"id":"ITEM-1","itemData":{"DOI":"10.47350/iccs-de.2021.15","ISSN":"16130073","abstract":"The problem of production planning as an element of Gartner enterprise architecture in a distributed organizational and technical system is considered on the example of a construction company of medium and large scale. Mathematical models for planning organizational and technical resources in a distributed system as elements of patterns are discussed. In the development of the information and application layers, field-proven solutions can be used as patterns. The approach to the organization of business processes of a construction company that allows solving the problem of optimal scheduling of construction works while simultaneously executing a number of projects by the company and, thus, increasing the management efficiency of a geographically distributed enterprise is considered. The enterprise architecture as a unified information environment for managers of a construction company, site managers, supply engineers, designers, and estimates is discussed.","author":[{"dropping-particle":"","family":"Valeev","given":"S. S.","non-dropping-particle":"","parse-names":false,"suffix":""},{"dropping-particle":"V.","family":"Kondratyeva","given":"N.","non-dropping-particle":"","parse-names":false,"suffix":""},{"dropping-particle":"","family":"Karimov","given":"R. R.","non-dropping-particle":"","parse-names":false,"suffix":""},{"dropping-particle":"","family":"Verkhoturov","given":"M. A.","non-dropping-particle":"","parse-names":false,"suffix":""},{"dropping-particle":"V.","family":"Islamgulov","given":"T.","non-dropping-particle":"","parse-names":false,"suffix":""},{"dropping-particle":"","family":"Shekhtman","given":"L. I.","non-dropping-particle":"","parse-names":false,"suffix":""}],"container-title":"CEUR Workshop Proceedings","id":"ITEM-1","issue":"July","issued":{"date-parts":[["2021"]]},"page":"198-208","title":"Production planning in a construction company as an element of Gartner enterprise architecture","type":"article-journal","volume":"2913"},"uris":["http://www.mendeley.com/documents/?uuid=67d4f505-2dbb-43d1-8bd6-d5265a7ce83e"]}],"mendeley":{"formattedCitation":"(Valeev et al., 2021)","plainTextFormattedCitation":"(Valeev et al., 2021)","previouslyFormattedCitation":"(Valeev et al., 2021)"},"properties":{"noteIndex":0},"schema":"https://github.com/citation-style-language/schema/raw/master/csl-citation.json"}</w:instrText>
        </w:r>
        <w:r w:rsidRPr="00140223">
          <w:fldChar w:fldCharType="separate"/>
        </w:r>
        <w:r w:rsidRPr="0066279A">
          <w:rPr>
            <w:noProof/>
          </w:rPr>
          <w:t>(Valeev et al., 2021)</w:t>
        </w:r>
        <w:r w:rsidRPr="00140223">
          <w:fldChar w:fldCharType="end"/>
        </w:r>
      </w:moveTo>
      <w:moveToRangeEnd w:id="1623"/>
    </w:p>
    <w:p w14:paraId="23BF7FFD" w14:textId="248AA821" w:rsidR="003C3E01" w:rsidRPr="003C3E01" w:rsidRDefault="003C3E01" w:rsidP="006808D3">
      <w:pPr>
        <w:spacing w:line="360" w:lineRule="auto"/>
        <w:ind w:left="720"/>
      </w:pPr>
      <w:r>
        <w:t xml:space="preserve">Masing-masing </w:t>
      </w:r>
      <w:proofErr w:type="spellStart"/>
      <w:r>
        <w:t>aspek</w:t>
      </w:r>
      <w:proofErr w:type="spellEnd"/>
      <w:r>
        <w:t xml:space="preserve"> </w:t>
      </w:r>
      <w:proofErr w:type="spellStart"/>
      <w:r>
        <w:t>dari</w:t>
      </w:r>
      <w:proofErr w:type="spellEnd"/>
      <w:r>
        <w:t xml:space="preserve"> GF </w:t>
      </w:r>
      <w:proofErr w:type="spellStart"/>
      <w:r>
        <w:t>memiliki</w:t>
      </w:r>
      <w:proofErr w:type="spellEnd"/>
      <w:r>
        <w:t xml:space="preserve"> </w:t>
      </w:r>
      <w:proofErr w:type="spellStart"/>
      <w:r w:rsidR="003F730B">
        <w:t>komponen</w:t>
      </w:r>
      <w:proofErr w:type="spellEnd"/>
      <w:r w:rsidR="003F730B">
        <w:t xml:space="preserve"> yang </w:t>
      </w:r>
      <w:proofErr w:type="spellStart"/>
      <w:r w:rsidR="003F730B">
        <w:t>bersifat</w:t>
      </w:r>
      <w:proofErr w:type="spellEnd"/>
      <w:r w:rsidR="003F730B">
        <w:t xml:space="preserve"> </w:t>
      </w:r>
      <w:proofErr w:type="spellStart"/>
      <w:r w:rsidR="003F730B">
        <w:t>hirarki</w:t>
      </w:r>
      <w:proofErr w:type="spellEnd"/>
      <w:r w:rsidR="003F730B">
        <w:t xml:space="preserve"> untuk </w:t>
      </w:r>
      <w:proofErr w:type="spellStart"/>
      <w:r w:rsidR="003F730B">
        <w:t>memasikan</w:t>
      </w:r>
      <w:proofErr w:type="spellEnd"/>
      <w:r w:rsidR="003F730B">
        <w:t xml:space="preserve"> fundamental </w:t>
      </w:r>
      <w:proofErr w:type="spellStart"/>
      <w:r w:rsidR="003F730B">
        <w:t>kelangsungan</w:t>
      </w:r>
      <w:proofErr w:type="spellEnd"/>
      <w:r w:rsidR="003F730B">
        <w:t xml:space="preserve"> </w:t>
      </w:r>
      <w:proofErr w:type="spellStart"/>
      <w:r w:rsidR="003F730B">
        <w:t>bisnis</w:t>
      </w:r>
      <w:proofErr w:type="spellEnd"/>
      <w:r w:rsidR="003F730B">
        <w:t xml:space="preserve"> </w:t>
      </w:r>
      <w:proofErr w:type="spellStart"/>
      <w:r w:rsidR="003F730B">
        <w:t>tetap</w:t>
      </w:r>
      <w:proofErr w:type="spellEnd"/>
      <w:r w:rsidR="003F730B">
        <w:t xml:space="preserve"> di </w:t>
      </w:r>
      <w:proofErr w:type="spellStart"/>
      <w:r w:rsidR="003F730B">
        <w:t>pertimbangan</w:t>
      </w:r>
      <w:proofErr w:type="spellEnd"/>
      <w:r w:rsidR="003F730B">
        <w:t xml:space="preserve"> </w:t>
      </w:r>
      <w:proofErr w:type="spellStart"/>
      <w:r w:rsidR="003F730B">
        <w:t>seiring</w:t>
      </w:r>
      <w:proofErr w:type="spellEnd"/>
      <w:r w:rsidR="003F730B">
        <w:t xml:space="preserve"> </w:t>
      </w:r>
      <w:proofErr w:type="spellStart"/>
      <w:r w:rsidR="003F730B">
        <w:t>pengembangan</w:t>
      </w:r>
      <w:proofErr w:type="spellEnd"/>
      <w:r w:rsidR="003F730B">
        <w:t xml:space="preserve"> </w:t>
      </w:r>
      <w:proofErr w:type="spellStart"/>
      <w:r w:rsidR="003F730B">
        <w:t>sistem</w:t>
      </w:r>
      <w:proofErr w:type="spellEnd"/>
      <w:r w:rsidR="006808D3">
        <w:t>.</w:t>
      </w:r>
    </w:p>
    <w:p w14:paraId="5538FFDF" w14:textId="31CC53DC" w:rsidR="00760CFF" w:rsidRDefault="00760CFF" w:rsidP="003752BB">
      <w:pPr>
        <w:pStyle w:val="Heading3"/>
        <w:spacing w:line="360" w:lineRule="auto"/>
        <w:rPr>
          <w:i/>
          <w:iCs/>
        </w:rPr>
      </w:pPr>
      <w:bookmarkStart w:id="1625" w:name="_Toc120139648"/>
      <w:bookmarkStart w:id="1626" w:name="_Toc128943862"/>
      <w:r w:rsidRPr="001E796C">
        <w:rPr>
          <w:i/>
          <w:iCs/>
        </w:rPr>
        <w:t>Federal Enterprise Architecture Framework</w:t>
      </w:r>
      <w:bookmarkEnd w:id="1625"/>
      <w:bookmarkEnd w:id="1626"/>
    </w:p>
    <w:p w14:paraId="7FD8A525" w14:textId="4B912667" w:rsidR="003752BB" w:rsidRPr="000F1101" w:rsidRDefault="00052A44" w:rsidP="003752BB">
      <w:pPr>
        <w:spacing w:line="360" w:lineRule="auto"/>
        <w:ind w:left="720"/>
      </w:pPr>
      <w:r>
        <w:rPr>
          <w:i/>
          <w:iCs/>
        </w:rPr>
        <w:t xml:space="preserve">Federal Enterprise Architecture Framework </w:t>
      </w:r>
      <w:r>
        <w:t xml:space="preserve">(FEAF) </w:t>
      </w:r>
      <w:proofErr w:type="spellStart"/>
      <w:r>
        <w:t>merupakan</w:t>
      </w:r>
      <w:proofErr w:type="spellEnd"/>
      <w:r>
        <w:t xml:space="preserve"> </w:t>
      </w:r>
      <w:proofErr w:type="spellStart"/>
      <w:r>
        <w:t>sebuah</w:t>
      </w:r>
      <w:proofErr w:type="spellEnd"/>
      <w:r>
        <w:t xml:space="preserve"> </w:t>
      </w:r>
      <w:r>
        <w:rPr>
          <w:i/>
          <w:iCs/>
        </w:rPr>
        <w:t xml:space="preserve">framework </w:t>
      </w:r>
      <w:r>
        <w:t xml:space="preserve">yang </w:t>
      </w:r>
      <w:proofErr w:type="spellStart"/>
      <w:r>
        <w:t>dibuat</w:t>
      </w:r>
      <w:proofErr w:type="spellEnd"/>
      <w:r>
        <w:t xml:space="preserve"> oleh </w:t>
      </w:r>
      <w:r w:rsidR="000F1101">
        <w:rPr>
          <w:i/>
          <w:iCs/>
        </w:rPr>
        <w:t xml:space="preserve">Federal Chief Information Officers </w:t>
      </w:r>
      <w:r w:rsidR="000F1101">
        <w:t>(CIO)</w:t>
      </w:r>
      <w:r w:rsidR="00EF7638">
        <w:t xml:space="preserve"> untuk </w:t>
      </w:r>
      <w:proofErr w:type="spellStart"/>
      <w:r w:rsidR="00EF7638">
        <w:t>membuat</w:t>
      </w:r>
      <w:proofErr w:type="spellEnd"/>
      <w:r w:rsidR="00EF7638">
        <w:t xml:space="preserve"> </w:t>
      </w:r>
      <w:proofErr w:type="spellStart"/>
      <w:r w:rsidR="00EF7638">
        <w:t>sebuah</w:t>
      </w:r>
      <w:proofErr w:type="spellEnd"/>
      <w:r w:rsidR="00EF7638">
        <w:t xml:space="preserve"> </w:t>
      </w:r>
      <w:proofErr w:type="spellStart"/>
      <w:r w:rsidR="00EF7638">
        <w:t>kerangka</w:t>
      </w:r>
      <w:proofErr w:type="spellEnd"/>
      <w:r w:rsidR="00EF7638">
        <w:t xml:space="preserve"> </w:t>
      </w:r>
      <w:r w:rsidR="007F203B">
        <w:t xml:space="preserve">EA yang </w:t>
      </w:r>
      <w:proofErr w:type="spellStart"/>
      <w:r w:rsidR="007F203B">
        <w:t>dapat</w:t>
      </w:r>
      <w:proofErr w:type="spellEnd"/>
      <w:r w:rsidR="007F203B">
        <w:t xml:space="preserve"> </w:t>
      </w:r>
      <w:proofErr w:type="spellStart"/>
      <w:r w:rsidR="007F203B">
        <w:t>menyelesaikan</w:t>
      </w:r>
      <w:proofErr w:type="spellEnd"/>
      <w:r w:rsidR="007F203B">
        <w:t xml:space="preserve"> </w:t>
      </w:r>
      <w:proofErr w:type="spellStart"/>
      <w:r w:rsidR="007F203B">
        <w:t>permasalahan</w:t>
      </w:r>
      <w:proofErr w:type="spellEnd"/>
      <w:r w:rsidR="007F203B">
        <w:t xml:space="preserve"> </w:t>
      </w:r>
      <w:proofErr w:type="spellStart"/>
      <w:r w:rsidR="007F203B">
        <w:t>perusahaan</w:t>
      </w:r>
      <w:proofErr w:type="spellEnd"/>
      <w:r w:rsidR="007F203B">
        <w:t xml:space="preserve"> yang </w:t>
      </w:r>
      <w:proofErr w:type="spellStart"/>
      <w:r w:rsidR="007F203B">
        <w:t>memilki</w:t>
      </w:r>
      <w:proofErr w:type="spellEnd"/>
      <w:r w:rsidR="007F203B">
        <w:t xml:space="preserve"> </w:t>
      </w:r>
      <w:proofErr w:type="spellStart"/>
      <w:r w:rsidR="007F203B">
        <w:t>hambatan</w:t>
      </w:r>
      <w:proofErr w:type="spellEnd"/>
      <w:r w:rsidR="007F203B">
        <w:t xml:space="preserve"> </w:t>
      </w:r>
      <w:proofErr w:type="spellStart"/>
      <w:r w:rsidR="007F203B">
        <w:t>atau</w:t>
      </w:r>
      <w:proofErr w:type="spellEnd"/>
      <w:r w:rsidR="007F203B">
        <w:t xml:space="preserve"> </w:t>
      </w:r>
      <w:proofErr w:type="spellStart"/>
      <w:r w:rsidR="007F203B">
        <w:t>tantangan</w:t>
      </w:r>
      <w:proofErr w:type="spellEnd"/>
      <w:r w:rsidR="007F203B">
        <w:t xml:space="preserve"> ke </w:t>
      </w:r>
      <w:proofErr w:type="spellStart"/>
      <w:r w:rsidR="007F203B">
        <w:t>berbagai</w:t>
      </w:r>
      <w:proofErr w:type="spellEnd"/>
      <w:r w:rsidR="007F203B">
        <w:t xml:space="preserve"> </w:t>
      </w:r>
      <w:del w:id="1627" w:author="ilham.nur@office.ui.ac.id [2]" w:date="2023-01-17T21:44:00Z">
        <w:r w:rsidR="007F203B" w:rsidDel="00B51285">
          <w:delText>lembaga</w:delText>
        </w:r>
      </w:del>
      <w:ins w:id="1628" w:author="ilham.nur@office.ui.ac.id [2]" w:date="2023-01-17T21:44:00Z">
        <w:r w:rsidR="00B51285">
          <w:pgNum/>
        </w:r>
        <w:proofErr w:type="spellStart"/>
        <w:r w:rsidR="00B51285">
          <w:t>ermino</w:t>
        </w:r>
      </w:ins>
      <w:proofErr w:type="spellEnd"/>
      <w:r w:rsidR="007F203B">
        <w:t xml:space="preserve"> yang </w:t>
      </w:r>
      <w:proofErr w:type="spellStart"/>
      <w:r w:rsidR="007F203B">
        <w:t>berbeda</w:t>
      </w:r>
      <w:proofErr w:type="spellEnd"/>
      <w:r w:rsidR="007F203B">
        <w:t xml:space="preserve"> </w:t>
      </w:r>
      <w:r w:rsidR="007F203B">
        <w:fldChar w:fldCharType="begin" w:fldLock="1"/>
      </w:r>
      <w:r w:rsidR="007B1554">
        <w:instrText>ADDIN CSL_CITATION {"citationItems":[{"id":"ITEM-1","itemData":{"ISBN":"0131412752","abstract":"An enterprise architecture (EA) establishes the Agency-wide roadmap to achieve an Agencys mission through optimal performance of its core business processes within an efficient information technology (IT) environment. Simply stated, enterprise architectures are ƒblueprints for systematically and completely defining an organizations current (baseline) or desired (target) environment. Enterprise architectures are essential for evolving information systems and developing new systems that optimize their mission value. This is accomplished in logical or business terms (e.g., mission, business functions, information flows, and systems environments) and technical terms (e.g., software, hardware, communications), and includes a Sequencing Plan for transitioning from the baseline environment to the target environment.","author":[{"dropping-particle":"","family":"Gao","given":"","non-dropping-particle":"","parse-names":false,"suffix":""}],"container-title":"Public Law","id":"ITEM-1","issue":"February 2001","issued":{"date-parts":[["2001"]]},"number-of-pages":"112","publisher-place":"Springfield","title":"A Practical Guide to Federal Enterprise Architecture","type":"report","volume":"1"},"uris":["http://www.mendeley.com/documents/?uuid=d35e37b7-2dff-4910-a24f-74c22394b159","http://www.mendeley.com/documents/?uuid=7382aeff-838a-4efc-83e0-5ea7729e4986"]}],"mendeley":{"formattedCitation":"(Gao, 2001a)","plainTextFormattedCitation":"(Gao, 2001a)","previouslyFormattedCitation":"(Gao, 2001a)"},"properties":{"noteIndex":0},"schema":"https://github.com/citation-style-language/schema/raw/master/csl-citation.json"}</w:instrText>
      </w:r>
      <w:r w:rsidR="007F203B">
        <w:fldChar w:fldCharType="separate"/>
      </w:r>
      <w:r w:rsidR="007B1554" w:rsidRPr="007B1554">
        <w:rPr>
          <w:noProof/>
        </w:rPr>
        <w:t>(Gao, 2001a)</w:t>
      </w:r>
      <w:r w:rsidR="007F203B">
        <w:fldChar w:fldCharType="end"/>
      </w:r>
      <w:r w:rsidR="007F203B">
        <w:t>.</w:t>
      </w:r>
    </w:p>
    <w:p w14:paraId="143F5B5B" w14:textId="2A6B0937" w:rsidR="00760CFF" w:rsidRDefault="000E4664" w:rsidP="00A51816">
      <w:pPr>
        <w:pStyle w:val="Heading3"/>
        <w:spacing w:line="360" w:lineRule="auto"/>
        <w:rPr>
          <w:i/>
          <w:iCs/>
        </w:rPr>
      </w:pPr>
      <w:bookmarkStart w:id="1629" w:name="_Toc120139649"/>
      <w:bookmarkStart w:id="1630" w:name="_Toc128943863"/>
      <w:r w:rsidRPr="001E796C">
        <w:rPr>
          <w:i/>
          <w:iCs/>
        </w:rPr>
        <w:lastRenderedPageBreak/>
        <w:t>The Open Group Architecture Framework</w:t>
      </w:r>
      <w:bookmarkEnd w:id="1629"/>
      <w:bookmarkEnd w:id="1630"/>
      <w:r w:rsidR="009271B7">
        <w:rPr>
          <w:i/>
          <w:iCs/>
        </w:rPr>
        <w:t xml:space="preserve"> </w:t>
      </w:r>
    </w:p>
    <w:p w14:paraId="153CA1C3" w14:textId="4A023BDC" w:rsidR="00042585" w:rsidRDefault="00647405" w:rsidP="00A51816">
      <w:pPr>
        <w:spacing w:line="360" w:lineRule="auto"/>
        <w:ind w:left="720"/>
      </w:pPr>
      <w:r>
        <w:rPr>
          <w:i/>
          <w:iCs/>
        </w:rPr>
        <w:t xml:space="preserve">The Open Group Architecture Framework </w:t>
      </w:r>
      <w:r>
        <w:t xml:space="preserve">(TOGAF) </w:t>
      </w:r>
      <w:proofErr w:type="spellStart"/>
      <w:r>
        <w:t>merupakan</w:t>
      </w:r>
      <w:proofErr w:type="spellEnd"/>
      <w:r>
        <w:t xml:space="preserve"> </w:t>
      </w:r>
      <w:r>
        <w:rPr>
          <w:i/>
          <w:iCs/>
        </w:rPr>
        <w:t xml:space="preserve">framework </w:t>
      </w:r>
      <w:proofErr w:type="spellStart"/>
      <w:r>
        <w:t>standar</w:t>
      </w:r>
      <w:proofErr w:type="spellEnd"/>
      <w:r>
        <w:t xml:space="preserve"> </w:t>
      </w:r>
      <w:proofErr w:type="spellStart"/>
      <w:r>
        <w:t>sistem</w:t>
      </w:r>
      <w:proofErr w:type="spellEnd"/>
      <w:r>
        <w:t xml:space="preserve"> </w:t>
      </w:r>
      <w:proofErr w:type="spellStart"/>
      <w:r>
        <w:t>informasi</w:t>
      </w:r>
      <w:proofErr w:type="spellEnd"/>
      <w:r>
        <w:t xml:space="preserve"> </w:t>
      </w:r>
      <w:r>
        <w:rPr>
          <w:i/>
          <w:iCs/>
        </w:rPr>
        <w:t>enterprise</w:t>
      </w:r>
      <w:r w:rsidR="00494C02">
        <w:t xml:space="preserve"> yang </w:t>
      </w:r>
      <w:proofErr w:type="spellStart"/>
      <w:r w:rsidR="00494C02">
        <w:t>memiliki</w:t>
      </w:r>
      <w:proofErr w:type="spellEnd"/>
      <w:r w:rsidR="00494C02">
        <w:t xml:space="preserve"> </w:t>
      </w:r>
      <w:proofErr w:type="spellStart"/>
      <w:r w:rsidR="00494C02">
        <w:t>hampir</w:t>
      </w:r>
      <w:proofErr w:type="spellEnd"/>
      <w:r w:rsidR="00494C02">
        <w:t xml:space="preserve"> </w:t>
      </w:r>
      <w:proofErr w:type="spellStart"/>
      <w:r w:rsidR="00494C02">
        <w:t>seluruh</w:t>
      </w:r>
      <w:proofErr w:type="spellEnd"/>
      <w:r w:rsidR="00494C02">
        <w:t xml:space="preserve"> </w:t>
      </w:r>
      <w:proofErr w:type="spellStart"/>
      <w:r w:rsidR="00494C02">
        <w:t>komponen</w:t>
      </w:r>
      <w:proofErr w:type="spellEnd"/>
      <w:r w:rsidR="00494C02">
        <w:t xml:space="preserve"> yang </w:t>
      </w:r>
      <w:proofErr w:type="spellStart"/>
      <w:r w:rsidR="00494C02">
        <w:t>dimiliki</w:t>
      </w:r>
      <w:proofErr w:type="spellEnd"/>
      <w:r w:rsidR="00494C02">
        <w:t xml:space="preserve"> oleh </w:t>
      </w:r>
      <w:proofErr w:type="spellStart"/>
      <w:r w:rsidR="00494C02">
        <w:t>metode</w:t>
      </w:r>
      <w:proofErr w:type="spellEnd"/>
      <w:r w:rsidR="00494C02">
        <w:t xml:space="preserve"> </w:t>
      </w:r>
      <w:proofErr w:type="spellStart"/>
      <w:r w:rsidR="00A51816">
        <w:t>pengembangan</w:t>
      </w:r>
      <w:proofErr w:type="spellEnd"/>
      <w:r w:rsidR="00A51816">
        <w:t xml:space="preserve"> </w:t>
      </w:r>
      <w:proofErr w:type="spellStart"/>
      <w:r w:rsidR="00A51816">
        <w:t>arsitektur</w:t>
      </w:r>
      <w:proofErr w:type="spellEnd"/>
      <w:r w:rsidR="00A51816">
        <w:t xml:space="preserve"> yang </w:t>
      </w:r>
      <w:proofErr w:type="spellStart"/>
      <w:r w:rsidR="00A51816">
        <w:t>lainya</w:t>
      </w:r>
      <w:proofErr w:type="spellEnd"/>
      <w:r w:rsidR="004A2035">
        <w:t xml:space="preserve"> </w:t>
      </w:r>
      <w:r w:rsidR="004A2035">
        <w:fldChar w:fldCharType="begin" w:fldLock="1"/>
      </w:r>
      <w:r w:rsidR="00B439A7">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4A2035">
        <w:fldChar w:fldCharType="separate"/>
      </w:r>
      <w:r w:rsidR="004A2035" w:rsidRPr="004A2035">
        <w:rPr>
          <w:noProof/>
        </w:rPr>
        <w:t>(Hannemann et al., 2022)</w:t>
      </w:r>
      <w:r w:rsidR="004A2035">
        <w:fldChar w:fldCharType="end"/>
      </w:r>
      <w:r w:rsidR="00A51816">
        <w:t xml:space="preserve">. Metode </w:t>
      </w:r>
      <w:proofErr w:type="spellStart"/>
      <w:r w:rsidR="00A51816">
        <w:t>pengembangan</w:t>
      </w:r>
      <w:proofErr w:type="spellEnd"/>
      <w:r w:rsidR="00A51816">
        <w:t xml:space="preserve"> </w:t>
      </w:r>
      <w:proofErr w:type="spellStart"/>
      <w:r w:rsidR="00A51816">
        <w:t>arsitektur</w:t>
      </w:r>
      <w:proofErr w:type="spellEnd"/>
      <w:r w:rsidR="00A51816">
        <w:t xml:space="preserve"> yang </w:t>
      </w:r>
      <w:proofErr w:type="spellStart"/>
      <w:r w:rsidR="00A51816">
        <w:t>dimiliki</w:t>
      </w:r>
      <w:proofErr w:type="spellEnd"/>
      <w:r w:rsidR="00A51816">
        <w:t xml:space="preserve"> oleh TOGAF </w:t>
      </w:r>
      <w:proofErr w:type="spellStart"/>
      <w:r w:rsidR="00A51816">
        <w:t>terdiri</w:t>
      </w:r>
      <w:proofErr w:type="spellEnd"/>
      <w:r w:rsidR="00A51816">
        <w:t xml:space="preserve"> </w:t>
      </w:r>
      <w:proofErr w:type="spellStart"/>
      <w:r w:rsidR="00A51816">
        <w:t>dari</w:t>
      </w:r>
      <w:proofErr w:type="spellEnd"/>
      <w:r w:rsidR="00A51816">
        <w:t xml:space="preserve"> </w:t>
      </w:r>
      <w:proofErr w:type="spellStart"/>
      <w:r w:rsidR="00A51816">
        <w:t>beberapa</w:t>
      </w:r>
      <w:proofErr w:type="spellEnd"/>
      <w:r w:rsidR="00A51816">
        <w:t xml:space="preserve"> </w:t>
      </w:r>
      <w:proofErr w:type="spellStart"/>
      <w:r w:rsidR="00A51816">
        <w:t>fase</w:t>
      </w:r>
      <w:proofErr w:type="spellEnd"/>
      <w:r w:rsidR="00A51816">
        <w:t xml:space="preserve"> </w:t>
      </w:r>
      <w:r w:rsidR="00A51816">
        <w:fldChar w:fldCharType="begin" w:fldLock="1"/>
      </w:r>
      <w:r w:rsidR="00A01EF6">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A51816">
        <w:fldChar w:fldCharType="separate"/>
      </w:r>
      <w:r w:rsidR="00A51816" w:rsidRPr="00A51816">
        <w:rPr>
          <w:noProof/>
        </w:rPr>
        <w:t>(Hannemann et al., 2022)</w:t>
      </w:r>
      <w:r w:rsidR="00A51816">
        <w:fldChar w:fldCharType="end"/>
      </w:r>
      <w:r w:rsidR="00A51816">
        <w:t xml:space="preserve">, </w:t>
      </w:r>
      <w:proofErr w:type="spellStart"/>
      <w:r w:rsidR="00A51816">
        <w:t>yaitu</w:t>
      </w:r>
      <w:proofErr w:type="spellEnd"/>
      <w:r w:rsidR="00731793">
        <w:t>:</w:t>
      </w:r>
    </w:p>
    <w:p w14:paraId="60E6DB52" w14:textId="3517C04B" w:rsidR="00731793" w:rsidRDefault="00E51E9E" w:rsidP="00E51E9E">
      <w:pPr>
        <w:pStyle w:val="ListParagraph"/>
        <w:numPr>
          <w:ilvl w:val="0"/>
          <w:numId w:val="16"/>
        </w:numPr>
        <w:spacing w:line="360" w:lineRule="auto"/>
      </w:pPr>
      <w:proofErr w:type="spellStart"/>
      <w:r>
        <w:t>Fase</w:t>
      </w:r>
      <w:proofErr w:type="spellEnd"/>
      <w:r>
        <w:t xml:space="preserve"> </w:t>
      </w:r>
      <w:proofErr w:type="spellStart"/>
      <w:r>
        <w:t>preliminari</w:t>
      </w:r>
      <w:proofErr w:type="spellEnd"/>
    </w:p>
    <w:p w14:paraId="35195EF7" w14:textId="4FC021AC" w:rsidR="00E51E9E" w:rsidRDefault="003832BF" w:rsidP="00E51E9E">
      <w:pPr>
        <w:pStyle w:val="ListParagraph"/>
        <w:numPr>
          <w:ilvl w:val="0"/>
          <w:numId w:val="16"/>
        </w:numPr>
        <w:spacing w:line="360" w:lineRule="auto"/>
      </w:pPr>
      <w:proofErr w:type="spellStart"/>
      <w:r>
        <w:t>Penentuan</w:t>
      </w:r>
      <w:proofErr w:type="spellEnd"/>
      <w:r>
        <w:t xml:space="preserve"> </w:t>
      </w:r>
      <w:proofErr w:type="spellStart"/>
      <w:r>
        <w:t>visi</w:t>
      </w:r>
      <w:proofErr w:type="spellEnd"/>
      <w:r>
        <w:t xml:space="preserve"> </w:t>
      </w:r>
      <w:proofErr w:type="spellStart"/>
      <w:r>
        <w:t>arsitektur</w:t>
      </w:r>
      <w:proofErr w:type="spellEnd"/>
    </w:p>
    <w:p w14:paraId="4857B37D" w14:textId="6C30E38E" w:rsidR="003832BF" w:rsidRDefault="003832BF" w:rsidP="00E51E9E">
      <w:pPr>
        <w:pStyle w:val="ListParagraph"/>
        <w:numPr>
          <w:ilvl w:val="0"/>
          <w:numId w:val="16"/>
        </w:numPr>
        <w:spacing w:line="360" w:lineRule="auto"/>
      </w:pPr>
      <w:proofErr w:type="spellStart"/>
      <w:r>
        <w:t>Perencanaan</w:t>
      </w:r>
      <w:proofErr w:type="spellEnd"/>
      <w:r>
        <w:t xml:space="preserve"> </w:t>
      </w:r>
      <w:proofErr w:type="spellStart"/>
      <w:r>
        <w:t>bisnis</w:t>
      </w:r>
      <w:proofErr w:type="spellEnd"/>
    </w:p>
    <w:p w14:paraId="71002122" w14:textId="778719AA" w:rsidR="003832BF" w:rsidRDefault="003832BF" w:rsidP="00E51E9E">
      <w:pPr>
        <w:pStyle w:val="ListParagraph"/>
        <w:numPr>
          <w:ilvl w:val="0"/>
          <w:numId w:val="16"/>
        </w:numPr>
        <w:spacing w:line="360" w:lineRule="auto"/>
      </w:pPr>
      <w:proofErr w:type="spellStart"/>
      <w:r>
        <w:t>Perencanaan</w:t>
      </w:r>
      <w:proofErr w:type="spellEnd"/>
      <w:r>
        <w:t xml:space="preserve"> </w:t>
      </w:r>
      <w:proofErr w:type="spellStart"/>
      <w:r>
        <w:t>sistem</w:t>
      </w:r>
      <w:proofErr w:type="spellEnd"/>
      <w:r>
        <w:t xml:space="preserve"> </w:t>
      </w:r>
      <w:proofErr w:type="spellStart"/>
      <w:r>
        <w:t>inf</w:t>
      </w:r>
      <w:r w:rsidR="006974B8">
        <w:t>or</w:t>
      </w:r>
      <w:r>
        <w:t>masi</w:t>
      </w:r>
      <w:proofErr w:type="spellEnd"/>
    </w:p>
    <w:p w14:paraId="1397C295" w14:textId="090AE406" w:rsidR="003832BF" w:rsidRDefault="003832BF" w:rsidP="00E51E9E">
      <w:pPr>
        <w:pStyle w:val="ListParagraph"/>
        <w:numPr>
          <w:ilvl w:val="0"/>
          <w:numId w:val="16"/>
        </w:numPr>
        <w:spacing w:line="360" w:lineRule="auto"/>
      </w:pPr>
      <w:proofErr w:type="spellStart"/>
      <w:r>
        <w:t>Perencanaan</w:t>
      </w:r>
      <w:proofErr w:type="spellEnd"/>
      <w:r>
        <w:t xml:space="preserve"> </w:t>
      </w:r>
      <w:proofErr w:type="spellStart"/>
      <w:r>
        <w:t>teknologi</w:t>
      </w:r>
      <w:proofErr w:type="spellEnd"/>
      <w:r>
        <w:t xml:space="preserve"> yang </w:t>
      </w:r>
      <w:proofErr w:type="spellStart"/>
      <w:r>
        <w:t>digunakan</w:t>
      </w:r>
      <w:proofErr w:type="spellEnd"/>
    </w:p>
    <w:p w14:paraId="325D46D6" w14:textId="14F0745D" w:rsidR="003832BF" w:rsidRDefault="00651810" w:rsidP="00E51E9E">
      <w:pPr>
        <w:pStyle w:val="ListParagraph"/>
        <w:numPr>
          <w:ilvl w:val="0"/>
          <w:numId w:val="16"/>
        </w:numPr>
        <w:spacing w:line="360" w:lineRule="auto"/>
      </w:pPr>
      <w:proofErr w:type="spellStart"/>
      <w:r>
        <w:t>Studi</w:t>
      </w:r>
      <w:proofErr w:type="spellEnd"/>
      <w:r>
        <w:t xml:space="preserve"> </w:t>
      </w:r>
      <w:proofErr w:type="spellStart"/>
      <w:r>
        <w:t>peluang</w:t>
      </w:r>
      <w:proofErr w:type="spellEnd"/>
      <w:r>
        <w:t xml:space="preserve"> dan </w:t>
      </w:r>
      <w:proofErr w:type="spellStart"/>
      <w:r>
        <w:t>solusi</w:t>
      </w:r>
      <w:proofErr w:type="spellEnd"/>
      <w:r>
        <w:t xml:space="preserve"> yang </w:t>
      </w:r>
      <w:proofErr w:type="spellStart"/>
      <w:r w:rsidR="004C6077">
        <w:t>dapat</w:t>
      </w:r>
      <w:proofErr w:type="spellEnd"/>
      <w:r>
        <w:t xml:space="preserve"> </w:t>
      </w:r>
      <w:proofErr w:type="spellStart"/>
      <w:r>
        <w:t>diselesaikan</w:t>
      </w:r>
      <w:proofErr w:type="spellEnd"/>
    </w:p>
    <w:p w14:paraId="7F166FAA" w14:textId="043EBE3D" w:rsidR="00651810" w:rsidRDefault="00043C93" w:rsidP="00E51E9E">
      <w:pPr>
        <w:pStyle w:val="ListParagraph"/>
        <w:numPr>
          <w:ilvl w:val="0"/>
          <w:numId w:val="16"/>
        </w:numPr>
        <w:spacing w:line="360" w:lineRule="auto"/>
      </w:pPr>
      <w:proofErr w:type="spellStart"/>
      <w:r>
        <w:t>Perencanaan</w:t>
      </w:r>
      <w:proofErr w:type="spellEnd"/>
      <w:r>
        <w:t xml:space="preserve"> </w:t>
      </w:r>
      <w:proofErr w:type="spellStart"/>
      <w:r>
        <w:t>mekanisme</w:t>
      </w:r>
      <w:proofErr w:type="spellEnd"/>
      <w:r>
        <w:t xml:space="preserve"> migrasi </w:t>
      </w:r>
      <w:proofErr w:type="spellStart"/>
      <w:r>
        <w:t>layanan</w:t>
      </w:r>
      <w:proofErr w:type="spellEnd"/>
    </w:p>
    <w:p w14:paraId="1BBAEE8B" w14:textId="67ACD2F3" w:rsidR="00043C93" w:rsidRDefault="00043C93" w:rsidP="00E51E9E">
      <w:pPr>
        <w:pStyle w:val="ListParagraph"/>
        <w:numPr>
          <w:ilvl w:val="0"/>
          <w:numId w:val="16"/>
        </w:numPr>
        <w:spacing w:line="360" w:lineRule="auto"/>
      </w:pPr>
      <w:r>
        <w:t xml:space="preserve">Implementasi </w:t>
      </w:r>
      <w:proofErr w:type="spellStart"/>
      <w:r>
        <w:t>kebijakan</w:t>
      </w:r>
      <w:proofErr w:type="spellEnd"/>
      <w:r>
        <w:t xml:space="preserve"> yang </w:t>
      </w:r>
      <w:proofErr w:type="spellStart"/>
      <w:r>
        <w:t>telah</w:t>
      </w:r>
      <w:proofErr w:type="spellEnd"/>
      <w:r>
        <w:t xml:space="preserve"> </w:t>
      </w:r>
      <w:proofErr w:type="spellStart"/>
      <w:r>
        <w:t>dibuat</w:t>
      </w:r>
      <w:proofErr w:type="spellEnd"/>
    </w:p>
    <w:p w14:paraId="6A1A7B20" w14:textId="691AE693" w:rsidR="00043C93" w:rsidRDefault="00FB0042" w:rsidP="00E51E9E">
      <w:pPr>
        <w:pStyle w:val="ListParagraph"/>
        <w:numPr>
          <w:ilvl w:val="0"/>
          <w:numId w:val="16"/>
        </w:numPr>
        <w:spacing w:line="360" w:lineRule="auto"/>
      </w:pPr>
      <w:proofErr w:type="spellStart"/>
      <w:r>
        <w:t>Mekanisme</w:t>
      </w:r>
      <w:proofErr w:type="spellEnd"/>
      <w:r>
        <w:t xml:space="preserve"> </w:t>
      </w:r>
      <w:proofErr w:type="spellStart"/>
      <w:r>
        <w:t>manajemen</w:t>
      </w:r>
      <w:proofErr w:type="spellEnd"/>
      <w:r>
        <w:t xml:space="preserve"> </w:t>
      </w:r>
      <w:proofErr w:type="spellStart"/>
      <w:r>
        <w:t>perubahan</w:t>
      </w:r>
      <w:proofErr w:type="spellEnd"/>
      <w:r>
        <w:t xml:space="preserve"> </w:t>
      </w:r>
    </w:p>
    <w:p w14:paraId="2483DC1D" w14:textId="6F5D6815" w:rsidR="00FB0042" w:rsidRDefault="00FB0042" w:rsidP="00E51E9E">
      <w:pPr>
        <w:pStyle w:val="ListParagraph"/>
        <w:numPr>
          <w:ilvl w:val="0"/>
          <w:numId w:val="16"/>
        </w:numPr>
        <w:spacing w:line="360" w:lineRule="auto"/>
      </w:pPr>
      <w:proofErr w:type="spellStart"/>
      <w:r>
        <w:t>Manajemen</w:t>
      </w:r>
      <w:proofErr w:type="spellEnd"/>
      <w:r>
        <w:t xml:space="preserve"> </w:t>
      </w:r>
      <w:proofErr w:type="spellStart"/>
      <w:r>
        <w:t>kebutuhan</w:t>
      </w:r>
      <w:proofErr w:type="spellEnd"/>
    </w:p>
    <w:p w14:paraId="50317DF5" w14:textId="465E8A1E" w:rsidR="00FB0042" w:rsidRDefault="00FB0042" w:rsidP="000D6536">
      <w:pPr>
        <w:spacing w:line="360" w:lineRule="auto"/>
        <w:ind w:left="720"/>
      </w:pPr>
      <w:r>
        <w:t xml:space="preserve">TOGAF juga </w:t>
      </w:r>
      <w:proofErr w:type="spellStart"/>
      <w:r>
        <w:t>memiliki</w:t>
      </w:r>
      <w:proofErr w:type="spellEnd"/>
      <w:r>
        <w:t xml:space="preserve"> </w:t>
      </w:r>
      <w:proofErr w:type="spellStart"/>
      <w:r>
        <w:t>empat</w:t>
      </w:r>
      <w:proofErr w:type="spellEnd"/>
      <w:r>
        <w:t xml:space="preserve"> domain </w:t>
      </w:r>
      <w:proofErr w:type="spellStart"/>
      <w:r>
        <w:t>arsitektur</w:t>
      </w:r>
      <w:proofErr w:type="spellEnd"/>
      <w:r>
        <w:t xml:space="preserve"> </w:t>
      </w:r>
      <w:proofErr w:type="spellStart"/>
      <w:r>
        <w:t>sistem</w:t>
      </w:r>
      <w:proofErr w:type="spellEnd"/>
      <w:r>
        <w:t xml:space="preserve"> </w:t>
      </w:r>
      <w:proofErr w:type="spellStart"/>
      <w:r>
        <w:t>informasi</w:t>
      </w:r>
      <w:proofErr w:type="spellEnd"/>
      <w:r w:rsidR="00A01EF6">
        <w:t xml:space="preserve"> </w:t>
      </w:r>
      <w:r w:rsidR="00A01EF6">
        <w:fldChar w:fldCharType="begin" w:fldLock="1"/>
      </w:r>
      <w:r w:rsidR="00A3697A">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A01EF6">
        <w:fldChar w:fldCharType="separate"/>
      </w:r>
      <w:r w:rsidR="00A01EF6" w:rsidRPr="00A01EF6">
        <w:rPr>
          <w:noProof/>
        </w:rPr>
        <w:t>(Hannemann et al., 2022)</w:t>
      </w:r>
      <w:r w:rsidR="00A01EF6">
        <w:fldChar w:fldCharType="end"/>
      </w:r>
      <w:r w:rsidR="00A01EF6">
        <w:t>,</w:t>
      </w:r>
      <w:r>
        <w:t xml:space="preserve"> </w:t>
      </w:r>
      <w:proofErr w:type="spellStart"/>
      <w:r w:rsidR="00A01EF6">
        <w:t>yaitu</w:t>
      </w:r>
      <w:proofErr w:type="spellEnd"/>
      <w:r w:rsidR="00A01EF6">
        <w:t xml:space="preserve"> :</w:t>
      </w:r>
    </w:p>
    <w:p w14:paraId="6D3B3F36" w14:textId="0EF777FC" w:rsidR="00A01EF6" w:rsidRDefault="00A01EF6" w:rsidP="00A01EF6">
      <w:pPr>
        <w:pStyle w:val="ListParagraph"/>
        <w:numPr>
          <w:ilvl w:val="0"/>
          <w:numId w:val="17"/>
        </w:numPr>
        <w:spacing w:line="360" w:lineRule="auto"/>
      </w:pPr>
      <w:proofErr w:type="spellStart"/>
      <w:r>
        <w:t>Arsitektur</w:t>
      </w:r>
      <w:proofErr w:type="spellEnd"/>
      <w:r>
        <w:t xml:space="preserve"> </w:t>
      </w:r>
      <w:proofErr w:type="spellStart"/>
      <w:r>
        <w:t>bisnis</w:t>
      </w:r>
      <w:proofErr w:type="spellEnd"/>
    </w:p>
    <w:p w14:paraId="3659C02C" w14:textId="7EE8C41B" w:rsidR="00A01EF6" w:rsidRDefault="00A01EF6" w:rsidP="00A01EF6">
      <w:pPr>
        <w:pStyle w:val="ListParagraph"/>
        <w:numPr>
          <w:ilvl w:val="0"/>
          <w:numId w:val="17"/>
        </w:numPr>
        <w:spacing w:line="360" w:lineRule="auto"/>
      </w:pPr>
      <w:proofErr w:type="spellStart"/>
      <w:r>
        <w:t>Arsitektur</w:t>
      </w:r>
      <w:proofErr w:type="spellEnd"/>
      <w:r>
        <w:t xml:space="preserve"> data</w:t>
      </w:r>
    </w:p>
    <w:p w14:paraId="2E8886C7" w14:textId="5D555417" w:rsidR="00A01EF6" w:rsidRDefault="00A01EF6" w:rsidP="00A01EF6">
      <w:pPr>
        <w:pStyle w:val="ListParagraph"/>
        <w:numPr>
          <w:ilvl w:val="0"/>
          <w:numId w:val="17"/>
        </w:numPr>
        <w:spacing w:line="360" w:lineRule="auto"/>
      </w:pPr>
      <w:proofErr w:type="spellStart"/>
      <w:r>
        <w:t>Arsitektur</w:t>
      </w:r>
      <w:proofErr w:type="spellEnd"/>
      <w:r>
        <w:t xml:space="preserve"> </w:t>
      </w:r>
      <w:proofErr w:type="spellStart"/>
      <w:r>
        <w:t>aplikasi</w:t>
      </w:r>
      <w:proofErr w:type="spellEnd"/>
    </w:p>
    <w:p w14:paraId="749DE22B" w14:textId="77777777" w:rsidR="004163CF" w:rsidRDefault="00A01EF6" w:rsidP="004163CF">
      <w:pPr>
        <w:pStyle w:val="ListParagraph"/>
        <w:numPr>
          <w:ilvl w:val="0"/>
          <w:numId w:val="17"/>
        </w:numPr>
        <w:spacing w:line="360" w:lineRule="auto"/>
        <w:rPr>
          <w:ins w:id="1631" w:author="ilham.nur@office.ui.ac.id [2]" w:date="2023-01-23T07:04:00Z"/>
        </w:rPr>
      </w:pPr>
      <w:proofErr w:type="spellStart"/>
      <w:r>
        <w:t>Arsitektur</w:t>
      </w:r>
      <w:proofErr w:type="spellEnd"/>
      <w:r>
        <w:t xml:space="preserve"> </w:t>
      </w:r>
      <w:proofErr w:type="spellStart"/>
      <w:r w:rsidR="002C1D19">
        <w:t>teknologi</w:t>
      </w:r>
      <w:proofErr w:type="spellEnd"/>
    </w:p>
    <w:p w14:paraId="37B89D05" w14:textId="15508B9E" w:rsidR="001E5406" w:rsidRDefault="00FA1E62" w:rsidP="001E5406">
      <w:pPr>
        <w:spacing w:line="360" w:lineRule="auto"/>
        <w:ind w:left="720"/>
        <w:rPr>
          <w:ins w:id="1632" w:author="ilham.nur@office.ui.ac.id [2]" w:date="2023-01-23T07:05:00Z"/>
        </w:rPr>
      </w:pPr>
      <w:ins w:id="1633" w:author="ilham.nur@office.ui.ac.id [2]" w:date="2023-01-23T06:59:00Z">
        <w:r>
          <w:t xml:space="preserve">TOGAF </w:t>
        </w:r>
        <w:proofErr w:type="spellStart"/>
        <w:r>
          <w:t>memiliki</w:t>
        </w:r>
        <w:proofErr w:type="spellEnd"/>
        <w:r>
          <w:t xml:space="preserve"> Bahasa </w:t>
        </w:r>
        <w:proofErr w:type="spellStart"/>
        <w:r>
          <w:t>pemodelan</w:t>
        </w:r>
        <w:proofErr w:type="spellEnd"/>
        <w:r>
          <w:t xml:space="preserve"> </w:t>
        </w:r>
        <w:proofErr w:type="spellStart"/>
        <w:r>
          <w:t>rancangan</w:t>
        </w:r>
        <w:proofErr w:type="spellEnd"/>
        <w:r>
          <w:t xml:space="preserve"> </w:t>
        </w:r>
        <w:proofErr w:type="spellStart"/>
        <w:r>
          <w:t>sistem</w:t>
        </w:r>
        <w:proofErr w:type="spellEnd"/>
        <w:r>
          <w:t xml:space="preserve"> EA </w:t>
        </w:r>
      </w:ins>
      <w:ins w:id="1634" w:author="ilham.nur@office.ui.ac.id [2]" w:date="2023-01-23T07:02:00Z">
        <w:r w:rsidR="00381D9C">
          <w:t xml:space="preserve">yang </w:t>
        </w:r>
        <w:proofErr w:type="spellStart"/>
        <w:r w:rsidR="00381D9C">
          <w:t>dinamakan</w:t>
        </w:r>
        <w:proofErr w:type="spellEnd"/>
        <w:r w:rsidR="00381D9C">
          <w:t xml:space="preserve"> Ar</w:t>
        </w:r>
      </w:ins>
      <w:ins w:id="1635" w:author="ilham.nur@office.ui.ac.id [2]" w:date="2023-01-23T07:03:00Z">
        <w:r w:rsidR="00381D9C">
          <w:t xml:space="preserve">chiMate </w:t>
        </w:r>
        <w:r w:rsidR="00381D9C">
          <w:fldChar w:fldCharType="begin" w:fldLock="1"/>
        </w:r>
      </w:ins>
      <w:r w:rsidR="00576ADF">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principles","type":"article-journal","volume":"4"},"uris":["http://www.mendeley.com/documents/?uuid=608e4dd7-4631-4229-9cd4-7b2c79efdb51"]},{"id":"ITEM-2","itemData":{"DOI":"10.1051/matecconf/201824803012","ISBN":"2018248030","ISSN":"24058440","abstract":"Production of the aircraft becomes very important to facilitate many passengers of aircraft in Indonesia in the future. The design of a very complex aircraft requires proper project management. This study aims to perform the best scheduling project of empennage structure design of Indonesia's aircraft with limited resources. Critical Path Method (CPM) is used to schedule the project based on activity and resource. CPM scheduling results in completion time for activity data for 400 working days. CPM scheduling after assigning human resources results in a longer completion time for 1023.47 working days. CPM scheduling is carried out by reallocating of human resources to produce a shorter completion time, and it results in completion time for 955 working days.","author":[{"dropping-particle":"","family":"Saragih","given":"L. Ranjaliba","non-dropping-particle":"","parse-names":false,"suffix":""},{"dropping-particle":"","family":"Dachyar","given":"M.","non-dropping-particle":"","parse-names":false,"suffix":""},{"dropping-particle":"","family":"Zagloel","given":"Teuku Yuri M.","non-dropping-particle":"","parse-names":false,"suffix":""},{"dropping-particle":"","family":"Wulandari","given":"Arin","non-dropping-particle":"","parse-names":false,"suffix":""},{"dropping-particle":"","family":"Dachyar","given":"M.","non-dropping-particle":"","parse-names":false,"suffix":""},{"dropping-particle":"","family":"Farizal","given":"","non-dropping-particle":"","parse-names":false,"suffix":""}],"container-title":"MATEC Web of Conferences","id":"ITEM-2","issue":"5","issued":{"date-parts":[["2021"]]},"page":"e07013","publisher":"Elsevier Ltd","title":"Implementation of telecommunications cross-industry collaboration through agile project management","type":"article-journal","volume":"7"},"uris":["http://www.mendeley.com/documents/?uuid=e3001d42-e63c-4d49-b5ef-a90e1f4116fc"]}],"mendeley":{"formattedCitation":"(Hannemann et al., 2022; Saragih et al., 2021)","plainTextFormattedCitation":"(Hannemann et al., 2022; Saragih et al., 2021)","previouslyFormattedCitation":"(Hannemann et al., 2022; Saragih et al., 2021)"},"properties":{"noteIndex":0},"schema":"https://github.com/citation-style-language/schema/raw/master/csl-citation.json"}</w:instrText>
      </w:r>
      <w:r w:rsidR="00381D9C">
        <w:fldChar w:fldCharType="separate"/>
      </w:r>
      <w:r w:rsidR="00CF4B38" w:rsidRPr="00CF4B38">
        <w:rPr>
          <w:noProof/>
        </w:rPr>
        <w:t>(Hannemann et al., 2022; Saragih et al., 2021)</w:t>
      </w:r>
      <w:ins w:id="1636" w:author="ilham.nur@office.ui.ac.id [2]" w:date="2023-01-23T07:03:00Z">
        <w:r w:rsidR="00381D9C">
          <w:fldChar w:fldCharType="end"/>
        </w:r>
        <w:r w:rsidR="00381D9C">
          <w:t xml:space="preserve">. Dengan </w:t>
        </w:r>
        <w:proofErr w:type="spellStart"/>
        <w:r w:rsidR="00381D9C">
          <w:t>menggunakan</w:t>
        </w:r>
        <w:proofErr w:type="spellEnd"/>
        <w:r w:rsidR="00381D9C">
          <w:t xml:space="preserve"> </w:t>
        </w:r>
        <w:r w:rsidR="004163CF">
          <w:t xml:space="preserve">ArchiMate, </w:t>
        </w:r>
        <w:proofErr w:type="spellStart"/>
        <w:r w:rsidR="004163CF">
          <w:t>sebuah</w:t>
        </w:r>
        <w:proofErr w:type="spellEnd"/>
        <w:r w:rsidR="004163CF">
          <w:t xml:space="preserve"> </w:t>
        </w:r>
        <w:proofErr w:type="spellStart"/>
        <w:r w:rsidR="004163CF">
          <w:t>desain</w:t>
        </w:r>
        <w:proofErr w:type="spellEnd"/>
        <w:r w:rsidR="004163CF">
          <w:t xml:space="preserve"> </w:t>
        </w:r>
      </w:ins>
      <w:proofErr w:type="spellStart"/>
      <w:ins w:id="1637" w:author="ilham.nur@office.ui.ac.id [2]" w:date="2023-01-23T07:05:00Z">
        <w:r w:rsidR="004163CF">
          <w:t>dapat</w:t>
        </w:r>
        <w:proofErr w:type="spellEnd"/>
        <w:r w:rsidR="004163CF">
          <w:t xml:space="preserve"> </w:t>
        </w:r>
        <w:proofErr w:type="spellStart"/>
        <w:r w:rsidR="004163CF">
          <w:t>digambarkan</w:t>
        </w:r>
        <w:proofErr w:type="spellEnd"/>
        <w:r w:rsidR="004163CF">
          <w:t xml:space="preserve"> </w:t>
        </w:r>
        <w:proofErr w:type="spellStart"/>
        <w:r w:rsidR="004163CF">
          <w:t>secara</w:t>
        </w:r>
        <w:proofErr w:type="spellEnd"/>
        <w:r w:rsidR="004163CF">
          <w:t xml:space="preserve"> </w:t>
        </w:r>
        <w:proofErr w:type="spellStart"/>
        <w:r w:rsidR="004163CF">
          <w:t>umum</w:t>
        </w:r>
        <w:proofErr w:type="spellEnd"/>
        <w:r w:rsidR="004163CF">
          <w:t xml:space="preserve"> yang </w:t>
        </w:r>
        <w:proofErr w:type="spellStart"/>
        <w:r w:rsidR="004163CF">
          <w:t>dapat</w:t>
        </w:r>
        <w:proofErr w:type="spellEnd"/>
        <w:r w:rsidR="004163CF">
          <w:t xml:space="preserve"> </w:t>
        </w:r>
        <w:proofErr w:type="spellStart"/>
        <w:r w:rsidR="004163CF">
          <w:t>menggambarkan</w:t>
        </w:r>
        <w:proofErr w:type="spellEnd"/>
        <w:r w:rsidR="004163CF">
          <w:t xml:space="preserve"> </w:t>
        </w:r>
        <w:proofErr w:type="spellStart"/>
        <w:r w:rsidR="001E5406">
          <w:t>kondisi</w:t>
        </w:r>
      </w:ins>
      <w:proofErr w:type="spellEnd"/>
      <w:ins w:id="1638" w:author="ilham.nur@office.ui.ac.id [2]" w:date="2023-01-23T07:06:00Z">
        <w:r w:rsidR="00CF4B38">
          <w:t xml:space="preserve"> </w:t>
        </w:r>
        <w:r w:rsidR="00CF4B38">
          <w:fldChar w:fldCharType="begin" w:fldLock="1"/>
        </w:r>
      </w:ins>
      <w:r w:rsidR="00576ADF">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principles","type":"article-journal","volume":"4"},"uris":["http://www.mendeley.com/documents/?uuid=ae09f635-8612-4f91-bc16-93d96f2a4813"]},{"id":"ITEM-2","itemData":{"DOI":"10.1051/matecconf/201824803012","ISBN":"2018248030","ISSN":"24058440","abstract":"Production of the aircraft becomes very important to facilitate many passengers of aircraft in Indonesia in the future. The design of a very complex aircraft requires proper project management. This study aims to perform the best scheduling project of empennage structure design of Indonesia's aircraft with limited resources. Critical Path Method (CPM) is used to schedule the project based on activity and resource. CPM scheduling results in completion time for activity data for 400 working days. CPM scheduling after assigning human resources results in a longer completion time for 1023.47 working days. CPM scheduling is carried out by reallocating of human resources to produce a shorter completion time, and it results in completion time for 955 working days.","author":[{"dropping-particle":"","family":"Saragih","given":"L. Ranjaliba","non-dropping-particle":"","parse-names":false,"suffix":""},{"dropping-particle":"","family":"Dachyar","given":"M.","non-dropping-particle":"","parse-names":false,"suffix":""},{"dropping-particle":"","family":"Zagloel","given":"Teuku Yuri M.","non-dropping-particle":"","parse-names":false,"suffix":""},{"dropping-particle":"","family":"Wulandari","given":"Arin","non-dropping-particle":"","parse-names":false,"suffix":""},{"dropping-particle":"","family":"Dachyar","given":"M.","non-dropping-particle":"","parse-names":false,"suffix":""},{"dropping-particle":"","family":"Farizal","given":"","non-dropping-particle":"","parse-names":false,"suffix":""}],"container-title":"MATEC Web of Conferences","id":"ITEM-2","issue":"5","issued":{"date-parts":[["2021"]]},"page":"e07013","publisher":"Elsevier Ltd","title":"Implementation of telecommunications cross-industry collaboration through agile project management","type":"article-journal","volume":"7"},"uris":["http://www.mendeley.com/documents/?uuid=e3001d42-e63c-4d49-b5ef-a90e1f4116fc"]}],"mendeley":{"formattedCitation":"(Hannemann et al., 2022; Saragih et al., 2021)","plainTextFormattedCitation":"(Hannemann et al., 2022; Saragih et al., 2021)","previouslyFormattedCitation":"(Hannemann et al., 2022; Saragih et al., 2021)"},"properties":{"noteIndex":0},"schema":"https://github.com/citation-style-language/schema/raw/master/csl-citation.json"}</w:instrText>
      </w:r>
      <w:r w:rsidR="00CF4B38">
        <w:fldChar w:fldCharType="separate"/>
      </w:r>
      <w:r w:rsidR="00CF4B38" w:rsidRPr="00CF4B38">
        <w:rPr>
          <w:noProof/>
        </w:rPr>
        <w:t>(Hannemann et al., 2022; Saragih et al., 2021)</w:t>
      </w:r>
      <w:ins w:id="1639" w:author="ilham.nur@office.ui.ac.id [2]" w:date="2023-01-23T07:06:00Z">
        <w:r w:rsidR="00CF4B38">
          <w:fldChar w:fldCharType="end"/>
        </w:r>
      </w:ins>
      <w:ins w:id="1640" w:author="ilham.nur@office.ui.ac.id [2]" w:date="2023-01-23T07:05:00Z">
        <w:r w:rsidR="001E5406">
          <w:t>:</w:t>
        </w:r>
      </w:ins>
    </w:p>
    <w:p w14:paraId="2C547803" w14:textId="17AA9879" w:rsidR="001E5406" w:rsidRDefault="001E5406" w:rsidP="001E5406">
      <w:pPr>
        <w:pStyle w:val="ListParagraph"/>
        <w:numPr>
          <w:ilvl w:val="0"/>
          <w:numId w:val="37"/>
        </w:numPr>
        <w:spacing w:line="360" w:lineRule="auto"/>
        <w:rPr>
          <w:ins w:id="1641" w:author="ilham.nur@office.ui.ac.id [2]" w:date="2023-01-23T07:05:00Z"/>
        </w:rPr>
      </w:pPr>
      <w:proofErr w:type="spellStart"/>
      <w:ins w:id="1642" w:author="ilham.nur@office.ui.ac.id [2]" w:date="2023-01-23T07:05:00Z">
        <w:r>
          <w:t>Bisnis</w:t>
        </w:r>
        <w:proofErr w:type="spellEnd"/>
      </w:ins>
    </w:p>
    <w:p w14:paraId="304EED82" w14:textId="303F4524" w:rsidR="001E5406" w:rsidRDefault="001E5406" w:rsidP="001E5406">
      <w:pPr>
        <w:pStyle w:val="ListParagraph"/>
        <w:numPr>
          <w:ilvl w:val="0"/>
          <w:numId w:val="37"/>
        </w:numPr>
        <w:spacing w:line="360" w:lineRule="auto"/>
        <w:rPr>
          <w:ins w:id="1643" w:author="ilham.nur@office.ui.ac.id [2]" w:date="2023-01-23T07:05:00Z"/>
        </w:rPr>
      </w:pPr>
      <w:proofErr w:type="spellStart"/>
      <w:ins w:id="1644" w:author="ilham.nur@office.ui.ac.id [2]" w:date="2023-01-23T07:05:00Z">
        <w:r>
          <w:t>Aplikasi</w:t>
        </w:r>
        <w:proofErr w:type="spellEnd"/>
      </w:ins>
    </w:p>
    <w:p w14:paraId="5BE14A22" w14:textId="55397118" w:rsidR="001E5406" w:rsidRDefault="001E5406" w:rsidP="001E5406">
      <w:pPr>
        <w:pStyle w:val="ListParagraph"/>
        <w:numPr>
          <w:ilvl w:val="0"/>
          <w:numId w:val="37"/>
        </w:numPr>
        <w:spacing w:line="360" w:lineRule="auto"/>
        <w:rPr>
          <w:ins w:id="1645" w:author="ilham.nur@office.ui.ac.id [2]" w:date="2023-01-23T07:05:00Z"/>
        </w:rPr>
      </w:pPr>
      <w:proofErr w:type="spellStart"/>
      <w:ins w:id="1646" w:author="ilham.nur@office.ui.ac.id [2]" w:date="2023-01-23T07:05:00Z">
        <w:r>
          <w:t>Teknologi</w:t>
        </w:r>
        <w:proofErr w:type="spellEnd"/>
      </w:ins>
    </w:p>
    <w:p w14:paraId="5658CEFA" w14:textId="6E12B988" w:rsidR="001E5406" w:rsidRDefault="001E5406" w:rsidP="001E5406">
      <w:pPr>
        <w:pStyle w:val="ListParagraph"/>
        <w:numPr>
          <w:ilvl w:val="0"/>
          <w:numId w:val="37"/>
        </w:numPr>
        <w:spacing w:line="360" w:lineRule="auto"/>
        <w:rPr>
          <w:ins w:id="1647" w:author="ilham.nur@office.ui.ac.id [2]" w:date="2023-01-23T07:05:00Z"/>
        </w:rPr>
      </w:pPr>
      <w:ins w:id="1648" w:author="ilham.nur@office.ui.ac.id [2]" w:date="2023-01-23T07:05:00Z">
        <w:r>
          <w:t>Strategi</w:t>
        </w:r>
      </w:ins>
    </w:p>
    <w:p w14:paraId="0B64E099" w14:textId="026AE90F" w:rsidR="001E5406" w:rsidRDefault="001E5406" w:rsidP="001E5406">
      <w:pPr>
        <w:pStyle w:val="ListParagraph"/>
        <w:numPr>
          <w:ilvl w:val="0"/>
          <w:numId w:val="37"/>
        </w:numPr>
        <w:spacing w:line="360" w:lineRule="auto"/>
        <w:rPr>
          <w:ins w:id="1649" w:author="ilham.nur@office.ui.ac.id [2]" w:date="2023-01-23T07:05:00Z"/>
        </w:rPr>
      </w:pPr>
      <w:proofErr w:type="spellStart"/>
      <w:ins w:id="1650" w:author="ilham.nur@office.ui.ac.id [2]" w:date="2023-01-23T07:05:00Z">
        <w:r>
          <w:lastRenderedPageBreak/>
          <w:t>Motivasi</w:t>
        </w:r>
        <w:proofErr w:type="spellEnd"/>
      </w:ins>
    </w:p>
    <w:p w14:paraId="42A9AC1D" w14:textId="77777777" w:rsidR="00CF4B38" w:rsidRDefault="00CF4B38">
      <w:pPr>
        <w:spacing w:line="360" w:lineRule="auto"/>
        <w:ind w:left="720"/>
        <w:pPrChange w:id="1651" w:author="ilham.nur@office.ui.ac.id [2]" w:date="2023-01-23T07:05:00Z">
          <w:pPr>
            <w:pStyle w:val="ListParagraph"/>
            <w:numPr>
              <w:numId w:val="17"/>
            </w:numPr>
            <w:spacing w:line="360" w:lineRule="auto"/>
            <w:ind w:left="1440" w:hanging="360"/>
          </w:pPr>
        </w:pPrChange>
      </w:pPr>
    </w:p>
    <w:p w14:paraId="203C7DE1" w14:textId="05BB52C5" w:rsidR="000A7A4A" w:rsidRDefault="00E77A44" w:rsidP="000A7A4A">
      <w:pPr>
        <w:spacing w:line="360" w:lineRule="auto"/>
      </w:pPr>
      <w:proofErr w:type="spellStart"/>
      <w:r>
        <w:t>Prinsip</w:t>
      </w:r>
      <w:proofErr w:type="spellEnd"/>
      <w:r>
        <w:t xml:space="preserve"> </w:t>
      </w:r>
      <w:proofErr w:type="spellStart"/>
      <w:r>
        <w:t>utama</w:t>
      </w:r>
      <w:proofErr w:type="spellEnd"/>
      <w:r>
        <w:t xml:space="preserve"> </w:t>
      </w:r>
      <w:proofErr w:type="spellStart"/>
      <w:r>
        <w:t>dari</w:t>
      </w:r>
      <w:proofErr w:type="spellEnd"/>
      <w:r>
        <w:t xml:space="preserve"> EA </w:t>
      </w:r>
      <w:proofErr w:type="spellStart"/>
      <w:r>
        <w:t>adalah</w:t>
      </w:r>
      <w:proofErr w:type="spellEnd"/>
      <w:r>
        <w:t xml:space="preserve"> untuk </w:t>
      </w:r>
      <w:proofErr w:type="spellStart"/>
      <w:r>
        <w:t>memberikan</w:t>
      </w:r>
      <w:proofErr w:type="spellEnd"/>
      <w:r>
        <w:t xml:space="preserve"> </w:t>
      </w:r>
      <w:proofErr w:type="spellStart"/>
      <w:r>
        <w:t>aturan</w:t>
      </w:r>
      <w:proofErr w:type="spellEnd"/>
      <w:r>
        <w:t xml:space="preserve"> dan juga </w:t>
      </w:r>
      <w:proofErr w:type="spellStart"/>
      <w:r>
        <w:t>arahan</w:t>
      </w:r>
      <w:proofErr w:type="spellEnd"/>
      <w:r>
        <w:t xml:space="preserve"> </w:t>
      </w:r>
      <w:proofErr w:type="spellStart"/>
      <w:r>
        <w:t>bagi</w:t>
      </w:r>
      <w:proofErr w:type="spellEnd"/>
      <w:r>
        <w:t xml:space="preserve"> </w:t>
      </w:r>
      <w:proofErr w:type="spellStart"/>
      <w:r>
        <w:t>perusahaan</w:t>
      </w:r>
      <w:proofErr w:type="spellEnd"/>
      <w:r>
        <w:t xml:space="preserve"> untuk </w:t>
      </w:r>
      <w:proofErr w:type="spellStart"/>
      <w:r w:rsidR="008E5139">
        <w:t>penggunaan</w:t>
      </w:r>
      <w:proofErr w:type="spellEnd"/>
      <w:r w:rsidR="008E5139">
        <w:t xml:space="preserve"> dan </w:t>
      </w:r>
      <w:proofErr w:type="spellStart"/>
      <w:r w:rsidR="008E5139">
        <w:t>pengadaan</w:t>
      </w:r>
      <w:proofErr w:type="spellEnd"/>
      <w:r w:rsidR="008E5139">
        <w:t xml:space="preserve"> </w:t>
      </w:r>
      <w:proofErr w:type="spellStart"/>
      <w:r w:rsidR="008E5139">
        <w:t>teknologi</w:t>
      </w:r>
      <w:proofErr w:type="spellEnd"/>
      <w:r w:rsidR="008E5139">
        <w:t xml:space="preserve"> </w:t>
      </w:r>
      <w:proofErr w:type="spellStart"/>
      <w:r w:rsidR="008E5139">
        <w:t>informasi</w:t>
      </w:r>
      <w:proofErr w:type="spellEnd"/>
      <w:r w:rsidR="008E5139">
        <w:t xml:space="preserve"> </w:t>
      </w:r>
      <w:r w:rsidR="003A25E8">
        <w:t xml:space="preserve">yang </w:t>
      </w:r>
      <w:proofErr w:type="spellStart"/>
      <w:r w:rsidR="003A25E8">
        <w:t>ada</w:t>
      </w:r>
      <w:proofErr w:type="spellEnd"/>
      <w:r w:rsidR="003A25E8">
        <w:t xml:space="preserve"> di </w:t>
      </w:r>
      <w:proofErr w:type="spellStart"/>
      <w:r w:rsidR="003A25E8">
        <w:t>suatu</w:t>
      </w:r>
      <w:proofErr w:type="spellEnd"/>
      <w:r w:rsidR="003A25E8">
        <w:t xml:space="preserve"> </w:t>
      </w:r>
      <w:proofErr w:type="spellStart"/>
      <w:r w:rsidR="003A25E8">
        <w:t>perusahaan</w:t>
      </w:r>
      <w:proofErr w:type="spellEnd"/>
      <w:r w:rsidR="003A25E8">
        <w:t>.</w:t>
      </w:r>
      <w:r w:rsidR="00DD4A83">
        <w:t xml:space="preserve"> Dengan </w:t>
      </w:r>
      <w:proofErr w:type="spellStart"/>
      <w:r w:rsidR="00DD4A83">
        <w:t>mengimplementasikan</w:t>
      </w:r>
      <w:proofErr w:type="spellEnd"/>
      <w:r w:rsidR="00DD4A83">
        <w:t xml:space="preserve"> EA di </w:t>
      </w:r>
      <w:proofErr w:type="spellStart"/>
      <w:r w:rsidR="00DD4A83">
        <w:t>dalam</w:t>
      </w:r>
      <w:proofErr w:type="spellEnd"/>
      <w:r w:rsidR="00DD4A83">
        <w:t xml:space="preserve"> </w:t>
      </w:r>
      <w:proofErr w:type="spellStart"/>
      <w:r w:rsidR="00DD4A83">
        <w:t>perancangan</w:t>
      </w:r>
      <w:proofErr w:type="spellEnd"/>
      <w:r w:rsidR="00DD4A83">
        <w:t xml:space="preserve"> </w:t>
      </w:r>
      <w:proofErr w:type="spellStart"/>
      <w:r w:rsidR="00DD4A83">
        <w:t>sistem</w:t>
      </w:r>
      <w:proofErr w:type="spellEnd"/>
      <w:r w:rsidR="00DD4A83">
        <w:t xml:space="preserve"> </w:t>
      </w:r>
      <w:proofErr w:type="spellStart"/>
      <w:r w:rsidR="00DD4A83">
        <w:t>informasi</w:t>
      </w:r>
      <w:proofErr w:type="spellEnd"/>
      <w:r w:rsidR="00DD4A83">
        <w:t xml:space="preserve"> </w:t>
      </w:r>
      <w:proofErr w:type="spellStart"/>
      <w:r w:rsidR="00DD4A83">
        <w:t>akan</w:t>
      </w:r>
      <w:proofErr w:type="spellEnd"/>
      <w:r w:rsidR="00DD4A83">
        <w:t xml:space="preserve"> </w:t>
      </w:r>
      <w:proofErr w:type="spellStart"/>
      <w:r w:rsidR="00DD4A83">
        <w:t>lebih</w:t>
      </w:r>
      <w:proofErr w:type="spellEnd"/>
      <w:r w:rsidR="00DD4A83">
        <w:t xml:space="preserve"> </w:t>
      </w:r>
      <w:proofErr w:type="spellStart"/>
      <w:r w:rsidR="00DD4A83">
        <w:t>mudah</w:t>
      </w:r>
      <w:proofErr w:type="spellEnd"/>
      <w:r w:rsidR="00DD4A83">
        <w:t xml:space="preserve"> dilakukan proses audit</w:t>
      </w:r>
      <w:r w:rsidR="00B439A7">
        <w:t xml:space="preserve"> </w:t>
      </w:r>
      <w:r w:rsidR="00B439A7">
        <w:fldChar w:fldCharType="begin" w:fldLock="1"/>
      </w:r>
      <w:r w:rsidR="00CD1C97">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B439A7">
        <w:fldChar w:fldCharType="separate"/>
      </w:r>
      <w:r w:rsidR="00B439A7" w:rsidRPr="00B439A7">
        <w:rPr>
          <w:noProof/>
        </w:rPr>
        <w:t>(Hannemann et al., 2022)</w:t>
      </w:r>
      <w:r w:rsidR="00B439A7">
        <w:fldChar w:fldCharType="end"/>
      </w:r>
      <w:r w:rsidR="00B439A7">
        <w:t>.</w:t>
      </w:r>
    </w:p>
    <w:p w14:paraId="747D1630" w14:textId="2072F1C0" w:rsidR="007F203B" w:rsidRDefault="007F203B" w:rsidP="000A7A4A">
      <w:pPr>
        <w:spacing w:line="360" w:lineRule="auto"/>
      </w:pPr>
      <w:r>
        <w:t xml:space="preserve">EA </w:t>
      </w:r>
      <w:proofErr w:type="spellStart"/>
      <w:r>
        <w:t>memiliki</w:t>
      </w:r>
      <w:proofErr w:type="spellEnd"/>
      <w:r>
        <w:t xml:space="preserve"> </w:t>
      </w:r>
      <w:proofErr w:type="spellStart"/>
      <w:r>
        <w:t>beberapa</w:t>
      </w:r>
      <w:proofErr w:type="spellEnd"/>
      <w:r>
        <w:t xml:space="preserve"> </w:t>
      </w:r>
      <w:proofErr w:type="spellStart"/>
      <w:r>
        <w:t>manfaat</w:t>
      </w:r>
      <w:proofErr w:type="spellEnd"/>
      <w:r>
        <w:t xml:space="preserve"> </w:t>
      </w:r>
      <w:proofErr w:type="spellStart"/>
      <w:r>
        <w:t>ketika</w:t>
      </w:r>
      <w:proofErr w:type="spellEnd"/>
      <w:r>
        <w:t xml:space="preserve"> </w:t>
      </w:r>
      <w:proofErr w:type="spellStart"/>
      <w:r>
        <w:t>diimplementasikan</w:t>
      </w:r>
      <w:proofErr w:type="spellEnd"/>
      <w:r>
        <w:t xml:space="preserve"> pada </w:t>
      </w:r>
      <w:proofErr w:type="spellStart"/>
      <w:r>
        <w:t>sebuah</w:t>
      </w:r>
      <w:proofErr w:type="spellEnd"/>
      <w:r>
        <w:t xml:space="preserve"> </w:t>
      </w:r>
      <w:proofErr w:type="spellStart"/>
      <w:r>
        <w:t>perusahaan</w:t>
      </w:r>
      <w:proofErr w:type="spellEnd"/>
      <w:r>
        <w:t xml:space="preserve"> yang </w:t>
      </w:r>
      <w:proofErr w:type="spellStart"/>
      <w:r>
        <w:t>akan</w:t>
      </w:r>
      <w:proofErr w:type="spellEnd"/>
      <w:r>
        <w:t xml:space="preserve"> </w:t>
      </w:r>
      <w:proofErr w:type="spellStart"/>
      <w:r>
        <w:t>mengadopsi</w:t>
      </w:r>
      <w:proofErr w:type="spellEnd"/>
      <w:r>
        <w:t xml:space="preserve"> </w:t>
      </w:r>
      <w:proofErr w:type="spellStart"/>
      <w:r>
        <w:t>teknologi</w:t>
      </w:r>
      <w:proofErr w:type="spellEnd"/>
      <w:r>
        <w:t xml:space="preserve"> untuk </w:t>
      </w:r>
      <w:proofErr w:type="spellStart"/>
      <w:r>
        <w:t>meningkatkan</w:t>
      </w:r>
      <w:proofErr w:type="spellEnd"/>
      <w:r>
        <w:t xml:space="preserve"> </w:t>
      </w:r>
      <w:proofErr w:type="spellStart"/>
      <w:r>
        <w:t>nilai</w:t>
      </w:r>
      <w:proofErr w:type="spellEnd"/>
      <w:r>
        <w:t xml:space="preserve"> </w:t>
      </w:r>
      <w:proofErr w:type="spellStart"/>
      <w:r>
        <w:t>bisnis</w:t>
      </w:r>
      <w:proofErr w:type="spellEnd"/>
      <w:r>
        <w:t xml:space="preserve"> </w:t>
      </w:r>
      <w:r>
        <w:fldChar w:fldCharType="begin" w:fldLock="1"/>
      </w:r>
      <w:r w:rsidR="007B1554">
        <w:instrText>ADDIN CSL_CITATION {"citationItems":[{"id":"ITEM-1","itemData":{"ISBN":"0131412752","abstract":"An enterprise architecture (EA) establishes the Agency-wide roadmap to achieve an Agencys mission through optimal performance of its core business processes within an efficient information technology (IT) environment. Simply stated, enterprise architectures are ƒblueprints for systematically and completely defining an organizations current (baseline) or desired (target) environment. Enterprise architectures are essential for evolving information systems and developing new systems that optimize their mission value. This is accomplished in logical or business terms (e.g., mission, business functions, information flows, and systems environments) and technical terms (e.g., software, hardware, communications), and includes a Sequencing Plan for transitioning from the baseline environment to the target environment.","author":[{"dropping-particle":"","family":"Gao","given":"","non-dropping-particle":"","parse-names":false,"suffix":""}],"container-title":"Public Law","id":"ITEM-1","issue":"February 2001","issued":{"date-parts":[["2001"]]},"number-of-pages":"112","publisher-place":"Springfield","title":"A Practical Guide to Federal Enterprise Architecture","type":"report","volume":"1"},"uris":["http://www.mendeley.com/documents/?uuid=7382aeff-838a-4efc-83e0-5ea7729e4986","http://www.mendeley.com/documents/?uuid=d35e37b7-2dff-4910-a24f-74c22394b159"]}],"mendeley":{"formattedCitation":"(Gao, 2001b)","plainTextFormattedCitation":"(Gao, 2001b)","previouslyFormattedCitation":"(Gao, 2001b)"},"properties":{"noteIndex":0},"schema":"https://github.com/citation-style-language/schema/raw/master/csl-citation.json"}</w:instrText>
      </w:r>
      <w:r>
        <w:fldChar w:fldCharType="separate"/>
      </w:r>
      <w:r w:rsidR="007B1554" w:rsidRPr="007B1554">
        <w:rPr>
          <w:noProof/>
        </w:rPr>
        <w:t>(Gao, 2001b)</w:t>
      </w:r>
      <w:r>
        <w:fldChar w:fldCharType="end"/>
      </w:r>
      <w:r>
        <w:t xml:space="preserve">, </w:t>
      </w:r>
      <w:proofErr w:type="spellStart"/>
      <w:r>
        <w:t>yaitu</w:t>
      </w:r>
      <w:proofErr w:type="spellEnd"/>
      <w:r>
        <w:t>:</w:t>
      </w:r>
    </w:p>
    <w:p w14:paraId="482D9BC2" w14:textId="6C2592D6" w:rsidR="007F203B" w:rsidRDefault="00685C1D" w:rsidP="007F203B">
      <w:pPr>
        <w:pStyle w:val="ListParagraph"/>
        <w:numPr>
          <w:ilvl w:val="0"/>
          <w:numId w:val="20"/>
        </w:numPr>
        <w:spacing w:line="360" w:lineRule="auto"/>
      </w:pPr>
      <w:proofErr w:type="spellStart"/>
      <w:r>
        <w:t>Penyelarasan</w:t>
      </w:r>
      <w:proofErr w:type="spellEnd"/>
      <w:r>
        <w:t xml:space="preserve">: </w:t>
      </w:r>
      <w:proofErr w:type="spellStart"/>
      <w:r w:rsidR="007A210C">
        <w:t>Ad</w:t>
      </w:r>
      <w:r w:rsidR="00346711">
        <w:t>opsi</w:t>
      </w:r>
      <w:proofErr w:type="spellEnd"/>
      <w:r w:rsidR="00346711">
        <w:t xml:space="preserve"> </w:t>
      </w:r>
      <w:proofErr w:type="spellStart"/>
      <w:r w:rsidR="00346711">
        <w:t>dari</w:t>
      </w:r>
      <w:proofErr w:type="spellEnd"/>
      <w:r w:rsidR="00346711">
        <w:t xml:space="preserve"> EA </w:t>
      </w:r>
      <w:proofErr w:type="spellStart"/>
      <w:r w:rsidR="00346711">
        <w:t>diharapkan</w:t>
      </w:r>
      <w:proofErr w:type="spellEnd"/>
      <w:r w:rsidR="00346711">
        <w:t xml:space="preserve"> </w:t>
      </w:r>
      <w:proofErr w:type="spellStart"/>
      <w:r w:rsidR="00346711">
        <w:t>dapat</w:t>
      </w:r>
      <w:proofErr w:type="spellEnd"/>
      <w:r w:rsidR="00346711">
        <w:t xml:space="preserve"> </w:t>
      </w:r>
      <w:proofErr w:type="spellStart"/>
      <w:r w:rsidR="00346711">
        <w:t>menyelaraskan</w:t>
      </w:r>
      <w:proofErr w:type="spellEnd"/>
      <w:r w:rsidR="00346711">
        <w:t xml:space="preserve"> </w:t>
      </w:r>
      <w:proofErr w:type="spellStart"/>
      <w:r w:rsidR="00346711">
        <w:t>investasi</w:t>
      </w:r>
      <w:proofErr w:type="spellEnd"/>
      <w:r w:rsidR="00346711">
        <w:t xml:space="preserve"> pada </w:t>
      </w:r>
      <w:proofErr w:type="spellStart"/>
      <w:r w:rsidR="00346711">
        <w:t>teknologi</w:t>
      </w:r>
      <w:proofErr w:type="spellEnd"/>
      <w:r w:rsidR="00346711">
        <w:t xml:space="preserve"> dan </w:t>
      </w:r>
      <w:proofErr w:type="spellStart"/>
      <w:r w:rsidR="00346711">
        <w:t>sistem</w:t>
      </w:r>
      <w:proofErr w:type="spellEnd"/>
      <w:r w:rsidR="00346711">
        <w:t xml:space="preserve"> </w:t>
      </w:r>
      <w:proofErr w:type="spellStart"/>
      <w:r w:rsidR="00346711">
        <w:t>informasi</w:t>
      </w:r>
      <w:proofErr w:type="spellEnd"/>
      <w:r w:rsidR="00346711">
        <w:t xml:space="preserve"> </w:t>
      </w:r>
      <w:proofErr w:type="spellStart"/>
      <w:r w:rsidR="00346711">
        <w:t>sejalan</w:t>
      </w:r>
      <w:proofErr w:type="spellEnd"/>
      <w:r w:rsidR="00346711">
        <w:t xml:space="preserve"> dengan </w:t>
      </w:r>
      <w:proofErr w:type="spellStart"/>
      <w:r w:rsidR="00346711">
        <w:t>kebutuhan</w:t>
      </w:r>
      <w:proofErr w:type="spellEnd"/>
      <w:r w:rsidR="00346711">
        <w:t xml:space="preserve"> </w:t>
      </w:r>
      <w:proofErr w:type="spellStart"/>
      <w:r w:rsidR="00346711">
        <w:t>bisnis</w:t>
      </w:r>
      <w:proofErr w:type="spellEnd"/>
      <w:r w:rsidR="00346711">
        <w:t>.</w:t>
      </w:r>
    </w:p>
    <w:p w14:paraId="17D5AF0D" w14:textId="787EFE6B" w:rsidR="00FE0D5A" w:rsidRDefault="007A210C" w:rsidP="007F203B">
      <w:pPr>
        <w:pStyle w:val="ListParagraph"/>
        <w:numPr>
          <w:ilvl w:val="0"/>
          <w:numId w:val="20"/>
        </w:numPr>
        <w:spacing w:line="360" w:lineRule="auto"/>
      </w:pPr>
      <w:proofErr w:type="spellStart"/>
      <w:r>
        <w:t>Terintegrasi</w:t>
      </w:r>
      <w:proofErr w:type="spellEnd"/>
      <w:r>
        <w:t xml:space="preserve">: </w:t>
      </w:r>
      <w:proofErr w:type="spellStart"/>
      <w:r w:rsidR="007959ED">
        <w:t>Penyelarasan</w:t>
      </w:r>
      <w:proofErr w:type="spellEnd"/>
      <w:r w:rsidR="007959ED">
        <w:t xml:space="preserve"> </w:t>
      </w:r>
      <w:proofErr w:type="spellStart"/>
      <w:r w:rsidR="007959ED">
        <w:t>antara</w:t>
      </w:r>
      <w:proofErr w:type="spellEnd"/>
      <w:r w:rsidR="007959ED">
        <w:t xml:space="preserve"> </w:t>
      </w:r>
      <w:proofErr w:type="spellStart"/>
      <w:r w:rsidR="007959ED">
        <w:t>segmen</w:t>
      </w:r>
      <w:proofErr w:type="spellEnd"/>
      <w:r w:rsidR="007959ED">
        <w:t xml:space="preserve"> yang </w:t>
      </w:r>
      <w:proofErr w:type="spellStart"/>
      <w:r w:rsidR="007959ED">
        <w:t>ada</w:t>
      </w:r>
      <w:proofErr w:type="spellEnd"/>
      <w:r w:rsidR="007959ED">
        <w:t xml:space="preserve"> pada </w:t>
      </w:r>
      <w:proofErr w:type="spellStart"/>
      <w:r w:rsidR="007959ED">
        <w:t>suatu</w:t>
      </w:r>
      <w:proofErr w:type="spellEnd"/>
      <w:r w:rsidR="007959ED">
        <w:t xml:space="preserve"> </w:t>
      </w:r>
      <w:proofErr w:type="spellStart"/>
      <w:r w:rsidR="007959ED">
        <w:t>perusahaan</w:t>
      </w:r>
      <w:proofErr w:type="spellEnd"/>
      <w:r w:rsidR="007959ED">
        <w:t xml:space="preserve"> </w:t>
      </w:r>
      <w:proofErr w:type="spellStart"/>
      <w:r w:rsidR="007959ED">
        <w:t>membuat</w:t>
      </w:r>
      <w:proofErr w:type="spellEnd"/>
      <w:r w:rsidR="007959ED">
        <w:t xml:space="preserve"> data yang </w:t>
      </w:r>
      <w:proofErr w:type="spellStart"/>
      <w:r w:rsidR="007959ED">
        <w:t>digunakan</w:t>
      </w:r>
      <w:proofErr w:type="spellEnd"/>
      <w:r w:rsidR="007959ED">
        <w:t xml:space="preserve"> tidak </w:t>
      </w:r>
      <w:proofErr w:type="spellStart"/>
      <w:r w:rsidR="00FE0D5A">
        <w:t>berubah-ubah</w:t>
      </w:r>
      <w:proofErr w:type="spellEnd"/>
      <w:r w:rsidR="00FE0D5A">
        <w:t xml:space="preserve"> dan </w:t>
      </w:r>
      <w:proofErr w:type="spellStart"/>
      <w:r w:rsidR="00FE0D5A">
        <w:t>alur</w:t>
      </w:r>
      <w:proofErr w:type="spellEnd"/>
      <w:r w:rsidR="00FE0D5A">
        <w:t xml:space="preserve"> </w:t>
      </w:r>
      <w:proofErr w:type="spellStart"/>
      <w:r w:rsidR="00FE0D5A">
        <w:t>informasi</w:t>
      </w:r>
      <w:proofErr w:type="spellEnd"/>
      <w:r w:rsidR="00FE0D5A">
        <w:t xml:space="preserve"> </w:t>
      </w:r>
      <w:proofErr w:type="spellStart"/>
      <w:r w:rsidR="00FE0D5A">
        <w:t>terstandarisasi</w:t>
      </w:r>
      <w:proofErr w:type="spellEnd"/>
      <w:r w:rsidR="00FE0D5A">
        <w:t xml:space="preserve"> dengan </w:t>
      </w:r>
      <w:proofErr w:type="spellStart"/>
      <w:r w:rsidR="00FE0D5A">
        <w:t>baik</w:t>
      </w:r>
      <w:proofErr w:type="spellEnd"/>
      <w:r w:rsidR="00FE0D5A">
        <w:t>.</w:t>
      </w:r>
    </w:p>
    <w:p w14:paraId="69CDC199" w14:textId="3AF3579E" w:rsidR="00346711" w:rsidRDefault="00FE0D5A" w:rsidP="007F203B">
      <w:pPr>
        <w:pStyle w:val="ListParagraph"/>
        <w:numPr>
          <w:ilvl w:val="0"/>
          <w:numId w:val="20"/>
        </w:numPr>
        <w:spacing w:line="360" w:lineRule="auto"/>
      </w:pPr>
      <w:proofErr w:type="spellStart"/>
      <w:r>
        <w:t>Perubahan</w:t>
      </w:r>
      <w:proofErr w:type="spellEnd"/>
      <w:r>
        <w:t xml:space="preserve">: </w:t>
      </w:r>
      <w:proofErr w:type="spellStart"/>
      <w:r>
        <w:t>Adopsi</w:t>
      </w:r>
      <w:proofErr w:type="spellEnd"/>
      <w:r>
        <w:t xml:space="preserve"> EA </w:t>
      </w:r>
      <w:proofErr w:type="spellStart"/>
      <w:r>
        <w:t>memungkinkan</w:t>
      </w:r>
      <w:proofErr w:type="spellEnd"/>
      <w:r>
        <w:t xml:space="preserve"> </w:t>
      </w:r>
      <w:proofErr w:type="spellStart"/>
      <w:r w:rsidR="00780546">
        <w:t>adanya</w:t>
      </w:r>
      <w:proofErr w:type="spellEnd"/>
      <w:r w:rsidR="00780546">
        <w:t xml:space="preserve"> </w:t>
      </w:r>
      <w:proofErr w:type="spellStart"/>
      <w:r w:rsidR="00780546">
        <w:t>kemudahan</w:t>
      </w:r>
      <w:proofErr w:type="spellEnd"/>
      <w:r w:rsidR="00780546">
        <w:t xml:space="preserve"> </w:t>
      </w:r>
      <w:proofErr w:type="spellStart"/>
      <w:r w:rsidR="00780546">
        <w:t>dalam</w:t>
      </w:r>
      <w:proofErr w:type="spellEnd"/>
      <w:r w:rsidR="00780546">
        <w:t xml:space="preserve"> </w:t>
      </w:r>
      <w:proofErr w:type="spellStart"/>
      <w:r w:rsidR="00780546">
        <w:t>melakukan</w:t>
      </w:r>
      <w:proofErr w:type="spellEnd"/>
      <w:r w:rsidR="00780546">
        <w:t xml:space="preserve"> </w:t>
      </w:r>
      <w:proofErr w:type="spellStart"/>
      <w:r w:rsidR="00780546">
        <w:t>perubahan</w:t>
      </w:r>
      <w:proofErr w:type="spellEnd"/>
      <w:r w:rsidR="00780546">
        <w:t xml:space="preserve"> pada </w:t>
      </w:r>
      <w:proofErr w:type="spellStart"/>
      <w:r w:rsidR="00780546">
        <w:t>suatu</w:t>
      </w:r>
      <w:proofErr w:type="spellEnd"/>
      <w:r w:rsidR="00780546">
        <w:t xml:space="preserve"> </w:t>
      </w:r>
      <w:proofErr w:type="spellStart"/>
      <w:r w:rsidR="00780546">
        <w:t>perusahaan</w:t>
      </w:r>
      <w:proofErr w:type="spellEnd"/>
      <w:r w:rsidR="00780546">
        <w:t xml:space="preserve">. Hal </w:t>
      </w:r>
      <w:proofErr w:type="spellStart"/>
      <w:r w:rsidR="00780546">
        <w:t>ini</w:t>
      </w:r>
      <w:proofErr w:type="spellEnd"/>
      <w:r w:rsidR="00780546">
        <w:t xml:space="preserve"> </w:t>
      </w:r>
      <w:proofErr w:type="spellStart"/>
      <w:r w:rsidR="00780546">
        <w:t>diakibatkan</w:t>
      </w:r>
      <w:proofErr w:type="spellEnd"/>
      <w:r w:rsidR="00780546">
        <w:t xml:space="preserve"> oleh EA </w:t>
      </w:r>
      <w:proofErr w:type="spellStart"/>
      <w:r w:rsidR="00780546">
        <w:t>membagi</w:t>
      </w:r>
      <w:proofErr w:type="spellEnd"/>
      <w:r w:rsidR="00780546">
        <w:t xml:space="preserve"> </w:t>
      </w:r>
      <w:proofErr w:type="spellStart"/>
      <w:r w:rsidR="009F5C46">
        <w:t>aspek</w:t>
      </w:r>
      <w:proofErr w:type="spellEnd"/>
      <w:r w:rsidR="009F5C46">
        <w:t xml:space="preserve"> dan </w:t>
      </w:r>
      <w:proofErr w:type="spellStart"/>
      <w:r w:rsidR="009F5C46">
        <w:t>komponen</w:t>
      </w:r>
      <w:proofErr w:type="spellEnd"/>
      <w:r w:rsidR="009F5C46">
        <w:t xml:space="preserve"> </w:t>
      </w:r>
      <w:proofErr w:type="spellStart"/>
      <w:r w:rsidR="009F5C46">
        <w:t>dalam</w:t>
      </w:r>
      <w:proofErr w:type="spellEnd"/>
      <w:r w:rsidR="009F5C46">
        <w:t xml:space="preserve"> </w:t>
      </w:r>
      <w:proofErr w:type="spellStart"/>
      <w:r w:rsidR="009F5C46">
        <w:t>melakukan</w:t>
      </w:r>
      <w:proofErr w:type="spellEnd"/>
      <w:r w:rsidR="009F5C46">
        <w:t xml:space="preserve"> </w:t>
      </w:r>
      <w:proofErr w:type="spellStart"/>
      <w:r w:rsidR="009F5C46">
        <w:t>perancangan</w:t>
      </w:r>
      <w:proofErr w:type="spellEnd"/>
      <w:r w:rsidR="009F5C46">
        <w:t xml:space="preserve"> </w:t>
      </w:r>
      <w:proofErr w:type="spellStart"/>
      <w:r w:rsidR="009F5C46">
        <w:t>sehingga</w:t>
      </w:r>
      <w:proofErr w:type="spellEnd"/>
      <w:r w:rsidR="009F5C46">
        <w:t xml:space="preserve"> </w:t>
      </w:r>
      <w:proofErr w:type="spellStart"/>
      <w:r w:rsidR="009F5C46">
        <w:t>perluasan</w:t>
      </w:r>
      <w:proofErr w:type="spellEnd"/>
      <w:r w:rsidR="009F5C46">
        <w:t xml:space="preserve"> </w:t>
      </w:r>
      <w:proofErr w:type="spellStart"/>
      <w:r w:rsidR="009F5C46">
        <w:t>ataupun</w:t>
      </w:r>
      <w:proofErr w:type="spellEnd"/>
      <w:r w:rsidR="009F5C46">
        <w:t xml:space="preserve"> </w:t>
      </w:r>
      <w:proofErr w:type="spellStart"/>
      <w:r w:rsidR="009F5C46">
        <w:t>perubahan</w:t>
      </w:r>
      <w:proofErr w:type="spellEnd"/>
      <w:r w:rsidR="009F5C46">
        <w:t xml:space="preserve"> </w:t>
      </w:r>
      <w:proofErr w:type="spellStart"/>
      <w:r w:rsidR="009F5C46">
        <w:t>dapat</w:t>
      </w:r>
      <w:proofErr w:type="spellEnd"/>
      <w:r w:rsidR="009F5C46">
        <w:t xml:space="preserve"> dilakukan dengan </w:t>
      </w:r>
      <w:proofErr w:type="spellStart"/>
      <w:r w:rsidR="009F5C46">
        <w:t>mudah</w:t>
      </w:r>
      <w:proofErr w:type="spellEnd"/>
      <w:r w:rsidR="009F5C46">
        <w:t xml:space="preserve"> dan </w:t>
      </w:r>
      <w:proofErr w:type="spellStart"/>
      <w:r w:rsidR="009F5C46">
        <w:t>sistematis</w:t>
      </w:r>
      <w:proofErr w:type="spellEnd"/>
      <w:r w:rsidR="009F5C46">
        <w:t>.</w:t>
      </w:r>
    </w:p>
    <w:p w14:paraId="11FB279C" w14:textId="24750EE8" w:rsidR="009F5C46" w:rsidRDefault="00D87E5B" w:rsidP="007F203B">
      <w:pPr>
        <w:pStyle w:val="ListParagraph"/>
        <w:numPr>
          <w:ilvl w:val="0"/>
          <w:numId w:val="20"/>
        </w:numPr>
        <w:spacing w:line="360" w:lineRule="auto"/>
      </w:pPr>
      <w:proofErr w:type="spellStart"/>
      <w:r>
        <w:t>Mempercepat</w:t>
      </w:r>
      <w:proofErr w:type="spellEnd"/>
      <w:r>
        <w:t xml:space="preserve"> </w:t>
      </w:r>
      <w:r>
        <w:rPr>
          <w:i/>
          <w:iCs/>
        </w:rPr>
        <w:t>time to market</w:t>
      </w:r>
      <w:r>
        <w:t xml:space="preserve">: </w:t>
      </w:r>
      <w:r>
        <w:rPr>
          <w:i/>
          <w:iCs/>
        </w:rPr>
        <w:t xml:space="preserve">Framework </w:t>
      </w:r>
      <w:r>
        <w:t xml:space="preserve">EA </w:t>
      </w:r>
      <w:proofErr w:type="spellStart"/>
      <w:r>
        <w:t>memudahkan</w:t>
      </w:r>
      <w:proofErr w:type="spellEnd"/>
      <w:r>
        <w:t xml:space="preserve"> </w:t>
      </w:r>
      <w:proofErr w:type="spellStart"/>
      <w:r>
        <w:t>perusahaan</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perancangan</w:t>
      </w:r>
      <w:proofErr w:type="spellEnd"/>
      <w:r>
        <w:t xml:space="preserve"> dan implementasi </w:t>
      </w:r>
      <w:proofErr w:type="spellStart"/>
      <w:r>
        <w:t>dari</w:t>
      </w:r>
      <w:proofErr w:type="spellEnd"/>
      <w:r>
        <w:t xml:space="preserve"> </w:t>
      </w:r>
      <w:proofErr w:type="spellStart"/>
      <w:r>
        <w:t>perancangan</w:t>
      </w:r>
      <w:proofErr w:type="spellEnd"/>
      <w:r>
        <w:t xml:space="preserve">, </w:t>
      </w:r>
      <w:proofErr w:type="spellStart"/>
      <w:r>
        <w:t>sehingga</w:t>
      </w:r>
      <w:proofErr w:type="spellEnd"/>
      <w:r>
        <w:t xml:space="preserve"> </w:t>
      </w:r>
      <w:proofErr w:type="spellStart"/>
      <w:r>
        <w:t>akan</w:t>
      </w:r>
      <w:proofErr w:type="spellEnd"/>
      <w:r>
        <w:t xml:space="preserve"> </w:t>
      </w:r>
      <w:proofErr w:type="spellStart"/>
      <w:r>
        <w:t>mengurangi</w:t>
      </w:r>
      <w:proofErr w:type="spellEnd"/>
      <w:r>
        <w:t xml:space="preserve"> </w:t>
      </w:r>
      <w:proofErr w:type="spellStart"/>
      <w:r>
        <w:t>waktu</w:t>
      </w:r>
      <w:proofErr w:type="spellEnd"/>
      <w:r>
        <w:t xml:space="preserve"> untuk </w:t>
      </w:r>
      <w:r w:rsidR="00FD7820">
        <w:t xml:space="preserve">proses </w:t>
      </w:r>
      <w:proofErr w:type="spellStart"/>
      <w:r w:rsidR="00FD7820">
        <w:t>pengembangan</w:t>
      </w:r>
      <w:proofErr w:type="spellEnd"/>
      <w:r w:rsidR="00FD7820">
        <w:t xml:space="preserve"> </w:t>
      </w:r>
      <w:proofErr w:type="spellStart"/>
      <w:r w:rsidR="00FD7820">
        <w:t>suatu</w:t>
      </w:r>
      <w:proofErr w:type="spellEnd"/>
      <w:r w:rsidR="00FD7820">
        <w:t xml:space="preserve"> </w:t>
      </w:r>
      <w:proofErr w:type="spellStart"/>
      <w:r w:rsidR="00573AB0">
        <w:t>layanan</w:t>
      </w:r>
      <w:proofErr w:type="spellEnd"/>
      <w:r w:rsidR="00573AB0">
        <w:t>.</w:t>
      </w:r>
    </w:p>
    <w:p w14:paraId="0FF04567" w14:textId="7C280A56" w:rsidR="00AD02E2" w:rsidRDefault="00AD02E2" w:rsidP="00AE58C4">
      <w:pPr>
        <w:pStyle w:val="Heading2"/>
        <w:spacing w:line="360" w:lineRule="auto"/>
        <w:rPr>
          <w:i/>
          <w:iCs/>
        </w:rPr>
      </w:pPr>
      <w:bookmarkStart w:id="1652" w:name="_Toc120139650"/>
      <w:bookmarkStart w:id="1653" w:name="_Toc128943864"/>
      <w:r w:rsidRPr="00AE58C4">
        <w:rPr>
          <w:i/>
          <w:iCs/>
        </w:rPr>
        <w:t>Business Process</w:t>
      </w:r>
      <w:bookmarkEnd w:id="1652"/>
      <w:bookmarkEnd w:id="1653"/>
    </w:p>
    <w:p w14:paraId="7A4671D4" w14:textId="7BBE21A2" w:rsidR="00132A56" w:rsidRPr="00CE1B19" w:rsidRDefault="00DC76D3" w:rsidP="00AE58C4">
      <w:pPr>
        <w:spacing w:line="360" w:lineRule="auto"/>
      </w:pPr>
      <w:r>
        <w:rPr>
          <w:i/>
          <w:iCs/>
        </w:rPr>
        <w:t xml:space="preserve">Business process </w:t>
      </w:r>
      <w:proofErr w:type="spellStart"/>
      <w:r w:rsidR="007F375B">
        <w:t>urutan</w:t>
      </w:r>
      <w:proofErr w:type="spellEnd"/>
      <w:r w:rsidR="007F375B">
        <w:t xml:space="preserve"> </w:t>
      </w:r>
      <w:proofErr w:type="spellStart"/>
      <w:r w:rsidR="007F375B">
        <w:t>pekerjaan</w:t>
      </w:r>
      <w:proofErr w:type="spellEnd"/>
      <w:r w:rsidR="007F375B">
        <w:t xml:space="preserve"> yang </w:t>
      </w:r>
      <w:proofErr w:type="spellStart"/>
      <w:r w:rsidR="007F375B">
        <w:t>dikerjakan</w:t>
      </w:r>
      <w:proofErr w:type="spellEnd"/>
      <w:r w:rsidR="007F375B">
        <w:t xml:space="preserve"> oleh </w:t>
      </w:r>
      <w:proofErr w:type="spellStart"/>
      <w:r w:rsidR="007F375B">
        <w:t>suatu</w:t>
      </w:r>
      <w:proofErr w:type="spellEnd"/>
      <w:r w:rsidR="007F375B">
        <w:t xml:space="preserve"> </w:t>
      </w:r>
      <w:proofErr w:type="spellStart"/>
      <w:r w:rsidR="007F375B">
        <w:t>organisasi</w:t>
      </w:r>
      <w:proofErr w:type="spellEnd"/>
      <w:r w:rsidR="007F375B">
        <w:t xml:space="preserve"> untuk </w:t>
      </w:r>
      <w:proofErr w:type="spellStart"/>
      <w:r w:rsidR="007F375B">
        <w:t>mencapai</w:t>
      </w:r>
      <w:proofErr w:type="spellEnd"/>
      <w:r w:rsidR="007F375B">
        <w:t xml:space="preserve"> </w:t>
      </w:r>
      <w:proofErr w:type="spellStart"/>
      <w:r w:rsidR="006674B8">
        <w:t>suatu</w:t>
      </w:r>
      <w:proofErr w:type="spellEnd"/>
      <w:r w:rsidR="006674B8">
        <w:t xml:space="preserve"> </w:t>
      </w:r>
      <w:proofErr w:type="spellStart"/>
      <w:r w:rsidR="006674B8">
        <w:t>tujuan</w:t>
      </w:r>
      <w:proofErr w:type="spellEnd"/>
      <w:r w:rsidR="006674B8">
        <w:t xml:space="preserve"> yang </w:t>
      </w:r>
      <w:proofErr w:type="spellStart"/>
      <w:r w:rsidR="006674B8">
        <w:t>telah</w:t>
      </w:r>
      <w:proofErr w:type="spellEnd"/>
      <w:r w:rsidR="006674B8">
        <w:t xml:space="preserve"> </w:t>
      </w:r>
      <w:proofErr w:type="spellStart"/>
      <w:r w:rsidR="006674B8">
        <w:t>ditentukan</w:t>
      </w:r>
      <w:proofErr w:type="spellEnd"/>
      <w:del w:id="1654" w:author="ilham.nur@office.ui.ac.id [2]" w:date="2023-01-23T06:58:00Z">
        <w:r w:rsidR="006674B8" w:rsidDel="00410588">
          <w:delText xml:space="preserve"> </w:delText>
        </w:r>
      </w:del>
      <w:del w:id="1655" w:author="ilham.nur@office.ui.ac.id [2]" w:date="2023-01-17T21:44:00Z">
        <w:r w:rsidR="00CD25E5" w:rsidDel="00B51285">
          <w:delText>b</w:delText>
        </w:r>
        <w:r w:rsidR="006674B8" w:rsidDel="00B51285">
          <w:delText>ersama</w:delText>
        </w:r>
      </w:del>
      <w:r w:rsidR="00CD25E5">
        <w:t xml:space="preserve"> </w:t>
      </w:r>
      <w:r w:rsidR="009632F3">
        <w:fldChar w:fldCharType="begin" w:fldLock="1"/>
      </w:r>
      <w:r w:rsidR="00F7307C">
        <w:instrText>ADDIN CSL_CITATION {"citationItems":[{"id":"ITEM-1","itemData":{"URL":"https://www.techtarget.com/searchcio/definition/business-process","accessed":{"date-parts":[["2022","9","28"]]},"author":[{"dropping-particle":"","family":"K.Pratt","given":"Mary","non-dropping-particle":"","parse-names":false,"suffix":""},{"dropping-particle":"","family":"Roy","given":"Mekhala","non-dropping-particle":"","parse-names":false,"suffix":""}],"container-title":"TechTarget","id":"ITEM-1","issued":{"date-parts":[["2017"]]},"title":"What is business process reengineering (BPR) - Definition from WhatIs","type":"webpage"},"uris":["http://www.mendeley.com/documents/?uuid=bebfd8a6-7461-490d-bcda-d3e82ab0537c"]},{"id":"ITEM-2","itemData":{"DOI":"10.1007/978-3-319-58307-5_9","ISBN":"9783319583068","abstract":"(a)Situation faced: Autogrill Belgium, part of the world's largest provider of catering services to travellers, drifted into a worrisome position in 2006. The company had just gone through a merger, was experiencing financial difficulties, and appeared unable to respond adequately to a changing market context.(b)Action taken: The case addresses Autogrill's approach to aligning its staff with the company's vision and strategy, and increasing internal communication and cooperation between functions and departments using a business process perspective as part of a holistic approach to business transformation that led to organisational survival in adverse conditions.(c)Results achieved: The main outcomes of the business transformation were the establishment of an internal customer orientation, increased decision-making speed and the organisational resilience required to thrive under adverse market conditions.(d)Lessons learned: The Autogrill case study provides a valuable example of and insights into how business transformation can be managed successfully. The story triggers critical thinking about major pitfalls and success factors and how the business process perspective can add value to a holistic approach to business transformation.","author":[{"dropping-particle":"","family":"Brocke","given":"Jan","non-dropping-particle":"vom","parse-names":false,"suffix":""}],"edition":"1th","editor":[{"dropping-particle":"","family":"Mendling","given":"Jan","non-dropping-particle":"","parse-names":false,"suffix":""}],"id":"ITEM-2","issued":{"date-parts":[["2018"]]},"number-of-pages":"1-605","publisher":"Springer Berlin Heidelberg","publisher-place":"Switzerland","title":"Business Process Management Cases :Digital Innovation and Business Transformation in Practice","type":"book"},"uris":["http://www.mendeley.com/documents/?uuid=6bd3e481-2b8a-4f6a-8a52-282ac6f2697f"]}],"mendeley":{"formattedCitation":"(K.Pratt &amp; Roy, 2017; vom Brocke, 2018)","plainTextFormattedCitation":"(K.Pratt &amp; Roy, 2017; vom Brocke, 2018)","previouslyFormattedCitation":"(K.Pratt &amp; Roy, 2017; vom Brocke, 2018)"},"properties":{"noteIndex":0},"schema":"https://github.com/citation-style-language/schema/raw/master/csl-citation.json"}</w:instrText>
      </w:r>
      <w:r w:rsidR="009632F3">
        <w:fldChar w:fldCharType="separate"/>
      </w:r>
      <w:r w:rsidR="00DF00D2" w:rsidRPr="00DF00D2">
        <w:rPr>
          <w:noProof/>
        </w:rPr>
        <w:t>(K.Pratt &amp; Roy, 2017; vom Brocke, 2018)</w:t>
      </w:r>
      <w:r w:rsidR="009632F3">
        <w:fldChar w:fldCharType="end"/>
      </w:r>
      <w:r w:rsidR="006674B8">
        <w:t>.</w:t>
      </w:r>
      <w:r>
        <w:t xml:space="preserve"> </w:t>
      </w:r>
      <w:r w:rsidR="007B0F43">
        <w:rPr>
          <w:i/>
          <w:iCs/>
        </w:rPr>
        <w:t xml:space="preserve">Business process </w:t>
      </w:r>
      <w:r w:rsidR="007B0F43">
        <w:t xml:space="preserve">perlu untuk </w:t>
      </w:r>
      <w:proofErr w:type="spellStart"/>
      <w:r w:rsidR="007B0F43">
        <w:t>dikelola</w:t>
      </w:r>
      <w:proofErr w:type="spellEnd"/>
      <w:r w:rsidR="007B0F43">
        <w:t xml:space="preserve"> agar </w:t>
      </w:r>
      <w:proofErr w:type="spellStart"/>
      <w:r w:rsidR="007B0F43">
        <w:t>suatu</w:t>
      </w:r>
      <w:proofErr w:type="spellEnd"/>
      <w:r w:rsidR="007B0F43">
        <w:t xml:space="preserve"> </w:t>
      </w:r>
      <w:proofErr w:type="spellStart"/>
      <w:r w:rsidR="007B0F43">
        <w:t>perusahaan</w:t>
      </w:r>
      <w:proofErr w:type="spellEnd"/>
      <w:r w:rsidR="007B0F43">
        <w:t xml:space="preserve"> </w:t>
      </w:r>
      <w:proofErr w:type="spellStart"/>
      <w:r w:rsidR="007B0F43">
        <w:t>dapat</w:t>
      </w:r>
      <w:proofErr w:type="spellEnd"/>
      <w:r w:rsidR="007B0F43">
        <w:t xml:space="preserve"> </w:t>
      </w:r>
      <w:proofErr w:type="spellStart"/>
      <w:r w:rsidR="00DB7DC6">
        <w:t>memastikan</w:t>
      </w:r>
      <w:proofErr w:type="spellEnd"/>
      <w:r w:rsidR="00DB7DC6">
        <w:t xml:space="preserve"> </w:t>
      </w:r>
      <w:proofErr w:type="spellStart"/>
      <w:r w:rsidR="00DB7DC6">
        <w:t>tujuan</w:t>
      </w:r>
      <w:proofErr w:type="spellEnd"/>
      <w:r w:rsidR="00DB7DC6">
        <w:t xml:space="preserve"> yang </w:t>
      </w:r>
      <w:proofErr w:type="spellStart"/>
      <w:r w:rsidR="00DB7DC6">
        <w:t>ingin</w:t>
      </w:r>
      <w:proofErr w:type="spellEnd"/>
      <w:r w:rsidR="00DB7DC6">
        <w:t xml:space="preserve"> </w:t>
      </w:r>
      <w:proofErr w:type="spellStart"/>
      <w:r w:rsidR="00DB7DC6">
        <w:t>dicapai</w:t>
      </w:r>
      <w:proofErr w:type="spellEnd"/>
      <w:r w:rsidR="00DB7DC6">
        <w:t xml:space="preserve"> </w:t>
      </w:r>
      <w:r w:rsidR="00DF00D2">
        <w:t xml:space="preserve">dengan </w:t>
      </w:r>
      <w:proofErr w:type="spellStart"/>
      <w:r w:rsidR="00DF00D2">
        <w:t>lebih</w:t>
      </w:r>
      <w:proofErr w:type="spellEnd"/>
      <w:r w:rsidR="00DF00D2">
        <w:t xml:space="preserve"> </w:t>
      </w:r>
      <w:proofErr w:type="spellStart"/>
      <w:r w:rsidR="00DF00D2">
        <w:t>effisien</w:t>
      </w:r>
      <w:proofErr w:type="spellEnd"/>
      <w:r w:rsidR="00DF00D2">
        <w:t xml:space="preserve"> dan </w:t>
      </w:r>
      <w:proofErr w:type="spellStart"/>
      <w:r w:rsidR="00DF00D2">
        <w:t>memberikan</w:t>
      </w:r>
      <w:proofErr w:type="spellEnd"/>
      <w:r w:rsidR="00DF00D2">
        <w:t xml:space="preserve"> </w:t>
      </w:r>
      <w:proofErr w:type="spellStart"/>
      <w:r w:rsidR="00DF00D2">
        <w:t>kepuasan</w:t>
      </w:r>
      <w:proofErr w:type="spellEnd"/>
      <w:r w:rsidR="00DF00D2">
        <w:t xml:space="preserve"> pada </w:t>
      </w:r>
      <w:proofErr w:type="spellStart"/>
      <w:r w:rsidR="00DF00D2">
        <w:t>pelanggan</w:t>
      </w:r>
      <w:proofErr w:type="spellEnd"/>
      <w:r w:rsidR="00DF00D2">
        <w:t xml:space="preserve">. Proses </w:t>
      </w:r>
      <w:proofErr w:type="spellStart"/>
      <w:r w:rsidR="00DF00D2">
        <w:t>pengelolaan</w:t>
      </w:r>
      <w:proofErr w:type="spellEnd"/>
      <w:r w:rsidR="00DF00D2">
        <w:t xml:space="preserve"> </w:t>
      </w:r>
      <w:r w:rsidR="00DF00D2">
        <w:rPr>
          <w:i/>
          <w:iCs/>
        </w:rPr>
        <w:t xml:space="preserve">business process </w:t>
      </w:r>
      <w:proofErr w:type="spellStart"/>
      <w:r w:rsidR="00DF00D2">
        <w:t>disebut</w:t>
      </w:r>
      <w:proofErr w:type="spellEnd"/>
      <w:r w:rsidR="00DF00D2">
        <w:t xml:space="preserve"> </w:t>
      </w:r>
      <w:proofErr w:type="spellStart"/>
      <w:r w:rsidR="00DF00D2">
        <w:t>sebagai</w:t>
      </w:r>
      <w:proofErr w:type="spellEnd"/>
      <w:r w:rsidR="00DF00D2">
        <w:t xml:space="preserve"> </w:t>
      </w:r>
      <w:r w:rsidR="00DF00D2">
        <w:rPr>
          <w:i/>
          <w:iCs/>
        </w:rPr>
        <w:t xml:space="preserve">Business Process Management </w:t>
      </w:r>
      <w:r w:rsidR="00DF00D2">
        <w:t xml:space="preserve">(BPM) </w:t>
      </w:r>
      <w:r w:rsidR="00DF00D2">
        <w:fldChar w:fldCharType="begin" w:fldLock="1"/>
      </w:r>
      <w:r w:rsidR="00F7307C">
        <w:instrText>ADDIN CSL_CITATION {"citationItems":[{"id":"ITEM-1","itemData":{"DOI":"10.1007/978-3-319-58307-5_9","ISBN":"9783319583068","abstract":"(a)Situation faced: Autogrill Belgium, part of the world's largest provider of catering services to travellers, drifted into a worrisome position in 2006. The company had just gone through a merger, was experiencing financial difficulties, and appeared unable to respond adequately to a changing market context.(b)Action taken: The case addresses Autogrill's approach to aligning its staff with the company's vision and strategy, and increasing internal communication and cooperation between functions and departments using a business process perspective as part of a holistic approach to business transformation that led to organisational survival in adverse conditions.(c)Results achieved: The main outcomes of the business transformation were the establishment of an internal customer orientation, increased decision-making speed and the organisational resilience required to thrive under adverse market conditions.(d)Lessons learned: The Autogrill case study provides a valuable example of and insights into how business transformation can be managed successfully. The story triggers critical thinking about major pitfalls and success factors and how the business process perspective can add value to a holistic approach to business transformation.","author":[{"dropping-particle":"","family":"Brocke","given":"Jan","non-dropping-particle":"vom","parse-names":false,"suffix":""}],"edition":"1th","editor":[{"dropping-particle":"","family":"Mendling","given":"Jan","non-dropping-particle":"","parse-names":false,"suffix":""}],"id":"ITEM-1","issued":{"date-parts":[["2018"]]},"number-of-pages":"1-605","publisher":"Springer Berlin Heidelberg","publisher-place":"Switzerland","title":"Business Process Management Cases :Digital Innovation and Business Transformation in Practice","type":"book"},"uris":["http://www.mendeley.com/documents/?uuid=6bd3e481-2b8a-4f6a-8a52-282ac6f2697f"]}],"mendeley":{"formattedCitation":"(vom Brocke, 2018)","plainTextFormattedCitation":"(vom Brocke, 2018)","previouslyFormattedCitation":"(vom Brocke, 2018)"},"properties":{"noteIndex":0},"schema":"https://github.com/citation-style-language/schema/raw/master/csl-citation.json"}</w:instrText>
      </w:r>
      <w:r w:rsidR="00DF00D2">
        <w:fldChar w:fldCharType="separate"/>
      </w:r>
      <w:r w:rsidR="00DF00D2" w:rsidRPr="00DF00D2">
        <w:rPr>
          <w:noProof/>
        </w:rPr>
        <w:t>(vom Brocke, 2018)</w:t>
      </w:r>
      <w:r w:rsidR="00DF00D2">
        <w:fldChar w:fldCharType="end"/>
      </w:r>
      <w:r w:rsidR="00DF00D2">
        <w:t>.</w:t>
      </w:r>
      <w:r w:rsidR="00295F0E">
        <w:t xml:space="preserve"> BPM </w:t>
      </w:r>
      <w:proofErr w:type="spellStart"/>
      <w:r w:rsidR="00295F0E">
        <w:t>merupakan</w:t>
      </w:r>
      <w:proofErr w:type="spellEnd"/>
      <w:r w:rsidR="00295F0E">
        <w:t xml:space="preserve"> </w:t>
      </w:r>
      <w:proofErr w:type="spellStart"/>
      <w:r w:rsidR="00295F0E">
        <w:t>kemampuan</w:t>
      </w:r>
      <w:proofErr w:type="spellEnd"/>
      <w:r w:rsidR="00295F0E">
        <w:t xml:space="preserve"> </w:t>
      </w:r>
      <w:proofErr w:type="spellStart"/>
      <w:r w:rsidR="00295F0E">
        <w:t>dari</w:t>
      </w:r>
      <w:proofErr w:type="spellEnd"/>
      <w:r w:rsidR="00295F0E">
        <w:t xml:space="preserve"> </w:t>
      </w:r>
      <w:proofErr w:type="spellStart"/>
      <w:r w:rsidR="00295F0E">
        <w:t>suatu</w:t>
      </w:r>
      <w:proofErr w:type="spellEnd"/>
      <w:r w:rsidR="00295F0E">
        <w:t xml:space="preserve"> </w:t>
      </w:r>
      <w:proofErr w:type="spellStart"/>
      <w:r w:rsidR="00295F0E">
        <w:t>organisasi</w:t>
      </w:r>
      <w:proofErr w:type="spellEnd"/>
      <w:r w:rsidR="00295F0E">
        <w:t xml:space="preserve"> yang </w:t>
      </w:r>
      <w:proofErr w:type="spellStart"/>
      <w:r w:rsidR="00295F0E">
        <w:t>termasuk</w:t>
      </w:r>
      <w:proofErr w:type="spellEnd"/>
      <w:r w:rsidR="00295F0E">
        <w:t xml:space="preserve"> </w:t>
      </w:r>
      <w:proofErr w:type="spellStart"/>
      <w:r w:rsidR="00F63541">
        <w:t>kebijakan</w:t>
      </w:r>
      <w:proofErr w:type="spellEnd"/>
      <w:r w:rsidR="00F63541">
        <w:t xml:space="preserve">, </w:t>
      </w:r>
      <w:proofErr w:type="spellStart"/>
      <w:r w:rsidR="00F63541">
        <w:t>formulasi</w:t>
      </w:r>
      <w:proofErr w:type="spellEnd"/>
      <w:r w:rsidR="00F63541">
        <w:t xml:space="preserve"> strategi, </w:t>
      </w:r>
      <w:proofErr w:type="spellStart"/>
      <w:r w:rsidR="00F63541">
        <w:t>metode</w:t>
      </w:r>
      <w:proofErr w:type="spellEnd"/>
      <w:r w:rsidR="00F63541">
        <w:t xml:space="preserve">, </w:t>
      </w:r>
      <w:proofErr w:type="spellStart"/>
      <w:r w:rsidR="00F63541">
        <w:t>teknologi</w:t>
      </w:r>
      <w:proofErr w:type="spellEnd"/>
      <w:r w:rsidR="00F63541">
        <w:t xml:space="preserve">, dan </w:t>
      </w:r>
      <w:proofErr w:type="spellStart"/>
      <w:r w:rsidR="00F63541">
        <w:t>manusia</w:t>
      </w:r>
      <w:proofErr w:type="spellEnd"/>
      <w:r w:rsidR="00F63541">
        <w:t xml:space="preserve"> untuk </w:t>
      </w:r>
      <w:proofErr w:type="spellStart"/>
      <w:r w:rsidR="00F63541">
        <w:t>menganalisis</w:t>
      </w:r>
      <w:proofErr w:type="spellEnd"/>
      <w:r w:rsidR="00F7307C">
        <w:t xml:space="preserve">, </w:t>
      </w:r>
      <w:proofErr w:type="spellStart"/>
      <w:r w:rsidR="00F7307C">
        <w:t>merancang</w:t>
      </w:r>
      <w:proofErr w:type="spellEnd"/>
      <w:r w:rsidR="00F7307C">
        <w:t xml:space="preserve">, </w:t>
      </w:r>
      <w:proofErr w:type="spellStart"/>
      <w:r w:rsidR="00F7307C">
        <w:t>mengimplementasikan</w:t>
      </w:r>
      <w:proofErr w:type="spellEnd"/>
      <w:r w:rsidR="00F7307C">
        <w:t xml:space="preserve"> dan </w:t>
      </w:r>
      <w:proofErr w:type="spellStart"/>
      <w:r w:rsidR="00F7307C">
        <w:t>mengembangkan</w:t>
      </w:r>
      <w:proofErr w:type="spellEnd"/>
      <w:r w:rsidR="00F7307C">
        <w:t xml:space="preserve"> </w:t>
      </w:r>
      <w:proofErr w:type="spellStart"/>
      <w:r w:rsidR="00F7307C">
        <w:t>secara</w:t>
      </w:r>
      <w:proofErr w:type="spellEnd"/>
      <w:r w:rsidR="00F7307C">
        <w:t xml:space="preserve"> </w:t>
      </w:r>
      <w:proofErr w:type="spellStart"/>
      <w:r w:rsidR="00F7307C">
        <w:t>berkala</w:t>
      </w:r>
      <w:proofErr w:type="spellEnd"/>
      <w:r w:rsidR="00F7307C">
        <w:t xml:space="preserve"> </w:t>
      </w:r>
      <w:proofErr w:type="spellStart"/>
      <w:r w:rsidR="00F7307C">
        <w:t>sebuah</w:t>
      </w:r>
      <w:proofErr w:type="spellEnd"/>
      <w:r w:rsidR="00F7307C">
        <w:t xml:space="preserve"> </w:t>
      </w:r>
      <w:r w:rsidR="00F7307C">
        <w:rPr>
          <w:i/>
          <w:iCs/>
        </w:rPr>
        <w:t xml:space="preserve">business process </w:t>
      </w:r>
      <w:r w:rsidR="00F7307C">
        <w:rPr>
          <w:i/>
          <w:iCs/>
        </w:rPr>
        <w:fldChar w:fldCharType="begin" w:fldLock="1"/>
      </w:r>
      <w:r w:rsidR="00011550">
        <w:rPr>
          <w:i/>
          <w:iCs/>
        </w:rPr>
        <w:instrText>ADDIN CSL_CITATION {"citationItems":[{"id":"ITEM-1","itemData":{"DOI":"10.1007/978-3-319-58307-5_9","ISBN":"9783319583068","abstract":"(a)Situation faced: Autogrill Belgium, part of the world's largest provider of catering services to travellers, drifted into a worrisome position in 2006. The company had just gone through a merger, was experiencing financial difficulties, and appeared unable to respond adequately to a changing market context.(b)Action taken: The case addresses Autogrill's approach to aligning its staff with the company's vision and strategy, and increasing internal communication and cooperation between functions and departments using a business process perspective as part of a holistic approach to business transformation that led to organisational survival in adverse conditions.(c)Results achieved: The main outcomes of the business transformation were the establishment of an internal customer orientation, increased decision-making speed and the organisational resilience required to thrive under adverse market conditions.(d)Lessons learned: The Autogrill case study provides a valuable example of and insights into how business transformation can be managed successfully. The story triggers critical thinking about major pitfalls and success factors and how the business process perspective can add value to a holistic approach to business transformation.","author":[{"dropping-particle":"","family":"Brocke","given":"Jan","non-dropping-particle":"vom","parse-names":false,"suffix":""}],"edition":"1th","editor":[{"dropping-particle":"","family":"Mendling","given":"Jan","non-dropping-particle":"","parse-names":false,"suffix":""}],"id":"ITEM-1","issued":{"date-parts":[["2018"]]},"number-of-pages":"1-605","publisher":"Springer Berlin Heidelberg","publisher-place":"Switzerland","title":"Business Process Management Cases :Digital Innovation and Business Transformation in Practice","type":"book"},"uris":["http://www.mendeley.com/documents/?uuid=6bd3e481-2b8a-4f6a-8a52-282ac6f2697f"]}],"mendeley":{"formattedCitation":"(vom Brocke, 2018)","plainTextFormattedCitation":"(vom Brocke, 2018)","previouslyFormattedCitation":"(vom Brocke, 2018)"},"properties":{"noteIndex":0},"schema":"https://github.com/citation-style-language/schema/raw/master/csl-citation.json"}</w:instrText>
      </w:r>
      <w:r w:rsidR="00F7307C">
        <w:rPr>
          <w:i/>
          <w:iCs/>
        </w:rPr>
        <w:fldChar w:fldCharType="separate"/>
      </w:r>
      <w:r w:rsidR="00F7307C" w:rsidRPr="00F7307C">
        <w:rPr>
          <w:iCs/>
          <w:noProof/>
        </w:rPr>
        <w:t>(vom Brocke, 2018)</w:t>
      </w:r>
      <w:r w:rsidR="00F7307C">
        <w:rPr>
          <w:i/>
          <w:iCs/>
        </w:rPr>
        <w:fldChar w:fldCharType="end"/>
      </w:r>
      <w:r w:rsidR="00F7307C">
        <w:rPr>
          <w:i/>
          <w:iCs/>
        </w:rPr>
        <w:t>.</w:t>
      </w:r>
      <w:r w:rsidR="00D86969">
        <w:rPr>
          <w:i/>
          <w:iCs/>
        </w:rPr>
        <w:t xml:space="preserve"> </w:t>
      </w:r>
      <w:r w:rsidR="00D86969">
        <w:t xml:space="preserve">BPM </w:t>
      </w:r>
      <w:proofErr w:type="spellStart"/>
      <w:r w:rsidR="00D86969">
        <w:t>secara</w:t>
      </w:r>
      <w:proofErr w:type="spellEnd"/>
      <w:r w:rsidR="00D86969">
        <w:t xml:space="preserve"> </w:t>
      </w:r>
      <w:proofErr w:type="spellStart"/>
      <w:r w:rsidR="00D86969">
        <w:t>umum</w:t>
      </w:r>
      <w:proofErr w:type="spellEnd"/>
      <w:r w:rsidR="00D86969">
        <w:t xml:space="preserve"> </w:t>
      </w:r>
      <w:proofErr w:type="spellStart"/>
      <w:r w:rsidR="00D86969">
        <w:t>memiliki</w:t>
      </w:r>
      <w:proofErr w:type="spellEnd"/>
      <w:r w:rsidR="00D86969">
        <w:t xml:space="preserve"> dua </w:t>
      </w:r>
      <w:proofErr w:type="spellStart"/>
      <w:r w:rsidR="00D86969">
        <w:t>fase</w:t>
      </w:r>
      <w:proofErr w:type="spellEnd"/>
      <w:r w:rsidR="00D86969">
        <w:t xml:space="preserve"> </w:t>
      </w:r>
      <w:proofErr w:type="spellStart"/>
      <w:r w:rsidR="00D86969">
        <w:t>dalam</w:t>
      </w:r>
      <w:proofErr w:type="spellEnd"/>
      <w:r w:rsidR="00D86969">
        <w:t xml:space="preserve"> proses </w:t>
      </w:r>
      <w:proofErr w:type="spellStart"/>
      <w:r w:rsidR="00D86969">
        <w:lastRenderedPageBreak/>
        <w:t>pengembanganya</w:t>
      </w:r>
      <w:proofErr w:type="spellEnd"/>
      <w:r w:rsidR="00D86969">
        <w:t xml:space="preserve"> </w:t>
      </w:r>
      <w:proofErr w:type="spellStart"/>
      <w:r w:rsidR="00D86969">
        <w:t>yaitu</w:t>
      </w:r>
      <w:proofErr w:type="spellEnd"/>
      <w:r w:rsidR="00D86969">
        <w:t xml:space="preserve"> </w:t>
      </w:r>
      <w:proofErr w:type="spellStart"/>
      <w:r w:rsidR="00011550">
        <w:t>pengembangan</w:t>
      </w:r>
      <w:proofErr w:type="spellEnd"/>
      <w:r w:rsidR="00011550">
        <w:t xml:space="preserve"> proses dan </w:t>
      </w:r>
      <w:r w:rsidR="00011550">
        <w:rPr>
          <w:i/>
          <w:iCs/>
        </w:rPr>
        <w:t xml:space="preserve">reengineering </w:t>
      </w:r>
      <w:r w:rsidR="00011550">
        <w:t xml:space="preserve">proses </w:t>
      </w:r>
      <w:r w:rsidR="00011550">
        <w:fldChar w:fldCharType="begin" w:fldLock="1"/>
      </w:r>
      <w:r w:rsidR="002D55B3">
        <w:instrText>ADDIN CSL_CITATION {"citationItems":[{"id":"ITEM-1","itemData":{"DOI":"10.1007/978-3-319-58307-5_9","ISBN":"9783319583068","abstract":"(a)Situation faced: Autogrill Belgium, part of the world's largest provider of catering services to travellers, drifted into a worrisome position in 2006. The company had just gone through a merger, was experiencing financial difficulties, and appeared unable to respond adequately to a changing market context.(b)Action taken: The case addresses Autogrill's approach to aligning its staff with the company's vision and strategy, and increasing internal communication and cooperation between functions and departments using a business process perspective as part of a holistic approach to business transformation that led to organisational survival in adverse conditions.(c)Results achieved: The main outcomes of the business transformation were the establishment of an internal customer orientation, increased decision-making speed and the organisational resilience required to thrive under adverse market conditions.(d)Lessons learned: The Autogrill case study provides a valuable example of and insights into how business transformation can be managed successfully. The story triggers critical thinking about major pitfalls and success factors and how the business process perspective can add value to a holistic approach to business transformation.","author":[{"dropping-particle":"","family":"Brocke","given":"Jan","non-dropping-particle":"vom","parse-names":false,"suffix":""}],"edition":"1th","editor":[{"dropping-particle":"","family":"Mendling","given":"Jan","non-dropping-particle":"","parse-names":false,"suffix":""}],"id":"ITEM-1","issued":{"date-parts":[["2018"]]},"number-of-pages":"1-605","publisher":"Springer Berlin Heidelberg","publisher-place":"Switzerland","title":"Business Process Management Cases :Digital Innovation and Business Transformation in Practice","type":"book"},"uris":["http://www.mendeley.com/documents/?uuid=6bd3e481-2b8a-4f6a-8a52-282ac6f2697f"]}],"mendeley":{"formattedCitation":"(vom Brocke, 2018)","plainTextFormattedCitation":"(vom Brocke, 2018)","previouslyFormattedCitation":"(vom Brocke, 2018)"},"properties":{"noteIndex":0},"schema":"https://github.com/citation-style-language/schema/raw/master/csl-citation.json"}</w:instrText>
      </w:r>
      <w:r w:rsidR="00011550">
        <w:fldChar w:fldCharType="separate"/>
      </w:r>
      <w:r w:rsidR="00011550" w:rsidRPr="00011550">
        <w:rPr>
          <w:noProof/>
        </w:rPr>
        <w:t>(vom Brocke, 2018)</w:t>
      </w:r>
      <w:r w:rsidR="00011550">
        <w:fldChar w:fldCharType="end"/>
      </w:r>
      <w:r w:rsidR="00011550">
        <w:t>.</w:t>
      </w:r>
      <w:r w:rsidR="00654A33">
        <w:t xml:space="preserve"> </w:t>
      </w:r>
      <w:proofErr w:type="spellStart"/>
      <w:r w:rsidR="00654A33">
        <w:t>Pengembangan</w:t>
      </w:r>
      <w:proofErr w:type="spellEnd"/>
      <w:r w:rsidR="00654A33">
        <w:t xml:space="preserve"> proses </w:t>
      </w:r>
      <w:proofErr w:type="spellStart"/>
      <w:r w:rsidR="00654A33">
        <w:t>merupakan</w:t>
      </w:r>
      <w:proofErr w:type="spellEnd"/>
      <w:r w:rsidR="00654A33">
        <w:t xml:space="preserve"> </w:t>
      </w:r>
      <w:proofErr w:type="spellStart"/>
      <w:r w:rsidR="00654A33">
        <w:t>tahapan</w:t>
      </w:r>
      <w:proofErr w:type="spellEnd"/>
      <w:r w:rsidR="00654A33">
        <w:t xml:space="preserve"> di mana </w:t>
      </w:r>
      <w:proofErr w:type="spellStart"/>
      <w:r w:rsidR="00654A33">
        <w:t>suatu</w:t>
      </w:r>
      <w:proofErr w:type="spellEnd"/>
      <w:r w:rsidR="00654A33">
        <w:t xml:space="preserve"> </w:t>
      </w:r>
      <w:proofErr w:type="spellStart"/>
      <w:r w:rsidR="00654A33">
        <w:t>organisasi</w:t>
      </w:r>
      <w:proofErr w:type="spellEnd"/>
      <w:r w:rsidR="00654A33">
        <w:t xml:space="preserve"> </w:t>
      </w:r>
      <w:proofErr w:type="spellStart"/>
      <w:r w:rsidR="001C10C6">
        <w:t>menganalisis</w:t>
      </w:r>
      <w:proofErr w:type="spellEnd"/>
      <w:r w:rsidR="00654A33">
        <w:t xml:space="preserve"> proses </w:t>
      </w:r>
      <w:proofErr w:type="spellStart"/>
      <w:r w:rsidR="00654A33">
        <w:t>bisnis</w:t>
      </w:r>
      <w:proofErr w:type="spellEnd"/>
      <w:r w:rsidR="00654A33">
        <w:t xml:space="preserve"> yang </w:t>
      </w:r>
      <w:proofErr w:type="spellStart"/>
      <w:r w:rsidR="00654A33">
        <w:t>berjalan</w:t>
      </w:r>
      <w:proofErr w:type="spellEnd"/>
      <w:r w:rsidR="00654A33">
        <w:t xml:space="preserve"> </w:t>
      </w:r>
      <w:proofErr w:type="spellStart"/>
      <w:r w:rsidR="00654A33">
        <w:t>saat</w:t>
      </w:r>
      <w:proofErr w:type="spellEnd"/>
      <w:r w:rsidR="00654A33">
        <w:t xml:space="preserve"> </w:t>
      </w:r>
      <w:proofErr w:type="spellStart"/>
      <w:r w:rsidR="00654A33">
        <w:t>ini</w:t>
      </w:r>
      <w:proofErr w:type="spellEnd"/>
      <w:r w:rsidR="00654A33">
        <w:t xml:space="preserve"> dan </w:t>
      </w:r>
      <w:proofErr w:type="spellStart"/>
      <w:r w:rsidR="00654A33">
        <w:t>memberikan</w:t>
      </w:r>
      <w:proofErr w:type="spellEnd"/>
      <w:r w:rsidR="00654A33">
        <w:t xml:space="preserve"> </w:t>
      </w:r>
      <w:r w:rsidR="001C10C6">
        <w:t xml:space="preserve">perbaikan </w:t>
      </w:r>
      <w:proofErr w:type="spellStart"/>
      <w:r w:rsidR="001C10C6">
        <w:t>ataupun</w:t>
      </w:r>
      <w:proofErr w:type="spellEnd"/>
      <w:r w:rsidR="001C10C6">
        <w:t xml:space="preserve"> </w:t>
      </w:r>
      <w:proofErr w:type="spellStart"/>
      <w:r w:rsidR="001C10C6">
        <w:t>inovasi</w:t>
      </w:r>
      <w:proofErr w:type="spellEnd"/>
      <w:r w:rsidR="001C10C6">
        <w:t xml:space="preserve"> pada proses </w:t>
      </w:r>
      <w:proofErr w:type="spellStart"/>
      <w:r w:rsidR="001C10C6">
        <w:t>bisnis</w:t>
      </w:r>
      <w:proofErr w:type="spellEnd"/>
      <w:r w:rsidR="001C10C6">
        <w:t xml:space="preserve"> yang </w:t>
      </w:r>
      <w:proofErr w:type="spellStart"/>
      <w:r w:rsidR="001C10C6">
        <w:t>berjalan</w:t>
      </w:r>
      <w:proofErr w:type="spellEnd"/>
      <w:r w:rsidR="001C10C6">
        <w:t xml:space="preserve"> untuk </w:t>
      </w:r>
      <w:proofErr w:type="spellStart"/>
      <w:r w:rsidR="001C10C6">
        <w:t>mengejar</w:t>
      </w:r>
      <w:proofErr w:type="spellEnd"/>
      <w:r w:rsidR="001C10C6">
        <w:t xml:space="preserve"> </w:t>
      </w:r>
      <w:proofErr w:type="spellStart"/>
      <w:r w:rsidR="00CE1B19">
        <w:t>pengembangan</w:t>
      </w:r>
      <w:proofErr w:type="spellEnd"/>
      <w:r w:rsidR="00CE1B19">
        <w:t xml:space="preserve"> yang </w:t>
      </w:r>
      <w:proofErr w:type="spellStart"/>
      <w:r w:rsidR="00CE1B19">
        <w:t>berkelanjutan</w:t>
      </w:r>
      <w:proofErr w:type="spellEnd"/>
      <w:r w:rsidR="00CE1B19">
        <w:t xml:space="preserve">. </w:t>
      </w:r>
      <w:r w:rsidR="00CE1B19">
        <w:rPr>
          <w:i/>
          <w:iCs/>
        </w:rPr>
        <w:t xml:space="preserve">Reengineering </w:t>
      </w:r>
      <w:r w:rsidR="00CE1B19">
        <w:t xml:space="preserve">proses </w:t>
      </w:r>
      <w:proofErr w:type="spellStart"/>
      <w:r w:rsidR="00CE1B19">
        <w:t>merupakan</w:t>
      </w:r>
      <w:proofErr w:type="spellEnd"/>
      <w:r w:rsidR="00CE1B19">
        <w:t xml:space="preserve"> </w:t>
      </w:r>
      <w:proofErr w:type="spellStart"/>
      <w:r w:rsidR="00CE1B19">
        <w:t>tahapan</w:t>
      </w:r>
      <w:proofErr w:type="spellEnd"/>
      <w:r w:rsidR="00CE1B19">
        <w:t xml:space="preserve"> di mana </w:t>
      </w:r>
      <w:r w:rsidR="00C83C50">
        <w:t xml:space="preserve">proses </w:t>
      </w:r>
      <w:proofErr w:type="spellStart"/>
      <w:r w:rsidR="00C83C50">
        <w:t>bisnis</w:t>
      </w:r>
      <w:proofErr w:type="spellEnd"/>
      <w:r w:rsidR="00C83C50">
        <w:t xml:space="preserve"> yang </w:t>
      </w:r>
      <w:proofErr w:type="spellStart"/>
      <w:r w:rsidR="00C83C50">
        <w:t>berjalan</w:t>
      </w:r>
      <w:proofErr w:type="spellEnd"/>
      <w:r w:rsidR="00C83C50">
        <w:t xml:space="preserve">, </w:t>
      </w:r>
      <w:proofErr w:type="spellStart"/>
      <w:r w:rsidR="00C83C50">
        <w:t>diuji</w:t>
      </w:r>
      <w:proofErr w:type="spellEnd"/>
      <w:r w:rsidR="00C83C50">
        <w:t xml:space="preserve"> dan </w:t>
      </w:r>
      <w:proofErr w:type="spellStart"/>
      <w:r w:rsidR="00C83C50">
        <w:t>ditantang</w:t>
      </w:r>
      <w:proofErr w:type="spellEnd"/>
      <w:r w:rsidR="00C83C50">
        <w:t xml:space="preserve"> untuk </w:t>
      </w:r>
      <w:proofErr w:type="spellStart"/>
      <w:r w:rsidR="00C83C50">
        <w:t>dapat</w:t>
      </w:r>
      <w:proofErr w:type="spellEnd"/>
      <w:r w:rsidR="00C83C50">
        <w:t xml:space="preserve"> </w:t>
      </w:r>
      <w:proofErr w:type="spellStart"/>
      <w:r w:rsidR="00C83C50">
        <w:t>memenuhi</w:t>
      </w:r>
      <w:proofErr w:type="spellEnd"/>
      <w:r w:rsidR="00C83C50">
        <w:t xml:space="preserve"> </w:t>
      </w:r>
      <w:proofErr w:type="spellStart"/>
      <w:r w:rsidR="00C83C50">
        <w:t>kebutuhan</w:t>
      </w:r>
      <w:proofErr w:type="spellEnd"/>
      <w:r w:rsidR="00C83C50">
        <w:t xml:space="preserve"> yang </w:t>
      </w:r>
      <w:proofErr w:type="spellStart"/>
      <w:r w:rsidR="00C83C50">
        <w:t>diinginkan</w:t>
      </w:r>
      <w:proofErr w:type="spellEnd"/>
      <w:r w:rsidR="00C83C50">
        <w:t xml:space="preserve">. </w:t>
      </w:r>
      <w:proofErr w:type="spellStart"/>
      <w:r w:rsidR="00C83C50">
        <w:t>Apabila</w:t>
      </w:r>
      <w:proofErr w:type="spellEnd"/>
      <w:r w:rsidR="00C83C50">
        <w:t xml:space="preserve"> proses </w:t>
      </w:r>
      <w:proofErr w:type="spellStart"/>
      <w:r w:rsidR="00C83C50">
        <w:t>bisnis</w:t>
      </w:r>
      <w:proofErr w:type="spellEnd"/>
      <w:r w:rsidR="00C83C50">
        <w:t xml:space="preserve"> tidak </w:t>
      </w:r>
      <w:proofErr w:type="spellStart"/>
      <w:r w:rsidR="00C83C50">
        <w:t>dapat</w:t>
      </w:r>
      <w:proofErr w:type="spellEnd"/>
      <w:r w:rsidR="00C83C50">
        <w:t xml:space="preserve"> </w:t>
      </w:r>
      <w:proofErr w:type="spellStart"/>
      <w:r w:rsidR="00C83C50">
        <w:t>memenuhi</w:t>
      </w:r>
      <w:proofErr w:type="spellEnd"/>
      <w:r w:rsidR="00C83C50">
        <w:t xml:space="preserve"> pengujian</w:t>
      </w:r>
      <w:r w:rsidR="002D55B3">
        <w:t xml:space="preserve"> </w:t>
      </w:r>
      <w:proofErr w:type="spellStart"/>
      <w:r w:rsidR="002D55B3">
        <w:t>maka</w:t>
      </w:r>
      <w:proofErr w:type="spellEnd"/>
      <w:r w:rsidR="002D55B3">
        <w:t xml:space="preserve"> dilakukan </w:t>
      </w:r>
      <w:proofErr w:type="spellStart"/>
      <w:r w:rsidR="002D55B3">
        <w:t>perubahan</w:t>
      </w:r>
      <w:proofErr w:type="spellEnd"/>
      <w:r w:rsidR="002D55B3">
        <w:t xml:space="preserve"> </w:t>
      </w:r>
      <w:proofErr w:type="spellStart"/>
      <w:r w:rsidR="002D55B3">
        <w:t>secara</w:t>
      </w:r>
      <w:proofErr w:type="spellEnd"/>
      <w:r w:rsidR="002D55B3">
        <w:t xml:space="preserve"> </w:t>
      </w:r>
      <w:proofErr w:type="spellStart"/>
      <w:r w:rsidR="002D55B3">
        <w:t>radikal</w:t>
      </w:r>
      <w:proofErr w:type="spellEnd"/>
      <w:r w:rsidR="002D55B3">
        <w:t xml:space="preserve"> </w:t>
      </w:r>
      <w:proofErr w:type="spellStart"/>
      <w:r w:rsidR="002D55B3">
        <w:t>terhadap</w:t>
      </w:r>
      <w:proofErr w:type="spellEnd"/>
      <w:r w:rsidR="002D55B3">
        <w:t xml:space="preserve"> proses </w:t>
      </w:r>
      <w:proofErr w:type="spellStart"/>
      <w:r w:rsidR="002D55B3">
        <w:t>bisnis</w:t>
      </w:r>
      <w:proofErr w:type="spellEnd"/>
      <w:r w:rsidR="002D55B3">
        <w:t xml:space="preserve"> yang </w:t>
      </w:r>
      <w:proofErr w:type="spellStart"/>
      <w:r w:rsidR="002D55B3">
        <w:t>berjalan</w:t>
      </w:r>
      <w:proofErr w:type="spellEnd"/>
      <w:r w:rsidR="002D55B3">
        <w:t xml:space="preserve"> untuk </w:t>
      </w:r>
      <w:proofErr w:type="spellStart"/>
      <w:r w:rsidR="002D55B3">
        <w:t>dapat</w:t>
      </w:r>
      <w:proofErr w:type="spellEnd"/>
      <w:r w:rsidR="002D55B3">
        <w:t xml:space="preserve"> </w:t>
      </w:r>
      <w:proofErr w:type="spellStart"/>
      <w:r w:rsidR="002D55B3">
        <w:t>memenuhi</w:t>
      </w:r>
      <w:proofErr w:type="spellEnd"/>
      <w:r w:rsidR="002D55B3">
        <w:t xml:space="preserve"> </w:t>
      </w:r>
      <w:proofErr w:type="spellStart"/>
      <w:r w:rsidR="002D55B3">
        <w:t>tuntutan</w:t>
      </w:r>
      <w:proofErr w:type="spellEnd"/>
      <w:r w:rsidR="002D55B3">
        <w:t xml:space="preserve"> yang </w:t>
      </w:r>
      <w:proofErr w:type="spellStart"/>
      <w:r w:rsidR="002D55B3">
        <w:t>diinginkan</w:t>
      </w:r>
      <w:proofErr w:type="spellEnd"/>
      <w:r w:rsidR="002D55B3">
        <w:t xml:space="preserve"> </w:t>
      </w:r>
      <w:r w:rsidR="002D55B3">
        <w:fldChar w:fldCharType="begin" w:fldLock="1"/>
      </w:r>
      <w:r w:rsidR="0066279A">
        <w:instrText>ADDIN CSL_CITATION {"citationItems":[{"id":"ITEM-1","itemData":{"DOI":"10.1007/978-3-319-58307-5_9","ISBN":"9783319583068","abstract":"(a)Situation faced: Autogrill Belgium, part of the world's largest provider of catering services to travellers, drifted into a worrisome position in 2006. The company had just gone through a merger, was experiencing financial difficulties, and appeared unable to respond adequately to a changing market context.(b)Action taken: The case addresses Autogrill's approach to aligning its staff with the company's vision and strategy, and increasing internal communication and cooperation between functions and departments using a business process perspective as part of a holistic approach to business transformation that led to organisational survival in adverse conditions.(c)Results achieved: The main outcomes of the business transformation were the establishment of an internal customer orientation, increased decision-making speed and the organisational resilience required to thrive under adverse market conditions.(d)Lessons learned: The Autogrill case study provides a valuable example of and insights into how business transformation can be managed successfully. The story triggers critical thinking about major pitfalls and success factors and how the business process perspective can add value to a holistic approach to business transformation.","author":[{"dropping-particle":"","family":"Brocke","given":"Jan","non-dropping-particle":"vom","parse-names":false,"suffix":""}],"edition":"1th","editor":[{"dropping-particle":"","family":"Mendling","given":"Jan","non-dropping-particle":"","parse-names":false,"suffix":""}],"id":"ITEM-1","issued":{"date-parts":[["2018"]]},"number-of-pages":"1-605","publisher":"Springer Berlin Heidelberg","publisher-place":"Switzerland","title":"Business Process Management Cases :Digital Innovation and Business Transformation in Practice","type":"book"},"uris":["http://www.mendeley.com/documents/?uuid=6bd3e481-2b8a-4f6a-8a52-282ac6f2697f"]}],"mendeley":{"formattedCitation":"(vom Brocke, 2018)","plainTextFormattedCitation":"(vom Brocke, 2018)","previouslyFormattedCitation":"(vom Brocke, 2018)"},"properties":{"noteIndex":0},"schema":"https://github.com/citation-style-language/schema/raw/master/csl-citation.json"}</w:instrText>
      </w:r>
      <w:r w:rsidR="002D55B3">
        <w:fldChar w:fldCharType="separate"/>
      </w:r>
      <w:r w:rsidR="002D55B3" w:rsidRPr="002D55B3">
        <w:rPr>
          <w:noProof/>
        </w:rPr>
        <w:t>(vom Brocke, 2018)</w:t>
      </w:r>
      <w:r w:rsidR="002D55B3">
        <w:fldChar w:fldCharType="end"/>
      </w:r>
      <w:r w:rsidR="002D55B3">
        <w:t>.</w:t>
      </w:r>
    </w:p>
    <w:p w14:paraId="07B6FB0E" w14:textId="71397771" w:rsidR="00AD02E2" w:rsidRDefault="00AD02E2" w:rsidP="00AD1AD6">
      <w:pPr>
        <w:pStyle w:val="Heading3"/>
        <w:spacing w:line="360" w:lineRule="auto"/>
        <w:rPr>
          <w:i/>
          <w:iCs/>
        </w:rPr>
      </w:pPr>
      <w:bookmarkStart w:id="1656" w:name="_Toc120139651"/>
      <w:bookmarkStart w:id="1657" w:name="_Toc128943865"/>
      <w:r w:rsidRPr="00AE58C4">
        <w:rPr>
          <w:i/>
          <w:iCs/>
        </w:rPr>
        <w:t>Business Process Modelling Notation</w:t>
      </w:r>
      <w:bookmarkEnd w:id="1656"/>
      <w:bookmarkEnd w:id="1657"/>
    </w:p>
    <w:p w14:paraId="20742EEF" w14:textId="0758CCD6" w:rsidR="007976A6" w:rsidRDefault="007976A6" w:rsidP="00AE58C4">
      <w:pPr>
        <w:spacing w:line="360" w:lineRule="auto"/>
        <w:ind w:left="720"/>
        <w:rPr>
          <w:ins w:id="1658" w:author="ilham.nur@office.ui.ac.id" w:date="2023-03-04T12:23:00Z"/>
        </w:rPr>
      </w:pPr>
      <w:r>
        <w:rPr>
          <w:i/>
          <w:iCs/>
        </w:rPr>
        <w:t xml:space="preserve">Business Process Modelling Notation </w:t>
      </w:r>
      <w:r>
        <w:t xml:space="preserve">(BPMN) </w:t>
      </w:r>
      <w:proofErr w:type="spellStart"/>
      <w:r>
        <w:t>merupakan</w:t>
      </w:r>
      <w:proofErr w:type="spellEnd"/>
      <w:r>
        <w:t xml:space="preserve"> </w:t>
      </w:r>
      <w:proofErr w:type="spellStart"/>
      <w:r>
        <w:t>sebuah</w:t>
      </w:r>
      <w:proofErr w:type="spellEnd"/>
      <w:r>
        <w:t xml:space="preserve"> </w:t>
      </w:r>
      <w:proofErr w:type="spellStart"/>
      <w:r>
        <w:t>alat</w:t>
      </w:r>
      <w:proofErr w:type="spellEnd"/>
      <w:r>
        <w:t xml:space="preserve"> yang </w:t>
      </w:r>
      <w:proofErr w:type="spellStart"/>
      <w:r>
        <w:t>digunakan</w:t>
      </w:r>
      <w:proofErr w:type="spellEnd"/>
      <w:r>
        <w:t xml:space="preserve"> untuk </w:t>
      </w:r>
      <w:proofErr w:type="spellStart"/>
      <w:r>
        <w:t>menggambarkan</w:t>
      </w:r>
      <w:proofErr w:type="spellEnd"/>
      <w:r>
        <w:t xml:space="preserve"> </w:t>
      </w:r>
      <w:proofErr w:type="spellStart"/>
      <w:r>
        <w:t>sebuah</w:t>
      </w:r>
      <w:proofErr w:type="spellEnd"/>
      <w:r>
        <w:t xml:space="preserve"> proses </w:t>
      </w:r>
      <w:proofErr w:type="spellStart"/>
      <w:r>
        <w:t>bisnis</w:t>
      </w:r>
      <w:proofErr w:type="spellEnd"/>
      <w:r>
        <w:t xml:space="preserve"> yang </w:t>
      </w:r>
      <w:proofErr w:type="spellStart"/>
      <w:r>
        <w:t>ada</w:t>
      </w:r>
      <w:proofErr w:type="spellEnd"/>
      <w:r>
        <w:t xml:space="preserve"> di </w:t>
      </w:r>
      <w:proofErr w:type="spellStart"/>
      <w:r>
        <w:t>dalam</w:t>
      </w:r>
      <w:proofErr w:type="spellEnd"/>
      <w:r>
        <w:t xml:space="preserve"> </w:t>
      </w:r>
      <w:proofErr w:type="spellStart"/>
      <w:r>
        <w:t>suatu</w:t>
      </w:r>
      <w:proofErr w:type="spellEnd"/>
      <w:r>
        <w:t xml:space="preserve"> proses</w:t>
      </w:r>
      <w:r w:rsidR="00AD1AD6">
        <w:t xml:space="preserve"> </w:t>
      </w:r>
      <w:r w:rsidR="00AD1AD6">
        <w:fldChar w:fldCharType="begin" w:fldLock="1"/>
      </w:r>
      <w:r w:rsidR="00BC4F07">
        <w:instrText>ADDIN CSL_CITATION {"citationItems":[{"id":"ITEM-1","itemData":{"DOI":"10.1016/j.infsof.2022.107028","ISSN":"09505849","abstract":"Context: Agile methodologies and frameworks are widely used in software development projects because of their support for continuous change and delivery. Agile software development advocates de-prioritizing aspects such as processes and documentation. In traditional software engineering methodologies, however, business process models have been extensively used to support these aspects. Up until now, it is unclear to what extent recommendations to focus on code imply that conceptual modeling should be discontinued. Objective: The objective of this study is to investigate this hypothesis. More specifically, we develop a theoretical argument of how business process models are and can be used to support agile software development projects. Method: To this end, we use a multi-method study design. First, we conduct a systematic literature review, in which we identify studies on the usage of business process models in agile software development. Second, we apply procedures from thematic synthesis to analyze the connection between these uses and the phases of the development cycle. Third, we use a focus group design with practitioners to systematically reflect upon how these uses can help regarding four categories of challenges in agile software development: management, team, technology, and process. Results: From 37 relevant studies, we distill 15 different uses. The results highlight the benefits of process modeling as an instrument to support agile software development projects from different angles and in all project phases. Process modeling appears to be particularly relevant for the first phases of the development cycle, and for management and process issues in agile projects. Conclusion: We conclude that business process models indeed provide benefits for agile software development projects. Our findings have practical implications and emphasize the need for future research on modeling and agile development.","author":[{"dropping-particle":"","family":"González Moyano","given":"Cielo","non-dropping-particle":"","parse-names":false,"suffix":""},{"dropping-particle":"","family":"Pufahl","given":"Luise","non-dropping-particle":"","parse-names":false,"suffix":""},{"dropping-particle":"","family":"Weber","given":"Ingo","non-dropping-particle":"","parse-names":false,"suffix":""},{"dropping-particle":"","family":"Mendling","given":"Jan","non-dropping-particle":"","parse-names":false,"suffix":""}],"container-title":"Information and Software Technology","id":"ITEM-1","issue":"March","issued":{"date-parts":[["2022"]]},"page":"107028","publisher":"Elsevier B.V.","title":"Uses of business process modeling in agile software development projects","type":"article-journal","volume":"152"},"uris":["http://www.mendeley.com/documents/?uuid=79be3d92-9628-40fc-8c12-698bb7371187","http://www.mendeley.com/documents/?uuid=aa012b58-91bb-49a8-b55d-6d35287829f6"]}],"mendeley":{"formattedCitation":"(González Moyano et al., 2022a)","plainTextFormattedCitation":"(González Moyano et al., 2022a)","previouslyFormattedCitation":"(González Moyano et al., 2022a)"},"properties":{"noteIndex":0},"schema":"https://github.com/citation-style-language/schema/raw/master/csl-citation.json"}</w:instrText>
      </w:r>
      <w:r w:rsidR="00AD1AD6">
        <w:fldChar w:fldCharType="separate"/>
      </w:r>
      <w:r w:rsidR="009F400B" w:rsidRPr="009F400B">
        <w:rPr>
          <w:noProof/>
        </w:rPr>
        <w:t>(González Moyano et al., 2022a)</w:t>
      </w:r>
      <w:r w:rsidR="00AD1AD6">
        <w:fldChar w:fldCharType="end"/>
      </w:r>
      <w:r>
        <w:t>.</w:t>
      </w:r>
      <w:r w:rsidR="000A593B">
        <w:t xml:space="preserve"> </w:t>
      </w:r>
      <w:r w:rsidR="009F24AF">
        <w:t xml:space="preserve">BPMN </w:t>
      </w:r>
      <w:proofErr w:type="spellStart"/>
      <w:r w:rsidR="009F24AF">
        <w:t>merupakan</w:t>
      </w:r>
      <w:proofErr w:type="spellEnd"/>
      <w:r w:rsidR="009F24AF">
        <w:t xml:space="preserve"> </w:t>
      </w:r>
      <w:proofErr w:type="spellStart"/>
      <w:r w:rsidR="009F24AF">
        <w:t>alat</w:t>
      </w:r>
      <w:proofErr w:type="spellEnd"/>
      <w:r w:rsidR="009F24AF">
        <w:t xml:space="preserve"> </w:t>
      </w:r>
      <w:proofErr w:type="spellStart"/>
      <w:r w:rsidR="009F24AF">
        <w:t>pemodelan</w:t>
      </w:r>
      <w:proofErr w:type="spellEnd"/>
      <w:r w:rsidR="009F24AF">
        <w:t xml:space="preserve"> proses </w:t>
      </w:r>
      <w:proofErr w:type="spellStart"/>
      <w:r w:rsidR="009F24AF">
        <w:t>bisnis</w:t>
      </w:r>
      <w:proofErr w:type="spellEnd"/>
      <w:r w:rsidR="009F24AF">
        <w:t xml:space="preserve"> yang </w:t>
      </w:r>
      <w:proofErr w:type="spellStart"/>
      <w:r w:rsidR="009F24AF">
        <w:t>banyak</w:t>
      </w:r>
      <w:proofErr w:type="spellEnd"/>
      <w:r w:rsidR="009F24AF">
        <w:t xml:space="preserve"> </w:t>
      </w:r>
      <w:proofErr w:type="spellStart"/>
      <w:r w:rsidR="009F24AF">
        <w:t>digunakan</w:t>
      </w:r>
      <w:proofErr w:type="spellEnd"/>
      <w:r w:rsidR="009F24AF">
        <w:t xml:space="preserve"> pada </w:t>
      </w:r>
      <w:proofErr w:type="spellStart"/>
      <w:r w:rsidR="009F24AF">
        <w:t>industri</w:t>
      </w:r>
      <w:proofErr w:type="spellEnd"/>
      <w:r w:rsidR="009F24AF">
        <w:t xml:space="preserve"> yang </w:t>
      </w:r>
      <w:proofErr w:type="spellStart"/>
      <w:r w:rsidR="009F24AF">
        <w:t>menjalankan</w:t>
      </w:r>
      <w:proofErr w:type="spellEnd"/>
      <w:r w:rsidR="009F24AF">
        <w:t xml:space="preserve"> </w:t>
      </w:r>
      <w:r w:rsidR="009F24AF">
        <w:rPr>
          <w:i/>
          <w:iCs/>
        </w:rPr>
        <w:t xml:space="preserve">agile software development </w:t>
      </w:r>
      <w:r w:rsidR="009F24AF">
        <w:rPr>
          <w:i/>
          <w:iCs/>
        </w:rPr>
        <w:fldChar w:fldCharType="begin" w:fldLock="1"/>
      </w:r>
      <w:r w:rsidR="00BC4F07">
        <w:rPr>
          <w:i/>
          <w:iCs/>
        </w:rPr>
        <w:instrText>ADDIN CSL_CITATION {"citationItems":[{"id":"ITEM-1","itemData":{"DOI":"10.1016/j.infsof.2022.107028","ISSN":"09505849","abstract":"Context: Agile methodologies and frameworks are widely used in software development projects because of their support for continuous change and delivery. Agile software development advocates de-prioritizing aspects such as processes and documentation. In traditional software engineering methodologies, however, business process models have been extensively used to support these aspects. Up until now, it is unclear to what extent recommendations to focus on code imply that conceptual modeling should be discontinued. Objective: The objective of this study is to investigate this hypothesis. More specifically, we develop a theoretical argument of how business process models are and can be used to support agile software development projects. Method: To this end, we use a multi-method study design. First, we conduct a systematic literature review, in which we identify studies on the usage of business process models in agile software development. Second, we apply procedures from thematic synthesis to analyze the connection between these uses and the phases of the development cycle. Third, we use a focus group design with practitioners to systematically reflect upon how these uses can help regarding four categories of challenges in agile software development: management, team, technology, and process. Results: From 37 relevant studies, we distill 15 different uses. The results highlight the benefits of process modeling as an instrument to support agile software development projects from different angles and in all project phases. Process modeling appears to be particularly relevant for the first phases of the development cycle, and for management and process issues in agile projects. Conclusion: We conclude that business process models indeed provide benefits for agile software development projects. Our findings have practical implications and emphasize the need for future research on modeling and agile development.","author":[{"dropping-particle":"","family":"González Moyano","given":"Cielo","non-dropping-particle":"","parse-names":false,"suffix":""},{"dropping-particle":"","family":"Pufahl","given":"Luise","non-dropping-particle":"","parse-names":false,"suffix":""},{"dropping-particle":"","family":"Weber","given":"Ingo","non-dropping-particle":"","parse-names":false,"suffix":""},{"dropping-particle":"","family":"Mendling","given":"Jan","non-dropping-particle":"","parse-names":false,"suffix":""}],"container-title":"Information and Software Technology","id":"ITEM-1","issue":"March","issued":{"date-parts":[["2022"]]},"page":"107028","publisher":"Elsevier B.V.","title":"Uses of business process modeling in agile software development projects","type":"article-journal","volume":"152"},"uris":["http://www.mendeley.com/documents/?uuid=aa012b58-91bb-49a8-b55d-6d35287829f6","http://www.mendeley.com/documents/?uuid=79be3d92-9628-40fc-8c12-698bb7371187"]}],"mendeley":{"formattedCitation":"(González Moyano et al., 2022b)","plainTextFormattedCitation":"(González Moyano et al., 2022b)","previouslyFormattedCitation":"(González Moyano et al., 2022b)"},"properties":{"noteIndex":0},"schema":"https://github.com/citation-style-language/schema/raw/master/csl-citation.json"}</w:instrText>
      </w:r>
      <w:r w:rsidR="009F24AF">
        <w:rPr>
          <w:i/>
          <w:iCs/>
        </w:rPr>
        <w:fldChar w:fldCharType="separate"/>
      </w:r>
      <w:r w:rsidR="009F400B" w:rsidRPr="009F400B">
        <w:rPr>
          <w:iCs/>
          <w:noProof/>
        </w:rPr>
        <w:t>(González Moyano et al., 2022b)</w:t>
      </w:r>
      <w:r w:rsidR="009F24AF">
        <w:rPr>
          <w:i/>
          <w:iCs/>
        </w:rPr>
        <w:fldChar w:fldCharType="end"/>
      </w:r>
      <w:r w:rsidR="009F24AF">
        <w:rPr>
          <w:i/>
          <w:iCs/>
        </w:rPr>
        <w:t>.</w:t>
      </w:r>
      <w:proofErr w:type="spellStart"/>
      <w:r w:rsidR="00D54EE9">
        <w:t>Dalam</w:t>
      </w:r>
      <w:proofErr w:type="spellEnd"/>
      <w:r w:rsidR="00D54EE9">
        <w:t xml:space="preserve"> </w:t>
      </w:r>
      <w:proofErr w:type="spellStart"/>
      <w:r w:rsidR="00D54EE9">
        <w:t>sebuah</w:t>
      </w:r>
      <w:proofErr w:type="spellEnd"/>
      <w:r w:rsidR="00D54EE9">
        <w:t xml:space="preserve"> BPMN</w:t>
      </w:r>
      <w:r w:rsidR="00BD3BFD">
        <w:t xml:space="preserve">, proses </w:t>
      </w:r>
      <w:proofErr w:type="spellStart"/>
      <w:r w:rsidR="00BD3BFD">
        <w:t>bisnis</w:t>
      </w:r>
      <w:proofErr w:type="spellEnd"/>
      <w:r w:rsidR="00BD3BFD">
        <w:t xml:space="preserve"> </w:t>
      </w:r>
      <w:proofErr w:type="spellStart"/>
      <w:r w:rsidR="00BD3BFD">
        <w:t>di</w:t>
      </w:r>
      <w:r w:rsidR="00032110">
        <w:t>tandai</w:t>
      </w:r>
      <w:proofErr w:type="spellEnd"/>
      <w:r w:rsidR="00032110">
        <w:t xml:space="preserve"> dengan </w:t>
      </w:r>
      <w:proofErr w:type="spellStart"/>
      <w:r w:rsidR="00032110">
        <w:t>tanda</w:t>
      </w:r>
      <w:proofErr w:type="spellEnd"/>
      <w:r w:rsidR="00032110">
        <w:t xml:space="preserve"> </w:t>
      </w:r>
      <w:proofErr w:type="spellStart"/>
      <w:r w:rsidR="00032110">
        <w:t>mulai</w:t>
      </w:r>
      <w:proofErr w:type="spellEnd"/>
      <w:r w:rsidR="00032110">
        <w:t xml:space="preserve"> dan </w:t>
      </w:r>
      <w:proofErr w:type="spellStart"/>
      <w:r w:rsidR="00032110">
        <w:t>tanda</w:t>
      </w:r>
      <w:proofErr w:type="spellEnd"/>
      <w:r w:rsidR="00032110">
        <w:t xml:space="preserve"> </w:t>
      </w:r>
      <w:proofErr w:type="spellStart"/>
      <w:r w:rsidR="00032110">
        <w:t>berhenti</w:t>
      </w:r>
      <w:proofErr w:type="spellEnd"/>
      <w:r w:rsidR="00032110">
        <w:t xml:space="preserve"> </w:t>
      </w:r>
      <w:proofErr w:type="spellStart"/>
      <w:r w:rsidR="00032110">
        <w:t>dari</w:t>
      </w:r>
      <w:proofErr w:type="spellEnd"/>
      <w:r w:rsidR="00032110">
        <w:t xml:space="preserve"> </w:t>
      </w:r>
      <w:proofErr w:type="spellStart"/>
      <w:r w:rsidR="00032110">
        <w:t>suatu</w:t>
      </w:r>
      <w:proofErr w:type="spellEnd"/>
      <w:r w:rsidR="00032110">
        <w:t xml:space="preserve"> </w:t>
      </w:r>
      <w:proofErr w:type="spellStart"/>
      <w:r w:rsidR="00032110">
        <w:t>bisnis</w:t>
      </w:r>
      <w:proofErr w:type="spellEnd"/>
      <w:r w:rsidR="00032110">
        <w:t xml:space="preserve"> proses</w:t>
      </w:r>
      <w:r w:rsidR="00986DB7">
        <w:t xml:space="preserve">, dan </w:t>
      </w:r>
      <w:proofErr w:type="spellStart"/>
      <w:r w:rsidR="00986DB7">
        <w:t>berisi</w:t>
      </w:r>
      <w:proofErr w:type="spellEnd"/>
      <w:r w:rsidR="00986DB7">
        <w:t xml:space="preserve"> </w:t>
      </w:r>
      <w:proofErr w:type="spellStart"/>
      <w:r w:rsidR="00986DB7">
        <w:t>komponen</w:t>
      </w:r>
      <w:proofErr w:type="spellEnd"/>
      <w:r w:rsidR="00986DB7">
        <w:t xml:space="preserve"> proses dan juga </w:t>
      </w:r>
      <w:proofErr w:type="spellStart"/>
      <w:r w:rsidR="00986DB7">
        <w:t>keputusan</w:t>
      </w:r>
      <w:proofErr w:type="spellEnd"/>
      <w:r w:rsidR="00986DB7">
        <w:t xml:space="preserve"> yang </w:t>
      </w:r>
      <w:proofErr w:type="spellStart"/>
      <w:r w:rsidR="00986DB7">
        <w:t>menunjukan</w:t>
      </w:r>
      <w:proofErr w:type="spellEnd"/>
      <w:r w:rsidR="00986DB7">
        <w:t xml:space="preserve"> bagaimana </w:t>
      </w:r>
      <w:proofErr w:type="spellStart"/>
      <w:r w:rsidR="00986DB7">
        <w:t>suatu</w:t>
      </w:r>
      <w:proofErr w:type="spellEnd"/>
      <w:r w:rsidR="00986DB7">
        <w:t xml:space="preserve"> </w:t>
      </w:r>
      <w:proofErr w:type="spellStart"/>
      <w:r w:rsidR="00986DB7">
        <w:t>bisnis</w:t>
      </w:r>
      <w:proofErr w:type="spellEnd"/>
      <w:r w:rsidR="00986DB7">
        <w:t xml:space="preserve"> </w:t>
      </w:r>
      <w:proofErr w:type="spellStart"/>
      <w:r w:rsidR="00986DB7">
        <w:t>dapat</w:t>
      </w:r>
      <w:proofErr w:type="spellEnd"/>
      <w:r w:rsidR="00986DB7">
        <w:t xml:space="preserve"> </w:t>
      </w:r>
      <w:proofErr w:type="spellStart"/>
      <w:r w:rsidR="00986DB7">
        <w:t>berjalan</w:t>
      </w:r>
      <w:proofErr w:type="spellEnd"/>
      <w:r w:rsidR="00032110">
        <w:t>.</w:t>
      </w:r>
      <w:del w:id="1659" w:author="ilham.nur@office.ui.ac.id" w:date="2023-03-04T12:23:00Z">
        <w:r w:rsidR="00032110" w:rsidDel="00F95498">
          <w:delText xml:space="preserve"> </w:delText>
        </w:r>
      </w:del>
    </w:p>
    <w:p w14:paraId="774B4C87" w14:textId="004D6848" w:rsidR="00F95498" w:rsidRDefault="00F95498" w:rsidP="00AE58C4">
      <w:pPr>
        <w:spacing w:line="360" w:lineRule="auto"/>
        <w:ind w:left="720"/>
        <w:rPr>
          <w:ins w:id="1660" w:author="ilham.nur@office.ui.ac.id" w:date="2023-03-04T12:23:00Z"/>
        </w:rPr>
      </w:pPr>
      <w:proofErr w:type="spellStart"/>
      <w:ins w:id="1661" w:author="ilham.nur@office.ui.ac.id" w:date="2023-03-04T12:23:00Z">
        <w:r>
          <w:t>Dalam</w:t>
        </w:r>
        <w:proofErr w:type="spellEnd"/>
        <w:r>
          <w:t xml:space="preserve"> </w:t>
        </w:r>
        <w:proofErr w:type="spellStart"/>
        <w:r>
          <w:t>sebuah</w:t>
        </w:r>
        <w:proofErr w:type="spellEnd"/>
        <w:r>
          <w:t xml:space="preserve"> BPMN </w:t>
        </w:r>
        <w:proofErr w:type="spellStart"/>
        <w:r>
          <w:t>terdapat</w:t>
        </w:r>
        <w:proofErr w:type="spellEnd"/>
        <w:r>
          <w:t xml:space="preserve"> 3 </w:t>
        </w:r>
        <w:proofErr w:type="spellStart"/>
        <w:r>
          <w:t>komponen</w:t>
        </w:r>
        <w:proofErr w:type="spellEnd"/>
        <w:r>
          <w:t xml:space="preserve"> </w:t>
        </w:r>
        <w:proofErr w:type="spellStart"/>
        <w:r>
          <w:t>penting</w:t>
        </w:r>
        <w:proofErr w:type="spellEnd"/>
        <w:r>
          <w:t xml:space="preserve"> yang </w:t>
        </w:r>
        <w:proofErr w:type="spellStart"/>
        <w:r>
          <w:t>menggambarkan</w:t>
        </w:r>
        <w:proofErr w:type="spellEnd"/>
        <w:r>
          <w:t xml:space="preserve"> </w:t>
        </w:r>
        <w:proofErr w:type="spellStart"/>
        <w:r>
          <w:t>struktur</w:t>
        </w:r>
        <w:proofErr w:type="spellEnd"/>
        <w:r>
          <w:t xml:space="preserve"> </w:t>
        </w:r>
        <w:proofErr w:type="spellStart"/>
        <w:r>
          <w:t>dari</w:t>
        </w:r>
        <w:proofErr w:type="spellEnd"/>
        <w:r>
          <w:t xml:space="preserve"> BPMN </w:t>
        </w:r>
        <w:proofErr w:type="spellStart"/>
        <w:r>
          <w:t>yaitu</w:t>
        </w:r>
        <w:proofErr w:type="spellEnd"/>
        <w:r>
          <w:t>:</w:t>
        </w:r>
      </w:ins>
    </w:p>
    <w:p w14:paraId="74720322" w14:textId="0ADB5E10" w:rsidR="00F95498" w:rsidRDefault="00C35F79" w:rsidP="00F95498">
      <w:pPr>
        <w:pStyle w:val="ListParagraph"/>
        <w:numPr>
          <w:ilvl w:val="0"/>
          <w:numId w:val="46"/>
        </w:numPr>
        <w:spacing w:line="360" w:lineRule="auto"/>
        <w:rPr>
          <w:ins w:id="1662" w:author="ilham.nur@office.ui.ac.id" w:date="2023-03-04T12:24:00Z"/>
          <w:i/>
          <w:iCs/>
        </w:rPr>
      </w:pPr>
      <w:ins w:id="1663" w:author="ilham.nur@office.ui.ac.id" w:date="2023-03-04T12:23:00Z">
        <w:r w:rsidRPr="00C35F79">
          <w:rPr>
            <w:i/>
            <w:iCs/>
            <w:rPrChange w:id="1664" w:author="ilham.nur@office.ui.ac.id" w:date="2023-03-04T12:23:00Z">
              <w:rPr/>
            </w:rPrChange>
          </w:rPr>
          <w:t>Initiate and End Node</w:t>
        </w:r>
      </w:ins>
    </w:p>
    <w:p w14:paraId="7336B075" w14:textId="6771FD4C" w:rsidR="00CF0B23" w:rsidRPr="00CF0B23" w:rsidRDefault="00CF0B23">
      <w:pPr>
        <w:spacing w:line="360" w:lineRule="auto"/>
        <w:ind w:left="1080"/>
        <w:rPr>
          <w:ins w:id="1665" w:author="ilham.nur@office.ui.ac.id" w:date="2023-03-04T12:23:00Z"/>
        </w:rPr>
        <w:pPrChange w:id="1666" w:author="ilham.nur@office.ui.ac.id" w:date="2023-03-04T12:24:00Z">
          <w:pPr>
            <w:pStyle w:val="ListParagraph"/>
            <w:numPr>
              <w:numId w:val="46"/>
            </w:numPr>
            <w:spacing w:line="360" w:lineRule="auto"/>
            <w:ind w:left="1440" w:hanging="360"/>
          </w:pPr>
        </w:pPrChange>
      </w:pPr>
      <w:proofErr w:type="spellStart"/>
      <w:ins w:id="1667" w:author="ilham.nur@office.ui.ac.id" w:date="2023-03-04T12:24:00Z">
        <w:r>
          <w:t>Merupakan</w:t>
        </w:r>
        <w:proofErr w:type="spellEnd"/>
        <w:r>
          <w:t xml:space="preserve"> </w:t>
        </w:r>
        <w:proofErr w:type="spellStart"/>
        <w:r>
          <w:t>titik</w:t>
        </w:r>
        <w:proofErr w:type="spellEnd"/>
        <w:r>
          <w:t xml:space="preserve"> yang </w:t>
        </w:r>
        <w:proofErr w:type="spellStart"/>
        <w:r>
          <w:t>menggambarkan</w:t>
        </w:r>
        <w:proofErr w:type="spellEnd"/>
        <w:r>
          <w:t xml:space="preserve"> </w:t>
        </w:r>
        <w:proofErr w:type="spellStart"/>
        <w:r>
          <w:t>kapan</w:t>
        </w:r>
        <w:proofErr w:type="spellEnd"/>
        <w:r>
          <w:t xml:space="preserve"> </w:t>
        </w:r>
        <w:proofErr w:type="spellStart"/>
        <w:r>
          <w:t>sebuah</w:t>
        </w:r>
        <w:proofErr w:type="spellEnd"/>
        <w:r>
          <w:t xml:space="preserve"> proses </w:t>
        </w:r>
        <w:proofErr w:type="spellStart"/>
        <w:r>
          <w:t>bisnis</w:t>
        </w:r>
        <w:proofErr w:type="spellEnd"/>
        <w:r>
          <w:t xml:space="preserve"> </w:t>
        </w:r>
        <w:proofErr w:type="spellStart"/>
        <w:r>
          <w:t>dimulai</w:t>
        </w:r>
        <w:proofErr w:type="spellEnd"/>
        <w:r>
          <w:t xml:space="preserve"> dan selesai dilakukan.</w:t>
        </w:r>
      </w:ins>
    </w:p>
    <w:p w14:paraId="2AF6CB46" w14:textId="6927016D" w:rsidR="00C35F79" w:rsidRDefault="00C35F79" w:rsidP="00F95498">
      <w:pPr>
        <w:pStyle w:val="ListParagraph"/>
        <w:numPr>
          <w:ilvl w:val="0"/>
          <w:numId w:val="46"/>
        </w:numPr>
        <w:spacing w:line="360" w:lineRule="auto"/>
        <w:rPr>
          <w:ins w:id="1668" w:author="ilham.nur@office.ui.ac.id" w:date="2023-03-04T12:24:00Z"/>
          <w:i/>
          <w:iCs/>
        </w:rPr>
      </w:pPr>
      <w:ins w:id="1669" w:author="ilham.nur@office.ui.ac.id" w:date="2023-03-04T12:23:00Z">
        <w:r>
          <w:rPr>
            <w:i/>
            <w:iCs/>
          </w:rPr>
          <w:t>Process Node</w:t>
        </w:r>
      </w:ins>
    </w:p>
    <w:p w14:paraId="4237AC87" w14:textId="508C42E2" w:rsidR="00CF0B23" w:rsidRDefault="00CF0B23" w:rsidP="00CF0B23">
      <w:pPr>
        <w:spacing w:line="360" w:lineRule="auto"/>
        <w:ind w:left="1080"/>
        <w:rPr>
          <w:ins w:id="1670" w:author="ilham.nur@office.ui.ac.id" w:date="2023-03-04T12:27:00Z"/>
        </w:rPr>
      </w:pPr>
      <w:proofErr w:type="spellStart"/>
      <w:ins w:id="1671" w:author="ilham.nur@office.ui.ac.id" w:date="2023-03-04T12:24:00Z">
        <w:r>
          <w:t>Merupakan</w:t>
        </w:r>
        <w:proofErr w:type="spellEnd"/>
        <w:r>
          <w:t xml:space="preserve"> </w:t>
        </w:r>
        <w:proofErr w:type="spellStart"/>
        <w:r>
          <w:t>titik</w:t>
        </w:r>
        <w:proofErr w:type="spellEnd"/>
        <w:r>
          <w:t xml:space="preserve"> yang </w:t>
        </w:r>
        <w:proofErr w:type="spellStart"/>
        <w:r>
          <w:t>menggambarkan</w:t>
        </w:r>
        <w:proofErr w:type="spellEnd"/>
        <w:r>
          <w:t xml:space="preserve"> proses yang </w:t>
        </w:r>
        <w:proofErr w:type="spellStart"/>
        <w:r>
          <w:t>berjalan</w:t>
        </w:r>
        <w:proofErr w:type="spellEnd"/>
        <w:r>
          <w:t xml:space="preserve"> </w:t>
        </w:r>
        <w:proofErr w:type="spellStart"/>
        <w:r>
          <w:t>dari</w:t>
        </w:r>
        <w:proofErr w:type="spellEnd"/>
        <w:r>
          <w:t xml:space="preserve"> </w:t>
        </w:r>
        <w:proofErr w:type="spellStart"/>
        <w:r>
          <w:t>suatu</w:t>
        </w:r>
        <w:proofErr w:type="spellEnd"/>
        <w:r>
          <w:t xml:space="preserve"> </w:t>
        </w:r>
        <w:proofErr w:type="spellStart"/>
        <w:r>
          <w:t>pekerjaan</w:t>
        </w:r>
        <w:proofErr w:type="spellEnd"/>
        <w:r>
          <w:t xml:space="preserve">. </w:t>
        </w:r>
        <w:r>
          <w:rPr>
            <w:i/>
            <w:iCs/>
          </w:rPr>
          <w:t xml:space="preserve">Process Node juga </w:t>
        </w:r>
        <w:proofErr w:type="spellStart"/>
        <w:r>
          <w:t>memiliki</w:t>
        </w:r>
        <w:proofErr w:type="spellEnd"/>
        <w:r>
          <w:t xml:space="preserve"> </w:t>
        </w:r>
        <w:proofErr w:type="spellStart"/>
        <w:r>
          <w:t>beberapa</w:t>
        </w:r>
        <w:proofErr w:type="spellEnd"/>
        <w:r>
          <w:t xml:space="preserve"> </w:t>
        </w:r>
        <w:proofErr w:type="spellStart"/>
        <w:r>
          <w:t>jenis</w:t>
        </w:r>
        <w:proofErr w:type="spellEnd"/>
        <w:r>
          <w:t xml:space="preserve"> </w:t>
        </w:r>
        <w:r w:rsidR="00312806">
          <w:t xml:space="preserve">yang </w:t>
        </w:r>
        <w:proofErr w:type="spellStart"/>
        <w:r w:rsidR="00312806">
          <w:t>menggambarkan</w:t>
        </w:r>
        <w:proofErr w:type="spellEnd"/>
        <w:r w:rsidR="00312806">
          <w:t xml:space="preserve"> </w:t>
        </w:r>
        <w:proofErr w:type="spellStart"/>
        <w:r w:rsidR="00312806">
          <w:t>jenis</w:t>
        </w:r>
        <w:proofErr w:type="spellEnd"/>
        <w:r w:rsidR="00312806">
          <w:t xml:space="preserve"> proses </w:t>
        </w:r>
      </w:ins>
      <w:ins w:id="1672" w:author="ilham.nur@office.ui.ac.id" w:date="2023-03-04T12:25:00Z">
        <w:r w:rsidR="00312806">
          <w:t xml:space="preserve">yang </w:t>
        </w:r>
        <w:proofErr w:type="spellStart"/>
        <w:r w:rsidR="00312806">
          <w:t>sedang</w:t>
        </w:r>
        <w:proofErr w:type="spellEnd"/>
        <w:r w:rsidR="00312806">
          <w:t xml:space="preserve"> </w:t>
        </w:r>
        <w:proofErr w:type="spellStart"/>
        <w:r w:rsidR="00312806">
          <w:t>dikerjakan</w:t>
        </w:r>
      </w:ins>
      <w:proofErr w:type="spellEnd"/>
      <w:ins w:id="1673" w:author="ilham.nur@office.ui.ac.id" w:date="2023-03-04T12:27:00Z">
        <w:r w:rsidR="00751DAA">
          <w:t>.</w:t>
        </w:r>
        <w:r w:rsidR="00650711">
          <w:t xml:space="preserve"> </w:t>
        </w:r>
        <w:r w:rsidR="00650711">
          <w:rPr>
            <w:i/>
            <w:iCs/>
          </w:rPr>
          <w:t xml:space="preserve">Process node </w:t>
        </w:r>
        <w:r w:rsidR="00650711">
          <w:t xml:space="preserve">yang </w:t>
        </w:r>
        <w:proofErr w:type="spellStart"/>
        <w:r w:rsidR="00650711">
          <w:t>ada</w:t>
        </w:r>
        <w:proofErr w:type="spellEnd"/>
        <w:r w:rsidR="00650711">
          <w:t xml:space="preserve"> pada </w:t>
        </w:r>
        <w:proofErr w:type="spellStart"/>
        <w:r w:rsidR="00650711">
          <w:t>perangkat</w:t>
        </w:r>
        <w:proofErr w:type="spellEnd"/>
        <w:r w:rsidR="00650711">
          <w:t xml:space="preserve"> </w:t>
        </w:r>
        <w:proofErr w:type="spellStart"/>
        <w:r w:rsidR="00650711">
          <w:t>lunak</w:t>
        </w:r>
        <w:proofErr w:type="spellEnd"/>
        <w:r w:rsidR="00650711">
          <w:t xml:space="preserve"> BPMN </w:t>
        </w:r>
        <w:proofErr w:type="spellStart"/>
        <w:r w:rsidR="00650711">
          <w:t>saat</w:t>
        </w:r>
        <w:proofErr w:type="spellEnd"/>
        <w:r w:rsidR="00650711">
          <w:t xml:space="preserve"> </w:t>
        </w:r>
        <w:proofErr w:type="spellStart"/>
        <w:r w:rsidR="00650711">
          <w:t>ini</w:t>
        </w:r>
        <w:proofErr w:type="spellEnd"/>
        <w:r w:rsidR="00650711">
          <w:t xml:space="preserve"> </w:t>
        </w:r>
        <w:proofErr w:type="spellStart"/>
        <w:r w:rsidR="00650711">
          <w:t>yaitu</w:t>
        </w:r>
        <w:proofErr w:type="spellEnd"/>
        <w:r w:rsidR="00650711">
          <w:t>:</w:t>
        </w:r>
      </w:ins>
    </w:p>
    <w:p w14:paraId="3C6EEA27" w14:textId="3B222CDC" w:rsidR="00391AFE" w:rsidRPr="008172EF" w:rsidRDefault="00391AFE" w:rsidP="00650711">
      <w:pPr>
        <w:pStyle w:val="ListParagraph"/>
        <w:numPr>
          <w:ilvl w:val="0"/>
          <w:numId w:val="47"/>
        </w:numPr>
        <w:spacing w:line="360" w:lineRule="auto"/>
        <w:rPr>
          <w:ins w:id="1674" w:author="ilham.nur@office.ui.ac.id" w:date="2023-03-04T12:28:00Z"/>
          <w:i/>
          <w:iCs/>
          <w:rPrChange w:id="1675" w:author="ilham.nur@office.ui.ac.id" w:date="2023-03-04T12:28:00Z">
            <w:rPr>
              <w:ins w:id="1676" w:author="ilham.nur@office.ui.ac.id" w:date="2023-03-04T12:28:00Z"/>
            </w:rPr>
          </w:rPrChange>
        </w:rPr>
      </w:pPr>
      <w:ins w:id="1677" w:author="ilham.nur@office.ui.ac.id" w:date="2023-03-04T12:28:00Z">
        <w:r w:rsidRPr="008172EF">
          <w:rPr>
            <w:i/>
            <w:iCs/>
            <w:rPrChange w:id="1678" w:author="ilham.nur@office.ui.ac.id" w:date="2023-03-04T12:28:00Z">
              <w:rPr/>
            </w:rPrChange>
          </w:rPr>
          <w:t xml:space="preserve">Send </w:t>
        </w:r>
        <w:proofErr w:type="gramStart"/>
        <w:r w:rsidRPr="008172EF">
          <w:rPr>
            <w:i/>
            <w:iCs/>
            <w:rPrChange w:id="1679" w:author="ilham.nur@office.ui.ac.id" w:date="2023-03-04T12:28:00Z">
              <w:rPr/>
            </w:rPrChange>
          </w:rPr>
          <w:t>task</w:t>
        </w:r>
        <w:proofErr w:type="gramEnd"/>
      </w:ins>
    </w:p>
    <w:p w14:paraId="306E6548" w14:textId="68062805" w:rsidR="00391AFE" w:rsidRPr="008172EF" w:rsidRDefault="00391AFE" w:rsidP="00650711">
      <w:pPr>
        <w:pStyle w:val="ListParagraph"/>
        <w:numPr>
          <w:ilvl w:val="0"/>
          <w:numId w:val="47"/>
        </w:numPr>
        <w:spacing w:line="360" w:lineRule="auto"/>
        <w:rPr>
          <w:ins w:id="1680" w:author="ilham.nur@office.ui.ac.id" w:date="2023-03-04T12:28:00Z"/>
          <w:i/>
          <w:iCs/>
          <w:rPrChange w:id="1681" w:author="ilham.nur@office.ui.ac.id" w:date="2023-03-04T12:28:00Z">
            <w:rPr>
              <w:ins w:id="1682" w:author="ilham.nur@office.ui.ac.id" w:date="2023-03-04T12:28:00Z"/>
            </w:rPr>
          </w:rPrChange>
        </w:rPr>
      </w:pPr>
      <w:ins w:id="1683" w:author="ilham.nur@office.ui.ac.id" w:date="2023-03-04T12:28:00Z">
        <w:r w:rsidRPr="008172EF">
          <w:rPr>
            <w:i/>
            <w:iCs/>
            <w:rPrChange w:id="1684" w:author="ilham.nur@office.ui.ac.id" w:date="2023-03-04T12:28:00Z">
              <w:rPr/>
            </w:rPrChange>
          </w:rPr>
          <w:t xml:space="preserve">Receive </w:t>
        </w:r>
        <w:proofErr w:type="gramStart"/>
        <w:r w:rsidRPr="008172EF">
          <w:rPr>
            <w:i/>
            <w:iCs/>
            <w:rPrChange w:id="1685" w:author="ilham.nur@office.ui.ac.id" w:date="2023-03-04T12:28:00Z">
              <w:rPr/>
            </w:rPrChange>
          </w:rPr>
          <w:t>task</w:t>
        </w:r>
        <w:proofErr w:type="gramEnd"/>
      </w:ins>
    </w:p>
    <w:p w14:paraId="745F2285" w14:textId="4978DACE" w:rsidR="00650711" w:rsidRPr="008172EF" w:rsidRDefault="00650711" w:rsidP="00650711">
      <w:pPr>
        <w:pStyle w:val="ListParagraph"/>
        <w:numPr>
          <w:ilvl w:val="0"/>
          <w:numId w:val="47"/>
        </w:numPr>
        <w:spacing w:line="360" w:lineRule="auto"/>
        <w:rPr>
          <w:ins w:id="1686" w:author="ilham.nur@office.ui.ac.id" w:date="2023-03-04T12:28:00Z"/>
          <w:i/>
          <w:iCs/>
          <w:rPrChange w:id="1687" w:author="ilham.nur@office.ui.ac.id" w:date="2023-03-04T12:28:00Z">
            <w:rPr>
              <w:ins w:id="1688" w:author="ilham.nur@office.ui.ac.id" w:date="2023-03-04T12:28:00Z"/>
            </w:rPr>
          </w:rPrChange>
        </w:rPr>
      </w:pPr>
      <w:ins w:id="1689" w:author="ilham.nur@office.ui.ac.id" w:date="2023-03-04T12:27:00Z">
        <w:r w:rsidRPr="008172EF">
          <w:rPr>
            <w:i/>
            <w:iCs/>
            <w:rPrChange w:id="1690" w:author="ilham.nur@office.ui.ac.id" w:date="2023-03-04T12:28:00Z">
              <w:rPr/>
            </w:rPrChange>
          </w:rPr>
          <w:lastRenderedPageBreak/>
          <w:t>User task</w:t>
        </w:r>
      </w:ins>
    </w:p>
    <w:p w14:paraId="031F1CCF" w14:textId="57C45C33" w:rsidR="00391AFE" w:rsidRPr="008172EF" w:rsidRDefault="00391AFE" w:rsidP="00650711">
      <w:pPr>
        <w:pStyle w:val="ListParagraph"/>
        <w:numPr>
          <w:ilvl w:val="0"/>
          <w:numId w:val="47"/>
        </w:numPr>
        <w:spacing w:line="360" w:lineRule="auto"/>
        <w:rPr>
          <w:ins w:id="1691" w:author="ilham.nur@office.ui.ac.id" w:date="2023-03-04T12:28:00Z"/>
          <w:i/>
          <w:iCs/>
          <w:rPrChange w:id="1692" w:author="ilham.nur@office.ui.ac.id" w:date="2023-03-04T12:28:00Z">
            <w:rPr>
              <w:ins w:id="1693" w:author="ilham.nur@office.ui.ac.id" w:date="2023-03-04T12:28:00Z"/>
            </w:rPr>
          </w:rPrChange>
        </w:rPr>
      </w:pPr>
      <w:ins w:id="1694" w:author="ilham.nur@office.ui.ac.id" w:date="2023-03-04T12:28:00Z">
        <w:r w:rsidRPr="008172EF">
          <w:rPr>
            <w:i/>
            <w:iCs/>
            <w:rPrChange w:id="1695" w:author="ilham.nur@office.ui.ac.id" w:date="2023-03-04T12:28:00Z">
              <w:rPr/>
            </w:rPrChange>
          </w:rPr>
          <w:t>Manual task</w:t>
        </w:r>
      </w:ins>
    </w:p>
    <w:p w14:paraId="08CB78BE" w14:textId="7C8B5526" w:rsidR="00391AFE" w:rsidRPr="008172EF" w:rsidRDefault="00391AFE" w:rsidP="00650711">
      <w:pPr>
        <w:pStyle w:val="ListParagraph"/>
        <w:numPr>
          <w:ilvl w:val="0"/>
          <w:numId w:val="47"/>
        </w:numPr>
        <w:spacing w:line="360" w:lineRule="auto"/>
        <w:rPr>
          <w:ins w:id="1696" w:author="ilham.nur@office.ui.ac.id" w:date="2023-03-04T12:28:00Z"/>
          <w:i/>
          <w:iCs/>
          <w:rPrChange w:id="1697" w:author="ilham.nur@office.ui.ac.id" w:date="2023-03-04T12:28:00Z">
            <w:rPr>
              <w:ins w:id="1698" w:author="ilham.nur@office.ui.ac.id" w:date="2023-03-04T12:28:00Z"/>
            </w:rPr>
          </w:rPrChange>
        </w:rPr>
      </w:pPr>
      <w:ins w:id="1699" w:author="ilham.nur@office.ui.ac.id" w:date="2023-03-04T12:28:00Z">
        <w:r w:rsidRPr="008172EF">
          <w:rPr>
            <w:i/>
            <w:iCs/>
            <w:rPrChange w:id="1700" w:author="ilham.nur@office.ui.ac.id" w:date="2023-03-04T12:28:00Z">
              <w:rPr/>
            </w:rPrChange>
          </w:rPr>
          <w:t>Service task</w:t>
        </w:r>
      </w:ins>
    </w:p>
    <w:p w14:paraId="3C42D510" w14:textId="1550C9A5" w:rsidR="00391AFE" w:rsidRPr="008172EF" w:rsidRDefault="00391AFE" w:rsidP="00650711">
      <w:pPr>
        <w:pStyle w:val="ListParagraph"/>
        <w:numPr>
          <w:ilvl w:val="0"/>
          <w:numId w:val="47"/>
        </w:numPr>
        <w:spacing w:line="360" w:lineRule="auto"/>
        <w:rPr>
          <w:ins w:id="1701" w:author="ilham.nur@office.ui.ac.id" w:date="2023-03-04T12:28:00Z"/>
          <w:i/>
          <w:iCs/>
          <w:rPrChange w:id="1702" w:author="ilham.nur@office.ui.ac.id" w:date="2023-03-04T12:28:00Z">
            <w:rPr>
              <w:ins w:id="1703" w:author="ilham.nur@office.ui.ac.id" w:date="2023-03-04T12:28:00Z"/>
            </w:rPr>
          </w:rPrChange>
        </w:rPr>
      </w:pPr>
      <w:ins w:id="1704" w:author="ilham.nur@office.ui.ac.id" w:date="2023-03-04T12:28:00Z">
        <w:r w:rsidRPr="008172EF">
          <w:rPr>
            <w:i/>
            <w:iCs/>
            <w:rPrChange w:id="1705" w:author="ilham.nur@office.ui.ac.id" w:date="2023-03-04T12:28:00Z">
              <w:rPr/>
            </w:rPrChange>
          </w:rPr>
          <w:t>Script task</w:t>
        </w:r>
      </w:ins>
    </w:p>
    <w:p w14:paraId="3B6BDC95" w14:textId="29FF1E26" w:rsidR="00391AFE" w:rsidRPr="008172EF" w:rsidRDefault="008172EF">
      <w:pPr>
        <w:pStyle w:val="ListParagraph"/>
        <w:numPr>
          <w:ilvl w:val="0"/>
          <w:numId w:val="47"/>
        </w:numPr>
        <w:spacing w:line="360" w:lineRule="auto"/>
        <w:rPr>
          <w:ins w:id="1706" w:author="ilham.nur@office.ui.ac.id" w:date="2023-03-04T12:23:00Z"/>
          <w:i/>
          <w:iCs/>
          <w:rPrChange w:id="1707" w:author="ilham.nur@office.ui.ac.id" w:date="2023-03-04T12:28:00Z">
            <w:rPr>
              <w:ins w:id="1708" w:author="ilham.nur@office.ui.ac.id" w:date="2023-03-04T12:23:00Z"/>
            </w:rPr>
          </w:rPrChange>
        </w:rPr>
        <w:pPrChange w:id="1709" w:author="ilham.nur@office.ui.ac.id" w:date="2023-03-04T12:27:00Z">
          <w:pPr>
            <w:pStyle w:val="ListParagraph"/>
            <w:numPr>
              <w:numId w:val="46"/>
            </w:numPr>
            <w:spacing w:line="360" w:lineRule="auto"/>
            <w:ind w:left="1440" w:hanging="360"/>
          </w:pPr>
        </w:pPrChange>
      </w:pPr>
      <w:ins w:id="1710" w:author="ilham.nur@office.ui.ac.id" w:date="2023-03-04T12:28:00Z">
        <w:r w:rsidRPr="008172EF">
          <w:rPr>
            <w:i/>
            <w:iCs/>
            <w:rPrChange w:id="1711" w:author="ilham.nur@office.ui.ac.id" w:date="2023-03-04T12:28:00Z">
              <w:rPr/>
            </w:rPrChange>
          </w:rPr>
          <w:t>Business rule task</w:t>
        </w:r>
      </w:ins>
    </w:p>
    <w:p w14:paraId="515BEB04" w14:textId="7E66E0A3" w:rsidR="00C35F79" w:rsidRDefault="00C35F79" w:rsidP="00F95498">
      <w:pPr>
        <w:pStyle w:val="ListParagraph"/>
        <w:numPr>
          <w:ilvl w:val="0"/>
          <w:numId w:val="46"/>
        </w:numPr>
        <w:spacing w:line="360" w:lineRule="auto"/>
        <w:rPr>
          <w:ins w:id="1712" w:author="ilham.nur@office.ui.ac.id" w:date="2023-03-04T12:25:00Z"/>
          <w:i/>
          <w:iCs/>
        </w:rPr>
      </w:pPr>
      <w:ins w:id="1713" w:author="ilham.nur@office.ui.ac.id" w:date="2023-03-04T12:23:00Z">
        <w:r>
          <w:rPr>
            <w:i/>
            <w:iCs/>
          </w:rPr>
          <w:t>Gateway N</w:t>
        </w:r>
      </w:ins>
      <w:ins w:id="1714" w:author="ilham.nur@office.ui.ac.id" w:date="2023-03-04T12:24:00Z">
        <w:r>
          <w:rPr>
            <w:i/>
            <w:iCs/>
          </w:rPr>
          <w:t>ode</w:t>
        </w:r>
      </w:ins>
    </w:p>
    <w:p w14:paraId="3C8FD609" w14:textId="510FA91E" w:rsidR="009D3921" w:rsidRPr="00507CF4" w:rsidRDefault="009D3921">
      <w:pPr>
        <w:spacing w:line="360" w:lineRule="auto"/>
        <w:ind w:left="1080"/>
        <w:pPrChange w:id="1715" w:author="ilham.nur@office.ui.ac.id" w:date="2023-03-04T12:25:00Z">
          <w:pPr>
            <w:spacing w:line="360" w:lineRule="auto"/>
            <w:ind w:left="720"/>
          </w:pPr>
        </w:pPrChange>
      </w:pPr>
      <w:proofErr w:type="spellStart"/>
      <w:ins w:id="1716" w:author="ilham.nur@office.ui.ac.id" w:date="2023-03-04T12:25:00Z">
        <w:r>
          <w:t>Titik</w:t>
        </w:r>
        <w:proofErr w:type="spellEnd"/>
        <w:r>
          <w:t xml:space="preserve"> yang </w:t>
        </w:r>
        <w:proofErr w:type="spellStart"/>
        <w:r>
          <w:t>menggambarkan</w:t>
        </w:r>
        <w:proofErr w:type="spellEnd"/>
        <w:r>
          <w:t xml:space="preserve"> </w:t>
        </w:r>
        <w:proofErr w:type="spellStart"/>
        <w:r>
          <w:t>percabangan</w:t>
        </w:r>
        <w:proofErr w:type="spellEnd"/>
        <w:r>
          <w:t xml:space="preserve"> </w:t>
        </w:r>
        <w:proofErr w:type="spellStart"/>
        <w:r>
          <w:t>dari</w:t>
        </w:r>
        <w:proofErr w:type="spellEnd"/>
        <w:r>
          <w:t xml:space="preserve"> dua proses yang </w:t>
        </w:r>
        <w:proofErr w:type="spellStart"/>
        <w:r>
          <w:t>berjalan</w:t>
        </w:r>
        <w:proofErr w:type="spellEnd"/>
        <w:r>
          <w:t xml:space="preserve">. </w:t>
        </w:r>
        <w:r>
          <w:rPr>
            <w:i/>
            <w:iCs/>
          </w:rPr>
          <w:t xml:space="preserve">Gateway node </w:t>
        </w:r>
        <w:proofErr w:type="spellStart"/>
        <w:r>
          <w:t>dapat</w:t>
        </w:r>
        <w:proofErr w:type="spellEnd"/>
        <w:r>
          <w:t xml:space="preserve"> </w:t>
        </w:r>
        <w:proofErr w:type="spellStart"/>
        <w:r>
          <w:t>bersifat</w:t>
        </w:r>
        <w:proofErr w:type="spellEnd"/>
        <w:r>
          <w:t xml:space="preserve"> </w:t>
        </w:r>
        <w:r w:rsidR="00507CF4">
          <w:rPr>
            <w:i/>
            <w:iCs/>
          </w:rPr>
          <w:t xml:space="preserve">exclusive </w:t>
        </w:r>
        <w:r w:rsidR="00507CF4">
          <w:t xml:space="preserve">yang </w:t>
        </w:r>
        <w:proofErr w:type="spellStart"/>
        <w:r w:rsidR="00507CF4">
          <w:t>menunjukan</w:t>
        </w:r>
        <w:proofErr w:type="spellEnd"/>
        <w:r w:rsidR="00507CF4">
          <w:t xml:space="preserve"> </w:t>
        </w:r>
      </w:ins>
      <w:proofErr w:type="spellStart"/>
      <w:ins w:id="1717" w:author="ilham.nur@office.ui.ac.id" w:date="2023-03-04T12:26:00Z">
        <w:r w:rsidR="00507CF4">
          <w:t>percabangan</w:t>
        </w:r>
        <w:proofErr w:type="spellEnd"/>
        <w:r w:rsidR="00507CF4">
          <w:t xml:space="preserve"> </w:t>
        </w:r>
        <w:proofErr w:type="spellStart"/>
        <w:r w:rsidR="00507CF4">
          <w:t>atas</w:t>
        </w:r>
        <w:proofErr w:type="spellEnd"/>
        <w:r w:rsidR="00507CF4">
          <w:t xml:space="preserve"> dua </w:t>
        </w:r>
        <w:proofErr w:type="spellStart"/>
        <w:r w:rsidR="00507CF4">
          <w:t>pilihan</w:t>
        </w:r>
        <w:proofErr w:type="spellEnd"/>
        <w:r w:rsidR="00507CF4">
          <w:t xml:space="preserve"> proses, dan parallel yang </w:t>
        </w:r>
        <w:proofErr w:type="spellStart"/>
        <w:r w:rsidR="00507CF4">
          <w:t>menunjukan</w:t>
        </w:r>
        <w:proofErr w:type="spellEnd"/>
        <w:r w:rsidR="00507CF4">
          <w:t xml:space="preserve"> </w:t>
        </w:r>
        <w:proofErr w:type="spellStart"/>
        <w:r w:rsidR="00507CF4">
          <w:t>bahwa</w:t>
        </w:r>
        <w:proofErr w:type="spellEnd"/>
        <w:r w:rsidR="00507CF4">
          <w:t xml:space="preserve"> dua proses </w:t>
        </w:r>
        <w:proofErr w:type="spellStart"/>
        <w:r w:rsidR="00507CF4">
          <w:t>pekerjaan</w:t>
        </w:r>
        <w:proofErr w:type="spellEnd"/>
        <w:r w:rsidR="00507CF4">
          <w:t xml:space="preserve"> </w:t>
        </w:r>
        <w:proofErr w:type="spellStart"/>
        <w:r w:rsidR="00507CF4">
          <w:t>berjalan</w:t>
        </w:r>
        <w:proofErr w:type="spellEnd"/>
        <w:r w:rsidR="00507CF4">
          <w:t xml:space="preserve"> </w:t>
        </w:r>
        <w:proofErr w:type="spellStart"/>
        <w:r w:rsidR="00507CF4">
          <w:t>bersamaan</w:t>
        </w:r>
        <w:proofErr w:type="spellEnd"/>
        <w:r w:rsidR="00507CF4">
          <w:t>.</w:t>
        </w:r>
      </w:ins>
    </w:p>
    <w:p w14:paraId="059785DB" w14:textId="0E6D0649" w:rsidR="00C1279D" w:rsidRDefault="00C1279D" w:rsidP="00D02935">
      <w:pPr>
        <w:pStyle w:val="Heading2"/>
        <w:spacing w:line="360" w:lineRule="auto"/>
      </w:pPr>
      <w:bookmarkStart w:id="1718" w:name="_Toc120139652"/>
      <w:bookmarkStart w:id="1719" w:name="_Toc128943866"/>
      <w:r>
        <w:t xml:space="preserve">Teori </w:t>
      </w:r>
      <w:proofErr w:type="spellStart"/>
      <w:r>
        <w:t>Pengambilan</w:t>
      </w:r>
      <w:proofErr w:type="spellEnd"/>
      <w:r>
        <w:t xml:space="preserve"> Keputusan</w:t>
      </w:r>
      <w:bookmarkEnd w:id="1718"/>
      <w:bookmarkEnd w:id="1719"/>
    </w:p>
    <w:p w14:paraId="60957CD2" w14:textId="43860A88" w:rsidR="00C1279D" w:rsidRDefault="00C1279D" w:rsidP="00D02935">
      <w:pPr>
        <w:spacing w:line="360" w:lineRule="auto"/>
      </w:pPr>
      <w:proofErr w:type="spellStart"/>
      <w:r>
        <w:t>Pengambilan</w:t>
      </w:r>
      <w:proofErr w:type="spellEnd"/>
      <w:r>
        <w:t xml:space="preserve"> </w:t>
      </w:r>
      <w:proofErr w:type="spellStart"/>
      <w:r>
        <w:t>keputusan</w:t>
      </w:r>
      <w:proofErr w:type="spellEnd"/>
      <w:r>
        <w:t xml:space="preserve"> </w:t>
      </w:r>
      <w:proofErr w:type="spellStart"/>
      <w:r>
        <w:t>menurut</w:t>
      </w:r>
      <w:proofErr w:type="spellEnd"/>
      <w:r>
        <w:t xml:space="preserve"> </w:t>
      </w:r>
      <w:r w:rsidR="00695900">
        <w:t xml:space="preserve">Shi et al. </w:t>
      </w:r>
      <w:proofErr w:type="spellStart"/>
      <w:r w:rsidR="00695900">
        <w:t>adalah</w:t>
      </w:r>
      <w:proofErr w:type="spellEnd"/>
      <w:r w:rsidR="00695900">
        <w:t xml:space="preserve"> </w:t>
      </w:r>
      <w:proofErr w:type="spellStart"/>
      <w:r w:rsidR="00695900">
        <w:t>sebuah</w:t>
      </w:r>
      <w:proofErr w:type="spellEnd"/>
      <w:r w:rsidR="00695900">
        <w:t xml:space="preserve"> </w:t>
      </w:r>
      <w:proofErr w:type="spellStart"/>
      <w:r w:rsidR="00F1055F">
        <w:t>kombinasi</w:t>
      </w:r>
      <w:proofErr w:type="spellEnd"/>
      <w:r w:rsidR="00F1055F">
        <w:t xml:space="preserve"> </w:t>
      </w:r>
      <w:proofErr w:type="spellStart"/>
      <w:r w:rsidR="00F1055F">
        <w:t>dari</w:t>
      </w:r>
      <w:proofErr w:type="spellEnd"/>
      <w:r w:rsidR="00F1055F">
        <w:t xml:space="preserve"> proses dan hasil, yang </w:t>
      </w:r>
      <w:proofErr w:type="spellStart"/>
      <w:r w:rsidR="00F1055F">
        <w:t>mengacu</w:t>
      </w:r>
      <w:proofErr w:type="spellEnd"/>
      <w:r w:rsidR="00F1055F">
        <w:t xml:space="preserve"> pada proses</w:t>
      </w:r>
      <w:r w:rsidR="004C4BEE">
        <w:t xml:space="preserve"> </w:t>
      </w:r>
      <w:proofErr w:type="spellStart"/>
      <w:r w:rsidR="00766140">
        <w:t>identifikasi</w:t>
      </w:r>
      <w:proofErr w:type="spellEnd"/>
      <w:r w:rsidR="00766140">
        <w:t xml:space="preserve"> </w:t>
      </w:r>
      <w:proofErr w:type="spellStart"/>
      <w:r w:rsidR="00766140">
        <w:t>masalah</w:t>
      </w:r>
      <w:proofErr w:type="spellEnd"/>
      <w:r w:rsidR="00766140">
        <w:t xml:space="preserve"> dan </w:t>
      </w:r>
      <w:proofErr w:type="spellStart"/>
      <w:r w:rsidR="00766140">
        <w:t>memilih</w:t>
      </w:r>
      <w:proofErr w:type="spellEnd"/>
      <w:r w:rsidR="00766140">
        <w:t xml:space="preserve"> </w:t>
      </w:r>
      <w:proofErr w:type="spellStart"/>
      <w:r w:rsidR="00766140">
        <w:t>skema</w:t>
      </w:r>
      <w:proofErr w:type="spellEnd"/>
      <w:r w:rsidR="00766140">
        <w:t xml:space="preserve"> </w:t>
      </w:r>
      <w:proofErr w:type="spellStart"/>
      <w:r w:rsidR="00766140">
        <w:t>akhir</w:t>
      </w:r>
      <w:proofErr w:type="spellEnd"/>
      <w:r w:rsidR="00766140">
        <w:t xml:space="preserve"> yang </w:t>
      </w:r>
      <w:proofErr w:type="spellStart"/>
      <w:r w:rsidR="00766140">
        <w:t>akan</w:t>
      </w:r>
      <w:proofErr w:type="spellEnd"/>
      <w:r w:rsidR="00766140">
        <w:t xml:space="preserve"> </w:t>
      </w:r>
      <w:proofErr w:type="spellStart"/>
      <w:r w:rsidR="00766140">
        <w:t>digunakan</w:t>
      </w:r>
      <w:proofErr w:type="spellEnd"/>
      <w:r w:rsidR="00766140">
        <w:t xml:space="preserve"> </w:t>
      </w:r>
      <w:r w:rsidR="00A72CD8">
        <w:fldChar w:fldCharType="begin" w:fldLock="1"/>
      </w:r>
      <w:r w:rsidR="006A3283">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A72CD8">
        <w:fldChar w:fldCharType="separate"/>
      </w:r>
      <w:r w:rsidR="00A72CD8" w:rsidRPr="00A72CD8">
        <w:rPr>
          <w:noProof/>
        </w:rPr>
        <w:t>(Shi et al., 2020)</w:t>
      </w:r>
      <w:r w:rsidR="00A72CD8">
        <w:fldChar w:fldCharType="end"/>
      </w:r>
      <w:r w:rsidR="00766140">
        <w:t>.</w:t>
      </w:r>
      <w:r w:rsidR="00170690">
        <w:t xml:space="preserve"> Adapun </w:t>
      </w:r>
      <w:proofErr w:type="spellStart"/>
      <w:r w:rsidR="00170690">
        <w:t>dalam</w:t>
      </w:r>
      <w:proofErr w:type="spellEnd"/>
      <w:r w:rsidR="00170690">
        <w:t xml:space="preserve"> </w:t>
      </w:r>
      <w:proofErr w:type="spellStart"/>
      <w:r w:rsidR="00170690">
        <w:t>pengambilan</w:t>
      </w:r>
      <w:proofErr w:type="spellEnd"/>
      <w:r w:rsidR="00170690">
        <w:t xml:space="preserve"> </w:t>
      </w:r>
      <w:proofErr w:type="spellStart"/>
      <w:r w:rsidR="0088260B">
        <w:t>keputusa</w:t>
      </w:r>
      <w:r w:rsidR="00447F66">
        <w:t>n</w:t>
      </w:r>
      <w:proofErr w:type="spellEnd"/>
      <w:r w:rsidR="00447F66">
        <w:t xml:space="preserve"> pada </w:t>
      </w:r>
      <w:proofErr w:type="spellStart"/>
      <w:r w:rsidR="00447F66">
        <w:t>manajemen</w:t>
      </w:r>
      <w:proofErr w:type="spellEnd"/>
      <w:r w:rsidR="00447F66">
        <w:t xml:space="preserve"> </w:t>
      </w:r>
      <w:proofErr w:type="spellStart"/>
      <w:r w:rsidR="00447F66">
        <w:t>Proyek</w:t>
      </w:r>
      <w:proofErr w:type="spellEnd"/>
      <w:r w:rsidR="00447F66">
        <w:t xml:space="preserve"> </w:t>
      </w:r>
      <w:proofErr w:type="spellStart"/>
      <w:r w:rsidR="00447F66">
        <w:t>memiliki</w:t>
      </w:r>
      <w:proofErr w:type="spellEnd"/>
      <w:r w:rsidR="00447F66">
        <w:t xml:space="preserve"> </w:t>
      </w:r>
      <w:proofErr w:type="spellStart"/>
      <w:r w:rsidR="00447F66">
        <w:t>definisi</w:t>
      </w:r>
      <w:proofErr w:type="spellEnd"/>
      <w:r w:rsidR="00447F66">
        <w:t xml:space="preserve"> yang </w:t>
      </w:r>
      <w:proofErr w:type="spellStart"/>
      <w:r w:rsidR="00447F66">
        <w:t>berbeda</w:t>
      </w:r>
      <w:proofErr w:type="spellEnd"/>
      <w:r w:rsidR="00447F66">
        <w:t xml:space="preserve"> </w:t>
      </w:r>
      <w:proofErr w:type="spellStart"/>
      <w:r w:rsidR="00447F66">
        <w:t>dari</w:t>
      </w:r>
      <w:proofErr w:type="spellEnd"/>
      <w:r w:rsidR="00447F66">
        <w:t xml:space="preserve"> </w:t>
      </w:r>
      <w:proofErr w:type="spellStart"/>
      <w:r w:rsidR="00447F66">
        <w:t>pengambilan</w:t>
      </w:r>
      <w:proofErr w:type="spellEnd"/>
      <w:r w:rsidR="00447F66">
        <w:t xml:space="preserve"> </w:t>
      </w:r>
      <w:proofErr w:type="spellStart"/>
      <w:r w:rsidR="00447F66">
        <w:t>keputusan</w:t>
      </w:r>
      <w:proofErr w:type="spellEnd"/>
      <w:r w:rsidR="00447F66">
        <w:t xml:space="preserve"> </w:t>
      </w:r>
      <w:proofErr w:type="spellStart"/>
      <w:r w:rsidR="00447F66">
        <w:t>secara</w:t>
      </w:r>
      <w:proofErr w:type="spellEnd"/>
      <w:r w:rsidR="00447F66">
        <w:t xml:space="preserve"> </w:t>
      </w:r>
      <w:proofErr w:type="spellStart"/>
      <w:r w:rsidR="00447F66">
        <w:t>umum</w:t>
      </w:r>
      <w:proofErr w:type="spellEnd"/>
      <w:r w:rsidR="00447F66">
        <w:t xml:space="preserve"> </w:t>
      </w:r>
      <w:proofErr w:type="spellStart"/>
      <w:r w:rsidR="00447F66">
        <w:t>yaitu</w:t>
      </w:r>
      <w:proofErr w:type="spellEnd"/>
      <w:r w:rsidR="00447F66">
        <w:t xml:space="preserve"> </w:t>
      </w:r>
      <w:proofErr w:type="spellStart"/>
      <w:r w:rsidR="00447F66">
        <w:t>seb</w:t>
      </w:r>
      <w:r w:rsidR="008B7BC0">
        <w:t>u</w:t>
      </w:r>
      <w:r w:rsidR="00447F66">
        <w:t>ah</w:t>
      </w:r>
      <w:proofErr w:type="spellEnd"/>
      <w:r w:rsidR="00447F66">
        <w:t xml:space="preserve"> proses </w:t>
      </w:r>
      <w:proofErr w:type="spellStart"/>
      <w:r w:rsidR="00447F66">
        <w:t>membuat</w:t>
      </w:r>
      <w:proofErr w:type="spellEnd"/>
      <w:r w:rsidR="00447F66">
        <w:t xml:space="preserve"> dan </w:t>
      </w:r>
      <w:proofErr w:type="spellStart"/>
      <w:r w:rsidR="00447F66">
        <w:t>melakukan</w:t>
      </w:r>
      <w:proofErr w:type="spellEnd"/>
      <w:r w:rsidR="00447F66">
        <w:t xml:space="preserve"> </w:t>
      </w:r>
      <w:proofErr w:type="spellStart"/>
      <w:r w:rsidR="00447F66">
        <w:t>pemilihan</w:t>
      </w:r>
      <w:proofErr w:type="spellEnd"/>
      <w:r w:rsidR="00447F66">
        <w:t xml:space="preserve"> pada </w:t>
      </w:r>
      <w:proofErr w:type="spellStart"/>
      <w:r w:rsidR="00447F66">
        <w:t>isu-isu</w:t>
      </w:r>
      <w:proofErr w:type="spellEnd"/>
      <w:r w:rsidR="00447F66">
        <w:t xml:space="preserve"> yang </w:t>
      </w:r>
      <w:proofErr w:type="spellStart"/>
      <w:r w:rsidR="00447F66">
        <w:t>berkaitan</w:t>
      </w:r>
      <w:proofErr w:type="spellEnd"/>
      <w:r w:rsidR="00447F66">
        <w:t xml:space="preserve"> dengan </w:t>
      </w:r>
      <w:proofErr w:type="spellStart"/>
      <w:r w:rsidR="00447F66">
        <w:t>perencanaan</w:t>
      </w:r>
      <w:proofErr w:type="spellEnd"/>
      <w:r w:rsidR="006A3283">
        <w:t xml:space="preserve">, </w:t>
      </w:r>
      <w:proofErr w:type="spellStart"/>
      <w:r w:rsidR="006A3283">
        <w:t>penawaran</w:t>
      </w:r>
      <w:proofErr w:type="spellEnd"/>
      <w:r w:rsidR="006A3283">
        <w:t xml:space="preserve">, dan </w:t>
      </w:r>
      <w:proofErr w:type="spellStart"/>
      <w:r w:rsidR="006A3283">
        <w:t>operasional</w:t>
      </w:r>
      <w:proofErr w:type="spellEnd"/>
      <w:r w:rsidR="006A3283">
        <w:t xml:space="preserve"> </w:t>
      </w:r>
      <w:proofErr w:type="spellStart"/>
      <w:r w:rsidR="006A3283">
        <w:t>dari</w:t>
      </w:r>
      <w:proofErr w:type="spellEnd"/>
      <w:r w:rsidR="006A3283">
        <w:t xml:space="preserve"> </w:t>
      </w:r>
      <w:proofErr w:type="spellStart"/>
      <w:r w:rsidR="006A3283">
        <w:t>sebuah</w:t>
      </w:r>
      <w:proofErr w:type="spellEnd"/>
      <w:r w:rsidR="006A3283">
        <w:t xml:space="preserve"> </w:t>
      </w:r>
      <w:proofErr w:type="spellStart"/>
      <w:r w:rsidR="006A3283">
        <w:t>Proyek</w:t>
      </w:r>
      <w:proofErr w:type="spellEnd"/>
      <w:r w:rsidR="006A3283">
        <w:t xml:space="preserve"> </w:t>
      </w:r>
      <w:r w:rsidR="006A3283">
        <w:fldChar w:fldCharType="begin" w:fldLock="1"/>
      </w:r>
      <w:r w:rsidR="00C21886">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6A3283">
        <w:fldChar w:fldCharType="separate"/>
      </w:r>
      <w:r w:rsidR="006A3283" w:rsidRPr="006A3283">
        <w:rPr>
          <w:noProof/>
        </w:rPr>
        <w:t>(Shi et al., 2020)</w:t>
      </w:r>
      <w:r w:rsidR="006A3283">
        <w:fldChar w:fldCharType="end"/>
      </w:r>
      <w:r w:rsidR="006A3283">
        <w:t>.</w:t>
      </w:r>
    </w:p>
    <w:p w14:paraId="5C82C234" w14:textId="07EB1D38" w:rsidR="000F615A" w:rsidRDefault="00E2668B" w:rsidP="00D02935">
      <w:pPr>
        <w:spacing w:line="360" w:lineRule="auto"/>
      </w:pPr>
      <w:proofErr w:type="spellStart"/>
      <w:r>
        <w:t>Dalam</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terdapat</w:t>
      </w:r>
      <w:proofErr w:type="spellEnd"/>
      <w:r>
        <w:t xml:space="preserve"> </w:t>
      </w:r>
      <w:proofErr w:type="spellStart"/>
      <w:r>
        <w:t>hal</w:t>
      </w:r>
      <w:proofErr w:type="spellEnd"/>
      <w:r>
        <w:t xml:space="preserve"> yang perlu </w:t>
      </w:r>
      <w:proofErr w:type="spellStart"/>
      <w:r>
        <w:t>dipertimbangkan</w:t>
      </w:r>
      <w:proofErr w:type="spellEnd"/>
      <w:r w:rsidR="00B47966">
        <w:t xml:space="preserve">, </w:t>
      </w:r>
      <w:proofErr w:type="spellStart"/>
      <w:r w:rsidR="00B47966">
        <w:t>yaitu</w:t>
      </w:r>
      <w:proofErr w:type="spellEnd"/>
      <w:r>
        <w:t xml:space="preserve"> </w:t>
      </w:r>
      <w:proofErr w:type="spellStart"/>
      <w:r>
        <w:t>ketika</w:t>
      </w:r>
      <w:proofErr w:type="spellEnd"/>
      <w:r>
        <w:t xml:space="preserve"> </w:t>
      </w:r>
      <w:proofErr w:type="spellStart"/>
      <w:r w:rsidR="004627DA">
        <w:t>suatu</w:t>
      </w:r>
      <w:proofErr w:type="spellEnd"/>
      <w:r w:rsidR="004627DA">
        <w:t xml:space="preserve"> proses </w:t>
      </w:r>
      <w:proofErr w:type="spellStart"/>
      <w:r w:rsidR="004627DA">
        <w:t>pengambilan</w:t>
      </w:r>
      <w:proofErr w:type="spellEnd"/>
      <w:r w:rsidR="004627DA">
        <w:t xml:space="preserve"> </w:t>
      </w:r>
      <w:proofErr w:type="spellStart"/>
      <w:r w:rsidR="004627DA">
        <w:t>keputusan</w:t>
      </w:r>
      <w:proofErr w:type="spellEnd"/>
      <w:r w:rsidR="004627DA">
        <w:t xml:space="preserve"> </w:t>
      </w:r>
      <w:proofErr w:type="spellStart"/>
      <w:r w:rsidR="004627DA">
        <w:t>mengacu</w:t>
      </w:r>
      <w:proofErr w:type="spellEnd"/>
      <w:r w:rsidR="004627DA">
        <w:t xml:space="preserve"> pada </w:t>
      </w:r>
      <w:proofErr w:type="spellStart"/>
      <w:r w:rsidR="004627DA">
        <w:t>serangkaian</w:t>
      </w:r>
      <w:proofErr w:type="spellEnd"/>
      <w:r w:rsidR="004627DA">
        <w:t xml:space="preserve"> </w:t>
      </w:r>
      <w:proofErr w:type="spellStart"/>
      <w:r w:rsidR="004627DA">
        <w:t>fitur</w:t>
      </w:r>
      <w:proofErr w:type="spellEnd"/>
      <w:r w:rsidR="004627DA">
        <w:t xml:space="preserve"> </w:t>
      </w:r>
      <w:proofErr w:type="spellStart"/>
      <w:r w:rsidR="004627DA">
        <w:t>dalam</w:t>
      </w:r>
      <w:proofErr w:type="spellEnd"/>
      <w:r w:rsidR="004627DA">
        <w:t xml:space="preserve"> </w:t>
      </w:r>
      <w:proofErr w:type="spellStart"/>
      <w:r w:rsidR="004627DA">
        <w:t>konteks</w:t>
      </w:r>
      <w:proofErr w:type="spellEnd"/>
      <w:r w:rsidR="004627DA">
        <w:t xml:space="preserve"> </w:t>
      </w:r>
      <w:proofErr w:type="spellStart"/>
      <w:r w:rsidR="004627DA">
        <w:t>keputusan</w:t>
      </w:r>
      <w:proofErr w:type="spellEnd"/>
      <w:r w:rsidR="004627DA">
        <w:t xml:space="preserve"> yang </w:t>
      </w:r>
      <w:proofErr w:type="spellStart"/>
      <w:r w:rsidR="004627DA">
        <w:t>membuat</w:t>
      </w:r>
      <w:proofErr w:type="spellEnd"/>
      <w:r w:rsidR="004627DA">
        <w:t xml:space="preserve"> </w:t>
      </w:r>
      <w:proofErr w:type="spellStart"/>
      <w:r w:rsidR="004627DA">
        <w:t>pengambilan</w:t>
      </w:r>
      <w:proofErr w:type="spellEnd"/>
      <w:r w:rsidR="004627DA">
        <w:t xml:space="preserve"> </w:t>
      </w:r>
      <w:proofErr w:type="spellStart"/>
      <w:r w:rsidR="004627DA">
        <w:t>keputusan</w:t>
      </w:r>
      <w:proofErr w:type="spellEnd"/>
      <w:r w:rsidR="004627DA">
        <w:t xml:space="preserve"> </w:t>
      </w:r>
      <w:proofErr w:type="spellStart"/>
      <w:r w:rsidR="004627DA">
        <w:t>semakin</w:t>
      </w:r>
      <w:proofErr w:type="spellEnd"/>
      <w:r w:rsidR="004627DA">
        <w:t xml:space="preserve"> </w:t>
      </w:r>
      <w:proofErr w:type="spellStart"/>
      <w:r w:rsidR="004627DA">
        <w:t>kompleks</w:t>
      </w:r>
      <w:proofErr w:type="spellEnd"/>
      <w:r w:rsidR="004627DA">
        <w:t>.</w:t>
      </w:r>
      <w:r w:rsidR="00B47966">
        <w:t xml:space="preserve"> </w:t>
      </w:r>
      <w:proofErr w:type="spellStart"/>
      <w:r w:rsidR="00B47966">
        <w:t>Kondisi</w:t>
      </w:r>
      <w:proofErr w:type="spellEnd"/>
      <w:r w:rsidR="00B47966">
        <w:t xml:space="preserve"> </w:t>
      </w:r>
      <w:proofErr w:type="spellStart"/>
      <w:r w:rsidR="00B47966">
        <w:t>seperti</w:t>
      </w:r>
      <w:proofErr w:type="spellEnd"/>
      <w:r w:rsidR="00B47966">
        <w:t xml:space="preserve"> </w:t>
      </w:r>
      <w:proofErr w:type="spellStart"/>
      <w:r w:rsidR="00B47966">
        <w:t>ini</w:t>
      </w:r>
      <w:proofErr w:type="spellEnd"/>
      <w:r w:rsidR="00B47966">
        <w:t xml:space="preserve"> </w:t>
      </w:r>
      <w:proofErr w:type="spellStart"/>
      <w:r w:rsidR="00B47966">
        <w:t>dapat</w:t>
      </w:r>
      <w:proofErr w:type="spellEnd"/>
      <w:r w:rsidR="00B47966">
        <w:t xml:space="preserve"> juga </w:t>
      </w:r>
      <w:proofErr w:type="spellStart"/>
      <w:r w:rsidR="00B47966">
        <w:t>disebut</w:t>
      </w:r>
      <w:proofErr w:type="spellEnd"/>
      <w:r w:rsidR="00B47966">
        <w:t xml:space="preserve"> </w:t>
      </w:r>
      <w:proofErr w:type="spellStart"/>
      <w:r w:rsidR="00B47966">
        <w:t>sebagai</w:t>
      </w:r>
      <w:proofErr w:type="spellEnd"/>
      <w:r w:rsidR="00B47966">
        <w:t xml:space="preserve"> </w:t>
      </w:r>
      <w:proofErr w:type="spellStart"/>
      <w:r w:rsidR="004C0D06">
        <w:t>kompleksitas</w:t>
      </w:r>
      <w:proofErr w:type="spellEnd"/>
      <w:r w:rsidR="004C0D06">
        <w:t xml:space="preserve"> </w:t>
      </w:r>
      <w:proofErr w:type="spellStart"/>
      <w:r w:rsidR="004C0D06">
        <w:t>pengambilan</w:t>
      </w:r>
      <w:proofErr w:type="spellEnd"/>
      <w:r w:rsidR="004C0D06">
        <w:t xml:space="preserve"> </w:t>
      </w:r>
      <w:proofErr w:type="spellStart"/>
      <w:r w:rsidR="004C0D06">
        <w:t>keputusan</w:t>
      </w:r>
      <w:proofErr w:type="spellEnd"/>
      <w:r w:rsidR="004C0D06">
        <w:t xml:space="preserve"> </w:t>
      </w:r>
      <w:r w:rsidR="004C0D06">
        <w:fldChar w:fldCharType="begin" w:fldLock="1"/>
      </w:r>
      <w:r w:rsidR="000F615A">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4C0D06">
        <w:fldChar w:fldCharType="separate"/>
      </w:r>
      <w:r w:rsidR="004C0D06" w:rsidRPr="004C0D06">
        <w:rPr>
          <w:noProof/>
        </w:rPr>
        <w:t>(Shi et al., 2020)</w:t>
      </w:r>
      <w:r w:rsidR="004C0D06">
        <w:fldChar w:fldCharType="end"/>
      </w:r>
      <w:r w:rsidR="004C0D06">
        <w:t xml:space="preserve">. </w:t>
      </w:r>
    </w:p>
    <w:p w14:paraId="5124C4F1" w14:textId="0B5436EB" w:rsidR="000F4B28" w:rsidRDefault="0010417C" w:rsidP="00D02935">
      <w:pPr>
        <w:spacing w:line="360" w:lineRule="auto"/>
      </w:pPr>
      <w:proofErr w:type="spellStart"/>
      <w:r>
        <w:t>Kompleksitas</w:t>
      </w:r>
      <w:proofErr w:type="spellEnd"/>
      <w:r>
        <w:t xml:space="preserve"> </w:t>
      </w:r>
      <w:proofErr w:type="spellStart"/>
      <w:r>
        <w:t>dalam</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dapat</w:t>
      </w:r>
      <w:proofErr w:type="spellEnd"/>
      <w:r>
        <w:t xml:space="preserve"> </w:t>
      </w:r>
      <w:proofErr w:type="spellStart"/>
      <w:r>
        <w:t>dibedakan</w:t>
      </w:r>
      <w:proofErr w:type="spellEnd"/>
      <w:r>
        <w:t xml:space="preserve"> </w:t>
      </w:r>
      <w:proofErr w:type="spellStart"/>
      <w:r>
        <w:t>menjadi</w:t>
      </w:r>
      <w:proofErr w:type="spellEnd"/>
      <w:r>
        <w:t xml:space="preserve"> dua </w:t>
      </w:r>
      <w:proofErr w:type="spellStart"/>
      <w:r>
        <w:t>jenis</w:t>
      </w:r>
      <w:proofErr w:type="spellEnd"/>
      <w:r>
        <w:t xml:space="preserve"> </w:t>
      </w:r>
      <w:proofErr w:type="spellStart"/>
      <w:r>
        <w:t>yaitu</w:t>
      </w:r>
      <w:proofErr w:type="spellEnd"/>
      <w:r>
        <w:t xml:space="preserve"> </w:t>
      </w:r>
      <w:proofErr w:type="spellStart"/>
      <w:r>
        <w:t>kompleksitas</w:t>
      </w:r>
      <w:proofErr w:type="spellEnd"/>
      <w:r>
        <w:t xml:space="preserve"> </w:t>
      </w:r>
      <w:proofErr w:type="spellStart"/>
      <w:r>
        <w:t>detil</w:t>
      </w:r>
      <w:proofErr w:type="spellEnd"/>
      <w:r>
        <w:t xml:space="preserve"> dan </w:t>
      </w:r>
      <w:proofErr w:type="spellStart"/>
      <w:r>
        <w:t>kompleksitas</w:t>
      </w:r>
      <w:proofErr w:type="spellEnd"/>
      <w:r>
        <w:t xml:space="preserve"> </w:t>
      </w:r>
      <w:proofErr w:type="spellStart"/>
      <w:r>
        <w:t>dinamis</w:t>
      </w:r>
      <w:proofErr w:type="spellEnd"/>
      <w:r w:rsidR="000F615A">
        <w:t xml:space="preserve"> </w:t>
      </w:r>
      <w:r w:rsidR="000F615A">
        <w:fldChar w:fldCharType="begin" w:fldLock="1"/>
      </w:r>
      <w:r w:rsidR="007904FE">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0F615A">
        <w:fldChar w:fldCharType="separate"/>
      </w:r>
      <w:r w:rsidR="000F615A" w:rsidRPr="000F615A">
        <w:rPr>
          <w:noProof/>
        </w:rPr>
        <w:t>(Shi et al., 2020)</w:t>
      </w:r>
      <w:r w:rsidR="000F615A">
        <w:fldChar w:fldCharType="end"/>
      </w:r>
      <w:r>
        <w:t xml:space="preserve">. </w:t>
      </w:r>
      <w:proofErr w:type="spellStart"/>
      <w:r>
        <w:t>Kompleksitas</w:t>
      </w:r>
      <w:proofErr w:type="spellEnd"/>
      <w:r>
        <w:t xml:space="preserve"> </w:t>
      </w:r>
      <w:proofErr w:type="spellStart"/>
      <w:r>
        <w:t>detil</w:t>
      </w:r>
      <w:proofErr w:type="spellEnd"/>
      <w:r>
        <w:t xml:space="preserve"> </w:t>
      </w:r>
      <w:proofErr w:type="spellStart"/>
      <w:r w:rsidR="00EB5DF8">
        <w:t>menggambarkan</w:t>
      </w:r>
      <w:proofErr w:type="spellEnd"/>
      <w:r w:rsidR="00EB5DF8">
        <w:t xml:space="preserve"> </w:t>
      </w:r>
      <w:proofErr w:type="spellStart"/>
      <w:r w:rsidR="00EB5DF8">
        <w:t>suatu</w:t>
      </w:r>
      <w:proofErr w:type="spellEnd"/>
      <w:r w:rsidR="00EB5DF8">
        <w:t xml:space="preserve"> </w:t>
      </w:r>
      <w:proofErr w:type="spellStart"/>
      <w:r w:rsidR="00EB5DF8">
        <w:t>kompleksitas</w:t>
      </w:r>
      <w:proofErr w:type="spellEnd"/>
      <w:r w:rsidR="00EB5DF8">
        <w:t xml:space="preserve"> yang terkait dengan hasil </w:t>
      </w:r>
      <w:proofErr w:type="spellStart"/>
      <w:r w:rsidR="00EB5DF8">
        <w:t>akhir</w:t>
      </w:r>
      <w:proofErr w:type="spellEnd"/>
      <w:r w:rsidR="00EB5DF8">
        <w:t xml:space="preserve"> </w:t>
      </w:r>
      <w:proofErr w:type="spellStart"/>
      <w:r w:rsidR="00EB5DF8">
        <w:t>dari</w:t>
      </w:r>
      <w:proofErr w:type="spellEnd"/>
      <w:r w:rsidR="00EB5DF8">
        <w:t xml:space="preserve"> </w:t>
      </w:r>
      <w:proofErr w:type="spellStart"/>
      <w:r w:rsidR="00EB5DF8">
        <w:t>pengambilan</w:t>
      </w:r>
      <w:proofErr w:type="spellEnd"/>
      <w:r w:rsidR="00EB5DF8">
        <w:t xml:space="preserve"> </w:t>
      </w:r>
      <w:proofErr w:type="spellStart"/>
      <w:r w:rsidR="00EB5DF8">
        <w:t>keputusan</w:t>
      </w:r>
      <w:proofErr w:type="spellEnd"/>
      <w:r w:rsidR="000F615A">
        <w:t xml:space="preserve">. </w:t>
      </w:r>
      <w:proofErr w:type="spellStart"/>
      <w:r w:rsidR="000F615A">
        <w:t>Sedangkan</w:t>
      </w:r>
      <w:proofErr w:type="spellEnd"/>
      <w:r w:rsidR="000F615A">
        <w:t xml:space="preserve"> </w:t>
      </w:r>
      <w:proofErr w:type="spellStart"/>
      <w:r w:rsidR="000F615A">
        <w:t>kompleksitas</w:t>
      </w:r>
      <w:proofErr w:type="spellEnd"/>
      <w:r w:rsidR="000F615A">
        <w:t xml:space="preserve"> </w:t>
      </w:r>
      <w:proofErr w:type="spellStart"/>
      <w:r w:rsidR="000F615A">
        <w:t>dinamis</w:t>
      </w:r>
      <w:proofErr w:type="spellEnd"/>
      <w:r w:rsidR="000F615A">
        <w:t xml:space="preserve"> </w:t>
      </w:r>
      <w:proofErr w:type="spellStart"/>
      <w:r w:rsidR="000F615A">
        <w:t>merupakan</w:t>
      </w:r>
      <w:proofErr w:type="spellEnd"/>
      <w:r w:rsidR="000F615A">
        <w:t xml:space="preserve"> </w:t>
      </w:r>
      <w:proofErr w:type="spellStart"/>
      <w:r w:rsidR="00E66B7C">
        <w:t>jenis</w:t>
      </w:r>
      <w:proofErr w:type="spellEnd"/>
      <w:r w:rsidR="00E66B7C">
        <w:t xml:space="preserve"> </w:t>
      </w:r>
      <w:proofErr w:type="spellStart"/>
      <w:r w:rsidR="00E66B7C">
        <w:t>kompleksitas</w:t>
      </w:r>
      <w:proofErr w:type="spellEnd"/>
      <w:r w:rsidR="00E66B7C">
        <w:t xml:space="preserve"> yang </w:t>
      </w:r>
      <w:proofErr w:type="spellStart"/>
      <w:r w:rsidR="00E66B7C">
        <w:t>berubah-ubah</w:t>
      </w:r>
      <w:proofErr w:type="spellEnd"/>
      <w:r w:rsidR="00E66B7C">
        <w:t xml:space="preserve"> </w:t>
      </w:r>
      <w:proofErr w:type="spellStart"/>
      <w:r w:rsidR="00E66B7C">
        <w:t>seiring</w:t>
      </w:r>
      <w:proofErr w:type="spellEnd"/>
      <w:r w:rsidR="00E66B7C">
        <w:t xml:space="preserve"> </w:t>
      </w:r>
      <w:proofErr w:type="spellStart"/>
      <w:r w:rsidR="00E66B7C">
        <w:t>berjalan</w:t>
      </w:r>
      <w:r w:rsidR="009C363A">
        <w:t>ya</w:t>
      </w:r>
      <w:proofErr w:type="spellEnd"/>
      <w:r w:rsidR="009C363A">
        <w:t xml:space="preserve"> </w:t>
      </w:r>
      <w:proofErr w:type="spellStart"/>
      <w:r w:rsidR="009C363A">
        <w:t>proyek</w:t>
      </w:r>
      <w:proofErr w:type="spellEnd"/>
      <w:r w:rsidR="009C363A">
        <w:t xml:space="preserve">, </w:t>
      </w:r>
      <w:proofErr w:type="spellStart"/>
      <w:r w:rsidR="009C363A">
        <w:t>kompleksitas</w:t>
      </w:r>
      <w:proofErr w:type="spellEnd"/>
      <w:r w:rsidR="009C363A">
        <w:t xml:space="preserve"> </w:t>
      </w:r>
      <w:proofErr w:type="spellStart"/>
      <w:r w:rsidR="009C363A">
        <w:t>ini</w:t>
      </w:r>
      <w:proofErr w:type="spellEnd"/>
      <w:r w:rsidR="009C363A">
        <w:t xml:space="preserve"> terkait dengan proses </w:t>
      </w:r>
      <w:proofErr w:type="spellStart"/>
      <w:r w:rsidR="009C363A">
        <w:t>pengambilan</w:t>
      </w:r>
      <w:proofErr w:type="spellEnd"/>
      <w:r w:rsidR="009C363A">
        <w:t xml:space="preserve"> </w:t>
      </w:r>
      <w:proofErr w:type="spellStart"/>
      <w:r w:rsidR="009C363A">
        <w:t>keputusan</w:t>
      </w:r>
      <w:proofErr w:type="spellEnd"/>
      <w:r w:rsidR="009C363A">
        <w:t xml:space="preserve"> </w:t>
      </w:r>
      <w:r w:rsidR="009C363A">
        <w:fldChar w:fldCharType="begin" w:fldLock="1"/>
      </w:r>
      <w:r w:rsidR="009C363A">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9C363A">
        <w:fldChar w:fldCharType="separate"/>
      </w:r>
      <w:r w:rsidR="009C363A" w:rsidRPr="000F615A">
        <w:rPr>
          <w:noProof/>
        </w:rPr>
        <w:t>(Shi et al., 2020)</w:t>
      </w:r>
      <w:r w:rsidR="009C363A">
        <w:fldChar w:fldCharType="end"/>
      </w:r>
      <w:r w:rsidR="009C363A">
        <w:t xml:space="preserve">. </w:t>
      </w:r>
    </w:p>
    <w:p w14:paraId="2019A9E8" w14:textId="795F5D49" w:rsidR="00662683" w:rsidRPr="004139ED" w:rsidRDefault="00662683" w:rsidP="004C4BEE">
      <w:pPr>
        <w:pStyle w:val="Heading3"/>
        <w:spacing w:line="360" w:lineRule="auto"/>
      </w:pPr>
      <w:bookmarkStart w:id="1720" w:name="_Toc120139653"/>
      <w:bookmarkStart w:id="1721" w:name="_Toc128943867"/>
      <w:r w:rsidRPr="004139ED">
        <w:t>Multi Criteria Decision Making</w:t>
      </w:r>
      <w:bookmarkEnd w:id="1720"/>
      <w:bookmarkEnd w:id="1721"/>
    </w:p>
    <w:p w14:paraId="4B2C4B1A" w14:textId="4D6AA0C0" w:rsidR="00F25C66" w:rsidRDefault="00E16BED" w:rsidP="004C4BEE">
      <w:pPr>
        <w:spacing w:line="360" w:lineRule="auto"/>
        <w:ind w:left="720"/>
      </w:pPr>
      <w:r>
        <w:rPr>
          <w:i/>
          <w:iCs/>
        </w:rPr>
        <w:t xml:space="preserve">Multi Criteria Decision Making </w:t>
      </w:r>
      <w:r>
        <w:t xml:space="preserve">(MCDM) </w:t>
      </w:r>
      <w:proofErr w:type="spellStart"/>
      <w:r>
        <w:t>merupakan</w:t>
      </w:r>
      <w:proofErr w:type="spellEnd"/>
      <w:r>
        <w:t xml:space="preserve"> salah </w:t>
      </w:r>
      <w:proofErr w:type="spellStart"/>
      <w:r>
        <w:t>satu</w:t>
      </w:r>
      <w:proofErr w:type="spellEnd"/>
      <w:r>
        <w:t xml:space="preserve"> </w:t>
      </w:r>
      <w:proofErr w:type="spellStart"/>
      <w:r w:rsidR="004E712D">
        <w:t>teknik</w:t>
      </w:r>
      <w:proofErr w:type="spellEnd"/>
      <w:r>
        <w:t xml:space="preserve"> untuk </w:t>
      </w:r>
      <w:proofErr w:type="spellStart"/>
      <w:r>
        <w:t>melakukan</w:t>
      </w:r>
      <w:proofErr w:type="spellEnd"/>
      <w:r>
        <w:t xml:space="preserve"> </w:t>
      </w:r>
      <w:proofErr w:type="spellStart"/>
      <w:r>
        <w:t>pemili</w:t>
      </w:r>
      <w:r w:rsidR="00DF1F13">
        <w:t>han</w:t>
      </w:r>
      <w:proofErr w:type="spellEnd"/>
      <w:r w:rsidR="00F7343B">
        <w:t xml:space="preserve"> </w:t>
      </w:r>
      <w:proofErr w:type="spellStart"/>
      <w:r w:rsidR="00F7343B">
        <w:t>atau</w:t>
      </w:r>
      <w:proofErr w:type="spellEnd"/>
      <w:r w:rsidR="00F7343B">
        <w:t xml:space="preserve"> </w:t>
      </w:r>
      <w:proofErr w:type="spellStart"/>
      <w:r w:rsidR="00F7343B">
        <w:t>pengambilan</w:t>
      </w:r>
      <w:proofErr w:type="spellEnd"/>
      <w:r w:rsidR="00F7343B">
        <w:t xml:space="preserve"> </w:t>
      </w:r>
      <w:proofErr w:type="spellStart"/>
      <w:r w:rsidR="00F7343B">
        <w:t>keputusan</w:t>
      </w:r>
      <w:proofErr w:type="spellEnd"/>
      <w:r w:rsidR="00DF1F13">
        <w:t xml:space="preserve"> </w:t>
      </w:r>
      <w:proofErr w:type="spellStart"/>
      <w:r w:rsidR="00DF1F13">
        <w:t>berdasarkan</w:t>
      </w:r>
      <w:proofErr w:type="spellEnd"/>
      <w:r w:rsidR="00DF1F13">
        <w:t xml:space="preserve"> </w:t>
      </w:r>
      <w:proofErr w:type="spellStart"/>
      <w:r w:rsidR="00DF1F13">
        <w:t>pilihan-pilihan</w:t>
      </w:r>
      <w:proofErr w:type="spellEnd"/>
      <w:r w:rsidR="00DF1F13">
        <w:t xml:space="preserve"> </w:t>
      </w:r>
      <w:r w:rsidR="00DF1F13">
        <w:lastRenderedPageBreak/>
        <w:t xml:space="preserve">yang </w:t>
      </w:r>
      <w:proofErr w:type="spellStart"/>
      <w:r w:rsidR="00DF1F13">
        <w:t>diformalisasi</w:t>
      </w:r>
      <w:proofErr w:type="spellEnd"/>
      <w:r w:rsidR="00DF1F13">
        <w:t xml:space="preserve"> </w:t>
      </w:r>
      <w:proofErr w:type="spellStart"/>
      <w:r w:rsidR="00DF1F13">
        <w:t>secara</w:t>
      </w:r>
      <w:proofErr w:type="spellEnd"/>
      <w:r w:rsidR="00DF1F13">
        <w:t xml:space="preserve"> </w:t>
      </w:r>
      <w:proofErr w:type="spellStart"/>
      <w:r w:rsidR="00DF1F13">
        <w:t>transparan</w:t>
      </w:r>
      <w:proofErr w:type="spellEnd"/>
      <w:r w:rsidR="00DF1F13">
        <w:t xml:space="preserve"> dan dengan </w:t>
      </w:r>
      <w:proofErr w:type="spellStart"/>
      <w:r w:rsidR="00DF1F13">
        <w:t>cara</w:t>
      </w:r>
      <w:proofErr w:type="spellEnd"/>
      <w:r w:rsidR="00DF1F13">
        <w:t xml:space="preserve"> </w:t>
      </w:r>
      <w:proofErr w:type="spellStart"/>
      <w:r w:rsidR="00DF1F13">
        <w:t>tertentu</w:t>
      </w:r>
      <w:proofErr w:type="spellEnd"/>
      <w:r w:rsidR="00DF1F13">
        <w:t xml:space="preserve"> </w:t>
      </w:r>
      <w:r w:rsidR="00DF1F13">
        <w:fldChar w:fldCharType="begin" w:fldLock="1"/>
      </w:r>
      <w:r w:rsidR="001C2A8D">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Comparison","type":"article-journal","volume":"24"},"uris":["http://www.mendeley.com/documents/?uuid=7fe1a510-e9f8-395a-a966-20958129371d"]}],"mendeley":{"formattedCitation":"(Zlaugotne et al., 2020)","plainTextFormattedCitation":"(Zlaugotne et al., 2020)","previouslyFormattedCitation":"(Zlaugotne et al., 2020)"},"properties":{"noteIndex":0},"schema":"https://github.com/citation-style-language/schema/raw/master/csl-citation.json"}</w:instrText>
      </w:r>
      <w:r w:rsidR="00DF1F13">
        <w:fldChar w:fldCharType="separate"/>
      </w:r>
      <w:r w:rsidR="00DF1F13" w:rsidRPr="00DF1F13">
        <w:rPr>
          <w:noProof/>
        </w:rPr>
        <w:t>(Zlaugotne et al., 2020)</w:t>
      </w:r>
      <w:r w:rsidR="00DF1F13">
        <w:fldChar w:fldCharType="end"/>
      </w:r>
      <w:r w:rsidR="00DF1F13">
        <w:t>.</w:t>
      </w:r>
      <w:r w:rsidR="00470A7F">
        <w:t xml:space="preserve"> </w:t>
      </w:r>
      <w:r w:rsidR="00F3439C">
        <w:t xml:space="preserve">MCDM </w:t>
      </w:r>
      <w:proofErr w:type="spellStart"/>
      <w:r w:rsidR="00F3439C">
        <w:t>merupakan</w:t>
      </w:r>
      <w:proofErr w:type="spellEnd"/>
      <w:r w:rsidR="00F3439C">
        <w:t xml:space="preserve"> </w:t>
      </w:r>
      <w:proofErr w:type="spellStart"/>
      <w:r w:rsidR="00C84DFE">
        <w:t>ilmu</w:t>
      </w:r>
      <w:proofErr w:type="spellEnd"/>
      <w:r w:rsidR="00C84DFE">
        <w:t xml:space="preserve"> yang </w:t>
      </w:r>
      <w:proofErr w:type="spellStart"/>
      <w:r w:rsidR="00C84DFE">
        <w:t>mempelajari</w:t>
      </w:r>
      <w:proofErr w:type="spellEnd"/>
      <w:r w:rsidR="00C84DFE">
        <w:t xml:space="preserve"> </w:t>
      </w:r>
      <w:proofErr w:type="spellStart"/>
      <w:r w:rsidR="00C84DFE">
        <w:t>metode</w:t>
      </w:r>
      <w:proofErr w:type="spellEnd"/>
      <w:r w:rsidR="00C84DFE">
        <w:t xml:space="preserve"> dan juga </w:t>
      </w:r>
      <w:proofErr w:type="spellStart"/>
      <w:r w:rsidR="00C84DFE">
        <w:t>prosedur</w:t>
      </w:r>
      <w:proofErr w:type="spellEnd"/>
      <w:r w:rsidR="00C84DFE">
        <w:t xml:space="preserve"> yang </w:t>
      </w:r>
      <w:proofErr w:type="spellStart"/>
      <w:r w:rsidR="00C84DFE">
        <w:t>mempertimbangkan</w:t>
      </w:r>
      <w:proofErr w:type="spellEnd"/>
      <w:r w:rsidR="00C84DFE">
        <w:t xml:space="preserve"> </w:t>
      </w:r>
      <w:proofErr w:type="spellStart"/>
      <w:r w:rsidR="00700F14">
        <w:t>beberapa</w:t>
      </w:r>
      <w:proofErr w:type="spellEnd"/>
      <w:r w:rsidR="00700F14">
        <w:t xml:space="preserve"> </w:t>
      </w:r>
      <w:proofErr w:type="spellStart"/>
      <w:r w:rsidR="00700F14">
        <w:t>kriteria</w:t>
      </w:r>
      <w:proofErr w:type="spellEnd"/>
      <w:r w:rsidR="00700F14">
        <w:t xml:space="preserve"> yang </w:t>
      </w:r>
      <w:proofErr w:type="spellStart"/>
      <w:r w:rsidR="00700F14">
        <w:t>mungkin</w:t>
      </w:r>
      <w:proofErr w:type="spellEnd"/>
      <w:r w:rsidR="00700F14">
        <w:t xml:space="preserve"> </w:t>
      </w:r>
      <w:proofErr w:type="spellStart"/>
      <w:r w:rsidR="00700F14">
        <w:t>akan</w:t>
      </w:r>
      <w:proofErr w:type="spellEnd"/>
      <w:r w:rsidR="00700F14">
        <w:t xml:space="preserve"> </w:t>
      </w:r>
      <w:proofErr w:type="spellStart"/>
      <w:r w:rsidR="00700F14">
        <w:t>saling</w:t>
      </w:r>
      <w:proofErr w:type="spellEnd"/>
      <w:r w:rsidR="00700F14">
        <w:t xml:space="preserve"> </w:t>
      </w:r>
      <w:proofErr w:type="spellStart"/>
      <w:r w:rsidR="00700F14">
        <w:t>berhubungan</w:t>
      </w:r>
      <w:proofErr w:type="spellEnd"/>
      <w:r w:rsidR="00700F14">
        <w:t xml:space="preserve"> untuk </w:t>
      </w:r>
      <w:proofErr w:type="spellStart"/>
      <w:r w:rsidR="004C6077">
        <w:t>dapat</w:t>
      </w:r>
      <w:proofErr w:type="spellEnd"/>
      <w:r w:rsidR="00700F14">
        <w:t xml:space="preserve"> </w:t>
      </w:r>
      <w:proofErr w:type="spellStart"/>
      <w:r w:rsidR="00700F14">
        <w:t>dihubungkan</w:t>
      </w:r>
      <w:proofErr w:type="spellEnd"/>
      <w:r w:rsidR="00700F14">
        <w:t xml:space="preserve"> dengan </w:t>
      </w:r>
      <w:proofErr w:type="spellStart"/>
      <w:r w:rsidR="00700F14">
        <w:t>mekanisme</w:t>
      </w:r>
      <w:proofErr w:type="spellEnd"/>
      <w:r w:rsidR="00700F14">
        <w:t xml:space="preserve"> </w:t>
      </w:r>
      <w:r w:rsidR="008509FC">
        <w:t xml:space="preserve">proses </w:t>
      </w:r>
      <w:proofErr w:type="spellStart"/>
      <w:r w:rsidR="008509FC">
        <w:t>manajemen</w:t>
      </w:r>
      <w:proofErr w:type="spellEnd"/>
      <w:r w:rsidR="008509FC">
        <w:t xml:space="preserve"> </w:t>
      </w:r>
      <w:proofErr w:type="spellStart"/>
      <w:r w:rsidR="008509FC">
        <w:t>perencanaan</w:t>
      </w:r>
      <w:proofErr w:type="spellEnd"/>
      <w:r w:rsidR="008509FC">
        <w:t xml:space="preserve"> </w:t>
      </w:r>
      <w:r w:rsidR="008509FC">
        <w:fldChar w:fldCharType="begin" w:fldLock="1"/>
      </w:r>
      <w:r w:rsidR="007753E0">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8509FC">
        <w:fldChar w:fldCharType="separate"/>
      </w:r>
      <w:r w:rsidR="008509FC" w:rsidRPr="008509FC">
        <w:rPr>
          <w:noProof/>
        </w:rPr>
        <w:t>(Hannemann et al., 2022)</w:t>
      </w:r>
      <w:r w:rsidR="008509FC">
        <w:fldChar w:fldCharType="end"/>
      </w:r>
      <w:r w:rsidR="008509FC">
        <w:t xml:space="preserve">. </w:t>
      </w:r>
      <w:r w:rsidR="00F25C66">
        <w:t xml:space="preserve">MCDM </w:t>
      </w:r>
      <w:proofErr w:type="spellStart"/>
      <w:r w:rsidR="00F25C66">
        <w:t>merupakan</w:t>
      </w:r>
      <w:proofErr w:type="spellEnd"/>
      <w:r w:rsidR="00F25C66">
        <w:t xml:space="preserve"> </w:t>
      </w:r>
      <w:proofErr w:type="spellStart"/>
      <w:r w:rsidR="00F25C66">
        <w:t>sebuah</w:t>
      </w:r>
      <w:proofErr w:type="spellEnd"/>
      <w:r w:rsidR="00F25C66">
        <w:t xml:space="preserve"> </w:t>
      </w:r>
      <w:proofErr w:type="spellStart"/>
      <w:r w:rsidR="00361AED">
        <w:t>pendekatan</w:t>
      </w:r>
      <w:proofErr w:type="spellEnd"/>
      <w:r w:rsidR="00361AED">
        <w:t xml:space="preserve"> yang </w:t>
      </w:r>
      <w:proofErr w:type="spellStart"/>
      <w:r w:rsidR="00361AED">
        <w:t>dapat</w:t>
      </w:r>
      <w:proofErr w:type="spellEnd"/>
      <w:r w:rsidR="00361AED">
        <w:t xml:space="preserve"> </w:t>
      </w:r>
      <w:proofErr w:type="spellStart"/>
      <w:r w:rsidR="00361AED">
        <w:t>menghasilkan</w:t>
      </w:r>
      <w:proofErr w:type="spellEnd"/>
      <w:r w:rsidR="00361AED">
        <w:t xml:space="preserve"> </w:t>
      </w:r>
      <w:proofErr w:type="spellStart"/>
      <w:r w:rsidR="00361AED">
        <w:t>beberapa</w:t>
      </w:r>
      <w:proofErr w:type="spellEnd"/>
      <w:r w:rsidR="00361AED">
        <w:t xml:space="preserve"> set </w:t>
      </w:r>
      <w:proofErr w:type="spellStart"/>
      <w:r w:rsidR="00361AED">
        <w:t>solusi</w:t>
      </w:r>
      <w:proofErr w:type="spellEnd"/>
      <w:r w:rsidR="00361AED">
        <w:t xml:space="preserve"> yang </w:t>
      </w:r>
      <w:proofErr w:type="spellStart"/>
      <w:r w:rsidR="00361AED">
        <w:t>baik</w:t>
      </w:r>
      <w:proofErr w:type="spellEnd"/>
      <w:r w:rsidR="00361AED">
        <w:t xml:space="preserve"> </w:t>
      </w:r>
      <w:proofErr w:type="spellStart"/>
      <w:r w:rsidR="00361AED">
        <w:t>ataupun</w:t>
      </w:r>
      <w:proofErr w:type="spellEnd"/>
      <w:r w:rsidR="00361AED">
        <w:t xml:space="preserve"> </w:t>
      </w:r>
      <w:proofErr w:type="spellStart"/>
      <w:r w:rsidR="00361AED">
        <w:t>mendekati</w:t>
      </w:r>
      <w:proofErr w:type="spellEnd"/>
      <w:r w:rsidR="00361AED">
        <w:t xml:space="preserve"> </w:t>
      </w:r>
      <w:proofErr w:type="spellStart"/>
      <w:r w:rsidR="00361AED">
        <w:t>terbaik</w:t>
      </w:r>
      <w:proofErr w:type="spellEnd"/>
      <w:r w:rsidR="00361AED">
        <w:t xml:space="preserve"> untuk </w:t>
      </w:r>
      <w:proofErr w:type="spellStart"/>
      <w:r w:rsidR="00361AED">
        <w:t>permasalahan</w:t>
      </w:r>
      <w:proofErr w:type="spellEnd"/>
      <w:r w:rsidR="00361AED">
        <w:t xml:space="preserve"> yang </w:t>
      </w:r>
      <w:proofErr w:type="spellStart"/>
      <w:r w:rsidR="00361AED">
        <w:t>berhubungan</w:t>
      </w:r>
      <w:proofErr w:type="spellEnd"/>
      <w:r w:rsidR="00361AED">
        <w:t xml:space="preserve"> </w:t>
      </w:r>
      <w:proofErr w:type="spellStart"/>
      <w:r w:rsidR="001075B4">
        <w:t>antara</w:t>
      </w:r>
      <w:proofErr w:type="spellEnd"/>
      <w:r w:rsidR="001075B4">
        <w:t xml:space="preserve"> </w:t>
      </w:r>
      <w:proofErr w:type="spellStart"/>
      <w:r w:rsidR="001075B4">
        <w:t>satu</w:t>
      </w:r>
      <w:proofErr w:type="spellEnd"/>
      <w:r w:rsidR="001075B4">
        <w:t xml:space="preserve"> </w:t>
      </w:r>
      <w:proofErr w:type="spellStart"/>
      <w:r w:rsidR="001075B4">
        <w:t>pilihan</w:t>
      </w:r>
      <w:proofErr w:type="spellEnd"/>
      <w:r w:rsidR="001075B4">
        <w:t xml:space="preserve"> dengan </w:t>
      </w:r>
      <w:proofErr w:type="spellStart"/>
      <w:r w:rsidR="001075B4">
        <w:t>pilihan</w:t>
      </w:r>
      <w:proofErr w:type="spellEnd"/>
      <w:r w:rsidR="001075B4">
        <w:t xml:space="preserve"> lain </w:t>
      </w:r>
      <w:r w:rsidR="001075B4">
        <w:fldChar w:fldCharType="begin" w:fldLock="1"/>
      </w:r>
      <w:r w:rsidR="007B1554">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sidR="001075B4">
        <w:fldChar w:fldCharType="separate"/>
      </w:r>
      <w:r w:rsidR="001075B4" w:rsidRPr="001075B4">
        <w:rPr>
          <w:noProof/>
        </w:rPr>
        <w:t>(Arslan, 2018)</w:t>
      </w:r>
      <w:r w:rsidR="001075B4">
        <w:fldChar w:fldCharType="end"/>
      </w:r>
      <w:r w:rsidR="001075B4">
        <w:t>.</w:t>
      </w:r>
    </w:p>
    <w:p w14:paraId="7B71CE4E" w14:textId="48DC5BC6" w:rsidR="0038145E" w:rsidRDefault="00FE5EF8" w:rsidP="004C4BEE">
      <w:pPr>
        <w:spacing w:line="360" w:lineRule="auto"/>
        <w:ind w:left="720"/>
      </w:pPr>
      <w:r>
        <w:t xml:space="preserve">MCDM </w:t>
      </w:r>
      <w:proofErr w:type="spellStart"/>
      <w:r>
        <w:t>membantu</w:t>
      </w:r>
      <w:proofErr w:type="spellEnd"/>
      <w:r>
        <w:t xml:space="preserve"> </w:t>
      </w:r>
      <w:proofErr w:type="spellStart"/>
      <w:r w:rsidR="00236231">
        <w:t>pengambil</w:t>
      </w:r>
      <w:proofErr w:type="spellEnd"/>
      <w:r w:rsidR="00236231">
        <w:t xml:space="preserve"> </w:t>
      </w:r>
      <w:proofErr w:type="spellStart"/>
      <w:r w:rsidR="00236231">
        <w:t>keputusan</w:t>
      </w:r>
      <w:proofErr w:type="spellEnd"/>
      <w:r w:rsidR="00236231">
        <w:t xml:space="preserve"> dengan </w:t>
      </w:r>
      <w:proofErr w:type="spellStart"/>
      <w:r w:rsidR="00236231">
        <w:t>menggunakan</w:t>
      </w:r>
      <w:proofErr w:type="spellEnd"/>
      <w:r w:rsidR="00236231">
        <w:t xml:space="preserve"> </w:t>
      </w:r>
      <w:proofErr w:type="spellStart"/>
      <w:r w:rsidR="00236231">
        <w:t>kriteria</w:t>
      </w:r>
      <w:proofErr w:type="spellEnd"/>
      <w:r w:rsidR="00236231">
        <w:t xml:space="preserve"> untuk </w:t>
      </w:r>
      <w:proofErr w:type="spellStart"/>
      <w:r w:rsidR="00236231">
        <w:t>memilih</w:t>
      </w:r>
      <w:proofErr w:type="spellEnd"/>
      <w:r w:rsidR="00236231">
        <w:t xml:space="preserve"> </w:t>
      </w:r>
      <w:proofErr w:type="spellStart"/>
      <w:r w:rsidR="00236231">
        <w:t>alternatif</w:t>
      </w:r>
      <w:proofErr w:type="spellEnd"/>
      <w:r w:rsidR="00236231">
        <w:t xml:space="preserve"> </w:t>
      </w:r>
      <w:proofErr w:type="spellStart"/>
      <w:r w:rsidR="00236231">
        <w:t>pilihan</w:t>
      </w:r>
      <w:proofErr w:type="spellEnd"/>
      <w:r w:rsidR="00236231">
        <w:t xml:space="preserve"> </w:t>
      </w:r>
      <w:proofErr w:type="spellStart"/>
      <w:r w:rsidR="00236231">
        <w:t>atau</w:t>
      </w:r>
      <w:proofErr w:type="spellEnd"/>
      <w:r w:rsidR="00236231">
        <w:t xml:space="preserve"> </w:t>
      </w:r>
      <w:proofErr w:type="spellStart"/>
      <w:r w:rsidR="00236231">
        <w:t>prioritas</w:t>
      </w:r>
      <w:proofErr w:type="spellEnd"/>
      <w:r w:rsidR="00236231">
        <w:t xml:space="preserve"> </w:t>
      </w:r>
      <w:proofErr w:type="spellStart"/>
      <w:r w:rsidR="00236231">
        <w:t>dari</w:t>
      </w:r>
      <w:proofErr w:type="spellEnd"/>
      <w:r w:rsidR="00236231">
        <w:t xml:space="preserve"> </w:t>
      </w:r>
      <w:proofErr w:type="spellStart"/>
      <w:r w:rsidR="00236231">
        <w:t>peringkat</w:t>
      </w:r>
      <w:proofErr w:type="spellEnd"/>
      <w:r w:rsidR="00E75F42">
        <w:t xml:space="preserve"> </w:t>
      </w:r>
      <w:proofErr w:type="spellStart"/>
      <w:r w:rsidR="00E75F42">
        <w:t>alternatif</w:t>
      </w:r>
      <w:proofErr w:type="spellEnd"/>
      <w:r w:rsidR="00E75F42">
        <w:t xml:space="preserve"> </w:t>
      </w:r>
      <w:r w:rsidR="00E75F42">
        <w:fldChar w:fldCharType="begin" w:fldLock="1"/>
      </w:r>
      <w:r w:rsidR="008509FC">
        <w:instrText>ADDIN CSL_CITATION {"citationItems":[{"id":"ITEM-1","itemData":{"DOI":"10.1080/17517575.2018.1564154","ISSN":"17517583","abstract":"Interoperability is a critical factor for entities that operate in collaborative/cooperative environments. Performing an interoperability diagnosis based on a reference model allows an organization to know its strengths and prioritize actions, improving performance and maturity. In public administration, this issue is more emphasized due to national or international policies. This paper proposes a Public Administration Interoperability Capability Model (PAICM) that describes intervals of expected results regarding the capability degree of certain attributes. The PAICM was applied to a government information technology agency, enabling the identification of the different barriers affecting organizational performance and a stratified analysis of the potential interoperability.","author":[{"dropping-particle":"","family":"Almeida Prado Cestari","given":"José Marcelo","non-dropping-particle":"","parse-names":false,"suffix":""},{"dropping-particle":"","family":"Loures","given":"Eduardo de Freitas Rocha","non-dropping-particle":"","parse-names":false,"suffix":""},{"dropping-particle":"","family":"Santos","given":"Eduardo Alves Portela","non-dropping-particle":"","parse-names":false,"suffix":""},{"dropping-particle":"","family":"Panetto","given":"Hervé","non-dropping-particle":"","parse-names":false,"suffix":""}],"container-title":"Enterprise Information Systems","id":"ITEM-1","issue":"8","issued":{"date-parts":[["2020"]]},"page":"1071-1101","publisher":"Taylor &amp; Francis","title":"A capability model for public administration interoperability","type":"article-journal","volume":"14"},"uris":["http://www.mendeley.com/documents/?uuid=f672d7b5-2302-4f54-aac5-ab1885a7060d"]}],"mendeley":{"formattedCitation":"(Almeida Prado Cestari et al., 2020)","plainTextFormattedCitation":"(Almeida Prado Cestari et al., 2020)","previouslyFormattedCitation":"(Almeida Prado Cestari et al., 2020)"},"properties":{"noteIndex":0},"schema":"https://github.com/citation-style-language/schema/raw/master/csl-citation.json"}</w:instrText>
      </w:r>
      <w:r w:rsidR="00E75F42">
        <w:fldChar w:fldCharType="separate"/>
      </w:r>
      <w:r w:rsidR="00E75F42" w:rsidRPr="00E75F42">
        <w:rPr>
          <w:noProof/>
        </w:rPr>
        <w:t>(Almeida Prado Cestari et al., 2020)</w:t>
      </w:r>
      <w:r w:rsidR="00E75F42">
        <w:fldChar w:fldCharType="end"/>
      </w:r>
      <w:r w:rsidR="00E75F42">
        <w:t>.</w:t>
      </w:r>
      <w:r w:rsidR="00A84FBE">
        <w:t xml:space="preserve"> MCDM </w:t>
      </w:r>
      <w:proofErr w:type="spellStart"/>
      <w:r w:rsidR="00A84FBE">
        <w:t>membantu</w:t>
      </w:r>
      <w:proofErr w:type="spellEnd"/>
      <w:r w:rsidR="00A84FBE">
        <w:t xml:space="preserve"> individual yang </w:t>
      </w:r>
      <w:proofErr w:type="spellStart"/>
      <w:r w:rsidR="00A84FBE">
        <w:t>cenderung</w:t>
      </w:r>
      <w:proofErr w:type="spellEnd"/>
      <w:r w:rsidR="00521EB7">
        <w:t xml:space="preserve"> </w:t>
      </w:r>
      <w:proofErr w:type="spellStart"/>
      <w:r w:rsidR="00521EB7">
        <w:t>ketika</w:t>
      </w:r>
      <w:proofErr w:type="spellEnd"/>
      <w:r w:rsidR="00521EB7">
        <w:t xml:space="preserve"> </w:t>
      </w:r>
      <w:proofErr w:type="spellStart"/>
      <w:r w:rsidR="00521EB7">
        <w:t>berpikir</w:t>
      </w:r>
      <w:proofErr w:type="spellEnd"/>
      <w:r w:rsidR="00521EB7">
        <w:t xml:space="preserve"> </w:t>
      </w:r>
      <w:proofErr w:type="spellStart"/>
      <w:r w:rsidR="00521EB7">
        <w:t>dipengaruhi</w:t>
      </w:r>
      <w:proofErr w:type="spellEnd"/>
      <w:r w:rsidR="00521EB7">
        <w:t xml:space="preserve"> oleh </w:t>
      </w:r>
      <w:proofErr w:type="spellStart"/>
      <w:r w:rsidR="00521EB7">
        <w:t>perasaan</w:t>
      </w:r>
      <w:proofErr w:type="spellEnd"/>
      <w:r w:rsidR="00521EB7">
        <w:t xml:space="preserve"> yang </w:t>
      </w:r>
      <w:proofErr w:type="spellStart"/>
      <w:r w:rsidR="00521EB7">
        <w:t>dirasakan</w:t>
      </w:r>
      <w:proofErr w:type="spellEnd"/>
      <w:r w:rsidR="00521EB7">
        <w:t xml:space="preserve"> </w:t>
      </w:r>
      <w:r w:rsidR="00521EB7">
        <w:fldChar w:fldCharType="begin" w:fldLock="1"/>
      </w:r>
      <w:r w:rsidR="007B1554">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sidR="00521EB7">
        <w:fldChar w:fldCharType="separate"/>
      </w:r>
      <w:r w:rsidR="00521EB7" w:rsidRPr="00521EB7">
        <w:rPr>
          <w:noProof/>
        </w:rPr>
        <w:t>(Arslan, 2018)</w:t>
      </w:r>
      <w:r w:rsidR="00521EB7">
        <w:fldChar w:fldCharType="end"/>
      </w:r>
      <w:r w:rsidR="00521EB7">
        <w:t xml:space="preserve">. </w:t>
      </w:r>
    </w:p>
    <w:p w14:paraId="420FAC41" w14:textId="54F3FFCA" w:rsidR="00B67F48" w:rsidRDefault="00B67F48" w:rsidP="004C4BEE">
      <w:pPr>
        <w:spacing w:line="360" w:lineRule="auto"/>
        <w:ind w:left="720"/>
        <w:rPr>
          <w:i/>
          <w:iCs/>
        </w:rPr>
      </w:pPr>
      <w:r>
        <w:t xml:space="preserve">MCDM </w:t>
      </w:r>
      <w:proofErr w:type="spellStart"/>
      <w:r>
        <w:t>telah</w:t>
      </w:r>
      <w:proofErr w:type="spellEnd"/>
      <w:r>
        <w:t xml:space="preserve"> di </w:t>
      </w:r>
      <w:proofErr w:type="spellStart"/>
      <w:r>
        <w:t>klasifikasi</w:t>
      </w:r>
      <w:proofErr w:type="spellEnd"/>
      <w:r>
        <w:t xml:space="preserve"> </w:t>
      </w:r>
      <w:proofErr w:type="spellStart"/>
      <w:r>
        <w:t>berdasarkan</w:t>
      </w:r>
      <w:proofErr w:type="spellEnd"/>
      <w:r>
        <w:t xml:space="preserve"> data yang </w:t>
      </w:r>
      <w:proofErr w:type="spellStart"/>
      <w:r>
        <w:t>menjadi</w:t>
      </w:r>
      <w:proofErr w:type="spellEnd"/>
      <w:r>
        <w:t xml:space="preserve"> </w:t>
      </w:r>
      <w:proofErr w:type="spellStart"/>
      <w:r>
        <w:t>masukan</w:t>
      </w:r>
      <w:proofErr w:type="spellEnd"/>
      <w:r>
        <w:t xml:space="preserve">, </w:t>
      </w:r>
      <w:proofErr w:type="spellStart"/>
      <w:r>
        <w:t>kriteria</w:t>
      </w:r>
      <w:proofErr w:type="spellEnd"/>
      <w:r>
        <w:t xml:space="preserve"> yang </w:t>
      </w:r>
      <w:proofErr w:type="spellStart"/>
      <w:r>
        <w:t>digunakan</w:t>
      </w:r>
      <w:proofErr w:type="spellEnd"/>
      <w:r>
        <w:t xml:space="preserve"> dan juga </w:t>
      </w:r>
      <w:proofErr w:type="spellStart"/>
      <w:r>
        <w:t>berapa</w:t>
      </w:r>
      <w:proofErr w:type="spellEnd"/>
      <w:r>
        <w:t xml:space="preserve"> </w:t>
      </w:r>
      <w:proofErr w:type="spellStart"/>
      <w:r>
        <w:t>banyak</w:t>
      </w:r>
      <w:proofErr w:type="spellEnd"/>
      <w:r>
        <w:t xml:space="preserve"> </w:t>
      </w:r>
      <w:proofErr w:type="spellStart"/>
      <w:r w:rsidR="009B7412">
        <w:t>alternatif</w:t>
      </w:r>
      <w:proofErr w:type="spellEnd"/>
      <w:r w:rsidR="009B7412">
        <w:t xml:space="preserve"> </w:t>
      </w:r>
      <w:proofErr w:type="spellStart"/>
      <w:r w:rsidR="009B7412">
        <w:t>pilihan</w:t>
      </w:r>
      <w:proofErr w:type="spellEnd"/>
      <w:r w:rsidR="009B7412">
        <w:t xml:space="preserve"> yang </w:t>
      </w:r>
      <w:proofErr w:type="spellStart"/>
      <w:r w:rsidR="009B7412">
        <w:t>dapat</w:t>
      </w:r>
      <w:proofErr w:type="spellEnd"/>
      <w:r w:rsidR="009B7412">
        <w:t xml:space="preserve"> di </w:t>
      </w:r>
      <w:proofErr w:type="spellStart"/>
      <w:r w:rsidR="009B7412">
        <w:t>hasilkan</w:t>
      </w:r>
      <w:proofErr w:type="spellEnd"/>
      <w:r w:rsidR="009B7412">
        <w:t xml:space="preserve">. </w:t>
      </w:r>
      <w:r w:rsidR="00D737B1">
        <w:t xml:space="preserve">Pada </w:t>
      </w:r>
      <w:proofErr w:type="spellStart"/>
      <w:r w:rsidR="009B7412">
        <w:t>klasifikasi</w:t>
      </w:r>
      <w:proofErr w:type="spellEnd"/>
      <w:r w:rsidR="009B7412">
        <w:t xml:space="preserve"> </w:t>
      </w:r>
      <w:proofErr w:type="spellStart"/>
      <w:r w:rsidR="009B7412">
        <w:t>ini</w:t>
      </w:r>
      <w:proofErr w:type="spellEnd"/>
      <w:r w:rsidR="009B7412">
        <w:t xml:space="preserve"> MCDM </w:t>
      </w:r>
      <w:proofErr w:type="spellStart"/>
      <w:r w:rsidR="009B7412">
        <w:t>dapat</w:t>
      </w:r>
      <w:proofErr w:type="spellEnd"/>
      <w:r w:rsidR="009B7412">
        <w:t xml:space="preserve"> </w:t>
      </w:r>
      <w:proofErr w:type="spellStart"/>
      <w:r w:rsidR="009B7412">
        <w:t>dibedakan</w:t>
      </w:r>
      <w:proofErr w:type="spellEnd"/>
      <w:r w:rsidR="009B7412">
        <w:t xml:space="preserve"> </w:t>
      </w:r>
      <w:proofErr w:type="spellStart"/>
      <w:r w:rsidR="009B7412">
        <w:t>menjadi</w:t>
      </w:r>
      <w:proofErr w:type="spellEnd"/>
      <w:r w:rsidR="009B7412">
        <w:t xml:space="preserve"> 3 </w:t>
      </w:r>
      <w:proofErr w:type="spellStart"/>
      <w:r w:rsidR="009B7412">
        <w:t>kelompok</w:t>
      </w:r>
      <w:proofErr w:type="spellEnd"/>
      <w:r w:rsidR="00EF1ECD">
        <w:t xml:space="preserve"> </w:t>
      </w:r>
      <w:proofErr w:type="spellStart"/>
      <w:r w:rsidR="00EF1ECD">
        <w:t>yaitu</w:t>
      </w:r>
      <w:proofErr w:type="spellEnd"/>
      <w:r w:rsidR="00EF1ECD">
        <w:t xml:space="preserve"> </w:t>
      </w:r>
      <w:r w:rsidR="00EF1ECD">
        <w:rPr>
          <w:i/>
          <w:iCs/>
        </w:rPr>
        <w:t xml:space="preserve">basic method, single analytical method, </w:t>
      </w:r>
      <w:r w:rsidR="00EF1ECD">
        <w:t xml:space="preserve">dan </w:t>
      </w:r>
      <w:r w:rsidR="00EF1ECD">
        <w:rPr>
          <w:i/>
          <w:iCs/>
        </w:rPr>
        <w:t>hybrid method</w:t>
      </w:r>
      <w:r w:rsidR="001B62F8">
        <w:rPr>
          <w:i/>
          <w:iCs/>
        </w:rPr>
        <w:t xml:space="preserve"> </w:t>
      </w:r>
      <w:r w:rsidR="001B62F8">
        <w:rPr>
          <w:i/>
          <w:iCs/>
        </w:rPr>
        <w:fldChar w:fldCharType="begin" w:fldLock="1"/>
      </w:r>
      <w:r w:rsidR="007B1554">
        <w:rPr>
          <w:i/>
          <w:iCs/>
        </w:rPr>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sidR="001B62F8">
        <w:rPr>
          <w:i/>
          <w:iCs/>
        </w:rPr>
        <w:fldChar w:fldCharType="separate"/>
      </w:r>
      <w:r w:rsidR="001B62F8" w:rsidRPr="001B62F8">
        <w:rPr>
          <w:iCs/>
          <w:noProof/>
        </w:rPr>
        <w:t>(Arslan, 2018)</w:t>
      </w:r>
      <w:r w:rsidR="001B62F8">
        <w:rPr>
          <w:i/>
          <w:iCs/>
        </w:rPr>
        <w:fldChar w:fldCharType="end"/>
      </w:r>
      <w:r w:rsidR="001B62F8">
        <w:rPr>
          <w:i/>
          <w:iCs/>
        </w:rPr>
        <w:t>.</w:t>
      </w:r>
    </w:p>
    <w:p w14:paraId="3B34238A" w14:textId="77777777" w:rsidR="006650A4" w:rsidRDefault="006650A4" w:rsidP="004C4BEE">
      <w:pPr>
        <w:keepNext/>
        <w:spacing w:line="360" w:lineRule="auto"/>
        <w:ind w:left="720"/>
        <w:jc w:val="center"/>
      </w:pPr>
      <w:r>
        <w:rPr>
          <w:noProof/>
        </w:rPr>
        <w:drawing>
          <wp:inline distT="0" distB="0" distL="0" distR="0" wp14:anchorId="0464E856" wp14:editId="2DDCC95C">
            <wp:extent cx="5400040" cy="3044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44190"/>
                    </a:xfrm>
                    <a:prstGeom prst="rect">
                      <a:avLst/>
                    </a:prstGeom>
                  </pic:spPr>
                </pic:pic>
              </a:graphicData>
            </a:graphic>
          </wp:inline>
        </w:drawing>
      </w:r>
    </w:p>
    <w:p w14:paraId="5A442C50" w14:textId="4466590E" w:rsidR="006650A4" w:rsidRDefault="006650A4" w:rsidP="003F0C01">
      <w:pPr>
        <w:pStyle w:val="Caption"/>
        <w:rPr>
          <w:ins w:id="1722" w:author="ilham.nur@office.ui.ac.id [2]" w:date="2023-01-29T12:10:00Z"/>
        </w:rPr>
      </w:pPr>
      <w:bookmarkStart w:id="1723" w:name="_Toc128944236"/>
      <w:r>
        <w:t xml:space="preserve">Gambar </w:t>
      </w:r>
      <w:ins w:id="1724" w:author="ilham.nur@office.ui.ac.id" w:date="2023-03-10T23:19:00Z">
        <w:r w:rsidR="0017462A">
          <w:fldChar w:fldCharType="begin"/>
        </w:r>
        <w:r w:rsidR="0017462A">
          <w:instrText xml:space="preserve"> STYLEREF 1 \s </w:instrText>
        </w:r>
      </w:ins>
      <w:r w:rsidR="0017462A">
        <w:fldChar w:fldCharType="separate"/>
      </w:r>
      <w:r w:rsidR="0017462A">
        <w:rPr>
          <w:noProof/>
        </w:rPr>
        <w:t>2</w:t>
      </w:r>
      <w:ins w:id="1725"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1726" w:author="ilham.nur@office.ui.ac.id" w:date="2023-03-10T23:19:00Z">
        <w:r w:rsidR="0017462A">
          <w:rPr>
            <w:noProof/>
          </w:rPr>
          <w:t>3</w:t>
        </w:r>
        <w:r w:rsidR="0017462A">
          <w:fldChar w:fldCharType="end"/>
        </w:r>
      </w:ins>
      <w:ins w:id="1727" w:author="Ilham Nur Pratama" w:date="2023-03-09T00:23:00Z">
        <w:del w:id="1728" w:author="ilham.nur@office.ui.ac.id" w:date="2023-03-10T23:19:00Z">
          <w:r w:rsidR="00C56C18" w:rsidDel="0017462A">
            <w:fldChar w:fldCharType="begin"/>
          </w:r>
          <w:r w:rsidR="00C56C18" w:rsidDel="0017462A">
            <w:delInstrText xml:space="preserve"> STYLEREF 1 \s </w:delInstrText>
          </w:r>
        </w:del>
      </w:ins>
      <w:del w:id="1729" w:author="ilham.nur@office.ui.ac.id" w:date="2023-03-10T23:19:00Z">
        <w:r w:rsidR="00C56C18" w:rsidDel="0017462A">
          <w:fldChar w:fldCharType="separate"/>
        </w:r>
        <w:r w:rsidR="00C56C18" w:rsidDel="0017462A">
          <w:rPr>
            <w:noProof/>
          </w:rPr>
          <w:delText>2</w:delText>
        </w:r>
      </w:del>
      <w:ins w:id="1730" w:author="Ilham Nur Pratama" w:date="2023-03-09T00:23:00Z">
        <w:del w:id="1731"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1732" w:author="ilham.nur@office.ui.ac.id" w:date="2023-03-10T23:19:00Z">
        <w:r w:rsidR="00C56C18" w:rsidDel="0017462A">
          <w:fldChar w:fldCharType="separate"/>
        </w:r>
      </w:del>
      <w:ins w:id="1733" w:author="Ilham Nur Pratama" w:date="2023-03-09T00:23:00Z">
        <w:del w:id="1734" w:author="ilham.nur@office.ui.ac.id" w:date="2023-03-10T23:19:00Z">
          <w:r w:rsidR="00C56C18" w:rsidDel="0017462A">
            <w:rPr>
              <w:noProof/>
            </w:rPr>
            <w:delText>3</w:delText>
          </w:r>
          <w:r w:rsidR="00C56C18" w:rsidDel="0017462A">
            <w:fldChar w:fldCharType="end"/>
          </w:r>
        </w:del>
      </w:ins>
      <w:ins w:id="1735" w:author="ilham.nur@office.ui.ac.id" w:date="2023-03-05T14:12:00Z">
        <w:del w:id="1736" w:author="Ilham Nur Pratama" w:date="2023-03-08T18:52:00Z">
          <w:r w:rsidR="00604724" w:rsidDel="0067134C">
            <w:fldChar w:fldCharType="begin"/>
          </w:r>
          <w:r w:rsidR="00604724" w:rsidDel="0067134C">
            <w:delInstrText xml:space="preserve"> STYLEREF 1 \s </w:delInstrText>
          </w:r>
        </w:del>
      </w:ins>
      <w:del w:id="1737" w:author="Ilham Nur Pratama" w:date="2023-03-08T18:52:00Z">
        <w:r w:rsidR="00604724" w:rsidDel="0067134C">
          <w:fldChar w:fldCharType="separate"/>
        </w:r>
        <w:r w:rsidR="00A262DF" w:rsidDel="0067134C">
          <w:rPr>
            <w:noProof/>
          </w:rPr>
          <w:delText>2</w:delText>
        </w:r>
      </w:del>
      <w:ins w:id="1738" w:author="ilham.nur@office.ui.ac.id" w:date="2023-03-05T14:12:00Z">
        <w:del w:id="1739"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1740" w:author="Ilham Nur Pratama" w:date="2023-03-08T18:52:00Z">
        <w:r w:rsidR="00604724" w:rsidDel="0067134C">
          <w:fldChar w:fldCharType="separate"/>
        </w:r>
      </w:del>
      <w:ins w:id="1741" w:author="ilham.nur@office.ui.ac.id" w:date="2023-03-05T21:23:00Z">
        <w:del w:id="1742" w:author="Ilham Nur Pratama" w:date="2023-03-08T18:52:00Z">
          <w:r w:rsidR="00A262DF" w:rsidDel="0067134C">
            <w:rPr>
              <w:noProof/>
            </w:rPr>
            <w:delText>3</w:delText>
          </w:r>
        </w:del>
      </w:ins>
      <w:ins w:id="1743" w:author="ilham.nur@office.ui.ac.id" w:date="2023-03-05T14:12:00Z">
        <w:del w:id="1744" w:author="Ilham Nur Pratama" w:date="2023-03-08T18:52:00Z">
          <w:r w:rsidR="00604724" w:rsidDel="0067134C">
            <w:fldChar w:fldCharType="end"/>
          </w:r>
        </w:del>
      </w:ins>
      <w:ins w:id="1745" w:author="ilham.nur@office.ui.ac.id [2]" w:date="2023-01-25T05:09:00Z">
        <w:del w:id="1746" w:author="ilham.nur@office.ui.ac.id" w:date="2023-02-02T22:33:00Z">
          <w:r w:rsidR="00F62D33" w:rsidDel="00A76FCF">
            <w:fldChar w:fldCharType="begin"/>
          </w:r>
          <w:r w:rsidR="00F62D33" w:rsidDel="00A76FCF">
            <w:delInstrText xml:space="preserve"> STYLEREF 1 \s </w:delInstrText>
          </w:r>
        </w:del>
      </w:ins>
      <w:del w:id="1747" w:author="ilham.nur@office.ui.ac.id" w:date="2023-02-02T22:33:00Z">
        <w:r w:rsidR="00F62D33" w:rsidDel="00A76FCF">
          <w:fldChar w:fldCharType="separate"/>
        </w:r>
        <w:r w:rsidR="00C64CA0" w:rsidDel="00A76FCF">
          <w:rPr>
            <w:noProof/>
          </w:rPr>
          <w:delText>2</w:delText>
        </w:r>
      </w:del>
      <w:ins w:id="1748" w:author="ilham.nur@office.ui.ac.id [2]" w:date="2023-01-25T05:09:00Z">
        <w:del w:id="1749"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750" w:author="ilham.nur@office.ui.ac.id" w:date="2023-02-02T22:33:00Z">
        <w:r w:rsidR="00000000">
          <w:fldChar w:fldCharType="separate"/>
        </w:r>
      </w:del>
      <w:ins w:id="1751" w:author="ilham.nur@office.ui.ac.id [2]" w:date="2023-01-25T05:09:00Z">
        <w:del w:id="1752" w:author="ilham.nur@office.ui.ac.id" w:date="2023-02-02T22:33:00Z">
          <w:r w:rsidR="00F62D33" w:rsidDel="00A76FCF">
            <w:fldChar w:fldCharType="end"/>
          </w:r>
        </w:del>
      </w:ins>
      <w:del w:id="1753"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2</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3</w:delText>
        </w:r>
        <w:r w:rsidR="0030521D" w:rsidDel="00E614FF">
          <w:fldChar w:fldCharType="end"/>
        </w:r>
      </w:del>
      <w:r>
        <w:t xml:space="preserve"> </w:t>
      </w:r>
      <w:proofErr w:type="spellStart"/>
      <w:r>
        <w:t>Pembagian</w:t>
      </w:r>
      <w:proofErr w:type="spellEnd"/>
      <w:r>
        <w:t xml:space="preserve"> MCDM </w:t>
      </w:r>
      <w:proofErr w:type="spellStart"/>
      <w:r>
        <w:t>berdasarkan</w:t>
      </w:r>
      <w:proofErr w:type="spellEnd"/>
      <w:r>
        <w:t xml:space="preserve"> data, </w:t>
      </w:r>
      <w:proofErr w:type="spellStart"/>
      <w:r>
        <w:t>kriteria</w:t>
      </w:r>
      <w:proofErr w:type="spellEnd"/>
      <w:r>
        <w:t xml:space="preserve"> yang </w:t>
      </w:r>
      <w:proofErr w:type="spellStart"/>
      <w:r>
        <w:t>digunakan</w:t>
      </w:r>
      <w:proofErr w:type="spellEnd"/>
      <w:r>
        <w:t xml:space="preserve">, dan </w:t>
      </w:r>
      <w:proofErr w:type="spellStart"/>
      <w:r>
        <w:t>jumlah</w:t>
      </w:r>
      <w:proofErr w:type="spellEnd"/>
      <w:r>
        <w:t xml:space="preserve"> hasil yang </w:t>
      </w:r>
      <w:proofErr w:type="spellStart"/>
      <w:r>
        <w:t>dikeluarkan</w:t>
      </w:r>
      <w:bookmarkEnd w:id="1723"/>
      <w:proofErr w:type="spellEnd"/>
      <w:del w:id="1754" w:author="ilham.nur@office.ui.ac.id [2]" w:date="2023-01-29T12:11:00Z">
        <w:r w:rsidRPr="001B62F8" w:rsidDel="008C7273">
          <w:delText xml:space="preserve"> </w:delText>
        </w:r>
      </w:del>
      <w:del w:id="1755" w:author="ilham.nur@office.ui.ac.id [2]" w:date="2023-01-29T12:10:00Z">
        <w:r w:rsidRPr="001B62F8" w:rsidDel="008C7273">
          <w:fldChar w:fldCharType="begin" w:fldLock="1"/>
        </w:r>
        <w:r w:rsidR="007B1554" w:rsidDel="008C7273">
          <w:del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delInstrText>
        </w:r>
        <w:r w:rsidRPr="001B62F8" w:rsidDel="008C7273">
          <w:fldChar w:fldCharType="separate"/>
        </w:r>
        <w:r w:rsidRPr="001B62F8" w:rsidDel="008C7273">
          <w:rPr>
            <w:noProof/>
          </w:rPr>
          <w:delText>(Arslan, 2018)</w:delText>
        </w:r>
        <w:r w:rsidRPr="001B62F8" w:rsidDel="008C7273">
          <w:fldChar w:fldCharType="end"/>
        </w:r>
      </w:del>
    </w:p>
    <w:p w14:paraId="3395EF9C" w14:textId="67E8A5B7" w:rsidR="008C7273" w:rsidRPr="008C7273" w:rsidRDefault="008C7273" w:rsidP="003E51EB">
      <w:pPr>
        <w:jc w:val="center"/>
      </w:pPr>
      <w:proofErr w:type="spellStart"/>
      <w:ins w:id="1756" w:author="ilham.nur@office.ui.ac.id [2]" w:date="2023-01-29T12:10:00Z">
        <w:r>
          <w:t>Sumber</w:t>
        </w:r>
        <w:proofErr w:type="spellEnd"/>
        <w:r>
          <w:t xml:space="preserve">: </w:t>
        </w:r>
      </w:ins>
      <w:ins w:id="1757" w:author="ilham.nur@office.ui.ac.id [2]" w:date="2023-01-29T12:11:00Z">
        <w:r w:rsidRPr="001B62F8">
          <w:fldChar w:fldCharType="begin" w:fldLock="1"/>
        </w:r>
        <w:r>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sidRPr="001B62F8">
          <w:fldChar w:fldCharType="separate"/>
        </w:r>
        <w:r w:rsidRPr="001B62F8">
          <w:rPr>
            <w:noProof/>
          </w:rPr>
          <w:t>(Arslan, 2018)</w:t>
        </w:r>
        <w:r w:rsidRPr="001B62F8">
          <w:fldChar w:fldCharType="end"/>
        </w:r>
      </w:ins>
    </w:p>
    <w:p w14:paraId="524DA53D" w14:textId="2DD3D808" w:rsidR="006650A4" w:rsidDel="008C7273" w:rsidRDefault="006650A4" w:rsidP="004C4BEE">
      <w:pPr>
        <w:spacing w:line="360" w:lineRule="auto"/>
        <w:ind w:left="720"/>
        <w:rPr>
          <w:del w:id="1758" w:author="ilham.nur@office.ui.ac.id [2]" w:date="2023-01-29T12:10:00Z"/>
          <w:i/>
          <w:iCs/>
        </w:rPr>
      </w:pPr>
    </w:p>
    <w:p w14:paraId="169398A1" w14:textId="6345E2D9" w:rsidR="0092773C" w:rsidRDefault="0092773C" w:rsidP="004C4BEE">
      <w:pPr>
        <w:spacing w:line="360" w:lineRule="auto"/>
        <w:ind w:left="720"/>
        <w:rPr>
          <w:i/>
          <w:iCs/>
        </w:rPr>
      </w:pPr>
      <w:r>
        <w:rPr>
          <w:i/>
          <w:iCs/>
        </w:rPr>
        <w:t xml:space="preserve">Basic method </w:t>
      </w:r>
      <w:r>
        <w:t xml:space="preserve"> </w:t>
      </w:r>
      <w:proofErr w:type="spellStart"/>
      <w:r>
        <w:t>merupakan</w:t>
      </w:r>
      <w:proofErr w:type="spellEnd"/>
      <w:r>
        <w:t xml:space="preserve"> </w:t>
      </w:r>
      <w:proofErr w:type="spellStart"/>
      <w:r>
        <w:t>jenis</w:t>
      </w:r>
      <w:proofErr w:type="spellEnd"/>
      <w:r>
        <w:t xml:space="preserve"> MCDM </w:t>
      </w:r>
      <w:proofErr w:type="spellStart"/>
      <w:r>
        <w:t>sederhana</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satu</w:t>
      </w:r>
      <w:proofErr w:type="spellEnd"/>
      <w:r>
        <w:t xml:space="preserve"> model </w:t>
      </w:r>
      <w:proofErr w:type="spellStart"/>
      <w:r>
        <w:t>matematis</w:t>
      </w:r>
      <w:proofErr w:type="spellEnd"/>
      <w:r>
        <w:t xml:space="preserve"> </w:t>
      </w:r>
      <w:proofErr w:type="spellStart"/>
      <w:r>
        <w:t>penyelesaian</w:t>
      </w:r>
      <w:proofErr w:type="spellEnd"/>
      <w:r>
        <w:t xml:space="preserve"> </w:t>
      </w:r>
      <w:proofErr w:type="spellStart"/>
      <w:r>
        <w:t>seperti</w:t>
      </w:r>
      <w:proofErr w:type="spellEnd"/>
      <w:r>
        <w:t xml:space="preserve"> </w:t>
      </w:r>
      <w:proofErr w:type="spellStart"/>
      <w:r>
        <w:t>metode</w:t>
      </w:r>
      <w:proofErr w:type="spellEnd"/>
      <w:r>
        <w:t xml:space="preserve"> </w:t>
      </w:r>
      <w:proofErr w:type="spellStart"/>
      <w:r>
        <w:t>programa</w:t>
      </w:r>
      <w:proofErr w:type="spellEnd"/>
      <w:r>
        <w:t xml:space="preserve"> linier, </w:t>
      </w:r>
      <w:proofErr w:type="spellStart"/>
      <w:r>
        <w:t>programa</w:t>
      </w:r>
      <w:proofErr w:type="spellEnd"/>
      <w:r>
        <w:t xml:space="preserve"> integer, dan </w:t>
      </w:r>
      <w:r>
        <w:rPr>
          <w:i/>
          <w:iCs/>
        </w:rPr>
        <w:t xml:space="preserve">goal programming </w:t>
      </w:r>
      <w:r>
        <w:rPr>
          <w:i/>
          <w:iCs/>
        </w:rPr>
        <w:fldChar w:fldCharType="begin" w:fldLock="1"/>
      </w:r>
      <w:r w:rsidR="007B1554">
        <w:rPr>
          <w:i/>
          <w:iCs/>
        </w:rPr>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Pr>
          <w:i/>
          <w:iCs/>
        </w:rPr>
        <w:fldChar w:fldCharType="separate"/>
      </w:r>
      <w:r w:rsidRPr="00EA4495">
        <w:rPr>
          <w:iCs/>
          <w:noProof/>
        </w:rPr>
        <w:t>(Arslan, 2018)</w:t>
      </w:r>
      <w:r>
        <w:rPr>
          <w:i/>
          <w:iCs/>
        </w:rPr>
        <w:fldChar w:fldCharType="end"/>
      </w:r>
      <w:r>
        <w:rPr>
          <w:i/>
          <w:iCs/>
        </w:rPr>
        <w:t>.</w:t>
      </w:r>
    </w:p>
    <w:p w14:paraId="37530AFE" w14:textId="5825BD4A" w:rsidR="0092773C" w:rsidRDefault="0092773C" w:rsidP="004C4BEE">
      <w:pPr>
        <w:spacing w:line="360" w:lineRule="auto"/>
        <w:ind w:left="720"/>
      </w:pPr>
      <w:r>
        <w:rPr>
          <w:i/>
          <w:iCs/>
        </w:rPr>
        <w:t>Single Analytical Model</w:t>
      </w:r>
      <w:r>
        <w:t xml:space="preserve"> </w:t>
      </w:r>
      <w:proofErr w:type="spellStart"/>
      <w:r>
        <w:t>merupakan</w:t>
      </w:r>
      <w:proofErr w:type="spellEnd"/>
      <w:r>
        <w:t xml:space="preserve"> </w:t>
      </w:r>
      <w:proofErr w:type="spellStart"/>
      <w:r>
        <w:t>jenis</w:t>
      </w:r>
      <w:proofErr w:type="spellEnd"/>
      <w:r>
        <w:t xml:space="preserve"> MCDM yang </w:t>
      </w:r>
      <w:proofErr w:type="spellStart"/>
      <w:r>
        <w:t>mengadopsi</w:t>
      </w:r>
      <w:proofErr w:type="spellEnd"/>
      <w:r>
        <w:t xml:space="preserve"> </w:t>
      </w:r>
      <w:r>
        <w:rPr>
          <w:i/>
          <w:iCs/>
        </w:rPr>
        <w:t xml:space="preserve">basic </w:t>
      </w:r>
      <w:proofErr w:type="spellStart"/>
      <w:r>
        <w:rPr>
          <w:i/>
          <w:iCs/>
        </w:rPr>
        <w:t>methode</w:t>
      </w:r>
      <w:proofErr w:type="spellEnd"/>
      <w:r>
        <w:rPr>
          <w:i/>
          <w:iCs/>
        </w:rPr>
        <w:t xml:space="preserve"> </w:t>
      </w:r>
      <w:proofErr w:type="spellStart"/>
      <w:r>
        <w:t>sebagai</w:t>
      </w:r>
      <w:proofErr w:type="spellEnd"/>
      <w:r>
        <w:t xml:space="preserve"> </w:t>
      </w:r>
      <w:proofErr w:type="spellStart"/>
      <w:r>
        <w:t>dasar</w:t>
      </w:r>
      <w:proofErr w:type="spellEnd"/>
      <w:r>
        <w:t xml:space="preserve">, </w:t>
      </w:r>
      <w:proofErr w:type="spellStart"/>
      <w:r>
        <w:t>kemudian</w:t>
      </w:r>
      <w:proofErr w:type="spellEnd"/>
      <w:r>
        <w:t xml:space="preserve"> </w:t>
      </w:r>
      <w:proofErr w:type="spellStart"/>
      <w:r>
        <w:t>dikembakgan</w:t>
      </w:r>
      <w:proofErr w:type="spellEnd"/>
      <w:r>
        <w:t xml:space="preserve"> dengan </w:t>
      </w:r>
      <w:proofErr w:type="spellStart"/>
      <w:r>
        <w:t>variasi</w:t>
      </w:r>
      <w:proofErr w:type="spellEnd"/>
      <w:r>
        <w:t xml:space="preserve"> model </w:t>
      </w:r>
      <w:proofErr w:type="spellStart"/>
      <w:r>
        <w:t>analisis</w:t>
      </w:r>
      <w:proofErr w:type="spellEnd"/>
      <w:r>
        <w:t xml:space="preserve"> yang dilakukan </w:t>
      </w:r>
      <w:r>
        <w:fldChar w:fldCharType="begin" w:fldLock="1"/>
      </w:r>
      <w:r w:rsidR="007B1554">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fldChar w:fldCharType="separate"/>
      </w:r>
      <w:r w:rsidRPr="0076571E">
        <w:rPr>
          <w:noProof/>
        </w:rPr>
        <w:t>(Arslan, 2018)</w:t>
      </w:r>
      <w:r>
        <w:fldChar w:fldCharType="end"/>
      </w:r>
      <w:r>
        <w:t>.</w:t>
      </w:r>
    </w:p>
    <w:p w14:paraId="07D97616" w14:textId="799F0631" w:rsidR="0092773C" w:rsidRDefault="0092773C" w:rsidP="004C4BEE">
      <w:pPr>
        <w:spacing w:line="360" w:lineRule="auto"/>
        <w:ind w:left="360"/>
      </w:pPr>
      <w:r>
        <w:rPr>
          <w:i/>
          <w:iCs/>
        </w:rPr>
        <w:t xml:space="preserve">Hybrid Method </w:t>
      </w:r>
      <w:proofErr w:type="spellStart"/>
      <w:r>
        <w:t>merupakan</w:t>
      </w:r>
      <w:proofErr w:type="spellEnd"/>
      <w:r>
        <w:t xml:space="preserve"> </w:t>
      </w:r>
      <w:proofErr w:type="spellStart"/>
      <w:r>
        <w:t>jenis</w:t>
      </w:r>
      <w:proofErr w:type="spellEnd"/>
      <w:r>
        <w:t xml:space="preserve"> MCDM yang </w:t>
      </w:r>
      <w:proofErr w:type="spellStart"/>
      <w:r>
        <w:t>menggabungkan</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w:t>
      </w:r>
      <w:proofErr w:type="spellStart"/>
      <w:r>
        <w:t>jenis</w:t>
      </w:r>
      <w:proofErr w:type="spellEnd"/>
      <w:r>
        <w:t xml:space="preserve"> MCDM untuk </w:t>
      </w:r>
      <w:proofErr w:type="spellStart"/>
      <w:r>
        <w:t>mendapatkan</w:t>
      </w:r>
      <w:proofErr w:type="spellEnd"/>
      <w:r>
        <w:t xml:space="preserve"> hasil </w:t>
      </w:r>
      <w:proofErr w:type="spellStart"/>
      <w:r>
        <w:t>alternatif</w:t>
      </w:r>
      <w:proofErr w:type="spellEnd"/>
      <w:r>
        <w:t xml:space="preserve"> </w:t>
      </w:r>
      <w:proofErr w:type="spellStart"/>
      <w:r>
        <w:t>pilihan</w:t>
      </w:r>
      <w:proofErr w:type="spellEnd"/>
      <w:r>
        <w:t xml:space="preserve"> yang </w:t>
      </w:r>
      <w:proofErr w:type="spellStart"/>
      <w:r>
        <w:t>lebih</w:t>
      </w:r>
      <w:proofErr w:type="spellEnd"/>
      <w:r>
        <w:t xml:space="preserve"> </w:t>
      </w:r>
      <w:proofErr w:type="spellStart"/>
      <w:r>
        <w:t>tepat</w:t>
      </w:r>
      <w:proofErr w:type="spellEnd"/>
      <w:r>
        <w:t xml:space="preserve"> dan </w:t>
      </w:r>
      <w:proofErr w:type="spellStart"/>
      <w:r>
        <w:t>saling</w:t>
      </w:r>
      <w:proofErr w:type="spellEnd"/>
      <w:r>
        <w:t xml:space="preserve"> </w:t>
      </w:r>
      <w:proofErr w:type="spellStart"/>
      <w:r>
        <w:t>mengisi</w:t>
      </w:r>
      <w:proofErr w:type="spellEnd"/>
      <w:r>
        <w:t xml:space="preserve"> </w:t>
      </w:r>
      <w:proofErr w:type="spellStart"/>
      <w:r>
        <w:t>kekurangan</w:t>
      </w:r>
      <w:proofErr w:type="spellEnd"/>
      <w:r>
        <w:t xml:space="preserve"> </w:t>
      </w:r>
      <w:proofErr w:type="spellStart"/>
      <w:r>
        <w:t>dari</w:t>
      </w:r>
      <w:proofErr w:type="spellEnd"/>
      <w:r>
        <w:t xml:space="preserve"> </w:t>
      </w:r>
      <w:proofErr w:type="spellStart"/>
      <w:r>
        <w:t>sistem</w:t>
      </w:r>
      <w:proofErr w:type="spellEnd"/>
      <w:r>
        <w:t xml:space="preserve"> MCDM yang lain </w:t>
      </w:r>
      <w:r>
        <w:fldChar w:fldCharType="begin" w:fldLock="1"/>
      </w:r>
      <w:r w:rsidR="007B1554">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fldChar w:fldCharType="separate"/>
      </w:r>
      <w:r w:rsidRPr="009B1022">
        <w:rPr>
          <w:noProof/>
        </w:rPr>
        <w:t>(Arslan, 2018)</w:t>
      </w:r>
      <w:r>
        <w:fldChar w:fldCharType="end"/>
      </w:r>
      <w:r>
        <w:t xml:space="preserve">. </w:t>
      </w:r>
      <w:r>
        <w:rPr>
          <w:i/>
          <w:iCs/>
        </w:rPr>
        <w:t xml:space="preserve">Hybrid method </w:t>
      </w:r>
      <w:proofErr w:type="spellStart"/>
      <w:r>
        <w:t>dapat</w:t>
      </w:r>
      <w:proofErr w:type="spellEnd"/>
      <w:r>
        <w:t xml:space="preserve"> di </w:t>
      </w:r>
      <w:proofErr w:type="spellStart"/>
      <w:r>
        <w:t>bentuk</w:t>
      </w:r>
      <w:proofErr w:type="spellEnd"/>
      <w:r>
        <w:t xml:space="preserve"> dengan </w:t>
      </w:r>
      <w:proofErr w:type="spellStart"/>
      <w:r>
        <w:t>mengombinasikan</w:t>
      </w:r>
      <w:proofErr w:type="spellEnd"/>
      <w:r>
        <w:t xml:space="preserve"> </w:t>
      </w:r>
      <w:proofErr w:type="spellStart"/>
      <w:r>
        <w:t>beberapa</w:t>
      </w:r>
      <w:proofErr w:type="spellEnd"/>
      <w:r>
        <w:t xml:space="preserve"> </w:t>
      </w:r>
      <w:proofErr w:type="spellStart"/>
      <w:r>
        <w:t>kombinasi</w:t>
      </w:r>
      <w:proofErr w:type="spellEnd"/>
      <w:r w:rsidR="00A53354">
        <w:t xml:space="preserve"> </w:t>
      </w:r>
      <w:r w:rsidR="00A53354">
        <w:fldChar w:fldCharType="begin" w:fldLock="1"/>
      </w:r>
      <w:r w:rsidR="007B1554">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sidR="00A53354">
        <w:fldChar w:fldCharType="separate"/>
      </w:r>
      <w:r w:rsidR="00A53354" w:rsidRPr="00A53354">
        <w:rPr>
          <w:noProof/>
        </w:rPr>
        <w:t>(Arslan, 2018)</w:t>
      </w:r>
      <w:r w:rsidR="00A53354">
        <w:fldChar w:fldCharType="end"/>
      </w:r>
      <w:r w:rsidR="00A53354">
        <w:t>.</w:t>
      </w:r>
      <w:r w:rsidR="00E81779">
        <w:t>:</w:t>
      </w:r>
    </w:p>
    <w:p w14:paraId="1D4DE7DF" w14:textId="7EBF2C1F" w:rsidR="00E81779" w:rsidRDefault="00E5126B" w:rsidP="004C4BEE">
      <w:pPr>
        <w:pStyle w:val="ListParagraph"/>
        <w:numPr>
          <w:ilvl w:val="0"/>
          <w:numId w:val="21"/>
        </w:numPr>
        <w:spacing w:line="360" w:lineRule="auto"/>
        <w:ind w:left="1080"/>
      </w:pPr>
      <w:proofErr w:type="spellStart"/>
      <w:r>
        <w:t>Kombinasi</w:t>
      </w:r>
      <w:proofErr w:type="spellEnd"/>
      <w:r w:rsidR="00E81779">
        <w:t xml:space="preserve"> </w:t>
      </w:r>
      <w:proofErr w:type="spellStart"/>
      <w:r w:rsidR="00E81779">
        <w:t>antara</w:t>
      </w:r>
      <w:proofErr w:type="spellEnd"/>
      <w:r w:rsidR="00E81779">
        <w:t xml:space="preserve"> </w:t>
      </w:r>
      <w:proofErr w:type="spellStart"/>
      <w:r w:rsidR="00E81779">
        <w:t>metode</w:t>
      </w:r>
      <w:proofErr w:type="spellEnd"/>
      <w:r w:rsidR="00E81779">
        <w:t xml:space="preserve"> </w:t>
      </w:r>
      <w:r w:rsidR="00E81779">
        <w:rPr>
          <w:i/>
          <w:iCs/>
        </w:rPr>
        <w:t xml:space="preserve">single analysis model </w:t>
      </w:r>
      <w:r w:rsidR="00E81779">
        <w:t xml:space="preserve">dengan </w:t>
      </w:r>
      <w:r w:rsidR="00E81779">
        <w:rPr>
          <w:i/>
          <w:iCs/>
        </w:rPr>
        <w:t xml:space="preserve">single analysis model </w:t>
      </w:r>
      <w:r w:rsidR="00E81779">
        <w:t xml:space="preserve">yang </w:t>
      </w:r>
      <w:proofErr w:type="spellStart"/>
      <w:r w:rsidR="00E81779">
        <w:t>lainya</w:t>
      </w:r>
      <w:proofErr w:type="spellEnd"/>
      <w:r w:rsidR="00E81779">
        <w:t>.</w:t>
      </w:r>
    </w:p>
    <w:p w14:paraId="40AD1152" w14:textId="792FBD57" w:rsidR="00633D88" w:rsidRDefault="00E5126B" w:rsidP="004C4BEE">
      <w:pPr>
        <w:pStyle w:val="ListParagraph"/>
        <w:numPr>
          <w:ilvl w:val="0"/>
          <w:numId w:val="21"/>
        </w:numPr>
        <w:spacing w:line="360" w:lineRule="auto"/>
        <w:ind w:left="1080"/>
      </w:pPr>
      <w:proofErr w:type="spellStart"/>
      <w:r>
        <w:t>Kombinasi</w:t>
      </w:r>
      <w:proofErr w:type="spellEnd"/>
      <w:r>
        <w:t xml:space="preserve"> </w:t>
      </w:r>
      <w:proofErr w:type="spellStart"/>
      <w:r w:rsidR="004E0FF6">
        <w:t>metode</w:t>
      </w:r>
      <w:proofErr w:type="spellEnd"/>
      <w:r w:rsidR="004E0FF6">
        <w:t xml:space="preserve"> MCDM dengan </w:t>
      </w:r>
      <w:proofErr w:type="spellStart"/>
      <w:r w:rsidR="004E0FF6">
        <w:t>metode</w:t>
      </w:r>
      <w:proofErr w:type="spellEnd"/>
      <w:r w:rsidR="004E0FF6">
        <w:t xml:space="preserve"> </w:t>
      </w:r>
      <w:r w:rsidR="004E0FF6">
        <w:rPr>
          <w:i/>
          <w:iCs/>
        </w:rPr>
        <w:t xml:space="preserve">single analysis model </w:t>
      </w:r>
      <w:r w:rsidR="004E0FF6">
        <w:t xml:space="preserve">yang </w:t>
      </w:r>
      <w:proofErr w:type="spellStart"/>
      <w:r w:rsidR="004E0FF6">
        <w:t>dapat</w:t>
      </w:r>
      <w:proofErr w:type="spellEnd"/>
      <w:r w:rsidR="004E0FF6">
        <w:t xml:space="preserve"> </w:t>
      </w:r>
      <w:proofErr w:type="spellStart"/>
      <w:r w:rsidR="004E0FF6">
        <w:t>mengidentifikasi</w:t>
      </w:r>
      <w:proofErr w:type="spellEnd"/>
      <w:r w:rsidR="004E0FF6">
        <w:t xml:space="preserve"> </w:t>
      </w:r>
      <w:proofErr w:type="spellStart"/>
      <w:r w:rsidR="004E0FF6">
        <w:t>kriteria</w:t>
      </w:r>
      <w:proofErr w:type="spellEnd"/>
      <w:r w:rsidR="004E0FF6">
        <w:t xml:space="preserve"> </w:t>
      </w:r>
      <w:proofErr w:type="spellStart"/>
      <w:r w:rsidR="004E0FF6">
        <w:t>lebih</w:t>
      </w:r>
      <w:proofErr w:type="spellEnd"/>
      <w:r w:rsidR="004E0FF6">
        <w:t xml:space="preserve"> </w:t>
      </w:r>
      <w:proofErr w:type="spellStart"/>
      <w:r w:rsidR="004E0FF6">
        <w:t>baik</w:t>
      </w:r>
      <w:proofErr w:type="spellEnd"/>
      <w:r w:rsidR="004E0FF6">
        <w:t>.</w:t>
      </w:r>
    </w:p>
    <w:p w14:paraId="3F797CF3" w14:textId="68439714" w:rsidR="00E81779" w:rsidRPr="009C1B5D" w:rsidRDefault="00E5126B" w:rsidP="004C4BEE">
      <w:pPr>
        <w:pStyle w:val="ListParagraph"/>
        <w:numPr>
          <w:ilvl w:val="0"/>
          <w:numId w:val="21"/>
        </w:numPr>
        <w:spacing w:line="360" w:lineRule="auto"/>
        <w:ind w:left="1080"/>
      </w:pPr>
      <w:proofErr w:type="spellStart"/>
      <w:r>
        <w:t>Kombinasi</w:t>
      </w:r>
      <w:proofErr w:type="spellEnd"/>
      <w:r w:rsidR="009C1B5D">
        <w:t xml:space="preserve"> </w:t>
      </w:r>
      <w:proofErr w:type="spellStart"/>
      <w:r w:rsidR="009C1B5D">
        <w:t>teori</w:t>
      </w:r>
      <w:proofErr w:type="spellEnd"/>
      <w:r w:rsidR="009C1B5D">
        <w:t xml:space="preserve"> </w:t>
      </w:r>
      <w:proofErr w:type="spellStart"/>
      <w:r w:rsidR="009C1B5D">
        <w:t>logika</w:t>
      </w:r>
      <w:proofErr w:type="spellEnd"/>
      <w:r w:rsidR="009C1B5D">
        <w:t xml:space="preserve"> </w:t>
      </w:r>
      <w:r w:rsidR="009C1B5D">
        <w:rPr>
          <w:i/>
          <w:iCs/>
        </w:rPr>
        <w:t xml:space="preserve">fuzzy </w:t>
      </w:r>
      <w:r w:rsidR="009C1B5D">
        <w:t xml:space="preserve">dengan salah </w:t>
      </w:r>
      <w:proofErr w:type="spellStart"/>
      <w:r w:rsidR="009C1B5D">
        <w:t>satu</w:t>
      </w:r>
      <w:proofErr w:type="spellEnd"/>
      <w:r w:rsidR="009C1B5D">
        <w:t xml:space="preserve"> </w:t>
      </w:r>
      <w:proofErr w:type="spellStart"/>
      <w:r w:rsidR="009C1B5D">
        <w:t>metode</w:t>
      </w:r>
      <w:proofErr w:type="spellEnd"/>
      <w:r w:rsidR="009C1B5D">
        <w:t xml:space="preserve"> </w:t>
      </w:r>
      <w:r w:rsidR="009C1B5D">
        <w:rPr>
          <w:i/>
          <w:iCs/>
        </w:rPr>
        <w:t>single analytical method.</w:t>
      </w:r>
    </w:p>
    <w:p w14:paraId="1CB875A6" w14:textId="25A03FCC" w:rsidR="0092773C" w:rsidRDefault="009C1B5D" w:rsidP="004C4BEE">
      <w:pPr>
        <w:pStyle w:val="ListParagraph"/>
        <w:numPr>
          <w:ilvl w:val="0"/>
          <w:numId w:val="21"/>
        </w:numPr>
        <w:spacing w:line="360" w:lineRule="auto"/>
        <w:ind w:left="1080"/>
      </w:pPr>
      <w:proofErr w:type="spellStart"/>
      <w:r>
        <w:t>Kombinasi</w:t>
      </w:r>
      <w:proofErr w:type="spellEnd"/>
      <w:r>
        <w:t xml:space="preserve"> </w:t>
      </w:r>
      <w:proofErr w:type="spellStart"/>
      <w:r>
        <w:t>antara</w:t>
      </w:r>
      <w:proofErr w:type="spellEnd"/>
      <w:r>
        <w:t xml:space="preserve"> </w:t>
      </w:r>
      <w:r w:rsidR="006650A4">
        <w:rPr>
          <w:i/>
          <w:iCs/>
        </w:rPr>
        <w:t>single analysis</w:t>
      </w:r>
      <w:r w:rsidR="00633D88">
        <w:rPr>
          <w:i/>
          <w:iCs/>
        </w:rPr>
        <w:t xml:space="preserve"> model </w:t>
      </w:r>
      <w:r w:rsidR="00633D88">
        <w:t xml:space="preserve">dengan model </w:t>
      </w:r>
      <w:proofErr w:type="spellStart"/>
      <w:r w:rsidR="00633D88">
        <w:t>optimasi</w:t>
      </w:r>
      <w:proofErr w:type="spellEnd"/>
      <w:r w:rsidR="00633D88">
        <w:t xml:space="preserve"> </w:t>
      </w:r>
      <w:proofErr w:type="spellStart"/>
      <w:r w:rsidR="00633D88">
        <w:t>lainya</w:t>
      </w:r>
      <w:proofErr w:type="spellEnd"/>
      <w:r w:rsidR="00633D88">
        <w:t>.</w:t>
      </w:r>
    </w:p>
    <w:p w14:paraId="65D1F639" w14:textId="3D62787E" w:rsidR="00DC6689" w:rsidRDefault="00DC6689" w:rsidP="004C4BEE">
      <w:pPr>
        <w:spacing w:line="360" w:lineRule="auto"/>
        <w:ind w:left="360"/>
      </w:pPr>
      <w:proofErr w:type="spellStart"/>
      <w:r>
        <w:t>Kombinasi</w:t>
      </w:r>
      <w:proofErr w:type="spellEnd"/>
      <w:r>
        <w:t xml:space="preserve"> </w:t>
      </w:r>
      <w:proofErr w:type="spellStart"/>
      <w:r>
        <w:t>dari</w:t>
      </w:r>
      <w:proofErr w:type="spellEnd"/>
      <w:r>
        <w:t xml:space="preserve"> model </w:t>
      </w:r>
      <w:r>
        <w:rPr>
          <w:i/>
          <w:iCs/>
        </w:rPr>
        <w:t xml:space="preserve">hybrid </w:t>
      </w:r>
      <w:r>
        <w:t xml:space="preserve">MCDM </w:t>
      </w:r>
      <w:proofErr w:type="spellStart"/>
      <w:r>
        <w:t>dapat</w:t>
      </w:r>
      <w:proofErr w:type="spellEnd"/>
      <w:r>
        <w:t xml:space="preserve"> di </w:t>
      </w:r>
      <w:proofErr w:type="spellStart"/>
      <w:r>
        <w:t>lihat</w:t>
      </w:r>
      <w:proofErr w:type="spellEnd"/>
      <w:r>
        <w:t xml:space="preserve"> pada </w:t>
      </w:r>
    </w:p>
    <w:p w14:paraId="6FB266B6" w14:textId="77777777" w:rsidR="00A53354" w:rsidRDefault="00A53354" w:rsidP="004C4BEE">
      <w:pPr>
        <w:keepNext/>
        <w:spacing w:line="360" w:lineRule="auto"/>
        <w:ind w:left="360"/>
        <w:jc w:val="center"/>
      </w:pPr>
      <w:r>
        <w:rPr>
          <w:noProof/>
        </w:rPr>
        <w:lastRenderedPageBreak/>
        <w:drawing>
          <wp:inline distT="0" distB="0" distL="0" distR="0" wp14:anchorId="0FFB6030" wp14:editId="0A25A3FE">
            <wp:extent cx="5400040" cy="280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800350"/>
                    </a:xfrm>
                    <a:prstGeom prst="rect">
                      <a:avLst/>
                    </a:prstGeom>
                  </pic:spPr>
                </pic:pic>
              </a:graphicData>
            </a:graphic>
          </wp:inline>
        </w:drawing>
      </w:r>
    </w:p>
    <w:p w14:paraId="6AA436F5" w14:textId="377980CB" w:rsidR="00A53354" w:rsidRDefault="00A53354" w:rsidP="003F0C01">
      <w:pPr>
        <w:pStyle w:val="Caption"/>
        <w:rPr>
          <w:ins w:id="1759" w:author="ilham.nur@office.ui.ac.id [2]" w:date="2023-01-29T12:11:00Z"/>
        </w:rPr>
      </w:pPr>
      <w:bookmarkStart w:id="1760" w:name="_Toc128944237"/>
      <w:r>
        <w:t xml:space="preserve">Gambar </w:t>
      </w:r>
      <w:ins w:id="1761" w:author="ilham.nur@office.ui.ac.id" w:date="2023-03-10T23:19:00Z">
        <w:r w:rsidR="0017462A">
          <w:fldChar w:fldCharType="begin"/>
        </w:r>
        <w:r w:rsidR="0017462A">
          <w:instrText xml:space="preserve"> STYLEREF 1 \s </w:instrText>
        </w:r>
      </w:ins>
      <w:r w:rsidR="0017462A">
        <w:fldChar w:fldCharType="separate"/>
      </w:r>
      <w:r w:rsidR="0017462A">
        <w:rPr>
          <w:noProof/>
        </w:rPr>
        <w:t>2</w:t>
      </w:r>
      <w:ins w:id="1762"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1763" w:author="ilham.nur@office.ui.ac.id" w:date="2023-03-10T23:19:00Z">
        <w:r w:rsidR="0017462A">
          <w:rPr>
            <w:noProof/>
          </w:rPr>
          <w:t>4</w:t>
        </w:r>
        <w:r w:rsidR="0017462A">
          <w:fldChar w:fldCharType="end"/>
        </w:r>
      </w:ins>
      <w:ins w:id="1764" w:author="Ilham Nur Pratama" w:date="2023-03-09T00:23:00Z">
        <w:del w:id="1765" w:author="ilham.nur@office.ui.ac.id" w:date="2023-03-10T23:19:00Z">
          <w:r w:rsidR="00C56C18" w:rsidDel="0017462A">
            <w:fldChar w:fldCharType="begin"/>
          </w:r>
          <w:r w:rsidR="00C56C18" w:rsidDel="0017462A">
            <w:delInstrText xml:space="preserve"> STYLEREF 1 \s </w:delInstrText>
          </w:r>
        </w:del>
      </w:ins>
      <w:del w:id="1766" w:author="ilham.nur@office.ui.ac.id" w:date="2023-03-10T23:19:00Z">
        <w:r w:rsidR="00C56C18" w:rsidDel="0017462A">
          <w:fldChar w:fldCharType="separate"/>
        </w:r>
        <w:r w:rsidR="00C56C18" w:rsidDel="0017462A">
          <w:rPr>
            <w:noProof/>
          </w:rPr>
          <w:delText>2</w:delText>
        </w:r>
      </w:del>
      <w:ins w:id="1767" w:author="Ilham Nur Pratama" w:date="2023-03-09T00:23:00Z">
        <w:del w:id="1768"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1769" w:author="ilham.nur@office.ui.ac.id" w:date="2023-03-10T23:19:00Z">
        <w:r w:rsidR="00C56C18" w:rsidDel="0017462A">
          <w:fldChar w:fldCharType="separate"/>
        </w:r>
      </w:del>
      <w:ins w:id="1770" w:author="Ilham Nur Pratama" w:date="2023-03-09T00:23:00Z">
        <w:del w:id="1771" w:author="ilham.nur@office.ui.ac.id" w:date="2023-03-10T23:19:00Z">
          <w:r w:rsidR="00C56C18" w:rsidDel="0017462A">
            <w:rPr>
              <w:noProof/>
            </w:rPr>
            <w:delText>4</w:delText>
          </w:r>
          <w:r w:rsidR="00C56C18" w:rsidDel="0017462A">
            <w:fldChar w:fldCharType="end"/>
          </w:r>
        </w:del>
      </w:ins>
      <w:ins w:id="1772" w:author="ilham.nur@office.ui.ac.id" w:date="2023-03-05T14:12:00Z">
        <w:del w:id="1773" w:author="Ilham Nur Pratama" w:date="2023-03-08T18:52:00Z">
          <w:r w:rsidR="00604724" w:rsidDel="0067134C">
            <w:fldChar w:fldCharType="begin"/>
          </w:r>
          <w:r w:rsidR="00604724" w:rsidDel="0067134C">
            <w:delInstrText xml:space="preserve"> STYLEREF 1 \s </w:delInstrText>
          </w:r>
        </w:del>
      </w:ins>
      <w:del w:id="1774" w:author="Ilham Nur Pratama" w:date="2023-03-08T18:52:00Z">
        <w:r w:rsidR="00604724" w:rsidDel="0067134C">
          <w:fldChar w:fldCharType="separate"/>
        </w:r>
        <w:r w:rsidR="00A262DF" w:rsidDel="0067134C">
          <w:rPr>
            <w:noProof/>
          </w:rPr>
          <w:delText>2</w:delText>
        </w:r>
      </w:del>
      <w:ins w:id="1775" w:author="ilham.nur@office.ui.ac.id" w:date="2023-03-05T14:12:00Z">
        <w:del w:id="1776"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1777" w:author="Ilham Nur Pratama" w:date="2023-03-08T18:52:00Z">
        <w:r w:rsidR="00604724" w:rsidDel="0067134C">
          <w:fldChar w:fldCharType="separate"/>
        </w:r>
      </w:del>
      <w:ins w:id="1778" w:author="ilham.nur@office.ui.ac.id" w:date="2023-03-05T21:23:00Z">
        <w:del w:id="1779" w:author="Ilham Nur Pratama" w:date="2023-03-08T18:52:00Z">
          <w:r w:rsidR="00A262DF" w:rsidDel="0067134C">
            <w:rPr>
              <w:noProof/>
            </w:rPr>
            <w:delText>4</w:delText>
          </w:r>
        </w:del>
      </w:ins>
      <w:ins w:id="1780" w:author="ilham.nur@office.ui.ac.id" w:date="2023-03-05T14:12:00Z">
        <w:del w:id="1781" w:author="Ilham Nur Pratama" w:date="2023-03-08T18:52:00Z">
          <w:r w:rsidR="00604724" w:rsidDel="0067134C">
            <w:fldChar w:fldCharType="end"/>
          </w:r>
        </w:del>
      </w:ins>
      <w:ins w:id="1782" w:author="ilham.nur@office.ui.ac.id [2]" w:date="2023-01-25T05:09:00Z">
        <w:del w:id="1783" w:author="ilham.nur@office.ui.ac.id" w:date="2023-02-02T22:33:00Z">
          <w:r w:rsidR="00F62D33" w:rsidDel="00A76FCF">
            <w:fldChar w:fldCharType="begin"/>
          </w:r>
          <w:r w:rsidR="00F62D33" w:rsidDel="00A76FCF">
            <w:delInstrText xml:space="preserve"> STYLEREF 1 \s </w:delInstrText>
          </w:r>
        </w:del>
      </w:ins>
      <w:del w:id="1784" w:author="ilham.nur@office.ui.ac.id" w:date="2023-02-02T22:33:00Z">
        <w:r w:rsidR="00F62D33" w:rsidDel="00A76FCF">
          <w:fldChar w:fldCharType="separate"/>
        </w:r>
        <w:r w:rsidR="00C64CA0" w:rsidDel="00A76FCF">
          <w:rPr>
            <w:noProof/>
          </w:rPr>
          <w:delText>2</w:delText>
        </w:r>
      </w:del>
      <w:ins w:id="1785" w:author="ilham.nur@office.ui.ac.id [2]" w:date="2023-01-25T05:09:00Z">
        <w:del w:id="1786"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787" w:author="ilham.nur@office.ui.ac.id" w:date="2023-02-02T22:33:00Z">
        <w:r w:rsidR="00000000">
          <w:fldChar w:fldCharType="separate"/>
        </w:r>
      </w:del>
      <w:ins w:id="1788" w:author="ilham.nur@office.ui.ac.id [2]" w:date="2023-01-25T05:09:00Z">
        <w:del w:id="1789" w:author="ilham.nur@office.ui.ac.id" w:date="2023-02-02T22:33:00Z">
          <w:r w:rsidR="00F62D33" w:rsidDel="00A76FCF">
            <w:fldChar w:fldCharType="end"/>
          </w:r>
        </w:del>
      </w:ins>
      <w:del w:id="1790"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2</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4</w:delText>
        </w:r>
        <w:r w:rsidR="0030521D" w:rsidDel="00E614FF">
          <w:fldChar w:fldCharType="end"/>
        </w:r>
      </w:del>
      <w:r>
        <w:t xml:space="preserve"> </w:t>
      </w:r>
      <w:proofErr w:type="spellStart"/>
      <w:r>
        <w:t>Kombinasi</w:t>
      </w:r>
      <w:proofErr w:type="spellEnd"/>
      <w:r>
        <w:t xml:space="preserve"> MCDM untuk </w:t>
      </w:r>
      <w:proofErr w:type="spellStart"/>
      <w:r>
        <w:t>membentuk</w:t>
      </w:r>
      <w:proofErr w:type="spellEnd"/>
      <w:r>
        <w:t xml:space="preserve"> </w:t>
      </w:r>
      <w:proofErr w:type="spellStart"/>
      <w:r>
        <w:t>sebuah</w:t>
      </w:r>
      <w:proofErr w:type="spellEnd"/>
      <w:r>
        <w:t xml:space="preserve"> MCDM yang </w:t>
      </w:r>
      <w:proofErr w:type="spellStart"/>
      <w:r>
        <w:t>bersifat</w:t>
      </w:r>
      <w:proofErr w:type="spellEnd"/>
      <w:r>
        <w:t xml:space="preserve"> hybrid</w:t>
      </w:r>
      <w:bookmarkEnd w:id="1760"/>
      <w:r>
        <w:t xml:space="preserve"> </w:t>
      </w:r>
      <w:del w:id="1791" w:author="ilham.nur@office.ui.ac.id [2]" w:date="2023-01-29T12:15:00Z">
        <w:r w:rsidDel="00AD6E64">
          <w:fldChar w:fldCharType="begin" w:fldLock="1"/>
        </w:r>
        <w:r w:rsidR="007B1554" w:rsidDel="00AD6E64">
          <w:del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delInstrText>
        </w:r>
        <w:r w:rsidDel="00AD6E64">
          <w:fldChar w:fldCharType="separate"/>
        </w:r>
        <w:r w:rsidRPr="00A53354" w:rsidDel="00AD6E64">
          <w:rPr>
            <w:noProof/>
          </w:rPr>
          <w:delText>(</w:delText>
        </w:r>
        <w:r w:rsidRPr="00A53354" w:rsidDel="00AD6E64">
          <w:rPr>
            <w:bCs/>
            <w:noProof/>
          </w:rPr>
          <w:delText>Arslan, 2018)</w:delText>
        </w:r>
        <w:r w:rsidDel="00AD6E64">
          <w:fldChar w:fldCharType="end"/>
        </w:r>
      </w:del>
    </w:p>
    <w:p w14:paraId="5AEA5857" w14:textId="2CF75111" w:rsidR="00FA0C2D" w:rsidRPr="00FA0C2D" w:rsidRDefault="00AD6E64" w:rsidP="003E51EB">
      <w:pPr>
        <w:jc w:val="center"/>
      </w:pPr>
      <w:proofErr w:type="spellStart"/>
      <w:ins w:id="1792" w:author="ilham.nur@office.ui.ac.id [2]" w:date="2023-01-29T12:15:00Z">
        <w:r>
          <w:t>Sumber</w:t>
        </w:r>
        <w:proofErr w:type="spellEnd"/>
        <w:r>
          <w:t xml:space="preserve">: </w:t>
        </w:r>
        <w:r>
          <w:fldChar w:fldCharType="begin" w:fldLock="1"/>
        </w:r>
        <w:r>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fldChar w:fldCharType="separate"/>
        </w:r>
        <w:r w:rsidRPr="00A53354">
          <w:rPr>
            <w:noProof/>
          </w:rPr>
          <w:t>(</w:t>
        </w:r>
        <w:r w:rsidRPr="00A53354">
          <w:rPr>
            <w:bCs/>
            <w:noProof/>
          </w:rPr>
          <w:t>Arslan, 2018)</w:t>
        </w:r>
        <w:r>
          <w:fldChar w:fldCharType="end"/>
        </w:r>
      </w:ins>
    </w:p>
    <w:p w14:paraId="2BE2BDE1" w14:textId="4C147440" w:rsidR="00AF2C35" w:rsidRDefault="00915435" w:rsidP="004C4BEE">
      <w:pPr>
        <w:spacing w:line="360" w:lineRule="auto"/>
        <w:ind w:left="360"/>
      </w:pPr>
      <w:proofErr w:type="spellStart"/>
      <w:r>
        <w:t>Setiap</w:t>
      </w:r>
      <w:proofErr w:type="spellEnd"/>
      <w:r>
        <w:t xml:space="preserve"> MCDM </w:t>
      </w:r>
      <w:proofErr w:type="spellStart"/>
      <w:r>
        <w:t>memiliki</w:t>
      </w:r>
      <w:proofErr w:type="spellEnd"/>
      <w:r>
        <w:t xml:space="preserve"> </w:t>
      </w:r>
      <w:proofErr w:type="spellStart"/>
      <w:r>
        <w:t>perhitungan</w:t>
      </w:r>
      <w:proofErr w:type="spellEnd"/>
      <w:r>
        <w:t xml:space="preserve"> dan Metode yang </w:t>
      </w:r>
      <w:proofErr w:type="spellStart"/>
      <w:r>
        <w:t>berbeda</w:t>
      </w:r>
      <w:proofErr w:type="spellEnd"/>
      <w:r>
        <w:t xml:space="preserve"> yang </w:t>
      </w:r>
      <w:proofErr w:type="spellStart"/>
      <w:r>
        <w:t>akan</w:t>
      </w:r>
      <w:proofErr w:type="spellEnd"/>
      <w:r>
        <w:t xml:space="preserve"> </w:t>
      </w:r>
      <w:proofErr w:type="spellStart"/>
      <w:r>
        <w:t>menghasilkan</w:t>
      </w:r>
      <w:proofErr w:type="spellEnd"/>
      <w:r>
        <w:t xml:space="preserve"> </w:t>
      </w:r>
      <w:r w:rsidR="002272A5">
        <w:t xml:space="preserve">data yang </w:t>
      </w:r>
      <w:proofErr w:type="spellStart"/>
      <w:r w:rsidR="002272A5">
        <w:t>kemungkinan</w:t>
      </w:r>
      <w:proofErr w:type="spellEnd"/>
      <w:r w:rsidR="002272A5">
        <w:t xml:space="preserve"> </w:t>
      </w:r>
      <w:proofErr w:type="spellStart"/>
      <w:r w:rsidR="002272A5">
        <w:t>berbeda</w:t>
      </w:r>
      <w:proofErr w:type="spellEnd"/>
      <w:r w:rsidR="002272A5">
        <w:t xml:space="preserve"> juga </w:t>
      </w:r>
      <w:r w:rsidR="002272A5">
        <w:fldChar w:fldCharType="begin" w:fldLock="1"/>
      </w:r>
      <w:r w:rsidR="006121DF">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Comparison","type":"article-journal","volume":"24"},"uris":["http://www.mendeley.com/documents/?uuid=7fe1a510-e9f8-395a-a966-20958129371d"]}],"mendeley":{"formattedCitation":"(Zlaugotne et al., 2020)","plainTextFormattedCitation":"(Zlaugotne et al., 2020)","previouslyFormattedCitation":"(Zlaugotne et al., 2020)"},"properties":{"noteIndex":0},"schema":"https://github.com/citation-style-language/schema/raw/master/csl-citation.json"}</w:instrText>
      </w:r>
      <w:r w:rsidR="002272A5">
        <w:fldChar w:fldCharType="separate"/>
      </w:r>
      <w:r w:rsidR="002272A5" w:rsidRPr="002272A5">
        <w:rPr>
          <w:noProof/>
        </w:rPr>
        <w:t>(Zlaugotne et al., 2020)</w:t>
      </w:r>
      <w:r w:rsidR="002272A5">
        <w:fldChar w:fldCharType="end"/>
      </w:r>
      <w:r w:rsidR="002272A5">
        <w:t>.</w:t>
      </w:r>
      <w:r w:rsidR="006121DF">
        <w:t xml:space="preserve"> Pada</w:t>
      </w:r>
      <w:r w:rsidR="007B6769">
        <w:t xml:space="preserve"> </w:t>
      </w:r>
      <w:r w:rsidR="007B6769">
        <w:fldChar w:fldCharType="begin"/>
      </w:r>
      <w:r w:rsidR="007B6769">
        <w:instrText xml:space="preserve"> REF _Ref110974311 \h </w:instrText>
      </w:r>
      <w:r w:rsidR="007B6769">
        <w:fldChar w:fldCharType="separate"/>
      </w:r>
      <w:proofErr w:type="spellStart"/>
      <w:r w:rsidR="00A262DF">
        <w:t>Tabel</w:t>
      </w:r>
      <w:proofErr w:type="spellEnd"/>
      <w:r w:rsidR="00A262DF">
        <w:t xml:space="preserve"> </w:t>
      </w:r>
      <w:r w:rsidR="00A262DF">
        <w:rPr>
          <w:noProof/>
        </w:rPr>
        <w:t>2</w:t>
      </w:r>
      <w:r w:rsidR="00A262DF">
        <w:t>.</w:t>
      </w:r>
      <w:r w:rsidR="00A262DF">
        <w:rPr>
          <w:noProof/>
        </w:rPr>
        <w:t>3</w:t>
      </w:r>
      <w:r w:rsidR="007B6769">
        <w:fldChar w:fldCharType="end"/>
      </w:r>
      <w:r w:rsidR="006121DF">
        <w:t xml:space="preserve"> </w:t>
      </w:r>
      <w:proofErr w:type="spellStart"/>
      <w:r w:rsidR="006121DF">
        <w:t>dapat</w:t>
      </w:r>
      <w:proofErr w:type="spellEnd"/>
      <w:r w:rsidR="006121DF">
        <w:t xml:space="preserve"> </w:t>
      </w:r>
      <w:proofErr w:type="spellStart"/>
      <w:r w:rsidR="006121DF">
        <w:t>dilihat</w:t>
      </w:r>
      <w:proofErr w:type="spellEnd"/>
      <w:r w:rsidR="006121DF">
        <w:t xml:space="preserve"> </w:t>
      </w:r>
      <w:proofErr w:type="spellStart"/>
      <w:r w:rsidR="006121DF">
        <w:t>perbandingan</w:t>
      </w:r>
      <w:proofErr w:type="spellEnd"/>
      <w:r w:rsidR="006121DF">
        <w:t xml:space="preserve"> Metode MCDM yang </w:t>
      </w:r>
      <w:proofErr w:type="spellStart"/>
      <w:r w:rsidR="006121DF">
        <w:t>umum</w:t>
      </w:r>
      <w:proofErr w:type="spellEnd"/>
      <w:r w:rsidR="006121DF">
        <w:t xml:space="preserve"> </w:t>
      </w:r>
      <w:proofErr w:type="spellStart"/>
      <w:r w:rsidR="006121DF">
        <w:t>digunakan</w:t>
      </w:r>
      <w:proofErr w:type="spellEnd"/>
      <w:r w:rsidR="006121DF">
        <w:t xml:space="preserve"> </w:t>
      </w:r>
      <w:proofErr w:type="spellStart"/>
      <w:r w:rsidR="006121DF">
        <w:t>dari</w:t>
      </w:r>
      <w:proofErr w:type="spellEnd"/>
      <w:r w:rsidR="006121DF">
        <w:t xml:space="preserve"> </w:t>
      </w:r>
      <w:proofErr w:type="spellStart"/>
      <w:r w:rsidR="006121DF">
        <w:t>berbagai</w:t>
      </w:r>
      <w:proofErr w:type="spellEnd"/>
      <w:r w:rsidR="006121DF">
        <w:t xml:space="preserve"> </w:t>
      </w:r>
      <w:proofErr w:type="spellStart"/>
      <w:r w:rsidR="006121DF">
        <w:t>aspek</w:t>
      </w:r>
      <w:proofErr w:type="spellEnd"/>
      <w:r w:rsidR="006121DF">
        <w:t xml:space="preserve"> </w:t>
      </w:r>
      <w:r w:rsidR="006121DF">
        <w:fldChar w:fldCharType="begin" w:fldLock="1"/>
      </w:r>
      <w:r w:rsidR="000B3340">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Comparison","type":"article-journal","volume":"24"},"uris":["http://www.mendeley.com/documents/?uuid=7fe1a510-e9f8-395a-a966-20958129371d"]}],"mendeley":{"formattedCitation":"(Zlaugotne et al., 2020)","plainTextFormattedCitation":"(Zlaugotne et al., 2020)","previouslyFormattedCitation":"(Zlaugotne et al., 2020)"},"properties":{"noteIndex":0},"schema":"https://github.com/citation-style-language/schema/raw/master/csl-citation.json"}</w:instrText>
      </w:r>
      <w:r w:rsidR="006121DF">
        <w:fldChar w:fldCharType="separate"/>
      </w:r>
      <w:r w:rsidR="006121DF" w:rsidRPr="006121DF">
        <w:rPr>
          <w:noProof/>
        </w:rPr>
        <w:t>(Zlaugotne et al., 2020)</w:t>
      </w:r>
      <w:r w:rsidR="006121DF">
        <w:fldChar w:fldCharType="end"/>
      </w:r>
      <w:r w:rsidR="006121DF">
        <w:t>.</w:t>
      </w:r>
      <w:r w:rsidR="00A51FAC">
        <w:t xml:space="preserve"> </w:t>
      </w:r>
    </w:p>
    <w:p w14:paraId="05B76EFC" w14:textId="77777777" w:rsidR="00C253B3" w:rsidRDefault="00C253B3" w:rsidP="004C4BEE">
      <w:pPr>
        <w:spacing w:line="360" w:lineRule="auto"/>
        <w:ind w:left="360"/>
      </w:pPr>
    </w:p>
    <w:p w14:paraId="636AA0E5" w14:textId="1E56DF0B" w:rsidR="00C253B3" w:rsidRPr="00C253B3" w:rsidRDefault="00C253B3" w:rsidP="004C4BEE">
      <w:pPr>
        <w:spacing w:line="360" w:lineRule="auto"/>
        <w:ind w:left="360"/>
        <w:rPr>
          <w:i/>
          <w:iCs/>
        </w:rPr>
        <w:sectPr w:rsidR="00C253B3" w:rsidRPr="00C253B3" w:rsidSect="00AD4474">
          <w:headerReference w:type="first" r:id="rId40"/>
          <w:pgSz w:w="11906" w:h="16838" w:code="9"/>
          <w:pgMar w:top="1701" w:right="1701" w:bottom="1701" w:left="1701" w:header="720" w:footer="720" w:gutter="0"/>
          <w:cols w:space="720"/>
          <w:titlePg/>
          <w:docGrid w:linePitch="360"/>
        </w:sectPr>
      </w:pPr>
    </w:p>
    <w:p w14:paraId="3141C5A2" w14:textId="7BE48C8D" w:rsidR="004139ED" w:rsidRDefault="004139ED" w:rsidP="004C4BEE">
      <w:pPr>
        <w:spacing w:line="360" w:lineRule="auto"/>
        <w:ind w:left="360"/>
      </w:pPr>
    </w:p>
    <w:p w14:paraId="7B006940" w14:textId="3261B9A3" w:rsidR="000B3340" w:rsidRDefault="000B3340" w:rsidP="003F0C01">
      <w:pPr>
        <w:pStyle w:val="Caption"/>
      </w:pPr>
      <w:bookmarkStart w:id="1793" w:name="_Ref110974311"/>
      <w:bookmarkStart w:id="1794" w:name="_Toc128944262"/>
      <w:proofErr w:type="spellStart"/>
      <w:r>
        <w:t>Tabel</w:t>
      </w:r>
      <w:proofErr w:type="spellEnd"/>
      <w:r>
        <w:t xml:space="preserve"> </w:t>
      </w:r>
      <w:ins w:id="1795" w:author="ilham.nur@office.ui.ac.id" w:date="2023-03-04T17:01:00Z">
        <w:r w:rsidR="0016052A">
          <w:fldChar w:fldCharType="begin"/>
        </w:r>
        <w:r w:rsidR="0016052A">
          <w:instrText xml:space="preserve"> STYLEREF 1 \s </w:instrText>
        </w:r>
      </w:ins>
      <w:r w:rsidR="0016052A">
        <w:fldChar w:fldCharType="separate"/>
      </w:r>
      <w:r w:rsidR="00A262DF">
        <w:rPr>
          <w:noProof/>
        </w:rPr>
        <w:t>2</w:t>
      </w:r>
      <w:ins w:id="1796" w:author="ilham.nur@office.ui.ac.id" w:date="2023-03-04T17:01:00Z">
        <w:r w:rsidR="0016052A">
          <w:fldChar w:fldCharType="end"/>
        </w:r>
        <w:r w:rsidR="0016052A">
          <w:t>.</w:t>
        </w:r>
        <w:r w:rsidR="0016052A">
          <w:fldChar w:fldCharType="begin"/>
        </w:r>
        <w:r w:rsidR="0016052A">
          <w:instrText xml:space="preserve"> SEQ Tabel \* ARABIC \s 1 </w:instrText>
        </w:r>
      </w:ins>
      <w:r w:rsidR="0016052A">
        <w:fldChar w:fldCharType="separate"/>
      </w:r>
      <w:ins w:id="1797" w:author="ilham.nur@office.ui.ac.id" w:date="2023-03-05T21:23:00Z">
        <w:r w:rsidR="00A262DF">
          <w:rPr>
            <w:noProof/>
          </w:rPr>
          <w:t>3</w:t>
        </w:r>
      </w:ins>
      <w:ins w:id="1798" w:author="ilham.nur@office.ui.ac.id" w:date="2023-03-04T17:01:00Z">
        <w:r w:rsidR="0016052A">
          <w:fldChar w:fldCharType="end"/>
        </w:r>
      </w:ins>
      <w:ins w:id="1799" w:author="ilham.nur@office.ui.ac.id [2]" w:date="2023-01-28T21:53:00Z">
        <w:del w:id="1800" w:author="ilham.nur@office.ui.ac.id" w:date="2023-02-02T21:41:00Z">
          <w:r w:rsidR="009035EE" w:rsidDel="003B572F">
            <w:fldChar w:fldCharType="begin"/>
          </w:r>
          <w:r w:rsidR="009035EE" w:rsidDel="003B572F">
            <w:delInstrText xml:space="preserve"> STYLEREF 1 \s </w:delInstrText>
          </w:r>
        </w:del>
      </w:ins>
      <w:del w:id="1801" w:author="ilham.nur@office.ui.ac.id" w:date="2023-02-02T21:41:00Z">
        <w:r w:rsidR="009035EE" w:rsidDel="003B572F">
          <w:fldChar w:fldCharType="separate"/>
        </w:r>
        <w:r w:rsidR="00C64CA0" w:rsidDel="003B572F">
          <w:rPr>
            <w:noProof/>
          </w:rPr>
          <w:delText>2</w:delText>
        </w:r>
      </w:del>
      <w:ins w:id="1802" w:author="ilham.nur@office.ui.ac.id [2]" w:date="2023-01-28T21:53:00Z">
        <w:del w:id="1803"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1804" w:author="ilham.nur@office.ui.ac.id" w:date="2023-02-02T21:41:00Z">
        <w:r w:rsidR="00000000">
          <w:fldChar w:fldCharType="separate"/>
        </w:r>
      </w:del>
      <w:ins w:id="1805" w:author="ilham.nur@office.ui.ac.id [2]" w:date="2023-01-28T21:53:00Z">
        <w:del w:id="1806" w:author="ilham.nur@office.ui.ac.id" w:date="2023-02-02T21:41:00Z">
          <w:r w:rsidR="009035EE" w:rsidDel="003B572F">
            <w:fldChar w:fldCharType="end"/>
          </w:r>
        </w:del>
      </w:ins>
      <w:del w:id="1807" w:author="ilham.nur@office.ui.ac.id [2]" w:date="2023-01-25T05:08:00Z">
        <w:r w:rsidR="00F62D33" w:rsidDel="00F62D33">
          <w:fldChar w:fldCharType="begin"/>
        </w:r>
        <w:r w:rsidR="00F62D33" w:rsidDel="00F62D33">
          <w:delInstrText xml:space="preserve"> STYLEREF 1 \s </w:delInstrText>
        </w:r>
        <w:r w:rsidR="00F62D33" w:rsidDel="00F62D33">
          <w:fldChar w:fldCharType="separate"/>
        </w:r>
        <w:r w:rsidR="00AF75ED" w:rsidDel="00F62D33">
          <w:rPr>
            <w:noProof/>
          </w:rPr>
          <w:delText>2</w:delText>
        </w:r>
        <w:r w:rsidR="00F62D33" w:rsidDel="00F62D33">
          <w:rPr>
            <w:noProof/>
          </w:rPr>
          <w:fldChar w:fldCharType="end"/>
        </w:r>
        <w:r w:rsidR="00A72F57" w:rsidDel="00F62D33">
          <w:delText>.</w:delText>
        </w:r>
        <w:r w:rsidR="00F62D33" w:rsidDel="00F62D33">
          <w:fldChar w:fldCharType="begin"/>
        </w:r>
        <w:r w:rsidR="00F62D33" w:rsidDel="00F62D33">
          <w:delInstrText xml:space="preserve"> SEQ Tabel \* ARABIC \s 1 </w:delInstrText>
        </w:r>
        <w:r w:rsidR="00F62D33" w:rsidDel="00F62D33">
          <w:fldChar w:fldCharType="separate"/>
        </w:r>
        <w:r w:rsidR="00AF75ED" w:rsidDel="00F62D33">
          <w:rPr>
            <w:noProof/>
          </w:rPr>
          <w:delText>3</w:delText>
        </w:r>
        <w:r w:rsidR="00F62D33" w:rsidDel="00F62D33">
          <w:rPr>
            <w:noProof/>
          </w:rPr>
          <w:fldChar w:fldCharType="end"/>
        </w:r>
      </w:del>
      <w:bookmarkEnd w:id="1793"/>
      <w:r>
        <w:t xml:space="preserve"> Rangkuman </w:t>
      </w:r>
      <w:proofErr w:type="spellStart"/>
      <w:r>
        <w:t>perbandingan</w:t>
      </w:r>
      <w:proofErr w:type="spellEnd"/>
      <w:r>
        <w:t xml:space="preserve"> </w:t>
      </w:r>
      <w:proofErr w:type="spellStart"/>
      <w:r>
        <w:t>metode</w:t>
      </w:r>
      <w:proofErr w:type="spellEnd"/>
      <w:r>
        <w:t xml:space="preserve"> MCDM yang </w:t>
      </w:r>
      <w:proofErr w:type="spellStart"/>
      <w:r>
        <w:t>umum</w:t>
      </w:r>
      <w:proofErr w:type="spellEnd"/>
      <w:r>
        <w:t xml:space="preserve"> </w:t>
      </w:r>
      <w:proofErr w:type="spellStart"/>
      <w:r>
        <w:t>digunakan</w:t>
      </w:r>
      <w:proofErr w:type="spellEnd"/>
      <w:r w:rsidR="00FC7543">
        <w:t xml:space="preserve"> </w:t>
      </w:r>
      <w:r w:rsidRPr="00FC7543">
        <w:fldChar w:fldCharType="begin" w:fldLock="1"/>
      </w:r>
      <w:r w:rsidR="00C96AD4">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Comparison","type":"article-journal","volume":"24"},"uris":["http://www.mendeley.com/documents/?uuid=7fe1a510-e9f8-395a-a966-20958129371d"]}],"mendeley":{"formattedCitation":"(Zlaugotne et al., 2020)","plainTextFormattedCitation":"(Zlaugotne et al., 2020)","previouslyFormattedCitation":"(Zlaugotne et al., 2020)"},"properties":{"noteIndex":0},"schema":"https://github.com/citation-style-language/schema/raw/master/csl-citation.json"}</w:instrText>
      </w:r>
      <w:r w:rsidRPr="00FC7543">
        <w:fldChar w:fldCharType="separate"/>
      </w:r>
      <w:r w:rsidRPr="00FC7543">
        <w:rPr>
          <w:noProof/>
        </w:rPr>
        <w:t>(Zlaugotne et al., 2020)</w:t>
      </w:r>
      <w:bookmarkEnd w:id="1794"/>
      <w:r w:rsidRPr="00FC7543">
        <w:fldChar w:fldCharType="end"/>
      </w:r>
    </w:p>
    <w:tbl>
      <w:tblPr>
        <w:tblStyle w:val="TableGrid"/>
        <w:tblW w:w="3990" w:type="pct"/>
        <w:jc w:val="center"/>
        <w:tblLook w:val="04A0" w:firstRow="1" w:lastRow="0" w:firstColumn="1" w:lastColumn="0" w:noHBand="0" w:noVBand="1"/>
      </w:tblPr>
      <w:tblGrid>
        <w:gridCol w:w="2143"/>
        <w:gridCol w:w="2237"/>
        <w:gridCol w:w="2237"/>
        <w:gridCol w:w="2237"/>
        <w:gridCol w:w="1860"/>
      </w:tblGrid>
      <w:tr w:rsidR="00CC3480" w14:paraId="454E18A7" w14:textId="77777777" w:rsidTr="004C4BEE">
        <w:trPr>
          <w:jc w:val="center"/>
        </w:trPr>
        <w:tc>
          <w:tcPr>
            <w:tcW w:w="1000" w:type="pct"/>
          </w:tcPr>
          <w:p w14:paraId="02BC042F" w14:textId="77777777" w:rsidR="00CC3480" w:rsidRPr="00E14C61" w:rsidRDefault="00CC3480" w:rsidP="00DF1F13">
            <w:pPr>
              <w:spacing w:line="360" w:lineRule="auto"/>
              <w:rPr>
                <w:sz w:val="20"/>
                <w:szCs w:val="18"/>
              </w:rPr>
            </w:pPr>
          </w:p>
        </w:tc>
        <w:tc>
          <w:tcPr>
            <w:tcW w:w="1044" w:type="pct"/>
          </w:tcPr>
          <w:p w14:paraId="01F9219F" w14:textId="596B5CB9" w:rsidR="00CC3480" w:rsidRPr="00E14C61" w:rsidRDefault="00CC3480" w:rsidP="00DF1F13">
            <w:pPr>
              <w:spacing w:line="360" w:lineRule="auto"/>
              <w:rPr>
                <w:b/>
                <w:bCs/>
                <w:sz w:val="20"/>
                <w:szCs w:val="18"/>
              </w:rPr>
            </w:pPr>
            <w:r w:rsidRPr="00E14C61">
              <w:rPr>
                <w:b/>
                <w:bCs/>
                <w:sz w:val="20"/>
                <w:szCs w:val="18"/>
              </w:rPr>
              <w:t>TOPSIS</w:t>
            </w:r>
          </w:p>
        </w:tc>
        <w:tc>
          <w:tcPr>
            <w:tcW w:w="1044" w:type="pct"/>
          </w:tcPr>
          <w:p w14:paraId="4D8B7A20" w14:textId="41D0ACC2" w:rsidR="00CC3480" w:rsidRPr="00E14C61" w:rsidRDefault="00CC3480" w:rsidP="00DF1F13">
            <w:pPr>
              <w:spacing w:line="360" w:lineRule="auto"/>
              <w:rPr>
                <w:b/>
                <w:bCs/>
                <w:sz w:val="20"/>
                <w:szCs w:val="18"/>
              </w:rPr>
            </w:pPr>
            <w:r w:rsidRPr="00E14C61">
              <w:rPr>
                <w:b/>
                <w:bCs/>
                <w:sz w:val="20"/>
                <w:szCs w:val="18"/>
              </w:rPr>
              <w:t>VIKOR</w:t>
            </w:r>
          </w:p>
        </w:tc>
        <w:tc>
          <w:tcPr>
            <w:tcW w:w="1044" w:type="pct"/>
          </w:tcPr>
          <w:p w14:paraId="7AD8F249" w14:textId="19F0E87E" w:rsidR="00CC3480" w:rsidRPr="00E14C61" w:rsidRDefault="00CC3480" w:rsidP="00DF1F13">
            <w:pPr>
              <w:spacing w:line="360" w:lineRule="auto"/>
              <w:rPr>
                <w:b/>
                <w:bCs/>
                <w:sz w:val="20"/>
                <w:szCs w:val="18"/>
              </w:rPr>
            </w:pPr>
            <w:r w:rsidRPr="00E14C61">
              <w:rPr>
                <w:b/>
                <w:bCs/>
                <w:sz w:val="20"/>
                <w:szCs w:val="18"/>
              </w:rPr>
              <w:t>COPRAS</w:t>
            </w:r>
          </w:p>
        </w:tc>
        <w:tc>
          <w:tcPr>
            <w:tcW w:w="868" w:type="pct"/>
          </w:tcPr>
          <w:p w14:paraId="68635202" w14:textId="6FAEB3AF" w:rsidR="00CC3480" w:rsidRPr="00E14C61" w:rsidRDefault="00CC3480" w:rsidP="00DF1F13">
            <w:pPr>
              <w:spacing w:line="360" w:lineRule="auto"/>
              <w:rPr>
                <w:b/>
                <w:bCs/>
                <w:sz w:val="20"/>
                <w:szCs w:val="18"/>
              </w:rPr>
            </w:pPr>
            <w:r w:rsidRPr="00E14C61">
              <w:rPr>
                <w:b/>
                <w:bCs/>
                <w:sz w:val="20"/>
                <w:szCs w:val="18"/>
              </w:rPr>
              <w:t>AHP</w:t>
            </w:r>
          </w:p>
        </w:tc>
      </w:tr>
      <w:tr w:rsidR="00CC3480" w14:paraId="6296A574" w14:textId="77777777" w:rsidTr="004C4BEE">
        <w:trPr>
          <w:jc w:val="center"/>
        </w:trPr>
        <w:tc>
          <w:tcPr>
            <w:tcW w:w="1000" w:type="pct"/>
          </w:tcPr>
          <w:p w14:paraId="60149728" w14:textId="7F22D9C7" w:rsidR="00CC3480" w:rsidRPr="00E14C61" w:rsidRDefault="00CC3480" w:rsidP="00DF1F13">
            <w:pPr>
              <w:spacing w:line="360" w:lineRule="auto"/>
              <w:rPr>
                <w:b/>
                <w:bCs/>
                <w:sz w:val="20"/>
                <w:szCs w:val="18"/>
              </w:rPr>
            </w:pPr>
            <w:proofErr w:type="spellStart"/>
            <w:r w:rsidRPr="00E14C61">
              <w:rPr>
                <w:b/>
                <w:bCs/>
                <w:sz w:val="20"/>
                <w:szCs w:val="18"/>
              </w:rPr>
              <w:t>Jenis</w:t>
            </w:r>
            <w:proofErr w:type="spellEnd"/>
            <w:r w:rsidRPr="00E14C61">
              <w:rPr>
                <w:b/>
                <w:bCs/>
                <w:sz w:val="20"/>
                <w:szCs w:val="18"/>
              </w:rPr>
              <w:t xml:space="preserve"> </w:t>
            </w:r>
            <w:proofErr w:type="spellStart"/>
            <w:r w:rsidRPr="00E14C61">
              <w:rPr>
                <w:b/>
                <w:bCs/>
                <w:sz w:val="20"/>
                <w:szCs w:val="18"/>
              </w:rPr>
              <w:t>normalisasi</w:t>
            </w:r>
            <w:proofErr w:type="spellEnd"/>
          </w:p>
        </w:tc>
        <w:tc>
          <w:tcPr>
            <w:tcW w:w="1044" w:type="pct"/>
          </w:tcPr>
          <w:p w14:paraId="10F7C73B" w14:textId="597AD4E7" w:rsidR="00CC3480" w:rsidRPr="00E14C61" w:rsidRDefault="00CC3480" w:rsidP="00DF1F13">
            <w:pPr>
              <w:spacing w:line="360" w:lineRule="auto"/>
              <w:rPr>
                <w:sz w:val="20"/>
                <w:szCs w:val="18"/>
              </w:rPr>
            </w:pPr>
            <w:proofErr w:type="spellStart"/>
            <w:r w:rsidRPr="00E14C61">
              <w:rPr>
                <w:sz w:val="20"/>
                <w:szCs w:val="18"/>
              </w:rPr>
              <w:t>Normalisasi</w:t>
            </w:r>
            <w:proofErr w:type="spellEnd"/>
            <w:r w:rsidRPr="00E14C61">
              <w:rPr>
                <w:sz w:val="20"/>
                <w:szCs w:val="18"/>
              </w:rPr>
              <w:t xml:space="preserve"> </w:t>
            </w:r>
            <w:proofErr w:type="spellStart"/>
            <w:r w:rsidRPr="00E14C61">
              <w:rPr>
                <w:sz w:val="20"/>
                <w:szCs w:val="18"/>
              </w:rPr>
              <w:t>vektor</w:t>
            </w:r>
            <w:proofErr w:type="spellEnd"/>
          </w:p>
        </w:tc>
        <w:tc>
          <w:tcPr>
            <w:tcW w:w="1044" w:type="pct"/>
          </w:tcPr>
          <w:p w14:paraId="0CA2D2EA" w14:textId="15B68449" w:rsidR="00CC3480" w:rsidRPr="00E14C61" w:rsidRDefault="00CC3480" w:rsidP="00DF1F13">
            <w:pPr>
              <w:spacing w:line="360" w:lineRule="auto"/>
              <w:rPr>
                <w:sz w:val="20"/>
                <w:szCs w:val="18"/>
              </w:rPr>
            </w:pPr>
            <w:proofErr w:type="spellStart"/>
            <w:r>
              <w:rPr>
                <w:sz w:val="20"/>
                <w:szCs w:val="18"/>
              </w:rPr>
              <w:t>Normalisasi</w:t>
            </w:r>
            <w:proofErr w:type="spellEnd"/>
            <w:r>
              <w:rPr>
                <w:sz w:val="20"/>
                <w:szCs w:val="18"/>
              </w:rPr>
              <w:t xml:space="preserve"> linier</w:t>
            </w:r>
          </w:p>
        </w:tc>
        <w:tc>
          <w:tcPr>
            <w:tcW w:w="1044" w:type="pct"/>
          </w:tcPr>
          <w:p w14:paraId="5D82227D" w14:textId="5F26FA81" w:rsidR="00CC3480" w:rsidRPr="00E14C61" w:rsidRDefault="00CC3480" w:rsidP="00DF1F13">
            <w:pPr>
              <w:spacing w:line="360" w:lineRule="auto"/>
              <w:rPr>
                <w:sz w:val="20"/>
                <w:szCs w:val="18"/>
              </w:rPr>
            </w:pPr>
            <w:proofErr w:type="spellStart"/>
            <w:r>
              <w:rPr>
                <w:sz w:val="20"/>
                <w:szCs w:val="18"/>
              </w:rPr>
              <w:t>Normalisasi</w:t>
            </w:r>
            <w:proofErr w:type="spellEnd"/>
            <w:r>
              <w:rPr>
                <w:sz w:val="20"/>
                <w:szCs w:val="18"/>
              </w:rPr>
              <w:t xml:space="preserve"> </w:t>
            </w:r>
            <w:proofErr w:type="spellStart"/>
            <w:r>
              <w:rPr>
                <w:sz w:val="20"/>
                <w:szCs w:val="18"/>
              </w:rPr>
              <w:t>vektor</w:t>
            </w:r>
            <w:proofErr w:type="spellEnd"/>
          </w:p>
        </w:tc>
        <w:tc>
          <w:tcPr>
            <w:tcW w:w="868" w:type="pct"/>
          </w:tcPr>
          <w:p w14:paraId="75D40A28" w14:textId="305A0D76" w:rsidR="00CC3480" w:rsidRPr="00E14C61" w:rsidRDefault="00CC3480" w:rsidP="00DF1F13">
            <w:pPr>
              <w:spacing w:line="360" w:lineRule="auto"/>
              <w:rPr>
                <w:sz w:val="20"/>
                <w:szCs w:val="18"/>
              </w:rPr>
            </w:pPr>
            <w:proofErr w:type="spellStart"/>
            <w:r>
              <w:rPr>
                <w:sz w:val="20"/>
                <w:szCs w:val="18"/>
              </w:rPr>
              <w:t>Normalisasi</w:t>
            </w:r>
            <w:proofErr w:type="spellEnd"/>
            <w:r>
              <w:rPr>
                <w:sz w:val="20"/>
                <w:szCs w:val="18"/>
              </w:rPr>
              <w:t xml:space="preserve"> </w:t>
            </w:r>
            <w:proofErr w:type="spellStart"/>
            <w:r>
              <w:rPr>
                <w:sz w:val="20"/>
                <w:szCs w:val="18"/>
              </w:rPr>
              <w:t>vektor</w:t>
            </w:r>
            <w:proofErr w:type="spellEnd"/>
          </w:p>
        </w:tc>
      </w:tr>
      <w:tr w:rsidR="00CC3480" w14:paraId="5D566A04" w14:textId="77777777" w:rsidTr="004C4BEE">
        <w:trPr>
          <w:jc w:val="center"/>
        </w:trPr>
        <w:tc>
          <w:tcPr>
            <w:tcW w:w="1000" w:type="pct"/>
          </w:tcPr>
          <w:p w14:paraId="1D3271BE" w14:textId="692A6B05" w:rsidR="00CC3480" w:rsidRPr="00E14C61" w:rsidRDefault="00CC3480" w:rsidP="00C248D3">
            <w:pPr>
              <w:spacing w:line="360" w:lineRule="auto"/>
              <w:rPr>
                <w:b/>
                <w:bCs/>
                <w:sz w:val="20"/>
                <w:szCs w:val="18"/>
              </w:rPr>
            </w:pPr>
            <w:proofErr w:type="spellStart"/>
            <w:r w:rsidRPr="00E14C61">
              <w:rPr>
                <w:b/>
                <w:bCs/>
                <w:sz w:val="20"/>
                <w:szCs w:val="18"/>
              </w:rPr>
              <w:t>Kegunaan</w:t>
            </w:r>
            <w:proofErr w:type="spellEnd"/>
          </w:p>
        </w:tc>
        <w:tc>
          <w:tcPr>
            <w:tcW w:w="1044" w:type="pct"/>
          </w:tcPr>
          <w:p w14:paraId="33425A9E" w14:textId="3C9459E4" w:rsidR="00CC3480" w:rsidRPr="00E14C61" w:rsidRDefault="00CC3480" w:rsidP="00C248D3">
            <w:pPr>
              <w:spacing w:line="360" w:lineRule="auto"/>
              <w:rPr>
                <w:sz w:val="20"/>
                <w:szCs w:val="18"/>
              </w:rPr>
            </w:pPr>
            <w:proofErr w:type="spellStart"/>
            <w:r>
              <w:rPr>
                <w:sz w:val="20"/>
                <w:szCs w:val="18"/>
              </w:rPr>
              <w:t>Pengambilan</w:t>
            </w:r>
            <w:proofErr w:type="spellEnd"/>
            <w:r>
              <w:rPr>
                <w:sz w:val="20"/>
                <w:szCs w:val="18"/>
              </w:rPr>
              <w:t xml:space="preserve"> </w:t>
            </w:r>
            <w:proofErr w:type="spellStart"/>
            <w:r>
              <w:rPr>
                <w:sz w:val="20"/>
                <w:szCs w:val="18"/>
              </w:rPr>
              <w:t>keputusan</w:t>
            </w:r>
            <w:proofErr w:type="spellEnd"/>
            <w:r>
              <w:rPr>
                <w:sz w:val="20"/>
                <w:szCs w:val="18"/>
              </w:rPr>
              <w:t xml:space="preserve">, </w:t>
            </w:r>
            <w:proofErr w:type="spellStart"/>
            <w:r>
              <w:rPr>
                <w:sz w:val="20"/>
                <w:szCs w:val="18"/>
              </w:rPr>
              <w:t>penentuan</w:t>
            </w:r>
            <w:proofErr w:type="spellEnd"/>
            <w:r>
              <w:rPr>
                <w:sz w:val="20"/>
                <w:szCs w:val="18"/>
              </w:rPr>
              <w:t xml:space="preserve"> </w:t>
            </w:r>
            <w:proofErr w:type="spellStart"/>
            <w:r>
              <w:rPr>
                <w:sz w:val="20"/>
                <w:szCs w:val="18"/>
              </w:rPr>
              <w:t>peringkat</w:t>
            </w:r>
            <w:proofErr w:type="spellEnd"/>
          </w:p>
        </w:tc>
        <w:tc>
          <w:tcPr>
            <w:tcW w:w="1044" w:type="pct"/>
          </w:tcPr>
          <w:p w14:paraId="139B3C03" w14:textId="68532D9A" w:rsidR="00CC3480" w:rsidRPr="00E14C61" w:rsidRDefault="00CC3480" w:rsidP="00C248D3">
            <w:pPr>
              <w:spacing w:line="360" w:lineRule="auto"/>
              <w:rPr>
                <w:sz w:val="20"/>
                <w:szCs w:val="18"/>
              </w:rPr>
            </w:pPr>
            <w:proofErr w:type="spellStart"/>
            <w:r w:rsidRPr="006A1FD6">
              <w:rPr>
                <w:sz w:val="20"/>
                <w:szCs w:val="18"/>
              </w:rPr>
              <w:t>Pengambilan</w:t>
            </w:r>
            <w:proofErr w:type="spellEnd"/>
            <w:r w:rsidRPr="006A1FD6">
              <w:rPr>
                <w:sz w:val="20"/>
                <w:szCs w:val="18"/>
              </w:rPr>
              <w:t xml:space="preserve"> </w:t>
            </w:r>
            <w:proofErr w:type="spellStart"/>
            <w:r w:rsidRPr="006A1FD6">
              <w:rPr>
                <w:sz w:val="20"/>
                <w:szCs w:val="18"/>
              </w:rPr>
              <w:t>keputusan</w:t>
            </w:r>
            <w:proofErr w:type="spellEnd"/>
            <w:r w:rsidRPr="006A1FD6">
              <w:rPr>
                <w:sz w:val="20"/>
                <w:szCs w:val="18"/>
              </w:rPr>
              <w:t xml:space="preserve">, </w:t>
            </w:r>
            <w:proofErr w:type="spellStart"/>
            <w:r w:rsidRPr="006A1FD6">
              <w:rPr>
                <w:sz w:val="20"/>
                <w:szCs w:val="18"/>
              </w:rPr>
              <w:t>penentuan</w:t>
            </w:r>
            <w:proofErr w:type="spellEnd"/>
            <w:r w:rsidRPr="006A1FD6">
              <w:rPr>
                <w:sz w:val="20"/>
                <w:szCs w:val="18"/>
              </w:rPr>
              <w:t xml:space="preserve"> </w:t>
            </w:r>
            <w:proofErr w:type="spellStart"/>
            <w:r w:rsidRPr="006A1FD6">
              <w:rPr>
                <w:sz w:val="20"/>
                <w:szCs w:val="18"/>
              </w:rPr>
              <w:t>peringkat</w:t>
            </w:r>
            <w:proofErr w:type="spellEnd"/>
          </w:p>
        </w:tc>
        <w:tc>
          <w:tcPr>
            <w:tcW w:w="1044" w:type="pct"/>
          </w:tcPr>
          <w:p w14:paraId="455A060C" w14:textId="5A0957A4" w:rsidR="00CC3480" w:rsidRPr="00E14C61" w:rsidRDefault="00CC3480" w:rsidP="00C248D3">
            <w:pPr>
              <w:spacing w:line="360" w:lineRule="auto"/>
              <w:rPr>
                <w:sz w:val="20"/>
                <w:szCs w:val="18"/>
              </w:rPr>
            </w:pPr>
            <w:proofErr w:type="spellStart"/>
            <w:r w:rsidRPr="006A1FD6">
              <w:rPr>
                <w:sz w:val="20"/>
                <w:szCs w:val="18"/>
              </w:rPr>
              <w:t>Pengambilan</w:t>
            </w:r>
            <w:proofErr w:type="spellEnd"/>
            <w:r w:rsidRPr="006A1FD6">
              <w:rPr>
                <w:sz w:val="20"/>
                <w:szCs w:val="18"/>
              </w:rPr>
              <w:t xml:space="preserve"> </w:t>
            </w:r>
            <w:proofErr w:type="spellStart"/>
            <w:r w:rsidRPr="006A1FD6">
              <w:rPr>
                <w:sz w:val="20"/>
                <w:szCs w:val="18"/>
              </w:rPr>
              <w:t>keputusan</w:t>
            </w:r>
            <w:proofErr w:type="spellEnd"/>
            <w:r w:rsidRPr="006A1FD6">
              <w:rPr>
                <w:sz w:val="20"/>
                <w:szCs w:val="18"/>
              </w:rPr>
              <w:t xml:space="preserve">, </w:t>
            </w:r>
            <w:proofErr w:type="spellStart"/>
            <w:r w:rsidRPr="006A1FD6">
              <w:rPr>
                <w:sz w:val="20"/>
                <w:szCs w:val="18"/>
              </w:rPr>
              <w:t>penentuan</w:t>
            </w:r>
            <w:proofErr w:type="spellEnd"/>
            <w:r w:rsidRPr="006A1FD6">
              <w:rPr>
                <w:sz w:val="20"/>
                <w:szCs w:val="18"/>
              </w:rPr>
              <w:t xml:space="preserve"> </w:t>
            </w:r>
            <w:proofErr w:type="spellStart"/>
            <w:r w:rsidRPr="006A1FD6">
              <w:rPr>
                <w:sz w:val="20"/>
                <w:szCs w:val="18"/>
              </w:rPr>
              <w:t>peringkat</w:t>
            </w:r>
            <w:proofErr w:type="spellEnd"/>
          </w:p>
        </w:tc>
        <w:tc>
          <w:tcPr>
            <w:tcW w:w="868" w:type="pct"/>
          </w:tcPr>
          <w:p w14:paraId="0974B528" w14:textId="56E01C90" w:rsidR="00CC3480" w:rsidRPr="00E14C61" w:rsidRDefault="00CC3480" w:rsidP="00C248D3">
            <w:pPr>
              <w:spacing w:line="360" w:lineRule="auto"/>
              <w:rPr>
                <w:sz w:val="20"/>
                <w:szCs w:val="18"/>
              </w:rPr>
            </w:pPr>
            <w:proofErr w:type="spellStart"/>
            <w:r>
              <w:rPr>
                <w:sz w:val="20"/>
                <w:szCs w:val="18"/>
              </w:rPr>
              <w:t>Keperluan</w:t>
            </w:r>
            <w:proofErr w:type="spellEnd"/>
            <w:r>
              <w:rPr>
                <w:sz w:val="20"/>
                <w:szCs w:val="18"/>
              </w:rPr>
              <w:t xml:space="preserve"> </w:t>
            </w:r>
            <w:proofErr w:type="spellStart"/>
            <w:r>
              <w:rPr>
                <w:sz w:val="20"/>
                <w:szCs w:val="18"/>
              </w:rPr>
              <w:t>sortasi</w:t>
            </w:r>
            <w:proofErr w:type="spellEnd"/>
            <w:r>
              <w:rPr>
                <w:sz w:val="20"/>
                <w:szCs w:val="18"/>
              </w:rPr>
              <w:t xml:space="preserve">, </w:t>
            </w:r>
            <w:proofErr w:type="spellStart"/>
            <w:r w:rsidRPr="006A1FD6">
              <w:rPr>
                <w:sz w:val="20"/>
                <w:szCs w:val="18"/>
              </w:rPr>
              <w:t>Pengambilan</w:t>
            </w:r>
            <w:proofErr w:type="spellEnd"/>
            <w:r w:rsidRPr="006A1FD6">
              <w:rPr>
                <w:sz w:val="20"/>
                <w:szCs w:val="18"/>
              </w:rPr>
              <w:t xml:space="preserve"> </w:t>
            </w:r>
            <w:proofErr w:type="spellStart"/>
            <w:r w:rsidRPr="006A1FD6">
              <w:rPr>
                <w:sz w:val="20"/>
                <w:szCs w:val="18"/>
              </w:rPr>
              <w:t>keputusan</w:t>
            </w:r>
            <w:proofErr w:type="spellEnd"/>
            <w:r w:rsidRPr="006A1FD6">
              <w:rPr>
                <w:sz w:val="20"/>
                <w:szCs w:val="18"/>
              </w:rPr>
              <w:t xml:space="preserve">, </w:t>
            </w:r>
            <w:proofErr w:type="spellStart"/>
            <w:r w:rsidRPr="006A1FD6">
              <w:rPr>
                <w:sz w:val="20"/>
                <w:szCs w:val="18"/>
              </w:rPr>
              <w:t>penentuan</w:t>
            </w:r>
            <w:proofErr w:type="spellEnd"/>
            <w:r w:rsidRPr="006A1FD6">
              <w:rPr>
                <w:sz w:val="20"/>
                <w:szCs w:val="18"/>
              </w:rPr>
              <w:t xml:space="preserve"> </w:t>
            </w:r>
            <w:proofErr w:type="spellStart"/>
            <w:r w:rsidRPr="006A1FD6">
              <w:rPr>
                <w:sz w:val="20"/>
                <w:szCs w:val="18"/>
              </w:rPr>
              <w:t>peringkat</w:t>
            </w:r>
            <w:proofErr w:type="spellEnd"/>
          </w:p>
        </w:tc>
      </w:tr>
      <w:tr w:rsidR="00CC3480" w14:paraId="6EE63CCC" w14:textId="77777777" w:rsidTr="004C4BEE">
        <w:trPr>
          <w:jc w:val="center"/>
        </w:trPr>
        <w:tc>
          <w:tcPr>
            <w:tcW w:w="1000" w:type="pct"/>
          </w:tcPr>
          <w:p w14:paraId="5E521716" w14:textId="30DC7151" w:rsidR="00CC3480" w:rsidRPr="00E14C61" w:rsidRDefault="00CC3480" w:rsidP="00233D16">
            <w:pPr>
              <w:spacing w:line="360" w:lineRule="auto"/>
              <w:rPr>
                <w:b/>
                <w:bCs/>
                <w:sz w:val="20"/>
                <w:szCs w:val="18"/>
              </w:rPr>
            </w:pPr>
            <w:proofErr w:type="spellStart"/>
            <w:r w:rsidRPr="00E14C61">
              <w:rPr>
                <w:b/>
                <w:bCs/>
                <w:sz w:val="20"/>
                <w:szCs w:val="18"/>
              </w:rPr>
              <w:t>Masukan</w:t>
            </w:r>
            <w:proofErr w:type="spellEnd"/>
          </w:p>
        </w:tc>
        <w:tc>
          <w:tcPr>
            <w:tcW w:w="1044" w:type="pct"/>
          </w:tcPr>
          <w:p w14:paraId="0E4C887A" w14:textId="40CEF44B" w:rsidR="00CC3480" w:rsidRPr="00E14C61" w:rsidRDefault="00CC3480" w:rsidP="00233D16">
            <w:pPr>
              <w:spacing w:line="360" w:lineRule="auto"/>
              <w:rPr>
                <w:sz w:val="20"/>
                <w:szCs w:val="18"/>
              </w:rPr>
            </w:pPr>
            <w:proofErr w:type="spellStart"/>
            <w:r>
              <w:rPr>
                <w:sz w:val="20"/>
                <w:szCs w:val="18"/>
              </w:rPr>
              <w:t>Pembobotan</w:t>
            </w:r>
            <w:proofErr w:type="spellEnd"/>
            <w:r>
              <w:rPr>
                <w:sz w:val="20"/>
                <w:szCs w:val="18"/>
              </w:rPr>
              <w:t xml:space="preserve"> yang </w:t>
            </w:r>
            <w:proofErr w:type="spellStart"/>
            <w:r>
              <w:rPr>
                <w:sz w:val="20"/>
                <w:szCs w:val="18"/>
              </w:rPr>
              <w:t>berentang</w:t>
            </w:r>
            <w:proofErr w:type="spellEnd"/>
            <w:r>
              <w:rPr>
                <w:sz w:val="20"/>
                <w:szCs w:val="18"/>
              </w:rPr>
              <w:t xml:space="preserve"> </w:t>
            </w:r>
            <w:proofErr w:type="spellStart"/>
            <w:r>
              <w:rPr>
                <w:sz w:val="20"/>
                <w:szCs w:val="18"/>
              </w:rPr>
              <w:t>dari</w:t>
            </w:r>
            <w:proofErr w:type="spellEnd"/>
            <w:r>
              <w:rPr>
                <w:sz w:val="20"/>
                <w:szCs w:val="18"/>
              </w:rPr>
              <w:t xml:space="preserve"> yang ideal-tidak ideal</w:t>
            </w:r>
          </w:p>
        </w:tc>
        <w:tc>
          <w:tcPr>
            <w:tcW w:w="1044" w:type="pct"/>
          </w:tcPr>
          <w:p w14:paraId="291C6FDC" w14:textId="72D63587" w:rsidR="00CC3480" w:rsidRPr="00E14C61" w:rsidRDefault="00CC3480" w:rsidP="00233D16">
            <w:pPr>
              <w:spacing w:line="360" w:lineRule="auto"/>
              <w:rPr>
                <w:sz w:val="20"/>
                <w:szCs w:val="18"/>
              </w:rPr>
            </w:pPr>
            <w:proofErr w:type="spellStart"/>
            <w:r>
              <w:rPr>
                <w:sz w:val="20"/>
                <w:szCs w:val="18"/>
              </w:rPr>
              <w:t>Pembobotan</w:t>
            </w:r>
            <w:proofErr w:type="spellEnd"/>
            <w:r>
              <w:rPr>
                <w:sz w:val="20"/>
                <w:szCs w:val="18"/>
              </w:rPr>
              <w:t xml:space="preserve"> </w:t>
            </w:r>
            <w:proofErr w:type="spellStart"/>
            <w:r>
              <w:rPr>
                <w:sz w:val="20"/>
                <w:szCs w:val="18"/>
              </w:rPr>
              <w:t>terbaik-terburuk</w:t>
            </w:r>
            <w:proofErr w:type="spellEnd"/>
          </w:p>
        </w:tc>
        <w:tc>
          <w:tcPr>
            <w:tcW w:w="1044" w:type="pct"/>
          </w:tcPr>
          <w:p w14:paraId="42FC25F6" w14:textId="168973A9" w:rsidR="00CC3480" w:rsidRPr="00E14C61" w:rsidRDefault="00CC3480" w:rsidP="00233D16">
            <w:pPr>
              <w:spacing w:line="360" w:lineRule="auto"/>
              <w:rPr>
                <w:sz w:val="20"/>
                <w:szCs w:val="18"/>
              </w:rPr>
            </w:pPr>
            <w:proofErr w:type="spellStart"/>
            <w:r w:rsidRPr="000F18ED">
              <w:rPr>
                <w:sz w:val="20"/>
                <w:szCs w:val="18"/>
              </w:rPr>
              <w:t>Pembobotan</w:t>
            </w:r>
            <w:proofErr w:type="spellEnd"/>
            <w:r w:rsidRPr="000F18ED">
              <w:rPr>
                <w:sz w:val="20"/>
                <w:szCs w:val="18"/>
              </w:rPr>
              <w:t xml:space="preserve"> </w:t>
            </w:r>
            <w:proofErr w:type="spellStart"/>
            <w:r w:rsidRPr="000F18ED">
              <w:rPr>
                <w:sz w:val="20"/>
                <w:szCs w:val="18"/>
              </w:rPr>
              <w:t>terbaik-terburuk</w:t>
            </w:r>
            <w:proofErr w:type="spellEnd"/>
          </w:p>
        </w:tc>
        <w:tc>
          <w:tcPr>
            <w:tcW w:w="868" w:type="pct"/>
          </w:tcPr>
          <w:p w14:paraId="47504EA7" w14:textId="468A4992" w:rsidR="00CC3480" w:rsidRPr="00E14C61" w:rsidRDefault="00CC3480" w:rsidP="00233D16">
            <w:pPr>
              <w:spacing w:line="360" w:lineRule="auto"/>
              <w:rPr>
                <w:sz w:val="20"/>
                <w:szCs w:val="18"/>
              </w:rPr>
            </w:pPr>
            <w:proofErr w:type="spellStart"/>
            <w:r>
              <w:rPr>
                <w:sz w:val="20"/>
                <w:szCs w:val="18"/>
              </w:rPr>
              <w:t>Perbandingan</w:t>
            </w:r>
            <w:proofErr w:type="spellEnd"/>
            <w:r>
              <w:rPr>
                <w:sz w:val="20"/>
                <w:szCs w:val="18"/>
              </w:rPr>
              <w:t xml:space="preserve"> </w:t>
            </w:r>
            <w:proofErr w:type="spellStart"/>
            <w:r>
              <w:rPr>
                <w:sz w:val="20"/>
                <w:szCs w:val="18"/>
              </w:rPr>
              <w:t>pasangan</w:t>
            </w:r>
            <w:proofErr w:type="spellEnd"/>
            <w:r>
              <w:rPr>
                <w:sz w:val="20"/>
                <w:szCs w:val="18"/>
              </w:rPr>
              <w:t xml:space="preserve"> </w:t>
            </w:r>
            <w:proofErr w:type="spellStart"/>
            <w:r>
              <w:rPr>
                <w:sz w:val="20"/>
                <w:szCs w:val="18"/>
              </w:rPr>
              <w:t>pilihan</w:t>
            </w:r>
            <w:proofErr w:type="spellEnd"/>
            <w:r>
              <w:rPr>
                <w:sz w:val="20"/>
                <w:szCs w:val="18"/>
              </w:rPr>
              <w:t xml:space="preserve"> </w:t>
            </w:r>
            <w:proofErr w:type="spellStart"/>
            <w:r>
              <w:rPr>
                <w:sz w:val="20"/>
                <w:szCs w:val="18"/>
              </w:rPr>
              <w:t>dari</w:t>
            </w:r>
            <w:proofErr w:type="spellEnd"/>
            <w:r>
              <w:rPr>
                <w:sz w:val="20"/>
                <w:szCs w:val="18"/>
              </w:rPr>
              <w:t xml:space="preserve"> </w:t>
            </w:r>
            <w:proofErr w:type="spellStart"/>
            <w:r>
              <w:rPr>
                <w:sz w:val="20"/>
                <w:szCs w:val="18"/>
              </w:rPr>
              <w:t>skala</w:t>
            </w:r>
            <w:proofErr w:type="spellEnd"/>
            <w:r>
              <w:rPr>
                <w:sz w:val="20"/>
                <w:szCs w:val="18"/>
              </w:rPr>
              <w:t xml:space="preserve"> 1-9</w:t>
            </w:r>
          </w:p>
        </w:tc>
      </w:tr>
      <w:tr w:rsidR="00CC3480" w14:paraId="191036F5" w14:textId="77777777" w:rsidTr="004C4BEE">
        <w:trPr>
          <w:jc w:val="center"/>
        </w:trPr>
        <w:tc>
          <w:tcPr>
            <w:tcW w:w="1000" w:type="pct"/>
          </w:tcPr>
          <w:p w14:paraId="13FDFF56" w14:textId="0624644E" w:rsidR="00CC3480" w:rsidRPr="00E14C61" w:rsidRDefault="00CC3480" w:rsidP="00DF1F13">
            <w:pPr>
              <w:spacing w:line="360" w:lineRule="auto"/>
              <w:rPr>
                <w:b/>
                <w:bCs/>
                <w:sz w:val="20"/>
                <w:szCs w:val="18"/>
              </w:rPr>
            </w:pPr>
            <w:proofErr w:type="spellStart"/>
            <w:r w:rsidRPr="00E14C61">
              <w:rPr>
                <w:b/>
                <w:bCs/>
                <w:sz w:val="20"/>
                <w:szCs w:val="18"/>
              </w:rPr>
              <w:t>Keluaran</w:t>
            </w:r>
            <w:proofErr w:type="spellEnd"/>
          </w:p>
        </w:tc>
        <w:tc>
          <w:tcPr>
            <w:tcW w:w="1044" w:type="pct"/>
          </w:tcPr>
          <w:p w14:paraId="12393F6A" w14:textId="5B7CB1A8" w:rsidR="00CC3480" w:rsidRPr="00E14C61" w:rsidRDefault="00CC3480" w:rsidP="00DF1F13">
            <w:pPr>
              <w:spacing w:line="360" w:lineRule="auto"/>
              <w:rPr>
                <w:sz w:val="20"/>
                <w:szCs w:val="18"/>
              </w:rPr>
            </w:pPr>
            <w:proofErr w:type="spellStart"/>
            <w:r>
              <w:rPr>
                <w:sz w:val="20"/>
                <w:szCs w:val="18"/>
              </w:rPr>
              <w:t>Peringkat</w:t>
            </w:r>
            <w:proofErr w:type="spellEnd"/>
            <w:r>
              <w:rPr>
                <w:sz w:val="20"/>
                <w:szCs w:val="18"/>
              </w:rPr>
              <w:t xml:space="preserve"> </w:t>
            </w:r>
            <w:proofErr w:type="spellStart"/>
            <w:r>
              <w:rPr>
                <w:sz w:val="20"/>
                <w:szCs w:val="18"/>
              </w:rPr>
              <w:t>lengkap</w:t>
            </w:r>
            <w:proofErr w:type="spellEnd"/>
            <w:r>
              <w:rPr>
                <w:sz w:val="20"/>
                <w:szCs w:val="18"/>
              </w:rPr>
              <w:t xml:space="preserve"> </w:t>
            </w:r>
            <w:proofErr w:type="spellStart"/>
            <w:r>
              <w:rPr>
                <w:sz w:val="20"/>
                <w:szCs w:val="18"/>
              </w:rPr>
              <w:t>dari</w:t>
            </w:r>
            <w:proofErr w:type="spellEnd"/>
            <w:r>
              <w:rPr>
                <w:sz w:val="20"/>
                <w:szCs w:val="18"/>
              </w:rPr>
              <w:t xml:space="preserve"> yang paling ideal-</w:t>
            </w:r>
            <w:proofErr w:type="spellStart"/>
            <w:r>
              <w:rPr>
                <w:sz w:val="20"/>
                <w:szCs w:val="18"/>
              </w:rPr>
              <w:t>hingga</w:t>
            </w:r>
            <w:proofErr w:type="spellEnd"/>
            <w:r>
              <w:rPr>
                <w:sz w:val="20"/>
                <w:szCs w:val="18"/>
              </w:rPr>
              <w:t xml:space="preserve"> tidak ideal, dengan </w:t>
            </w:r>
            <w:proofErr w:type="spellStart"/>
            <w:r>
              <w:rPr>
                <w:sz w:val="20"/>
                <w:szCs w:val="18"/>
              </w:rPr>
              <w:t>kedekatan</w:t>
            </w:r>
            <w:proofErr w:type="spellEnd"/>
            <w:r>
              <w:rPr>
                <w:sz w:val="20"/>
                <w:szCs w:val="18"/>
              </w:rPr>
              <w:t xml:space="preserve"> </w:t>
            </w:r>
            <w:proofErr w:type="spellStart"/>
            <w:r>
              <w:rPr>
                <w:sz w:val="20"/>
                <w:szCs w:val="18"/>
              </w:rPr>
              <w:t>antar</w:t>
            </w:r>
            <w:proofErr w:type="spellEnd"/>
            <w:r>
              <w:rPr>
                <w:sz w:val="20"/>
                <w:szCs w:val="18"/>
              </w:rPr>
              <w:t xml:space="preserve"> </w:t>
            </w:r>
            <w:proofErr w:type="spellStart"/>
            <w:r>
              <w:rPr>
                <w:sz w:val="20"/>
                <w:szCs w:val="18"/>
              </w:rPr>
              <w:t>pilihan</w:t>
            </w:r>
            <w:proofErr w:type="spellEnd"/>
          </w:p>
        </w:tc>
        <w:tc>
          <w:tcPr>
            <w:tcW w:w="1044" w:type="pct"/>
          </w:tcPr>
          <w:p w14:paraId="39428FB0" w14:textId="543043D4" w:rsidR="00CC3480" w:rsidRPr="00E14C61" w:rsidRDefault="00CC3480" w:rsidP="00DF1F13">
            <w:pPr>
              <w:spacing w:line="360" w:lineRule="auto"/>
              <w:rPr>
                <w:sz w:val="20"/>
                <w:szCs w:val="18"/>
              </w:rPr>
            </w:pPr>
            <w:proofErr w:type="spellStart"/>
            <w:r>
              <w:rPr>
                <w:sz w:val="20"/>
                <w:szCs w:val="18"/>
              </w:rPr>
              <w:t>Peringkat</w:t>
            </w:r>
            <w:proofErr w:type="spellEnd"/>
            <w:r>
              <w:rPr>
                <w:sz w:val="20"/>
                <w:szCs w:val="18"/>
              </w:rPr>
              <w:t xml:space="preserve"> </w:t>
            </w:r>
            <w:proofErr w:type="spellStart"/>
            <w:r>
              <w:rPr>
                <w:sz w:val="20"/>
                <w:szCs w:val="18"/>
              </w:rPr>
              <w:t>dari</w:t>
            </w:r>
            <w:proofErr w:type="spellEnd"/>
            <w:r>
              <w:rPr>
                <w:sz w:val="20"/>
                <w:szCs w:val="18"/>
              </w:rPr>
              <w:t xml:space="preserve"> yang </w:t>
            </w:r>
            <w:proofErr w:type="spellStart"/>
            <w:r>
              <w:rPr>
                <w:sz w:val="20"/>
                <w:szCs w:val="18"/>
              </w:rPr>
              <w:t>terbaik</w:t>
            </w:r>
            <w:proofErr w:type="spellEnd"/>
            <w:r>
              <w:rPr>
                <w:sz w:val="20"/>
                <w:szCs w:val="18"/>
              </w:rPr>
              <w:t xml:space="preserve"> </w:t>
            </w:r>
            <w:proofErr w:type="spellStart"/>
            <w:r>
              <w:rPr>
                <w:sz w:val="20"/>
                <w:szCs w:val="18"/>
              </w:rPr>
              <w:t>hingga</w:t>
            </w:r>
            <w:proofErr w:type="spellEnd"/>
            <w:r>
              <w:rPr>
                <w:sz w:val="20"/>
                <w:szCs w:val="18"/>
              </w:rPr>
              <w:t xml:space="preserve"> </w:t>
            </w:r>
            <w:proofErr w:type="spellStart"/>
            <w:r>
              <w:rPr>
                <w:sz w:val="20"/>
                <w:szCs w:val="18"/>
              </w:rPr>
              <w:t>terburuk</w:t>
            </w:r>
            <w:proofErr w:type="spellEnd"/>
            <w:r>
              <w:rPr>
                <w:sz w:val="20"/>
                <w:szCs w:val="18"/>
              </w:rPr>
              <w:t xml:space="preserve">, dengan </w:t>
            </w:r>
            <w:proofErr w:type="spellStart"/>
            <w:r>
              <w:rPr>
                <w:sz w:val="20"/>
                <w:szCs w:val="18"/>
              </w:rPr>
              <w:t>kedekatan</w:t>
            </w:r>
            <w:proofErr w:type="spellEnd"/>
            <w:r>
              <w:rPr>
                <w:sz w:val="20"/>
                <w:szCs w:val="18"/>
              </w:rPr>
              <w:t xml:space="preserve"> </w:t>
            </w:r>
            <w:proofErr w:type="spellStart"/>
            <w:r>
              <w:rPr>
                <w:sz w:val="20"/>
                <w:szCs w:val="18"/>
              </w:rPr>
              <w:t>antar</w:t>
            </w:r>
            <w:proofErr w:type="spellEnd"/>
            <w:r>
              <w:rPr>
                <w:sz w:val="20"/>
                <w:szCs w:val="18"/>
              </w:rPr>
              <w:t xml:space="preserve"> </w:t>
            </w:r>
            <w:proofErr w:type="spellStart"/>
            <w:r>
              <w:rPr>
                <w:sz w:val="20"/>
                <w:szCs w:val="18"/>
              </w:rPr>
              <w:t>pilihan</w:t>
            </w:r>
            <w:proofErr w:type="spellEnd"/>
          </w:p>
        </w:tc>
        <w:tc>
          <w:tcPr>
            <w:tcW w:w="1044" w:type="pct"/>
          </w:tcPr>
          <w:p w14:paraId="498F2608" w14:textId="1073584E" w:rsidR="00CC3480" w:rsidRPr="00E14C61" w:rsidRDefault="00CC3480" w:rsidP="00DF1F13">
            <w:pPr>
              <w:spacing w:line="360" w:lineRule="auto"/>
              <w:rPr>
                <w:sz w:val="20"/>
                <w:szCs w:val="18"/>
              </w:rPr>
            </w:pPr>
            <w:proofErr w:type="spellStart"/>
            <w:r>
              <w:rPr>
                <w:sz w:val="20"/>
                <w:szCs w:val="18"/>
              </w:rPr>
              <w:t>Peringkat</w:t>
            </w:r>
            <w:proofErr w:type="spellEnd"/>
            <w:r>
              <w:rPr>
                <w:sz w:val="20"/>
                <w:szCs w:val="18"/>
              </w:rPr>
              <w:t xml:space="preserve"> </w:t>
            </w:r>
            <w:proofErr w:type="spellStart"/>
            <w:r>
              <w:rPr>
                <w:sz w:val="20"/>
                <w:szCs w:val="18"/>
              </w:rPr>
              <w:t>dari</w:t>
            </w:r>
            <w:proofErr w:type="spellEnd"/>
            <w:r>
              <w:rPr>
                <w:sz w:val="20"/>
                <w:szCs w:val="18"/>
              </w:rPr>
              <w:t xml:space="preserve"> yang </w:t>
            </w:r>
            <w:proofErr w:type="spellStart"/>
            <w:r>
              <w:rPr>
                <w:sz w:val="20"/>
                <w:szCs w:val="18"/>
              </w:rPr>
              <w:t>terbaik</w:t>
            </w:r>
            <w:proofErr w:type="spellEnd"/>
            <w:r>
              <w:rPr>
                <w:sz w:val="20"/>
                <w:szCs w:val="18"/>
              </w:rPr>
              <w:t xml:space="preserve"> </w:t>
            </w:r>
            <w:proofErr w:type="spellStart"/>
            <w:r>
              <w:rPr>
                <w:sz w:val="20"/>
                <w:szCs w:val="18"/>
              </w:rPr>
              <w:t>hingga</w:t>
            </w:r>
            <w:proofErr w:type="spellEnd"/>
            <w:r>
              <w:rPr>
                <w:sz w:val="20"/>
                <w:szCs w:val="18"/>
              </w:rPr>
              <w:t xml:space="preserve"> </w:t>
            </w:r>
            <w:proofErr w:type="spellStart"/>
            <w:r>
              <w:rPr>
                <w:sz w:val="20"/>
                <w:szCs w:val="18"/>
              </w:rPr>
              <w:t>terburuk</w:t>
            </w:r>
            <w:proofErr w:type="spellEnd"/>
            <w:r>
              <w:rPr>
                <w:sz w:val="20"/>
                <w:szCs w:val="18"/>
              </w:rPr>
              <w:t>,</w:t>
            </w:r>
          </w:p>
        </w:tc>
        <w:tc>
          <w:tcPr>
            <w:tcW w:w="868" w:type="pct"/>
          </w:tcPr>
          <w:p w14:paraId="3425613D" w14:textId="2DB4E6BB" w:rsidR="00CC3480" w:rsidRPr="00E14C61" w:rsidRDefault="00CC3480" w:rsidP="00DF1F13">
            <w:pPr>
              <w:spacing w:line="360" w:lineRule="auto"/>
              <w:rPr>
                <w:sz w:val="20"/>
                <w:szCs w:val="18"/>
              </w:rPr>
            </w:pPr>
            <w:proofErr w:type="spellStart"/>
            <w:r>
              <w:rPr>
                <w:sz w:val="20"/>
                <w:szCs w:val="18"/>
              </w:rPr>
              <w:t>Peringkat</w:t>
            </w:r>
            <w:proofErr w:type="spellEnd"/>
            <w:r>
              <w:rPr>
                <w:sz w:val="20"/>
                <w:szCs w:val="18"/>
              </w:rPr>
              <w:t xml:space="preserve"> dengan </w:t>
            </w:r>
            <w:proofErr w:type="spellStart"/>
            <w:r>
              <w:rPr>
                <w:sz w:val="20"/>
                <w:szCs w:val="18"/>
              </w:rPr>
              <w:t>nilai</w:t>
            </w:r>
            <w:proofErr w:type="spellEnd"/>
            <w:r>
              <w:rPr>
                <w:sz w:val="20"/>
                <w:szCs w:val="18"/>
              </w:rPr>
              <w:t xml:space="preserve"> pada masing-masing </w:t>
            </w:r>
            <w:proofErr w:type="spellStart"/>
            <w:r>
              <w:rPr>
                <w:sz w:val="20"/>
                <w:szCs w:val="18"/>
              </w:rPr>
              <w:t>peringkat</w:t>
            </w:r>
            <w:proofErr w:type="spellEnd"/>
            <w:r>
              <w:rPr>
                <w:sz w:val="20"/>
                <w:szCs w:val="18"/>
              </w:rPr>
              <w:t>.</w:t>
            </w:r>
          </w:p>
        </w:tc>
      </w:tr>
    </w:tbl>
    <w:p w14:paraId="0A1E6381" w14:textId="77777777" w:rsidR="006121DF" w:rsidRDefault="006121DF" w:rsidP="004C4BEE">
      <w:pPr>
        <w:spacing w:line="360" w:lineRule="auto"/>
        <w:ind w:left="360"/>
      </w:pPr>
    </w:p>
    <w:p w14:paraId="4951DD43" w14:textId="77777777" w:rsidR="00AF2C35" w:rsidRDefault="00AF2C35" w:rsidP="004C4BEE">
      <w:pPr>
        <w:spacing w:line="360" w:lineRule="auto"/>
        <w:ind w:left="360"/>
        <w:sectPr w:rsidR="00AF2C35" w:rsidSect="00F90CFF">
          <w:headerReference w:type="even" r:id="rId41"/>
          <w:headerReference w:type="default" r:id="rId42"/>
          <w:pgSz w:w="16838" w:h="11906" w:orient="landscape" w:code="9"/>
          <w:pgMar w:top="1701" w:right="1701" w:bottom="1701" w:left="1701" w:header="720" w:footer="720" w:gutter="0"/>
          <w:cols w:space="720"/>
          <w:titlePg/>
          <w:docGrid w:linePitch="360"/>
        </w:sectPr>
      </w:pPr>
    </w:p>
    <w:p w14:paraId="3A1E7461" w14:textId="5F87DC5E" w:rsidR="00AF2C35" w:rsidRDefault="00291E7C" w:rsidP="004C4BEE">
      <w:pPr>
        <w:spacing w:line="360" w:lineRule="auto"/>
        <w:ind w:left="360"/>
      </w:pPr>
      <w:r>
        <w:rPr>
          <w:i/>
          <w:iCs/>
        </w:rPr>
        <w:lastRenderedPageBreak/>
        <w:t xml:space="preserve">Analytical Hierarchy </w:t>
      </w:r>
      <w:r w:rsidR="00A1622C">
        <w:rPr>
          <w:i/>
          <w:iCs/>
        </w:rPr>
        <w:t xml:space="preserve">Process </w:t>
      </w:r>
      <w:r w:rsidR="00A1622C">
        <w:t xml:space="preserve">(AHP) </w:t>
      </w:r>
      <w:proofErr w:type="spellStart"/>
      <w:r w:rsidR="00A1622C">
        <w:t>merupakan</w:t>
      </w:r>
      <w:proofErr w:type="spellEnd"/>
      <w:r w:rsidR="00A1622C">
        <w:t xml:space="preserve"> </w:t>
      </w:r>
      <w:proofErr w:type="spellStart"/>
      <w:r w:rsidR="00A1622C">
        <w:t>metode</w:t>
      </w:r>
      <w:proofErr w:type="spellEnd"/>
      <w:r w:rsidR="00A1622C">
        <w:t xml:space="preserve"> </w:t>
      </w:r>
      <w:proofErr w:type="spellStart"/>
      <w:r w:rsidR="00A1622C">
        <w:t>alternatif</w:t>
      </w:r>
      <w:proofErr w:type="spellEnd"/>
      <w:r w:rsidR="00A1622C">
        <w:t xml:space="preserve"> yang </w:t>
      </w:r>
      <w:proofErr w:type="spellStart"/>
      <w:r w:rsidR="00A1622C">
        <w:t>digunakan</w:t>
      </w:r>
      <w:proofErr w:type="spellEnd"/>
      <w:r w:rsidR="00A1622C">
        <w:t xml:space="preserve"> untuk </w:t>
      </w:r>
      <w:proofErr w:type="spellStart"/>
      <w:r w:rsidR="00A1622C">
        <w:t>membandingkan</w:t>
      </w:r>
      <w:proofErr w:type="spellEnd"/>
      <w:r w:rsidR="00A1622C">
        <w:t xml:space="preserve"> </w:t>
      </w:r>
      <w:proofErr w:type="spellStart"/>
      <w:r w:rsidR="00A1622C">
        <w:t>pasangan</w:t>
      </w:r>
      <w:proofErr w:type="spellEnd"/>
      <w:r w:rsidR="00A1622C">
        <w:t xml:space="preserve"> </w:t>
      </w:r>
      <w:proofErr w:type="spellStart"/>
      <w:r w:rsidR="00A1622C">
        <w:t>pilihan</w:t>
      </w:r>
      <w:proofErr w:type="spellEnd"/>
      <w:r w:rsidR="00A1622C">
        <w:t xml:space="preserve">, </w:t>
      </w:r>
      <w:proofErr w:type="spellStart"/>
      <w:r w:rsidR="00A1622C">
        <w:t>umumnya</w:t>
      </w:r>
      <w:proofErr w:type="spellEnd"/>
      <w:r w:rsidR="00A1622C">
        <w:t xml:space="preserve"> </w:t>
      </w:r>
      <w:proofErr w:type="spellStart"/>
      <w:r w:rsidR="00A1622C">
        <w:t>kategori</w:t>
      </w:r>
      <w:proofErr w:type="spellEnd"/>
      <w:r w:rsidR="00A1622C">
        <w:t xml:space="preserve"> dan sub </w:t>
      </w:r>
      <w:proofErr w:type="spellStart"/>
      <w:r w:rsidR="00A1622C">
        <w:t>kategori</w:t>
      </w:r>
      <w:proofErr w:type="spellEnd"/>
      <w:r w:rsidR="00A1622C">
        <w:t xml:space="preserve"> untuk </w:t>
      </w:r>
      <w:proofErr w:type="spellStart"/>
      <w:r w:rsidR="00A1622C">
        <w:t>mendapatkan</w:t>
      </w:r>
      <w:proofErr w:type="spellEnd"/>
      <w:r w:rsidR="00A1622C">
        <w:t xml:space="preserve"> </w:t>
      </w:r>
      <w:proofErr w:type="spellStart"/>
      <w:r w:rsidR="00A1622C">
        <w:t>urutan</w:t>
      </w:r>
      <w:proofErr w:type="spellEnd"/>
      <w:r w:rsidR="00A1622C">
        <w:t xml:space="preserve"> </w:t>
      </w:r>
      <w:proofErr w:type="spellStart"/>
      <w:r w:rsidR="00A1622C">
        <w:t>pilihan</w:t>
      </w:r>
      <w:proofErr w:type="spellEnd"/>
      <w:r w:rsidR="00A1622C">
        <w:t xml:space="preserve"> dengan </w:t>
      </w:r>
      <w:proofErr w:type="spellStart"/>
      <w:r w:rsidR="00A1622C">
        <w:t>nilai</w:t>
      </w:r>
      <w:proofErr w:type="spellEnd"/>
      <w:r w:rsidR="00A1622C">
        <w:t xml:space="preserve">, </w:t>
      </w:r>
      <w:proofErr w:type="spellStart"/>
      <w:r w:rsidR="00A1622C">
        <w:t>sehingga</w:t>
      </w:r>
      <w:proofErr w:type="spellEnd"/>
      <w:r w:rsidR="00A1622C">
        <w:t xml:space="preserve"> </w:t>
      </w:r>
      <w:proofErr w:type="spellStart"/>
      <w:r w:rsidR="00A1622C">
        <w:t>dapat</w:t>
      </w:r>
      <w:proofErr w:type="spellEnd"/>
      <w:r w:rsidR="00A1622C">
        <w:t xml:space="preserve"> di </w:t>
      </w:r>
      <w:proofErr w:type="spellStart"/>
      <w:r w:rsidR="00A1622C">
        <w:t>ambil</w:t>
      </w:r>
      <w:proofErr w:type="spellEnd"/>
      <w:r w:rsidR="00A1622C">
        <w:t xml:space="preserve"> </w:t>
      </w:r>
      <w:proofErr w:type="spellStart"/>
      <w:r w:rsidR="00A1622C">
        <w:t>keputusan</w:t>
      </w:r>
      <w:proofErr w:type="spellEnd"/>
      <w:r w:rsidR="00A1622C">
        <w:t xml:space="preserve"> </w:t>
      </w:r>
      <w:proofErr w:type="spellStart"/>
      <w:r w:rsidR="00A1622C">
        <w:t>dari</w:t>
      </w:r>
      <w:proofErr w:type="spellEnd"/>
      <w:r w:rsidR="00A1622C">
        <w:t xml:space="preserve"> </w:t>
      </w:r>
      <w:proofErr w:type="spellStart"/>
      <w:r w:rsidR="0003695E">
        <w:t>peringkat</w:t>
      </w:r>
      <w:proofErr w:type="spellEnd"/>
      <w:r w:rsidR="0003695E">
        <w:t xml:space="preserve"> yang </w:t>
      </w:r>
      <w:proofErr w:type="spellStart"/>
      <w:r w:rsidR="0003695E">
        <w:t>dihasilkan</w:t>
      </w:r>
      <w:proofErr w:type="spellEnd"/>
      <w:r w:rsidR="0003695E">
        <w:t xml:space="preserve"> </w:t>
      </w:r>
      <w:r w:rsidR="00C96AD4">
        <w:fldChar w:fldCharType="begin" w:fldLock="1"/>
      </w:r>
      <w:r w:rsidR="00B67C04">
        <w:instrText>ADDIN CSL_CITATION {"citationItems":[{"id":"ITEM-1","itemData":{"DOI":"10.1109/BigData50022.2020.9439788","ISBN":"9781728162515","abstract":"The main question in today's rapidly changing world is how fast and what sort of corresponding knowledge should an agent be adopted to?! This can be defined as knowledge mapping problem for decision based on large scale datasets with veracity and accuracy as key criteria, especially in safety-critical systems. The following paper proposes a hybrid ans scalable approach for Multi-Criteria Decision Making (MCDM) problems that is deployed in MapReduce. The main sector specific problem that is solved is to recommend training resources that efficiently improves skill gaps of job seekers. The main innovations of this work are: (1) the use of large scale semi-real skill analytics and training resources dataset (Dataset Perspective), (2) a hybrid MCDM approach that resolves skill gaps by matching required skills to the training resources (Decision Support Perspective). This can be applied to any other sector with the context of matching problems. (3) the use of MapReduce as scalable processing approach to deliver lower processing latency and higher quality for large scale datasets (Big Data and Scalability Perspective). The experimental results showed 89% accuracy in the clustering and matching results. The recommendation results have been tested and verified with the industrial partner.","author":[{"dropping-particle":"","family":"Bohlouli","given":"Mahdi","non-dropping-particle":"","parse-names":false,"suffix":""},{"dropping-particle":"","family":"Schrage","given":"Martin","non-dropping-particle":"","parse-names":false,"suffix":""}],"container-title":"Proceedings - 2020 IEEE International Conference on Big Data, Big Data 2020","id":"ITEM-1","issued":{"date-parts":[["2020"]]},"title":"Scalable multi-criteria decision-making: A mapreduce deployed big data approach for skill analytics","type":"article-journal","volume":"2020-Janua"},"uris":["http://www.mendeley.com/documents/?uuid=33ddced2-7591-4938-85c8-b0f5ee38d06a"]}],"mendeley":{"formattedCitation":"(Bohlouli &amp; Schrage, 2020)","plainTextFormattedCitation":"(Bohlouli &amp; Schrage, 2020)","previouslyFormattedCitation":"(Bohlouli &amp; Schrage, 2020)"},"properties":{"noteIndex":0},"schema":"https://github.com/citation-style-language/schema/raw/master/csl-citation.json"}</w:instrText>
      </w:r>
      <w:r w:rsidR="00C96AD4">
        <w:fldChar w:fldCharType="separate"/>
      </w:r>
      <w:r w:rsidR="00C96AD4" w:rsidRPr="00C96AD4">
        <w:rPr>
          <w:noProof/>
        </w:rPr>
        <w:t>(Bohlouli &amp; Schrage, 2020)</w:t>
      </w:r>
      <w:r w:rsidR="00C96AD4">
        <w:fldChar w:fldCharType="end"/>
      </w:r>
      <w:r w:rsidR="0003695E">
        <w:t>.</w:t>
      </w:r>
    </w:p>
    <w:p w14:paraId="7EADAEF1" w14:textId="6D256DC8" w:rsidR="008F73AC" w:rsidRDefault="007179B6" w:rsidP="004C4BEE">
      <w:pPr>
        <w:spacing w:line="360" w:lineRule="auto"/>
        <w:ind w:left="360"/>
      </w:pPr>
      <w:proofErr w:type="spellStart"/>
      <w:r>
        <w:t>Permasalahan</w:t>
      </w:r>
      <w:proofErr w:type="spellEnd"/>
      <w:r>
        <w:t xml:space="preserve"> </w:t>
      </w:r>
      <w:proofErr w:type="spellStart"/>
      <w:r w:rsidR="00BB16CB">
        <w:t>pengambilan</w:t>
      </w:r>
      <w:proofErr w:type="spellEnd"/>
      <w:r w:rsidR="00BB16CB">
        <w:t xml:space="preserve"> </w:t>
      </w:r>
      <w:proofErr w:type="spellStart"/>
      <w:r w:rsidR="00BB16CB">
        <w:t>keputusan</w:t>
      </w:r>
      <w:proofErr w:type="spellEnd"/>
      <w:r w:rsidR="00BB16CB">
        <w:t xml:space="preserve"> tidak </w:t>
      </w:r>
      <w:proofErr w:type="spellStart"/>
      <w:r w:rsidR="00BB16CB">
        <w:t>selalu</w:t>
      </w:r>
      <w:proofErr w:type="spellEnd"/>
      <w:r w:rsidR="00BB16CB">
        <w:t xml:space="preserve"> </w:t>
      </w:r>
      <w:proofErr w:type="spellStart"/>
      <w:r w:rsidR="00BB16CB">
        <w:t>dapat</w:t>
      </w:r>
      <w:proofErr w:type="spellEnd"/>
      <w:r w:rsidR="00BB16CB">
        <w:t xml:space="preserve"> </w:t>
      </w:r>
      <w:proofErr w:type="spellStart"/>
      <w:r w:rsidR="00BB16CB">
        <w:t>ditentukan</w:t>
      </w:r>
      <w:proofErr w:type="spellEnd"/>
      <w:r w:rsidR="00BB16CB">
        <w:t xml:space="preserve"> dengan </w:t>
      </w:r>
      <w:proofErr w:type="spellStart"/>
      <w:r w:rsidR="00BB16CB">
        <w:t>dengan</w:t>
      </w:r>
      <w:proofErr w:type="spellEnd"/>
      <w:r w:rsidR="00BB16CB">
        <w:t xml:space="preserve"> </w:t>
      </w:r>
      <w:proofErr w:type="spellStart"/>
      <w:r w:rsidR="00BB16CB">
        <w:t>menggunakan</w:t>
      </w:r>
      <w:proofErr w:type="spellEnd"/>
      <w:r w:rsidR="00BB16CB">
        <w:t xml:space="preserve"> </w:t>
      </w:r>
      <w:proofErr w:type="spellStart"/>
      <w:r w:rsidR="00BB16CB">
        <w:t>hirarki</w:t>
      </w:r>
      <w:proofErr w:type="spellEnd"/>
      <w:r w:rsidR="00BB16CB">
        <w:t xml:space="preserve"> proses, </w:t>
      </w:r>
      <w:proofErr w:type="spellStart"/>
      <w:r w:rsidR="00BB16CB">
        <w:t>hal</w:t>
      </w:r>
      <w:proofErr w:type="spellEnd"/>
      <w:r w:rsidR="00BB16CB">
        <w:t xml:space="preserve"> </w:t>
      </w:r>
      <w:proofErr w:type="spellStart"/>
      <w:r w:rsidR="00BB16CB">
        <w:t>ini</w:t>
      </w:r>
      <w:proofErr w:type="spellEnd"/>
      <w:r w:rsidR="00BB16CB">
        <w:t xml:space="preserve"> </w:t>
      </w:r>
      <w:proofErr w:type="spellStart"/>
      <w:r w:rsidR="00BB16CB">
        <w:t>disebabkan</w:t>
      </w:r>
      <w:proofErr w:type="spellEnd"/>
      <w:r w:rsidR="00BB16CB">
        <w:t xml:space="preserve"> oleh </w:t>
      </w:r>
      <w:proofErr w:type="spellStart"/>
      <w:r w:rsidR="00BB16CB">
        <w:t>adanya</w:t>
      </w:r>
      <w:proofErr w:type="spellEnd"/>
      <w:r w:rsidR="00BB16CB">
        <w:t xml:space="preserve"> </w:t>
      </w:r>
      <w:proofErr w:type="spellStart"/>
      <w:r w:rsidR="00BB16CB">
        <w:t>keterkaitan</w:t>
      </w:r>
      <w:proofErr w:type="spellEnd"/>
      <w:r w:rsidR="00BB16CB">
        <w:t xml:space="preserve"> yang tidak </w:t>
      </w:r>
      <w:proofErr w:type="spellStart"/>
      <w:r w:rsidR="00BB16CB">
        <w:t>tergambar</w:t>
      </w:r>
      <w:proofErr w:type="spellEnd"/>
      <w:r w:rsidR="00BB16CB">
        <w:t xml:space="preserve"> </w:t>
      </w:r>
      <w:proofErr w:type="spellStart"/>
      <w:r w:rsidR="00BB16CB">
        <w:t>antar</w:t>
      </w:r>
      <w:proofErr w:type="spellEnd"/>
      <w:r w:rsidR="00BB16CB">
        <w:t xml:space="preserve"> </w:t>
      </w:r>
      <w:del w:id="1808" w:author="ilham.nur@office.ui.ac.id [2]" w:date="2023-01-17T21:44:00Z">
        <w:r w:rsidR="000E55FB" w:rsidDel="00B51285">
          <w:delText>variabel</w:delText>
        </w:r>
      </w:del>
      <w:ins w:id="1809" w:author="ilham.nur@office.ui.ac.id [2]" w:date="2023-01-17T21:44:00Z">
        <w:r w:rsidR="00B51285">
          <w:pgNum/>
        </w:r>
        <w:proofErr w:type="spellStart"/>
        <w:r w:rsidR="00B51285">
          <w:t>erminol</w:t>
        </w:r>
      </w:ins>
      <w:proofErr w:type="spellEnd"/>
      <w:r w:rsidR="000E55FB">
        <w:t xml:space="preserve"> yang di </w:t>
      </w:r>
      <w:proofErr w:type="spellStart"/>
      <w:r w:rsidR="000E55FB">
        <w:t>kendalikan</w:t>
      </w:r>
      <w:proofErr w:type="spellEnd"/>
      <w:r w:rsidR="000E55FB">
        <w:t xml:space="preserve"> dengan </w:t>
      </w:r>
      <w:proofErr w:type="spellStart"/>
      <w:r w:rsidR="000E55FB">
        <w:t>hirarki</w:t>
      </w:r>
      <w:proofErr w:type="spellEnd"/>
      <w:r w:rsidR="000E55FB">
        <w:t xml:space="preserve"> di </w:t>
      </w:r>
      <w:proofErr w:type="spellStart"/>
      <w:r w:rsidR="000E55FB">
        <w:t>atasnya</w:t>
      </w:r>
      <w:proofErr w:type="spellEnd"/>
      <w:r w:rsidR="000E55FB">
        <w:t xml:space="preserve">. </w:t>
      </w:r>
      <w:r w:rsidR="000E55FB">
        <w:rPr>
          <w:i/>
          <w:iCs/>
        </w:rPr>
        <w:t xml:space="preserve">Analytical Network Process </w:t>
      </w:r>
      <w:r w:rsidR="000E55FB">
        <w:t>(ANP)</w:t>
      </w:r>
      <w:r w:rsidR="00FA659A">
        <w:t xml:space="preserve"> </w:t>
      </w:r>
      <w:proofErr w:type="spellStart"/>
      <w:r w:rsidR="00FA659A">
        <w:t>merupakan</w:t>
      </w:r>
      <w:proofErr w:type="spellEnd"/>
      <w:r w:rsidR="00FA659A">
        <w:t xml:space="preserve"> Teknik MCDM yang </w:t>
      </w:r>
      <w:proofErr w:type="spellStart"/>
      <w:r w:rsidR="00FA659A">
        <w:t>menggunakan</w:t>
      </w:r>
      <w:proofErr w:type="spellEnd"/>
      <w:r w:rsidR="00FA659A">
        <w:t xml:space="preserve"> </w:t>
      </w:r>
      <w:proofErr w:type="spellStart"/>
      <w:r w:rsidR="00FA659A">
        <w:t>jaringan</w:t>
      </w:r>
      <w:proofErr w:type="spellEnd"/>
      <w:r w:rsidR="00FA659A">
        <w:t xml:space="preserve"> </w:t>
      </w:r>
      <w:proofErr w:type="spellStart"/>
      <w:r w:rsidR="00FA659A">
        <w:t>hirarki</w:t>
      </w:r>
      <w:proofErr w:type="spellEnd"/>
      <w:r w:rsidR="00FA659A">
        <w:t xml:space="preserve"> di mana </w:t>
      </w:r>
      <w:proofErr w:type="spellStart"/>
      <w:r w:rsidR="00FA659A">
        <w:t>memungkinkan</w:t>
      </w:r>
      <w:proofErr w:type="spellEnd"/>
      <w:r w:rsidR="00FA659A">
        <w:t xml:space="preserve"> </w:t>
      </w:r>
      <w:proofErr w:type="spellStart"/>
      <w:r w:rsidR="00FA659A">
        <w:t>adanya</w:t>
      </w:r>
      <w:proofErr w:type="spellEnd"/>
      <w:r w:rsidR="00FA659A">
        <w:t xml:space="preserve"> </w:t>
      </w:r>
      <w:proofErr w:type="spellStart"/>
      <w:r w:rsidR="00FA659A">
        <w:t>keterkaitan</w:t>
      </w:r>
      <w:proofErr w:type="spellEnd"/>
      <w:r w:rsidR="00FA659A">
        <w:t xml:space="preserve"> </w:t>
      </w:r>
      <w:proofErr w:type="spellStart"/>
      <w:r w:rsidR="00FA659A">
        <w:t>antara</w:t>
      </w:r>
      <w:proofErr w:type="spellEnd"/>
      <w:r w:rsidR="00FA659A">
        <w:t xml:space="preserve"> </w:t>
      </w:r>
      <w:proofErr w:type="spellStart"/>
      <w:r w:rsidR="00FA659A">
        <w:t>elemen</w:t>
      </w:r>
      <w:proofErr w:type="spellEnd"/>
      <w:r w:rsidR="00FA659A">
        <w:t xml:space="preserve"> </w:t>
      </w:r>
      <w:r w:rsidR="004236C5">
        <w:t xml:space="preserve">yang di </w:t>
      </w:r>
      <w:proofErr w:type="spellStart"/>
      <w:r w:rsidR="004236C5">
        <w:t>kendalikan</w:t>
      </w:r>
      <w:proofErr w:type="spellEnd"/>
      <w:r w:rsidR="004236C5">
        <w:t xml:space="preserve"> dan </w:t>
      </w:r>
      <w:proofErr w:type="spellStart"/>
      <w:r w:rsidR="004236C5">
        <w:t>hirarki</w:t>
      </w:r>
      <w:proofErr w:type="spellEnd"/>
      <w:r w:rsidR="004236C5">
        <w:t xml:space="preserve"> </w:t>
      </w:r>
      <w:del w:id="1810" w:author="ilham.nur@office.ui.ac.id [2]" w:date="2023-01-17T21:44:00Z">
        <w:r w:rsidR="004236C5" w:rsidDel="00B51285">
          <w:delText>kontrol</w:delText>
        </w:r>
      </w:del>
      <w:ins w:id="1811" w:author="ilham.nur@office.ui.ac.id [2]" w:date="2023-01-17T21:44:00Z">
        <w:r w:rsidR="00B51285">
          <w:pgNum/>
        </w:r>
        <w:proofErr w:type="spellStart"/>
        <w:r w:rsidR="00B51285">
          <w:t>ermino</w:t>
        </w:r>
      </w:ins>
      <w:proofErr w:type="spellEnd"/>
      <w:r w:rsidR="004236C5">
        <w:t xml:space="preserve"> </w:t>
      </w:r>
      <w:r w:rsidR="004236C5">
        <w:fldChar w:fldCharType="begin" w:fldLock="1"/>
      </w:r>
      <w:r w:rsidR="000B5691">
        <w:instrText>ADDIN CSL_CITATION {"citationItems":[{"id":"ITEM-1","itemData":{"DOI":"10.1016/j.jclepro.2019.07.016","ISSN":"09596526","abstract":"Diversity multi-criteria decision-making methods have been developed to address different complex decision-making problems, and the analytic network process has been found to be one of the most effective techniques. There is an increase in the quality and quantity of publications related to the analytic network process. This detailed overview can provide the research status and development characteristics of analytic network process research and will be useful to researchers for future research directions. To achieve these goals, bibliometric techniques were used. In addition, past and present hotspots of analytic network process research were concluded, and future research trends were determined. The bibliometric analysis was carried out from various aspects including countries and regions, institutions, journals, authors, research areas, articles and author keywords based on data harvested from the Web of Science database. There were 1485 analytic network process-related publications retrieved from the Web of Science. The results show that Expert Systems with Applications was the most productive journal publishing articles in analytic network process research (118); its number of publications has decreased dramatically since 2013, while Journal of Cleaner Production has shown an upward trend in recent years and ranks second with 47 publications. The most collaborative country is the United States. Taiwan takes a leading position in analytic network process research with 436 publications (29.36%), and National Chiao Tung University, which is located in Taiwan, produced the most articles and has gained the highest h-index (28). The major hot topics that employ analytic network process are sustainability, environmental management and supply chain management. These topics may continue to attract more attention in the future.","author":[{"dropping-particle":"","family":"Chen","given":"Yong","non-dropping-particle":"","parse-names":false,"suffix":""},{"dropping-particle":"","family":"Jin","given":"Qiuxia","non-dropping-particle":"","parse-names":false,"suffix":""},{"dropping-particle":"","family":"Fang","given":"Hui","non-dropping-particle":"","parse-names":false,"suffix":""},{"dropping-particle":"","family":"Lei","given":"Hui","non-dropping-particle":"","parse-names":false,"suffix":""},{"dropping-particle":"","family":"Hu","given":"Jiarui","non-dropping-particle":"","parse-names":false,"suffix":""},{"dropping-particle":"","family":"Wu","given":"Yanqi","non-dropping-particle":"","parse-names":false,"suffix":""},{"dropping-particle":"","family":"Chen","given":"Jie","non-dropping-particle":"","parse-names":false,"suffix":""},{"dropping-particle":"","family":"Wang","given":"Cheng","non-dropping-particle":"","parse-names":false,"suffix":""},{"dropping-particle":"","family":"Wan","given":"Yuehua","non-dropping-particle":"","parse-names":false,"suffix":""}],"container-title":"Journal of Cleaner Production","id":"ITEM-1","issued":{"date-parts":[["2019"]]},"page":"1276-1294","publisher":"Elsevier Ltd","title":"Analytic network process: Academic insights and perspectives analysis","type":"article-journal","volume":"235"},"uris":["http://www.mendeley.com/documents/?uuid=306e46f1-c3a4-4107-b340-d3ec9608b768","http://www.mendeley.com/documents/?uuid=f3313a47-2514-4eb0-98f7-49cf2b16b40b"]}],"mendeley":{"formattedCitation":"(Chen et al., 2019a)","plainTextFormattedCitation":"(Chen et al., 2019a)","previouslyFormattedCitation":"(Chen et al., 2019a)"},"properties":{"noteIndex":0},"schema":"https://github.com/citation-style-language/schema/raw/master/csl-citation.json"}</w:instrText>
      </w:r>
      <w:r w:rsidR="004236C5">
        <w:fldChar w:fldCharType="separate"/>
      </w:r>
      <w:r w:rsidR="00D7521E" w:rsidRPr="00D7521E">
        <w:rPr>
          <w:noProof/>
        </w:rPr>
        <w:t>(Chen et al., 2019a)</w:t>
      </w:r>
      <w:r w:rsidR="004236C5">
        <w:fldChar w:fldCharType="end"/>
      </w:r>
      <w:r w:rsidR="004236C5">
        <w:t>.</w:t>
      </w:r>
      <w:r w:rsidR="008B4DE4">
        <w:t xml:space="preserve"> </w:t>
      </w:r>
      <w:r w:rsidR="00864CCA">
        <w:t xml:space="preserve">Koneksi </w:t>
      </w:r>
      <w:proofErr w:type="spellStart"/>
      <w:r w:rsidR="00864CCA">
        <w:t>dari</w:t>
      </w:r>
      <w:proofErr w:type="spellEnd"/>
      <w:r w:rsidR="00864CCA">
        <w:t xml:space="preserve"> ANP </w:t>
      </w:r>
      <w:proofErr w:type="spellStart"/>
      <w:r w:rsidR="00864CCA">
        <w:t>dapat</w:t>
      </w:r>
      <w:proofErr w:type="spellEnd"/>
      <w:r w:rsidR="00864CCA">
        <w:t xml:space="preserve"> di </w:t>
      </w:r>
      <w:proofErr w:type="spellStart"/>
      <w:r w:rsidR="00864CCA">
        <w:t>gambarkan</w:t>
      </w:r>
      <w:proofErr w:type="spellEnd"/>
      <w:r w:rsidR="00864CCA">
        <w:t xml:space="preserve"> pada </w:t>
      </w:r>
      <w:r w:rsidR="00864CCA">
        <w:fldChar w:fldCharType="begin"/>
      </w:r>
      <w:r w:rsidR="00864CCA">
        <w:instrText xml:space="preserve"> REF _Ref111275031 \h </w:instrText>
      </w:r>
      <w:r w:rsidR="00864CCA">
        <w:fldChar w:fldCharType="separate"/>
      </w:r>
      <w:r w:rsidR="00A262DF">
        <w:t xml:space="preserve">Gambar </w:t>
      </w:r>
      <w:r w:rsidR="00A262DF">
        <w:rPr>
          <w:noProof/>
        </w:rPr>
        <w:t>2</w:t>
      </w:r>
      <w:r w:rsidR="00A262DF">
        <w:t>.</w:t>
      </w:r>
      <w:r w:rsidR="00A262DF">
        <w:rPr>
          <w:noProof/>
        </w:rPr>
        <w:t>5</w:t>
      </w:r>
      <w:r w:rsidR="00864CCA">
        <w:fldChar w:fldCharType="end"/>
      </w:r>
      <w:r w:rsidR="00864CCA">
        <w:t>.</w:t>
      </w:r>
    </w:p>
    <w:p w14:paraId="6FA9D947" w14:textId="77777777" w:rsidR="00864CCA" w:rsidRDefault="00864CCA" w:rsidP="00864CCA">
      <w:pPr>
        <w:keepNext/>
        <w:spacing w:line="360" w:lineRule="auto"/>
      </w:pPr>
      <w:r>
        <w:rPr>
          <w:noProof/>
        </w:rPr>
        <w:drawing>
          <wp:inline distT="0" distB="0" distL="0" distR="0" wp14:anchorId="02373159" wp14:editId="61110B62">
            <wp:extent cx="5400040" cy="2450465"/>
            <wp:effectExtent l="0" t="0" r="0" b="6985"/>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43"/>
                    <a:stretch>
                      <a:fillRect/>
                    </a:stretch>
                  </pic:blipFill>
                  <pic:spPr>
                    <a:xfrm>
                      <a:off x="0" y="0"/>
                      <a:ext cx="5400040" cy="2450465"/>
                    </a:xfrm>
                    <a:prstGeom prst="rect">
                      <a:avLst/>
                    </a:prstGeom>
                  </pic:spPr>
                </pic:pic>
              </a:graphicData>
            </a:graphic>
          </wp:inline>
        </w:drawing>
      </w:r>
    </w:p>
    <w:p w14:paraId="6C30C0BF" w14:textId="39431875" w:rsidR="00864CCA" w:rsidRDefault="00864CCA" w:rsidP="003F0C01">
      <w:pPr>
        <w:pStyle w:val="Caption"/>
      </w:pPr>
      <w:bookmarkStart w:id="1812" w:name="_Ref111275031"/>
      <w:bookmarkStart w:id="1813" w:name="_Toc128944238"/>
      <w:r>
        <w:t xml:space="preserve">Gambar </w:t>
      </w:r>
      <w:ins w:id="1814" w:author="ilham.nur@office.ui.ac.id" w:date="2023-03-10T23:19:00Z">
        <w:r w:rsidR="0017462A">
          <w:fldChar w:fldCharType="begin"/>
        </w:r>
        <w:r w:rsidR="0017462A">
          <w:instrText xml:space="preserve"> STYLEREF 1 \s </w:instrText>
        </w:r>
      </w:ins>
      <w:r w:rsidR="0017462A">
        <w:fldChar w:fldCharType="separate"/>
      </w:r>
      <w:r w:rsidR="0017462A">
        <w:rPr>
          <w:noProof/>
        </w:rPr>
        <w:t>2</w:t>
      </w:r>
      <w:ins w:id="1815"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1816" w:author="ilham.nur@office.ui.ac.id" w:date="2023-03-10T23:19:00Z">
        <w:r w:rsidR="0017462A">
          <w:rPr>
            <w:noProof/>
          </w:rPr>
          <w:t>5</w:t>
        </w:r>
        <w:r w:rsidR="0017462A">
          <w:fldChar w:fldCharType="end"/>
        </w:r>
      </w:ins>
      <w:ins w:id="1817" w:author="Ilham Nur Pratama" w:date="2023-03-09T00:23:00Z">
        <w:del w:id="1818" w:author="ilham.nur@office.ui.ac.id" w:date="2023-03-10T23:19:00Z">
          <w:r w:rsidR="00C56C18" w:rsidDel="0017462A">
            <w:fldChar w:fldCharType="begin"/>
          </w:r>
          <w:r w:rsidR="00C56C18" w:rsidDel="0017462A">
            <w:delInstrText xml:space="preserve"> STYLEREF 1 \s </w:delInstrText>
          </w:r>
        </w:del>
      </w:ins>
      <w:del w:id="1819" w:author="ilham.nur@office.ui.ac.id" w:date="2023-03-10T23:19:00Z">
        <w:r w:rsidR="00C56C18" w:rsidDel="0017462A">
          <w:fldChar w:fldCharType="separate"/>
        </w:r>
        <w:r w:rsidR="00C56C18" w:rsidDel="0017462A">
          <w:rPr>
            <w:noProof/>
          </w:rPr>
          <w:delText>2</w:delText>
        </w:r>
      </w:del>
      <w:ins w:id="1820" w:author="Ilham Nur Pratama" w:date="2023-03-09T00:23:00Z">
        <w:del w:id="1821"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1822" w:author="ilham.nur@office.ui.ac.id" w:date="2023-03-10T23:19:00Z">
        <w:r w:rsidR="00C56C18" w:rsidDel="0017462A">
          <w:fldChar w:fldCharType="separate"/>
        </w:r>
      </w:del>
      <w:ins w:id="1823" w:author="Ilham Nur Pratama" w:date="2023-03-09T00:23:00Z">
        <w:del w:id="1824" w:author="ilham.nur@office.ui.ac.id" w:date="2023-03-10T23:19:00Z">
          <w:r w:rsidR="00C56C18" w:rsidDel="0017462A">
            <w:rPr>
              <w:noProof/>
            </w:rPr>
            <w:delText>5</w:delText>
          </w:r>
          <w:r w:rsidR="00C56C18" w:rsidDel="0017462A">
            <w:fldChar w:fldCharType="end"/>
          </w:r>
        </w:del>
      </w:ins>
      <w:ins w:id="1825" w:author="ilham.nur@office.ui.ac.id" w:date="2023-03-05T14:12:00Z">
        <w:del w:id="1826" w:author="Ilham Nur Pratama" w:date="2023-03-08T18:52:00Z">
          <w:r w:rsidR="00604724" w:rsidDel="0067134C">
            <w:fldChar w:fldCharType="begin"/>
          </w:r>
          <w:r w:rsidR="00604724" w:rsidDel="0067134C">
            <w:delInstrText xml:space="preserve"> STYLEREF 1 \s </w:delInstrText>
          </w:r>
        </w:del>
      </w:ins>
      <w:del w:id="1827" w:author="Ilham Nur Pratama" w:date="2023-03-08T18:52:00Z">
        <w:r w:rsidR="00604724" w:rsidDel="0067134C">
          <w:fldChar w:fldCharType="separate"/>
        </w:r>
        <w:r w:rsidR="00A262DF" w:rsidDel="0067134C">
          <w:rPr>
            <w:noProof/>
          </w:rPr>
          <w:delText>2</w:delText>
        </w:r>
      </w:del>
      <w:ins w:id="1828" w:author="ilham.nur@office.ui.ac.id" w:date="2023-03-05T14:12:00Z">
        <w:del w:id="1829"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1830" w:author="Ilham Nur Pratama" w:date="2023-03-08T18:52:00Z">
        <w:r w:rsidR="00604724" w:rsidDel="0067134C">
          <w:fldChar w:fldCharType="separate"/>
        </w:r>
      </w:del>
      <w:ins w:id="1831" w:author="ilham.nur@office.ui.ac.id" w:date="2023-03-05T21:23:00Z">
        <w:del w:id="1832" w:author="Ilham Nur Pratama" w:date="2023-03-08T18:52:00Z">
          <w:r w:rsidR="00A262DF" w:rsidDel="0067134C">
            <w:rPr>
              <w:noProof/>
            </w:rPr>
            <w:delText>5</w:delText>
          </w:r>
        </w:del>
      </w:ins>
      <w:ins w:id="1833" w:author="ilham.nur@office.ui.ac.id" w:date="2023-03-05T14:12:00Z">
        <w:del w:id="1834" w:author="Ilham Nur Pratama" w:date="2023-03-08T18:52:00Z">
          <w:r w:rsidR="00604724" w:rsidDel="0067134C">
            <w:fldChar w:fldCharType="end"/>
          </w:r>
        </w:del>
      </w:ins>
      <w:ins w:id="1835" w:author="ilham.nur@office.ui.ac.id [2]" w:date="2023-01-25T05:09:00Z">
        <w:del w:id="1836" w:author="ilham.nur@office.ui.ac.id" w:date="2023-02-02T22:33:00Z">
          <w:r w:rsidR="00F62D33" w:rsidDel="00A76FCF">
            <w:fldChar w:fldCharType="begin"/>
          </w:r>
          <w:r w:rsidR="00F62D33" w:rsidDel="00A76FCF">
            <w:delInstrText xml:space="preserve"> STYLEREF 1 \s </w:delInstrText>
          </w:r>
        </w:del>
      </w:ins>
      <w:del w:id="1837" w:author="ilham.nur@office.ui.ac.id" w:date="2023-02-02T22:33:00Z">
        <w:r w:rsidR="00F62D33" w:rsidDel="00A76FCF">
          <w:fldChar w:fldCharType="separate"/>
        </w:r>
        <w:r w:rsidR="00C64CA0" w:rsidDel="00A76FCF">
          <w:rPr>
            <w:noProof/>
          </w:rPr>
          <w:delText>2</w:delText>
        </w:r>
      </w:del>
      <w:ins w:id="1838" w:author="ilham.nur@office.ui.ac.id [2]" w:date="2023-01-25T05:09:00Z">
        <w:del w:id="1839"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840" w:author="ilham.nur@office.ui.ac.id" w:date="2023-02-02T22:33:00Z">
        <w:r w:rsidR="00000000">
          <w:fldChar w:fldCharType="separate"/>
        </w:r>
      </w:del>
      <w:ins w:id="1841" w:author="ilham.nur@office.ui.ac.id [2]" w:date="2023-01-25T05:09:00Z">
        <w:del w:id="1842" w:author="ilham.nur@office.ui.ac.id" w:date="2023-02-02T22:33:00Z">
          <w:r w:rsidR="00F62D33" w:rsidDel="00A76FCF">
            <w:fldChar w:fldCharType="end"/>
          </w:r>
        </w:del>
      </w:ins>
      <w:del w:id="1843"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2</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5</w:delText>
        </w:r>
        <w:r w:rsidR="0030521D" w:rsidDel="00E614FF">
          <w:fldChar w:fldCharType="end"/>
        </w:r>
      </w:del>
      <w:bookmarkEnd w:id="1812"/>
      <w:r>
        <w:t xml:space="preserve"> Koneksi </w:t>
      </w:r>
      <w:proofErr w:type="spellStart"/>
      <w:r>
        <w:t>hirarki</w:t>
      </w:r>
      <w:proofErr w:type="spellEnd"/>
      <w:r>
        <w:t xml:space="preserve"> pada </w:t>
      </w:r>
      <w:proofErr w:type="spellStart"/>
      <w:r>
        <w:t>teknik</w:t>
      </w:r>
      <w:proofErr w:type="spellEnd"/>
      <w:r>
        <w:t xml:space="preserve"> </w:t>
      </w:r>
      <w:proofErr w:type="spellStart"/>
      <w:r>
        <w:t>penentuan</w:t>
      </w:r>
      <w:proofErr w:type="spellEnd"/>
      <w:r>
        <w:t xml:space="preserve"> </w:t>
      </w:r>
      <w:proofErr w:type="spellStart"/>
      <w:r>
        <w:t>keputusan</w:t>
      </w:r>
      <w:proofErr w:type="spellEnd"/>
      <w:r>
        <w:t xml:space="preserve"> </w:t>
      </w:r>
      <w:proofErr w:type="spellStart"/>
      <w:r>
        <w:t>menggunakan</w:t>
      </w:r>
      <w:proofErr w:type="spellEnd"/>
      <w:r>
        <w:t xml:space="preserve"> ANP</w:t>
      </w:r>
      <w:bookmarkEnd w:id="1813"/>
      <w:r>
        <w:t xml:space="preserve"> </w:t>
      </w:r>
      <w:moveFromRangeStart w:id="1844" w:author="ilham.nur@office.ui.ac.id [2]" w:date="2023-01-29T12:15:00Z" w:name="move125886964"/>
      <w:moveFrom w:id="1845" w:author="ilham.nur@office.ui.ac.id [2]" w:date="2023-01-29T12:15:00Z">
        <w:r w:rsidRPr="00864CCA" w:rsidDel="00363199">
          <w:fldChar w:fldCharType="begin" w:fldLock="1"/>
        </w:r>
        <w:r w:rsidR="000B5691" w:rsidDel="00363199">
          <w:instrText>ADDIN CSL_CITATION {"citationItems":[{"id":"ITEM-1","itemData":{"DOI":"10.1016/j.jclepro.2019.07.016","ISSN":"09596526","abstract":"Diversity multi-criteria decision-making methods have been developed to address different complex decision-making problems, and the analytic network process has been found to be one of the most effective techniques. There is an increase in the quality and quantity of publications related to the analytic network process. This detailed overview can provide the research status and development characteristics of analytic network process research and will be useful to researchers for future research directions. To achieve these goals, bibliometric techniques were used. In addition, past and present hotspots of analytic network process research were concluded, and future research trends were determined. The bibliometric analysis was carried out from various aspects including countries and regions, institutions, journals, authors, research areas, articles and author keywords based on data harvested from the Web of Science database. There were 1485 analytic network process-related publications retrieved from the Web of Science. The results show that Expert Systems with Applications was the most productive journal publishing articles in analytic network process research (118); its number of publications has decreased dramatically since 2013, while Journal of Cleaner Production has shown an upward trend in recent years and ranks second with 47 publications. The most collaborative country is the United States. Taiwan takes a leading position in analytic network process research with 436 publications (29.36%), and National Chiao Tung University, which is located in Taiwan, produced the most articles and has gained the highest h-index (28). The major hot topics that employ analytic network process are sustainability, environmental management and supply chain management. These topics may continue to attract more attention in the future.","author":[{"dropping-particle":"","family":"Chen","given":"Yong","non-dropping-particle":"","parse-names":false,"suffix":""},{"dropping-particle":"","family":"Jin","given":"Qiuxia","non-dropping-particle":"","parse-names":false,"suffix":""},{"dropping-particle":"","family":"Fang","given":"Hui","non-dropping-particle":"","parse-names":false,"suffix":""},{"dropping-particle":"","family":"Lei","given":"Hui","non-dropping-particle":"","parse-names":false,"suffix":""},{"dropping-particle":"","family":"Hu","given":"Jiarui","non-dropping-particle":"","parse-names":false,"suffix":""},{"dropping-particle":"","family":"Wu","given":"Yanqi","non-dropping-particle":"","parse-names":false,"suffix":""},{"dropping-particle":"","family":"Chen","given":"Jie","non-dropping-particle":"","parse-names":false,"suffix":""},{"dropping-particle":"","family":"Wang","given":"Cheng","non-dropping-particle":"","parse-names":false,"suffix":""},{"dropping-particle":"","family":"Wan","given":"Yuehua","non-dropping-particle":"","parse-names":false,"suffix":""}],"container-title":"Journal of Cleaner Production","id":"ITEM-1","issued":{"date-parts":[["2019"]]},"page":"1276-1294","publisher":"Elsevier Ltd","title":"Analytic network process: Academic insights and perspectives analysis","type":"article","volume":"235"},"uris":["http://www.mendeley.com/documents/?uuid=f3313a47-2514-4eb0-98f7-49cf2b16b40b","http://www.mendeley.com/documents/?uuid=306e46f1-c3a4-4107-b340-d3ec9608b768"]}],"mendeley":{"formattedCitation":"(Chen et al., 2019b)","plainTextFormattedCitation":"(Chen et al., 2019b)","previouslyFormattedCitation":"(Chen et al., 2019b)"},"properties":{"noteIndex":0},"schema":"https://github.com/citation-style-language/schema/raw/master/csl-citation.json"}</w:instrText>
        </w:r>
        <w:r w:rsidRPr="00864CCA" w:rsidDel="00363199">
          <w:fldChar w:fldCharType="separate"/>
        </w:r>
        <w:r w:rsidR="00D7521E" w:rsidRPr="00D7521E" w:rsidDel="00363199">
          <w:rPr>
            <w:noProof/>
          </w:rPr>
          <w:t>(Chen et al., 2019b)</w:t>
        </w:r>
        <w:r w:rsidRPr="00864CCA" w:rsidDel="00363199">
          <w:fldChar w:fldCharType="end"/>
        </w:r>
      </w:moveFrom>
      <w:moveFromRangeEnd w:id="1844"/>
    </w:p>
    <w:p w14:paraId="0920845C" w14:textId="3AB91827" w:rsidR="00363199" w:rsidRDefault="00363199">
      <w:pPr>
        <w:spacing w:line="360" w:lineRule="auto"/>
        <w:ind w:left="424"/>
        <w:jc w:val="center"/>
        <w:rPr>
          <w:ins w:id="1846" w:author="ilham.nur@office.ui.ac.id [2]" w:date="2023-01-29T12:15:00Z"/>
        </w:rPr>
        <w:pPrChange w:id="1847" w:author="ilham.nur@office.ui.ac.id [2]" w:date="2023-01-29T12:15:00Z">
          <w:pPr>
            <w:spacing w:line="360" w:lineRule="auto"/>
            <w:ind w:left="424"/>
          </w:pPr>
        </w:pPrChange>
      </w:pPr>
      <w:proofErr w:type="spellStart"/>
      <w:ins w:id="1848" w:author="ilham.nur@office.ui.ac.id [2]" w:date="2023-01-29T12:15:00Z">
        <w:r>
          <w:t>Sumber</w:t>
        </w:r>
        <w:proofErr w:type="spellEnd"/>
        <w:r>
          <w:t xml:space="preserve">: </w:t>
        </w:r>
      </w:ins>
      <w:moveToRangeStart w:id="1849" w:author="ilham.nur@office.ui.ac.id [2]" w:date="2023-01-29T12:15:00Z" w:name="move125886964"/>
      <w:moveTo w:id="1850" w:author="ilham.nur@office.ui.ac.id [2]" w:date="2023-01-29T12:15:00Z">
        <w:r w:rsidRPr="00864CCA">
          <w:fldChar w:fldCharType="begin" w:fldLock="1"/>
        </w:r>
        <w:r>
          <w:instrText>ADDIN CSL_CITATION {"citationItems":[{"id":"ITEM-1","itemData":{"DOI":"10.1016/j.jclepro.2019.07.016","ISSN":"09596526","abstract":"Diversity multi-criteria decision-making methods have been developed to address different complex decision-making problems, and the analytic network process has been found to be one of the most effective techniques. There is an increase in the quality and quantity of publications related to the analytic network process. This detailed overview can provide the research status and development characteristics of analytic network process research and will be useful to researchers for future research directions. To achieve these goals, bibliometric techniques were used. In addition, past and present hotspots of analytic network process research were concluded, and future research trends were determined. The bibliometric analysis was carried out from various aspects including countries and regions, institutions, journals, authors, research areas, articles and author keywords based on data harvested from the Web of Science database. There were 1485 analytic network process-related publications retrieved from the Web of Science. The results show that Expert Systems with Applications was the most productive journal publishing articles in analytic network process research (118); its number of publications has decreased dramatically since 2013, while Journal of Cleaner Production has shown an upward trend in recent years and ranks second with 47 publications. The most collaborative country is the United States. Taiwan takes a leading position in analytic network process research with 436 publications (29.36%), and National Chiao Tung University, which is located in Taiwan, produced the most articles and has gained the highest h-index (28). The major hot topics that employ analytic network process are sustainability, environmental management and supply chain management. These topics may continue to attract more attention in the future.","author":[{"dropping-particle":"","family":"Chen","given":"Yong","non-dropping-particle":"","parse-names":false,"suffix":""},{"dropping-particle":"","family":"Jin","given":"Qiuxia","non-dropping-particle":"","parse-names":false,"suffix":""},{"dropping-particle":"","family":"Fang","given":"Hui","non-dropping-particle":"","parse-names":false,"suffix":""},{"dropping-particle":"","family":"Lei","given":"Hui","non-dropping-particle":"","parse-names":false,"suffix":""},{"dropping-particle":"","family":"Hu","given":"Jiarui","non-dropping-particle":"","parse-names":false,"suffix":""},{"dropping-particle":"","family":"Wu","given":"Yanqi","non-dropping-particle":"","parse-names":false,"suffix":""},{"dropping-particle":"","family":"Chen","given":"Jie","non-dropping-particle":"","parse-names":false,"suffix":""},{"dropping-particle":"","family":"Wang","given":"Cheng","non-dropping-particle":"","parse-names":false,"suffix":""},{"dropping-particle":"","family":"Wan","given":"Yuehua","non-dropping-particle":"","parse-names":false,"suffix":""}],"container-title":"Journal of Cleaner Production","id":"ITEM-1","issued":{"date-parts":[["2019"]]},"page":"1276-1294","publisher":"Elsevier Ltd","title":"Analytic network process: Academic insights and perspectives analysis","type":"article","volume":"235"},"uris":["http://www.mendeley.com/documents/?uuid=f3313a47-2514-4eb0-98f7-49cf2b16b40b","http://www.mendeley.com/documents/?uuid=306e46f1-c3a4-4107-b340-d3ec9608b768"]}],"mendeley":{"formattedCitation":"(Chen et al., 2019b)","plainTextFormattedCitation":"(Chen et al., 2019b)","previouslyFormattedCitation":"(Chen et al., 2019b)"},"properties":{"noteIndex":0},"schema":"https://github.com/citation-style-language/schema/raw/master/csl-citation.json"}</w:instrText>
        </w:r>
        <w:r w:rsidRPr="00864CCA">
          <w:fldChar w:fldCharType="separate"/>
        </w:r>
        <w:r w:rsidRPr="00D7521E">
          <w:rPr>
            <w:noProof/>
          </w:rPr>
          <w:t>(Chen et al., 2019b)</w:t>
        </w:r>
        <w:r w:rsidRPr="00864CCA">
          <w:fldChar w:fldCharType="end"/>
        </w:r>
      </w:moveTo>
      <w:moveToRangeEnd w:id="1849"/>
    </w:p>
    <w:p w14:paraId="0B8E6644" w14:textId="06E48DCC" w:rsidR="007A4ACA" w:rsidRDefault="003242E9" w:rsidP="004C4BEE">
      <w:pPr>
        <w:spacing w:line="360" w:lineRule="auto"/>
        <w:ind w:left="424"/>
      </w:pPr>
      <w:r>
        <w:t xml:space="preserve">ANP </w:t>
      </w:r>
      <w:proofErr w:type="spellStart"/>
      <w:r>
        <w:t>membagi</w:t>
      </w:r>
      <w:proofErr w:type="spellEnd"/>
      <w:r>
        <w:t xml:space="preserve"> </w:t>
      </w:r>
      <w:proofErr w:type="spellStart"/>
      <w:r>
        <w:t>elemen</w:t>
      </w:r>
      <w:proofErr w:type="spellEnd"/>
      <w:r>
        <w:t xml:space="preserve"> </w:t>
      </w:r>
      <w:proofErr w:type="spellStart"/>
      <w:r>
        <w:t>dari</w:t>
      </w:r>
      <w:proofErr w:type="spellEnd"/>
      <w:r>
        <w:t xml:space="preserve"> </w:t>
      </w:r>
      <w:proofErr w:type="spellStart"/>
      <w:r>
        <w:t>sistem</w:t>
      </w:r>
      <w:proofErr w:type="spellEnd"/>
      <w:r w:rsidR="007A4C16">
        <w:t xml:space="preserve"> </w:t>
      </w:r>
      <w:proofErr w:type="spellStart"/>
      <w:r w:rsidR="007A4C16">
        <w:t>menjadi</w:t>
      </w:r>
      <w:proofErr w:type="spellEnd"/>
      <w:r w:rsidR="007A4C16">
        <w:t xml:space="preserve"> </w:t>
      </w:r>
      <w:r w:rsidR="00C27342">
        <w:t xml:space="preserve">2 </w:t>
      </w:r>
      <w:proofErr w:type="spellStart"/>
      <w:r w:rsidR="00C27342">
        <w:t>hirarki</w:t>
      </w:r>
      <w:proofErr w:type="spellEnd"/>
      <w:r w:rsidR="007A4ACA">
        <w:t>,</w:t>
      </w:r>
      <w:r w:rsidR="00C27342">
        <w:t xml:space="preserve"> </w:t>
      </w:r>
      <w:proofErr w:type="spellStart"/>
      <w:proofErr w:type="gramStart"/>
      <w:r w:rsidR="00C27342">
        <w:t>yaitu</w:t>
      </w:r>
      <w:proofErr w:type="spellEnd"/>
      <w:r w:rsidR="007A4ACA">
        <w:t xml:space="preserve"> :</w:t>
      </w:r>
      <w:proofErr w:type="gramEnd"/>
    </w:p>
    <w:p w14:paraId="274202EA" w14:textId="26E31924" w:rsidR="009F46B0" w:rsidRDefault="007A4ACA" w:rsidP="004C4BEE">
      <w:pPr>
        <w:pStyle w:val="ListParagraph"/>
        <w:numPr>
          <w:ilvl w:val="0"/>
          <w:numId w:val="23"/>
        </w:numPr>
        <w:spacing w:line="360" w:lineRule="auto"/>
        <w:ind w:left="1208"/>
      </w:pPr>
      <w:proofErr w:type="spellStart"/>
      <w:r>
        <w:t>Hirarki</w:t>
      </w:r>
      <w:proofErr w:type="spellEnd"/>
      <w:r>
        <w:t xml:space="preserve"> </w:t>
      </w:r>
      <w:proofErr w:type="spellStart"/>
      <w:r>
        <w:t>kendali</w:t>
      </w:r>
      <w:proofErr w:type="spellEnd"/>
    </w:p>
    <w:p w14:paraId="7AA09FE4" w14:textId="64D75EDE" w:rsidR="007A4ACA" w:rsidRDefault="007A4ACA" w:rsidP="004C4BEE">
      <w:pPr>
        <w:pStyle w:val="ListParagraph"/>
        <w:numPr>
          <w:ilvl w:val="0"/>
          <w:numId w:val="23"/>
        </w:numPr>
        <w:spacing w:line="360" w:lineRule="auto"/>
        <w:ind w:left="1208"/>
      </w:pPr>
      <w:proofErr w:type="spellStart"/>
      <w:r>
        <w:t>Hirarki</w:t>
      </w:r>
      <w:proofErr w:type="spellEnd"/>
      <w:r>
        <w:t xml:space="preserve"> </w:t>
      </w:r>
      <w:proofErr w:type="spellStart"/>
      <w:r>
        <w:t>jaringan</w:t>
      </w:r>
      <w:proofErr w:type="spellEnd"/>
    </w:p>
    <w:p w14:paraId="277C2B6A" w14:textId="1087E841" w:rsidR="007A4ACA" w:rsidRPr="000E55FB" w:rsidRDefault="008F73AC" w:rsidP="004C4BEE">
      <w:pPr>
        <w:spacing w:line="360" w:lineRule="auto"/>
        <w:ind w:left="424"/>
      </w:pPr>
      <w:r>
        <w:t xml:space="preserve">ANP sudah </w:t>
      </w:r>
      <w:proofErr w:type="spellStart"/>
      <w:r>
        <w:t>banyak</w:t>
      </w:r>
      <w:proofErr w:type="spellEnd"/>
      <w:r>
        <w:t xml:space="preserve"> di </w:t>
      </w:r>
      <w:proofErr w:type="spellStart"/>
      <w:r>
        <w:t>adopsi</w:t>
      </w:r>
      <w:proofErr w:type="spellEnd"/>
      <w:r>
        <w:t xml:space="preserve"> oleh </w:t>
      </w:r>
      <w:proofErr w:type="spellStart"/>
      <w:r>
        <w:t>berbagai</w:t>
      </w:r>
      <w:proofErr w:type="spellEnd"/>
      <w:r>
        <w:t xml:space="preserve"> area </w:t>
      </w:r>
      <w:proofErr w:type="spellStart"/>
      <w:r>
        <w:t>dalam</w:t>
      </w:r>
      <w:proofErr w:type="spellEnd"/>
      <w:r>
        <w:t xml:space="preserve"> </w:t>
      </w:r>
      <w:proofErr w:type="spellStart"/>
      <w:r>
        <w:t>membantu</w:t>
      </w:r>
      <w:proofErr w:type="spellEnd"/>
      <w:r>
        <w:t xml:space="preserve"> </w:t>
      </w:r>
      <w:proofErr w:type="spellStart"/>
      <w:r>
        <w:t>menentukan</w:t>
      </w:r>
      <w:proofErr w:type="spellEnd"/>
      <w:r>
        <w:t xml:space="preserve"> </w:t>
      </w:r>
      <w:proofErr w:type="spellStart"/>
      <w:r w:rsidR="009A5DF1">
        <w:t>keputusan</w:t>
      </w:r>
      <w:proofErr w:type="spellEnd"/>
      <w:r w:rsidR="009A5DF1">
        <w:t xml:space="preserve"> yang </w:t>
      </w:r>
      <w:proofErr w:type="spellStart"/>
      <w:r w:rsidR="009A5DF1">
        <w:t>meliputi</w:t>
      </w:r>
      <w:proofErr w:type="spellEnd"/>
      <w:r w:rsidR="009A5DF1">
        <w:t xml:space="preserve"> </w:t>
      </w:r>
      <w:proofErr w:type="spellStart"/>
      <w:r w:rsidR="009A5DF1">
        <w:t>manajemen</w:t>
      </w:r>
      <w:proofErr w:type="spellEnd"/>
      <w:r w:rsidR="009A5DF1">
        <w:t xml:space="preserve"> </w:t>
      </w:r>
      <w:proofErr w:type="spellStart"/>
      <w:r w:rsidR="009A5DF1">
        <w:t>rantai</w:t>
      </w:r>
      <w:proofErr w:type="spellEnd"/>
      <w:r w:rsidR="009A5DF1">
        <w:t xml:space="preserve"> </w:t>
      </w:r>
      <w:proofErr w:type="spellStart"/>
      <w:r w:rsidR="009A5DF1">
        <w:t>pasok</w:t>
      </w:r>
      <w:proofErr w:type="spellEnd"/>
      <w:r w:rsidR="009A5DF1">
        <w:t xml:space="preserve">, </w:t>
      </w:r>
      <w:proofErr w:type="spellStart"/>
      <w:r w:rsidR="009A5DF1">
        <w:t>manajemen</w:t>
      </w:r>
      <w:proofErr w:type="spellEnd"/>
      <w:r w:rsidR="009A5DF1">
        <w:t xml:space="preserve"> </w:t>
      </w:r>
      <w:proofErr w:type="spellStart"/>
      <w:r w:rsidR="009A5DF1">
        <w:t>limbah</w:t>
      </w:r>
      <w:proofErr w:type="spellEnd"/>
      <w:r w:rsidR="009A5DF1">
        <w:t xml:space="preserve">, </w:t>
      </w:r>
      <w:proofErr w:type="spellStart"/>
      <w:r w:rsidR="009A5DF1">
        <w:t>energi</w:t>
      </w:r>
      <w:proofErr w:type="spellEnd"/>
      <w:r w:rsidR="009A5DF1">
        <w:t xml:space="preserve">, </w:t>
      </w:r>
      <w:proofErr w:type="spellStart"/>
      <w:r w:rsidR="009A5DF1">
        <w:t>analisis</w:t>
      </w:r>
      <w:proofErr w:type="spellEnd"/>
      <w:r w:rsidR="009A5DF1">
        <w:t xml:space="preserve"> </w:t>
      </w:r>
      <w:proofErr w:type="spellStart"/>
      <w:r w:rsidR="009A5DF1">
        <w:t>risiko</w:t>
      </w:r>
      <w:proofErr w:type="spellEnd"/>
      <w:r w:rsidR="009A5DF1">
        <w:t xml:space="preserve"> </w:t>
      </w:r>
      <w:proofErr w:type="spellStart"/>
      <w:r w:rsidR="009A5DF1">
        <w:t>konstruksi</w:t>
      </w:r>
      <w:proofErr w:type="spellEnd"/>
      <w:r w:rsidR="009A5DF1">
        <w:t xml:space="preserve"> dan </w:t>
      </w:r>
      <w:del w:id="1851" w:author="ilham.nur@office.ui.ac.id [2]" w:date="2023-01-17T21:44:00Z">
        <w:r w:rsidR="009A5DF1" w:rsidDel="00B51285">
          <w:delText>kesehatan</w:delText>
        </w:r>
      </w:del>
      <w:ins w:id="1852" w:author="ilham.nur@office.ui.ac.id [2]" w:date="2023-01-17T21:44:00Z">
        <w:r w:rsidR="00B51285">
          <w:pgNum/>
        </w:r>
        <w:proofErr w:type="spellStart"/>
        <w:r w:rsidR="00B51285">
          <w:t>erminolo</w:t>
        </w:r>
      </w:ins>
      <w:proofErr w:type="spellEnd"/>
      <w:r w:rsidR="009A5DF1">
        <w:t xml:space="preserve"> </w:t>
      </w:r>
      <w:r w:rsidR="009A5DF1">
        <w:fldChar w:fldCharType="begin" w:fldLock="1"/>
      </w:r>
      <w:r w:rsidR="000B5691">
        <w:instrText>ADDIN CSL_CITATION {"citationItems":[{"id":"ITEM-1","itemData":{"DOI":"10.1016/j.jclepro.2019.07.016","ISSN":"09596526","abstract":"Diversity multi-criteria decision-making methods have been developed to address different complex decision-making problems, and the analytic network process has been found to be one of the most effective techniques. There is an increase in the quality and quantity of publications related to the analytic network process. This detailed overview can provide the research status and development characteristics of analytic network process research and will be useful to researchers for future research directions. To achieve these goals, bibliometric techniques were used. In addition, past and present hotspots of analytic network process research were concluded, and future research trends were determined. The bibliometric analysis was carried out from various aspects including countries and regions, institutions, journals, authors, research areas, articles and author keywords based on data harvested from the Web of Science database. There were 1485 analytic network process-related publications retrieved from the Web of Science. The results show that Expert Systems with Applications was the most productive journal publishing articles in analytic network process research (118); its number of publications has decreased dramatically since 2013, while Journal of Cleaner Production has shown an upward trend in recent years and ranks second with 47 publications. The most collaborative country is the United States. Taiwan takes a leading position in analytic network process research with 436 publications (29.36%), and National Chiao Tung University, which is located in Taiwan, produced the most articles and has gained the highest h-index (28). The major hot topics that employ analytic network process are sustainability, environmental management and supply chain management. These topics may continue to attract more attention in the future.","author":[{"dropping-particle":"","family":"Chen","given":"Yong","non-dropping-particle":"","parse-names":false,"suffix":""},{"dropping-particle":"","family":"Jin","given":"Qiuxia","non-dropping-particle":"","parse-names":false,"suffix":""},{"dropping-particle":"","family":"Fang","given":"Hui","non-dropping-particle":"","parse-names":false,"suffix":""},{"dropping-particle":"","family":"Lei","given":"Hui","non-dropping-particle":"","parse-names":false,"suffix":""},{"dropping-particle":"","family":"Hu","given":"Jiarui","non-dropping-particle":"","parse-names":false,"suffix":""},{"dropping-particle":"","family":"Wu","given":"Yanqi","non-dropping-particle":"","parse-names":false,"suffix":""},{"dropping-particle":"","family":"Chen","given":"Jie","non-dropping-particle":"","parse-names":false,"suffix":""},{"dropping-particle":"","family":"Wang","given":"Cheng","non-dropping-particle":"","parse-names":false,"suffix":""},{"dropping-particle":"","family":"Wan","given":"Yuehua","non-dropping-particle":"","parse-names":false,"suffix":""}],"container-title":"Journal of Cleaner Production","id":"ITEM-1","issued":{"date-parts":[["2019"]]},"page":"1276-1294","publisher":"Elsevier Ltd","title":"Analytic network process: Academic insights and perspectives analysis","type":"article","volume":"235"},"uris":["http://www.mendeley.com/documents/?uuid=f3313a47-2514-4eb0-98f7-49cf2b16b40b","http://www.mendeley.com/documents/?uuid=306e46f1-c3a4-4107-b340-d3ec9608b768"]}],"mendeley":{"formattedCitation":"(Chen et al., 2019b)","plainTextFormattedCitation":"(Chen et al., 2019b)","previouslyFormattedCitation":"(Chen et al., 2019b)"},"properties":{"noteIndex":0},"schema":"https://github.com/citation-style-language/schema/raw/master/csl-citation.json"}</w:instrText>
      </w:r>
      <w:r w:rsidR="009A5DF1">
        <w:fldChar w:fldCharType="separate"/>
      </w:r>
      <w:r w:rsidR="00D7521E" w:rsidRPr="00D7521E">
        <w:rPr>
          <w:noProof/>
        </w:rPr>
        <w:t>(Chen et al., 2019b)</w:t>
      </w:r>
      <w:r w:rsidR="009A5DF1">
        <w:fldChar w:fldCharType="end"/>
      </w:r>
      <w:r w:rsidR="009A5DF1">
        <w:t>.</w:t>
      </w:r>
    </w:p>
    <w:p w14:paraId="03171B42" w14:textId="4C2B8253" w:rsidR="00887BBA" w:rsidRDefault="00286335" w:rsidP="004C4BEE">
      <w:pPr>
        <w:spacing w:line="360" w:lineRule="auto"/>
        <w:ind w:left="424"/>
      </w:pPr>
      <w:r w:rsidRPr="00286335">
        <w:rPr>
          <w:i/>
          <w:iCs/>
        </w:rPr>
        <w:lastRenderedPageBreak/>
        <w:t>Technique for Order of Preference by Similarity to Ideal Solution</w:t>
      </w:r>
      <w:r>
        <w:rPr>
          <w:i/>
          <w:iCs/>
        </w:rPr>
        <w:t xml:space="preserve"> </w:t>
      </w:r>
      <w:r>
        <w:t xml:space="preserve">(TOPSIS) </w:t>
      </w:r>
      <w:proofErr w:type="spellStart"/>
      <w:r w:rsidR="00C3385A">
        <w:t>merupakan</w:t>
      </w:r>
      <w:proofErr w:type="spellEnd"/>
      <w:r w:rsidR="00C3385A">
        <w:t xml:space="preserve"> </w:t>
      </w:r>
      <w:proofErr w:type="spellStart"/>
      <w:r w:rsidR="00C3385A">
        <w:t>metode</w:t>
      </w:r>
      <w:proofErr w:type="spellEnd"/>
      <w:r w:rsidR="00C3385A">
        <w:t xml:space="preserve"> MCDM yang </w:t>
      </w:r>
      <w:proofErr w:type="spellStart"/>
      <w:r w:rsidR="00C3385A">
        <w:t>memungkinkan</w:t>
      </w:r>
      <w:proofErr w:type="spellEnd"/>
      <w:r w:rsidR="00C3385A">
        <w:t xml:space="preserve"> input yang </w:t>
      </w:r>
      <w:proofErr w:type="spellStart"/>
      <w:r w:rsidR="00C3385A">
        <w:t>lebih</w:t>
      </w:r>
      <w:proofErr w:type="spellEnd"/>
      <w:r w:rsidR="00C3385A">
        <w:t xml:space="preserve"> </w:t>
      </w:r>
      <w:proofErr w:type="spellStart"/>
      <w:r w:rsidR="00C3385A">
        <w:t>sedikit</w:t>
      </w:r>
      <w:proofErr w:type="spellEnd"/>
      <w:r w:rsidR="00C3385A">
        <w:t xml:space="preserve"> </w:t>
      </w:r>
      <w:proofErr w:type="spellStart"/>
      <w:r w:rsidR="00C3385A">
        <w:t>dibandingkan</w:t>
      </w:r>
      <w:proofErr w:type="spellEnd"/>
      <w:r w:rsidR="00C3385A">
        <w:t xml:space="preserve"> dengan AHP, </w:t>
      </w:r>
      <w:proofErr w:type="spellStart"/>
      <w:r w:rsidR="00C3385A">
        <w:t>namun</w:t>
      </w:r>
      <w:proofErr w:type="spellEnd"/>
      <w:r w:rsidR="00C3385A">
        <w:t xml:space="preserve"> </w:t>
      </w:r>
      <w:proofErr w:type="spellStart"/>
      <w:r w:rsidR="00C3385A">
        <w:t>masih</w:t>
      </w:r>
      <w:proofErr w:type="spellEnd"/>
      <w:r w:rsidR="00C3385A">
        <w:t xml:space="preserve"> </w:t>
      </w:r>
      <w:proofErr w:type="spellStart"/>
      <w:r w:rsidR="00C3385A">
        <w:t>dapat</w:t>
      </w:r>
      <w:proofErr w:type="spellEnd"/>
      <w:r w:rsidR="00C3385A">
        <w:t xml:space="preserve"> </w:t>
      </w:r>
      <w:proofErr w:type="spellStart"/>
      <w:r w:rsidR="00C3385A">
        <w:t>menghasilkan</w:t>
      </w:r>
      <w:proofErr w:type="spellEnd"/>
      <w:r w:rsidR="00C3385A">
        <w:t xml:space="preserve"> </w:t>
      </w:r>
      <w:proofErr w:type="spellStart"/>
      <w:r w:rsidR="00C3385A">
        <w:t>peringkat</w:t>
      </w:r>
      <w:proofErr w:type="spellEnd"/>
      <w:r w:rsidR="00C3385A">
        <w:t xml:space="preserve"> </w:t>
      </w:r>
      <w:proofErr w:type="spellStart"/>
      <w:r w:rsidR="00C3385A">
        <w:t>terbaik</w:t>
      </w:r>
      <w:proofErr w:type="spellEnd"/>
      <w:r w:rsidR="00C3385A">
        <w:t xml:space="preserve"> </w:t>
      </w:r>
      <w:proofErr w:type="spellStart"/>
      <w:r w:rsidR="00C3385A">
        <w:t>dari</w:t>
      </w:r>
      <w:proofErr w:type="spellEnd"/>
      <w:r w:rsidR="00C3385A">
        <w:t xml:space="preserve"> </w:t>
      </w:r>
      <w:proofErr w:type="spellStart"/>
      <w:r w:rsidR="00C3385A">
        <w:t>pilihan</w:t>
      </w:r>
      <w:proofErr w:type="spellEnd"/>
      <w:r w:rsidR="00C3385A">
        <w:t xml:space="preserve"> yang </w:t>
      </w:r>
      <w:proofErr w:type="spellStart"/>
      <w:r w:rsidR="00C3385A">
        <w:t>ada</w:t>
      </w:r>
      <w:proofErr w:type="spellEnd"/>
      <w:r w:rsidR="00B67C04">
        <w:t xml:space="preserve">, dengan </w:t>
      </w:r>
      <w:proofErr w:type="spellStart"/>
      <w:r w:rsidR="00B67C04">
        <w:t>nilai</w:t>
      </w:r>
      <w:proofErr w:type="spellEnd"/>
      <w:r w:rsidR="00B67C04">
        <w:t xml:space="preserve"> </w:t>
      </w:r>
      <w:proofErr w:type="spellStart"/>
      <w:r w:rsidR="00B67C04">
        <w:t>kedekatan</w:t>
      </w:r>
      <w:proofErr w:type="spellEnd"/>
      <w:r w:rsidR="00B67C04">
        <w:t xml:space="preserve"> </w:t>
      </w:r>
      <w:proofErr w:type="spellStart"/>
      <w:r w:rsidR="00B67C04">
        <w:t>antar</w:t>
      </w:r>
      <w:proofErr w:type="spellEnd"/>
      <w:r w:rsidR="00B67C04">
        <w:t xml:space="preserve"> </w:t>
      </w:r>
      <w:proofErr w:type="spellStart"/>
      <w:r w:rsidR="00B67C04">
        <w:t>pilihan</w:t>
      </w:r>
      <w:proofErr w:type="spellEnd"/>
      <w:r w:rsidR="00B67C04">
        <w:t xml:space="preserve"> yang </w:t>
      </w:r>
      <w:proofErr w:type="spellStart"/>
      <w:r w:rsidR="00B67C04">
        <w:t>ada</w:t>
      </w:r>
      <w:proofErr w:type="spellEnd"/>
      <w:r w:rsidR="00B67C04">
        <w:t xml:space="preserve"> </w:t>
      </w:r>
      <w:r w:rsidR="00B67C04">
        <w:fldChar w:fldCharType="begin" w:fldLock="1"/>
      </w:r>
      <w:r w:rsidR="002A2B35">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Comparison","type":"article-journal","volume":"24"},"uris":["http://www.mendeley.com/documents/?uuid=7fe1a510-e9f8-395a-a966-20958129371d"]}],"mendeley":{"formattedCitation":"(Zlaugotne et al., 2020)","plainTextFormattedCitation":"(Zlaugotne et al., 2020)","previouslyFormattedCitation":"(Zlaugotne et al., 2020)"},"properties":{"noteIndex":0},"schema":"https://github.com/citation-style-language/schema/raw/master/csl-citation.json"}</w:instrText>
      </w:r>
      <w:r w:rsidR="00B67C04">
        <w:fldChar w:fldCharType="separate"/>
      </w:r>
      <w:r w:rsidR="00B67C04" w:rsidRPr="00B67C04">
        <w:rPr>
          <w:noProof/>
        </w:rPr>
        <w:t>(Zlaugotne et al., 2020)</w:t>
      </w:r>
      <w:r w:rsidR="00B67C04">
        <w:fldChar w:fldCharType="end"/>
      </w:r>
      <w:r w:rsidR="00B67C04">
        <w:t>.</w:t>
      </w:r>
    </w:p>
    <w:p w14:paraId="09E3931B" w14:textId="19B5F9F0" w:rsidR="00B01ABB" w:rsidRDefault="00B01ABB" w:rsidP="004C4BEE">
      <w:pPr>
        <w:spacing w:line="360" w:lineRule="auto"/>
        <w:ind w:left="424"/>
      </w:pPr>
      <w:r>
        <w:t>VIKOR</w:t>
      </w:r>
      <w:r w:rsidR="00493929">
        <w:t xml:space="preserve"> </w:t>
      </w:r>
      <w:proofErr w:type="spellStart"/>
      <w:r w:rsidR="00135D39">
        <w:t>merupakan</w:t>
      </w:r>
      <w:proofErr w:type="spellEnd"/>
      <w:r w:rsidR="00135D39">
        <w:t xml:space="preserve"> </w:t>
      </w:r>
      <w:proofErr w:type="spellStart"/>
      <w:r w:rsidR="00135D39">
        <w:t>metode</w:t>
      </w:r>
      <w:proofErr w:type="spellEnd"/>
      <w:r w:rsidR="00135D39">
        <w:t xml:space="preserve"> MCD</w:t>
      </w:r>
      <w:r w:rsidR="003E25CE">
        <w:t xml:space="preserve">M yang </w:t>
      </w:r>
      <w:proofErr w:type="spellStart"/>
      <w:r w:rsidR="003E25CE">
        <w:t>ditujukan</w:t>
      </w:r>
      <w:proofErr w:type="spellEnd"/>
      <w:r w:rsidR="003E25CE">
        <w:t xml:space="preserve"> untuk </w:t>
      </w:r>
      <w:proofErr w:type="spellStart"/>
      <w:r w:rsidR="003E25CE">
        <w:t>menyelesaikan</w:t>
      </w:r>
      <w:proofErr w:type="spellEnd"/>
      <w:r w:rsidR="003E25CE">
        <w:t xml:space="preserve"> </w:t>
      </w:r>
      <w:proofErr w:type="spellStart"/>
      <w:r w:rsidR="003E25CE">
        <w:t>permsalahan</w:t>
      </w:r>
      <w:proofErr w:type="spellEnd"/>
      <w:r w:rsidR="003E25CE">
        <w:t xml:space="preserve"> yang </w:t>
      </w:r>
      <w:proofErr w:type="spellStart"/>
      <w:r w:rsidR="003E25CE">
        <w:t>bersifat</w:t>
      </w:r>
      <w:proofErr w:type="spellEnd"/>
      <w:r w:rsidR="003E25CE">
        <w:t xml:space="preserve"> </w:t>
      </w:r>
      <w:proofErr w:type="spellStart"/>
      <w:r w:rsidR="003E25CE">
        <w:t>kompleks</w:t>
      </w:r>
      <w:proofErr w:type="spellEnd"/>
      <w:r w:rsidR="003E25CE">
        <w:t xml:space="preserve"> dan </w:t>
      </w:r>
      <w:proofErr w:type="spellStart"/>
      <w:r w:rsidR="003E25CE">
        <w:t>dianggap</w:t>
      </w:r>
      <w:proofErr w:type="spellEnd"/>
      <w:r w:rsidR="003E25CE">
        <w:t xml:space="preserve"> </w:t>
      </w:r>
      <w:proofErr w:type="spellStart"/>
      <w:r w:rsidR="003E25CE">
        <w:t>sebagai</w:t>
      </w:r>
      <w:proofErr w:type="spellEnd"/>
      <w:r w:rsidR="003E25CE">
        <w:t xml:space="preserve"> </w:t>
      </w:r>
      <w:proofErr w:type="spellStart"/>
      <w:r w:rsidR="003E25CE">
        <w:t>meto</w:t>
      </w:r>
      <w:r w:rsidR="007829B4">
        <w:t>de</w:t>
      </w:r>
      <w:proofErr w:type="spellEnd"/>
      <w:r w:rsidR="007829B4">
        <w:t xml:space="preserve"> yang </w:t>
      </w:r>
      <w:proofErr w:type="spellStart"/>
      <w:r w:rsidR="00D35468">
        <w:t>dapat</w:t>
      </w:r>
      <w:proofErr w:type="spellEnd"/>
      <w:r w:rsidR="00D35468">
        <w:t xml:space="preserve"> </w:t>
      </w:r>
      <w:proofErr w:type="spellStart"/>
      <w:r w:rsidR="00D35468">
        <w:t>mengkompromi</w:t>
      </w:r>
      <w:proofErr w:type="spellEnd"/>
      <w:r w:rsidR="0030388A">
        <w:t xml:space="preserve"> </w:t>
      </w:r>
      <w:proofErr w:type="spellStart"/>
      <w:r w:rsidR="0030388A">
        <w:t>pemanfaatan</w:t>
      </w:r>
      <w:proofErr w:type="spellEnd"/>
      <w:r w:rsidR="0030388A">
        <w:t xml:space="preserve"> </w:t>
      </w:r>
      <w:proofErr w:type="spellStart"/>
      <w:r w:rsidR="0030388A">
        <w:t>secara</w:t>
      </w:r>
      <w:proofErr w:type="spellEnd"/>
      <w:r w:rsidR="0030388A">
        <w:t xml:space="preserve"> </w:t>
      </w:r>
      <w:proofErr w:type="spellStart"/>
      <w:r w:rsidR="0030388A">
        <w:t>maksimal</w:t>
      </w:r>
      <w:proofErr w:type="spellEnd"/>
      <w:r w:rsidR="0030388A">
        <w:t xml:space="preserve"> </w:t>
      </w:r>
      <w:proofErr w:type="spellStart"/>
      <w:r w:rsidR="0030388A">
        <w:t>sumber</w:t>
      </w:r>
      <w:proofErr w:type="spellEnd"/>
      <w:r w:rsidR="0030388A">
        <w:t xml:space="preserve"> </w:t>
      </w:r>
      <w:proofErr w:type="spellStart"/>
      <w:r w:rsidR="0030388A">
        <w:t>daya</w:t>
      </w:r>
      <w:proofErr w:type="spellEnd"/>
      <w:r w:rsidR="0030388A">
        <w:t xml:space="preserve"> yang </w:t>
      </w:r>
      <w:proofErr w:type="spellStart"/>
      <w:r w:rsidR="0030388A">
        <w:t>ada</w:t>
      </w:r>
      <w:proofErr w:type="spellEnd"/>
      <w:r w:rsidR="0030388A">
        <w:t xml:space="preserve"> dan </w:t>
      </w:r>
      <w:proofErr w:type="spellStart"/>
      <w:r w:rsidR="0030388A">
        <w:t>meminimalkan</w:t>
      </w:r>
      <w:proofErr w:type="spellEnd"/>
      <w:r w:rsidR="0030388A">
        <w:t xml:space="preserve"> </w:t>
      </w:r>
      <w:proofErr w:type="spellStart"/>
      <w:r w:rsidR="0030388A">
        <w:t>limbah</w:t>
      </w:r>
      <w:proofErr w:type="spellEnd"/>
      <w:r w:rsidR="0030388A">
        <w:t xml:space="preserve"> personal </w:t>
      </w:r>
      <w:r w:rsidR="0030388A">
        <w:fldChar w:fldCharType="begin" w:fldLock="1"/>
      </w:r>
      <w:r w:rsidR="00323897">
        <w:instrText>ADDIN CSL_CITATION {"citationItems":[{"id":"ITEM-1","itemData":{"DOI":"10.3390/ijerph17020525","ISSN":"16604601","PMID":"31947664","abstract":"The VIKOR model has been considered a viable tool for many decision-making applications in the past few years, given the advantages of considering the compromise between maximizing the utility of group and minimizing personal regrets. The q-rung interval-valued orthopair fuzzy set (q-RIVOFS) is a generalization of intuitionistic fuzzy set (IFS) and Pythagorean fuzzy set (PFS) and has emerged to solve more complex and uncertain decision making problems which IFS and PFS cannot handle. In this manuscript, the key innovation is to combine the traditional VIKOR model with q-RIVOFS to develop the q-rung interval-valued orthopair fuzzy VIKOR model. In the new developed model, to express more information, the attribute’s values in MAGDM problems are depicted by q-RIVOFNs. First of all, some basic theories and aggregation operators of q-RIVOFNs are simply introduced. Then we develop the origin VIKOR model to q-RIVOFS environment and briefly express the computing steps of this new established model. Thereafter, the effectiveness of the model is verified by an example of supplier selection of medical consumer products and through comparative analysis, the superiority of the new method is further illustrated.","author":[{"dropping-particle":"","family":"Gao","given":"Hui","non-dropping-particle":"","parse-names":false,"suffix":""},{"dropping-particle":"","family":"Ran","given":"Linggang","non-dropping-particle":"","parse-names":false,"suffix":""},{"dropping-particle":"","family":"Wei","given":"Guiwu","non-dropping-particle":"","parse-names":false,"suffix":""},{"dropping-particle":"","family":"Wei","given":"Cun","non-dropping-particle":"","parse-names":false,"suffix":""},{"dropping-particle":"","family":"Wu","given":"Jiang","non-dropping-particle":"","parse-names":false,"suffix":""}],"container-title":"International Journal of Environmental Research and Public Health","id":"ITEM-1","issue":"2","issued":{"date-parts":[["2020"]]},"title":"Vikor method for MAGDM based on Q-rung interval-years, given the advantages of considering the compromise between and its application to supplier selection of medical consumption products","type":"article-journal","volume":"17"},"uris":["http://www.mendeley.com/documents/?uuid=0e333588-aea2-4e45-88e4-239143fb6809"]}],"mendeley":{"formattedCitation":"(Gao et al., 2020)","plainTextFormattedCitation":"(Gao et al., 2020)","previouslyFormattedCitation":"(Gao et al., 2020)"},"properties":{"noteIndex":0},"schema":"https://github.com/citation-style-language/schema/raw/master/csl-citation.json"}</w:instrText>
      </w:r>
      <w:r w:rsidR="0030388A">
        <w:fldChar w:fldCharType="separate"/>
      </w:r>
      <w:r w:rsidR="0030388A" w:rsidRPr="0030388A">
        <w:rPr>
          <w:noProof/>
        </w:rPr>
        <w:t>(Gao et al., 2020)</w:t>
      </w:r>
      <w:r w:rsidR="0030388A">
        <w:fldChar w:fldCharType="end"/>
      </w:r>
      <w:r w:rsidR="0030388A">
        <w:t>.</w:t>
      </w:r>
    </w:p>
    <w:p w14:paraId="645909B8" w14:textId="2F87EA0E" w:rsidR="00B01ABB" w:rsidRDefault="00323897" w:rsidP="004C4BEE">
      <w:pPr>
        <w:spacing w:line="360" w:lineRule="auto"/>
        <w:ind w:left="424"/>
      </w:pPr>
      <w:r>
        <w:rPr>
          <w:i/>
          <w:iCs/>
        </w:rPr>
        <w:t xml:space="preserve">Complex Proportional Assessment </w:t>
      </w:r>
      <w:r>
        <w:t xml:space="preserve">(COPRAS) </w:t>
      </w:r>
      <w:proofErr w:type="spellStart"/>
      <w:r>
        <w:t>merupakan</w:t>
      </w:r>
      <w:proofErr w:type="spellEnd"/>
      <w:r>
        <w:t xml:space="preserve"> </w:t>
      </w:r>
      <w:proofErr w:type="spellStart"/>
      <w:r>
        <w:t>sebuah</w:t>
      </w:r>
      <w:proofErr w:type="spellEnd"/>
      <w:r>
        <w:t xml:space="preserve"> </w:t>
      </w:r>
      <w:proofErr w:type="spellStart"/>
      <w:r>
        <w:t>metode</w:t>
      </w:r>
      <w:proofErr w:type="spellEnd"/>
      <w:r>
        <w:t xml:space="preserve"> MCDM yang </w:t>
      </w:r>
      <w:proofErr w:type="spellStart"/>
      <w:r>
        <w:t>digunakan</w:t>
      </w:r>
      <w:proofErr w:type="spellEnd"/>
      <w:r>
        <w:t xml:space="preserve"> </w:t>
      </w:r>
      <w:proofErr w:type="spellStart"/>
      <w:r>
        <w:t>umumnya</w:t>
      </w:r>
      <w:proofErr w:type="spellEnd"/>
      <w:r>
        <w:t xml:space="preserve"> pada </w:t>
      </w:r>
      <w:proofErr w:type="spellStart"/>
      <w:r>
        <w:t>bidang</w:t>
      </w:r>
      <w:proofErr w:type="spellEnd"/>
      <w:r>
        <w:t xml:space="preserve"> </w:t>
      </w:r>
      <w:proofErr w:type="spellStart"/>
      <w:r>
        <w:t>sains</w:t>
      </w:r>
      <w:proofErr w:type="spellEnd"/>
      <w:r>
        <w:t xml:space="preserve"> dan </w:t>
      </w:r>
      <w:proofErr w:type="spellStart"/>
      <w:r>
        <w:t>teknologi</w:t>
      </w:r>
      <w:proofErr w:type="spellEnd"/>
      <w:r>
        <w:t xml:space="preserve"> </w:t>
      </w:r>
      <w:proofErr w:type="spellStart"/>
      <w:r>
        <w:t>khususnya</w:t>
      </w:r>
      <w:proofErr w:type="spellEnd"/>
      <w:r>
        <w:t xml:space="preserve"> di </w:t>
      </w:r>
      <w:proofErr w:type="spellStart"/>
      <w:r>
        <w:t>bidang</w:t>
      </w:r>
      <w:proofErr w:type="spellEnd"/>
      <w:r>
        <w:t xml:space="preserve"> </w:t>
      </w:r>
      <w:proofErr w:type="spellStart"/>
      <w:r>
        <w:t>manufaktur</w:t>
      </w:r>
      <w:proofErr w:type="spellEnd"/>
      <w:r>
        <w:t xml:space="preserve"> </w:t>
      </w:r>
      <w:r>
        <w:fldChar w:fldCharType="begin" w:fldLock="1"/>
      </w:r>
      <w:r w:rsidR="008A6542">
        <w:instrText>ADDIN CSL_CITATION {"citationItems":[{"id":"ITEM-1","itemData":{"DOI":"10.1504/IJBPM.2021.112148","ISSN":"17415039","abstract":"In this paper, decision-making related to the ranking of flexibility and performance indicators of the flexible manufacturing system (FMS) are taken. Some flexibility and performance selection attributes are considered related to the objectives. The selection of the right factor in this environment is still a complex issue. This paper presents the application of a MADM approach, i.e., complex proportional assessment (COPRAS) for decision making as the ranking of flexibility and performance indicator of FMS. Two illustrative examples are presented: One for the ranking of the flexibility of FMS and the second one for ranking of the performance indicator of FMS. The results obtained by the COPRAS approach for the ordering of flexibility are differentiated with the outcomes of other researches. The result of COPRAS methodology regarding the flexibility shows that product flexibility has the top flexibility, especially for the new part configuration. Secondly, productivity is the primary factor to boost the performance of FMS. This research has illustrated that the COPRAS methodology is logical and more significant for the selections of alternatives even can handle qualitative data for attributes.","author":[{"dropping-particle":"","family":"Jain","given":"Vineet","non-dropping-particle":"","parse-names":false,"suffix":""},{"dropping-particle":"","family":"Chand","given":"Mahesh","non-dropping-particle":"","parse-names":false,"suffix":""}],"container-title":"International Journal of Business Performance Management","id":"ITEM-1","issue":"1","issued":{"date-parts":[["2021"]]},"page":"75-92","title":"Decision making in FMS by COPRAS approach","type":"article-journal","volume":"22"},"uris":["http://www.mendeley.com/documents/?uuid=f3fbd34c-0487-497a-8ea5-c5bb884f578a"]}],"mendeley":{"formattedCitation":"(Jain &amp; Chand, 2021)","plainTextFormattedCitation":"(Jain &amp; Chand, 2021)","previouslyFormattedCitation":"(Jain &amp; Chand, 2021)"},"properties":{"noteIndex":0},"schema":"https://github.com/citation-style-language/schema/raw/master/csl-citation.json"}</w:instrText>
      </w:r>
      <w:r>
        <w:fldChar w:fldCharType="separate"/>
      </w:r>
      <w:r w:rsidRPr="00323897">
        <w:rPr>
          <w:noProof/>
        </w:rPr>
        <w:t>(Jain &amp; Chand, 2021)</w:t>
      </w:r>
      <w:r>
        <w:fldChar w:fldCharType="end"/>
      </w:r>
      <w:r>
        <w:t xml:space="preserve">. COPRAS </w:t>
      </w:r>
      <w:proofErr w:type="spellStart"/>
      <w:r>
        <w:t>diminati</w:t>
      </w:r>
      <w:proofErr w:type="spellEnd"/>
      <w:r>
        <w:t xml:space="preserve"> oleh </w:t>
      </w:r>
      <w:proofErr w:type="spellStart"/>
      <w:r>
        <w:t>pengguna</w:t>
      </w:r>
      <w:proofErr w:type="spellEnd"/>
      <w:r>
        <w:t xml:space="preserve"> MCDM </w:t>
      </w:r>
      <w:proofErr w:type="spellStart"/>
      <w:r>
        <w:t>dikarenakan</w:t>
      </w:r>
      <w:proofErr w:type="spellEnd"/>
      <w:r>
        <w:t xml:space="preserve"> </w:t>
      </w:r>
      <w:proofErr w:type="spellStart"/>
      <w:r>
        <w:t>fleksibilitas</w:t>
      </w:r>
      <w:proofErr w:type="spellEnd"/>
      <w:r>
        <w:t xml:space="preserve"> yang </w:t>
      </w:r>
      <w:proofErr w:type="spellStart"/>
      <w:r>
        <w:t>dimiliki</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penentuan</w:t>
      </w:r>
      <w:proofErr w:type="spellEnd"/>
      <w:r>
        <w:t xml:space="preserve"> </w:t>
      </w:r>
      <w:proofErr w:type="spellStart"/>
      <w:r>
        <w:t>kriteria</w:t>
      </w:r>
      <w:proofErr w:type="spellEnd"/>
      <w:r>
        <w:t xml:space="preserve">. COPRAS </w:t>
      </w:r>
      <w:proofErr w:type="spellStart"/>
      <w:r w:rsidR="008A6542">
        <w:t>dapat</w:t>
      </w:r>
      <w:proofErr w:type="spellEnd"/>
      <w:r w:rsidR="008A6542">
        <w:t xml:space="preserve"> </w:t>
      </w:r>
      <w:proofErr w:type="spellStart"/>
      <w:r w:rsidR="008A6542">
        <w:t>menunjukan</w:t>
      </w:r>
      <w:proofErr w:type="spellEnd"/>
      <w:r w:rsidR="008A6542">
        <w:t xml:space="preserve"> </w:t>
      </w:r>
      <w:proofErr w:type="spellStart"/>
      <w:r w:rsidR="008A6542">
        <w:t>alternatif</w:t>
      </w:r>
      <w:proofErr w:type="spellEnd"/>
      <w:r w:rsidR="008A6542">
        <w:t xml:space="preserve"> </w:t>
      </w:r>
      <w:proofErr w:type="spellStart"/>
      <w:r w:rsidR="008A6542">
        <w:t>terbaik</w:t>
      </w:r>
      <w:proofErr w:type="spellEnd"/>
      <w:r w:rsidR="008A6542">
        <w:t xml:space="preserve"> </w:t>
      </w:r>
      <w:proofErr w:type="spellStart"/>
      <w:r w:rsidR="008A6542">
        <w:t>berdasarkan</w:t>
      </w:r>
      <w:proofErr w:type="spellEnd"/>
      <w:r w:rsidR="008A6542">
        <w:t xml:space="preserve"> dengan </w:t>
      </w:r>
      <w:proofErr w:type="spellStart"/>
      <w:r w:rsidR="008A6542">
        <w:t>mempertimbangkan</w:t>
      </w:r>
      <w:proofErr w:type="spellEnd"/>
      <w:r w:rsidR="008A6542">
        <w:t xml:space="preserve"> </w:t>
      </w:r>
      <w:proofErr w:type="spellStart"/>
      <w:r w:rsidR="008A6542">
        <w:t>kondisi</w:t>
      </w:r>
      <w:proofErr w:type="spellEnd"/>
      <w:r w:rsidR="008A6542">
        <w:t xml:space="preserve"> ideal dan non-ideal </w:t>
      </w:r>
      <w:r w:rsidR="008A6542">
        <w:fldChar w:fldCharType="begin" w:fldLock="1"/>
      </w:r>
      <w:r w:rsidR="00C77938">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Comparison","type":"article-journal","volume":"24"},"uris":["http://www.mendeley.com/documents/?uuid=7fe1a510-e9f8-395a-a966-20958129371d"]},{"id":"ITEM-2","itemData":{"DOI":"10.1504/IJBPM.2021.112148","ISSN":"17415039","abstract":"In this paper, decision-making related to the ranking of flexibility and performance indicators of the flexible manufacturing system (FMS) are taken. Some flexibility and performance selection attributes are considered related to the objectives. The selection of the right factor in this environment is still a complex issue. This paper presents the application of a MADM approach, i.e., complex proportional assessment (COPRAS) for decision making as the ranking of flexibility and performance indicator of FMS. Two illustrative examples are presented: One for the ranking of the flexibility of FMS and the second one for ranking of the performance indicator of FMS. The results obtained by the COPRAS approach for the ordering of flexibility are differentiated with the outcomes of other researches. The result of COPRAS methodology regarding the flexibility shows that product flexibility has the top flexibility, especially for the new part configuration. Secondly, productivity is the primary factor to boost the performance of FMS. This research has illustrated that the COPRAS methodology is logical and more significant for the selections of alternatives even can handle qualitative data for attributes.","author":[{"dropping-particle":"","family":"Jain","given":"Vineet","non-dropping-particle":"","parse-names":false,"suffix":""},{"dropping-particle":"","family":"Chand","given":"Mahesh","non-dropping-particle":"","parse-names":false,"suffix":""}],"container-title":"International Journal of Business Performance Management","id":"ITEM-2","issue":"1","issued":{"date-parts":[["2021"]]},"page":"75-92","title":"Decision making in FMS by COPRAS approach","type":"article-journal","volume":"22"},"uris":["http://www.mendeley.com/documents/?uuid=f3fbd34c-0487-497a-8ea5-c5bb884f578a"]}],"mendeley":{"formattedCitation":"(Jain &amp; Chand, 2021; Zlaugotne et al., 2020)","plainTextFormattedCitation":"(Jain &amp; Chand, 2021; Zlaugotne et al., 2020)","previouslyFormattedCitation":"(Jain &amp; Chand, 2021; Zlaugotne et al., 2020)"},"properties":{"noteIndex":0},"schema":"https://github.com/citation-style-language/schema/raw/master/csl-citation.json"}</w:instrText>
      </w:r>
      <w:r w:rsidR="008A6542">
        <w:fldChar w:fldCharType="separate"/>
      </w:r>
      <w:r w:rsidR="008A6542" w:rsidRPr="008A6542">
        <w:rPr>
          <w:noProof/>
        </w:rPr>
        <w:t>(Jain &amp; Chand, 2021; Zlaugotne et al., 2020)</w:t>
      </w:r>
      <w:r w:rsidR="008A6542">
        <w:fldChar w:fldCharType="end"/>
      </w:r>
      <w:r w:rsidR="008A6542">
        <w:t>.</w:t>
      </w:r>
      <w:r w:rsidR="00C77938">
        <w:t xml:space="preserve"> COPRAS </w:t>
      </w:r>
      <w:proofErr w:type="spellStart"/>
      <w:r w:rsidR="00C77938">
        <w:t>menawarkan</w:t>
      </w:r>
      <w:proofErr w:type="spellEnd"/>
      <w:r w:rsidR="00C77938">
        <w:t xml:space="preserve"> </w:t>
      </w:r>
      <w:proofErr w:type="spellStart"/>
      <w:r w:rsidR="00C77938">
        <w:t>beberapa</w:t>
      </w:r>
      <w:proofErr w:type="spellEnd"/>
      <w:r w:rsidR="00C77938">
        <w:t xml:space="preserve"> </w:t>
      </w:r>
      <w:proofErr w:type="spellStart"/>
      <w:r w:rsidR="00C77938">
        <w:t>kelebihan</w:t>
      </w:r>
      <w:proofErr w:type="spellEnd"/>
      <w:r w:rsidR="00C77938">
        <w:t xml:space="preserve"> di </w:t>
      </w:r>
      <w:proofErr w:type="spellStart"/>
      <w:r w:rsidR="00C77938">
        <w:t>bandingkan</w:t>
      </w:r>
      <w:proofErr w:type="spellEnd"/>
      <w:r w:rsidR="00C77938">
        <w:t xml:space="preserve"> </w:t>
      </w:r>
      <w:proofErr w:type="spellStart"/>
      <w:r w:rsidR="00C77938">
        <w:t>jenis</w:t>
      </w:r>
      <w:proofErr w:type="spellEnd"/>
      <w:r w:rsidR="00C77938">
        <w:t xml:space="preserve"> MCDM yang lain </w:t>
      </w:r>
      <w:proofErr w:type="spellStart"/>
      <w:r w:rsidR="00C77938">
        <w:t>seperti</w:t>
      </w:r>
      <w:proofErr w:type="spellEnd"/>
      <w:r w:rsidR="00C77938">
        <w:t xml:space="preserve">, </w:t>
      </w:r>
      <w:proofErr w:type="spellStart"/>
      <w:r w:rsidR="00C77938">
        <w:t>mudah</w:t>
      </w:r>
      <w:proofErr w:type="spellEnd"/>
      <w:r w:rsidR="00C77938">
        <w:t xml:space="preserve"> </w:t>
      </w:r>
      <w:proofErr w:type="spellStart"/>
      <w:r w:rsidR="00C77938">
        <w:t>digunakan</w:t>
      </w:r>
      <w:proofErr w:type="spellEnd"/>
      <w:r w:rsidR="00C77938">
        <w:t xml:space="preserve">, </w:t>
      </w:r>
      <w:proofErr w:type="spellStart"/>
      <w:r w:rsidR="00C77938">
        <w:t>transparan</w:t>
      </w:r>
      <w:proofErr w:type="spellEnd"/>
      <w:r w:rsidR="00C77938">
        <w:t xml:space="preserve"> dan </w:t>
      </w:r>
      <w:proofErr w:type="spellStart"/>
      <w:r w:rsidR="00C77938">
        <w:t>mudah</w:t>
      </w:r>
      <w:proofErr w:type="spellEnd"/>
      <w:r w:rsidR="00C77938">
        <w:t xml:space="preserve"> untuk </w:t>
      </w:r>
      <w:proofErr w:type="spellStart"/>
      <w:r w:rsidR="00C77938">
        <w:t>diinterpretasikan</w:t>
      </w:r>
      <w:proofErr w:type="spellEnd"/>
      <w:r w:rsidR="00C77938">
        <w:t xml:space="preserve"> </w:t>
      </w:r>
      <w:proofErr w:type="spellStart"/>
      <w:r w:rsidR="00C77938">
        <w:t>dalam</w:t>
      </w:r>
      <w:proofErr w:type="spellEnd"/>
      <w:r w:rsidR="00C77938">
        <w:t xml:space="preserve"> </w:t>
      </w:r>
      <w:proofErr w:type="spellStart"/>
      <w:r w:rsidR="00C77938">
        <w:t>bentuk</w:t>
      </w:r>
      <w:proofErr w:type="spellEnd"/>
      <w:r w:rsidR="00C77938">
        <w:t xml:space="preserve"> </w:t>
      </w:r>
      <w:proofErr w:type="spellStart"/>
      <w:r w:rsidR="00C77938">
        <w:t>grafik</w:t>
      </w:r>
      <w:proofErr w:type="spellEnd"/>
      <w:r w:rsidR="00C77938">
        <w:t xml:space="preserve">. COPRAS juga </w:t>
      </w:r>
      <w:proofErr w:type="spellStart"/>
      <w:r w:rsidR="00C77938">
        <w:t>memiliki</w:t>
      </w:r>
      <w:proofErr w:type="spellEnd"/>
      <w:r w:rsidR="00C77938">
        <w:t xml:space="preserve"> </w:t>
      </w:r>
      <w:proofErr w:type="spellStart"/>
      <w:r w:rsidR="00C77938">
        <w:t>kelebihan</w:t>
      </w:r>
      <w:proofErr w:type="spellEnd"/>
      <w:r w:rsidR="00C77938">
        <w:t xml:space="preserve"> </w:t>
      </w:r>
      <w:proofErr w:type="spellStart"/>
      <w:r w:rsidR="00C77938">
        <w:t>dibandingkan</w:t>
      </w:r>
      <w:proofErr w:type="spellEnd"/>
      <w:r w:rsidR="00C77938">
        <w:t xml:space="preserve"> dengan MCDM lain </w:t>
      </w:r>
      <w:r w:rsidR="00C77938">
        <w:fldChar w:fldCharType="begin" w:fldLock="1"/>
      </w:r>
      <w:r w:rsidR="00FF6406">
        <w:instrText>ADDIN CSL_CITATION {"citationItems":[{"id":"ITEM-1","itemData":{"DOI":"10.1504/IJBPM.2021.112148","ISSN":"17415039","abstract":"In this paper, decision-making related to the ranking of flexibility and performance indicators of the flexible manufacturing system (FMS) are taken. Some flexibility and performance selection attributes are considered related to the objectives. The selection of the right factor in this environment is still a complex issue. This paper presents the application of a MADM approach, i.e., complex proportional assessment (COPRAS) for decision making as the ranking of flexibility and performance indicator of FMS. Two illustrative examples are presented: One for the ranking of the flexibility of FMS and the second one for ranking of the performance indicator of FMS. The results obtained by the COPRAS approach for the ordering of flexibility are differentiated with the outcomes of other researches. The result of COPRAS methodology regarding the flexibility shows that product flexibility has the top flexibility, especially for the new part configuration. Secondly, productivity is the primary factor to boost the performance of FMS. This research has illustrated that the COPRAS methodology is logical and more significant for the selections of alternatives even can handle qualitative data for attributes.","author":[{"dropping-particle":"","family":"Jain","given":"Vineet","non-dropping-particle":"","parse-names":false,"suffix":""},{"dropping-particle":"","family":"Chand","given":"Mahesh","non-dropping-particle":"","parse-names":false,"suffix":""}],"container-title":"International Journal of Business Performance Management","id":"ITEM-1","issue":"1","issued":{"date-parts":[["2021"]]},"page":"75-92","title":"Decision making in FMS by COPRAS approach","type":"article-journal","volume":"22"},"uris":["http://www.mendeley.com/documents/?uuid=f3fbd34c-0487-497a-8ea5-c5bb884f578a"]}],"mendeley":{"formattedCitation":"(Jain &amp; Chand, 2021)","plainTextFormattedCitation":"(Jain &amp; Chand, 2021)","previouslyFormattedCitation":"(Jain &amp; Chand, 2021)"},"properties":{"noteIndex":0},"schema":"https://github.com/citation-style-language/schema/raw/master/csl-citation.json"}</w:instrText>
      </w:r>
      <w:r w:rsidR="00C77938">
        <w:fldChar w:fldCharType="separate"/>
      </w:r>
      <w:r w:rsidR="00C77938" w:rsidRPr="00C77938">
        <w:rPr>
          <w:noProof/>
        </w:rPr>
        <w:t>(Jain &amp; Chand, 2021)</w:t>
      </w:r>
      <w:r w:rsidR="00C77938">
        <w:fldChar w:fldCharType="end"/>
      </w:r>
      <w:r w:rsidR="00C77938">
        <w:t xml:space="preserve">, </w:t>
      </w:r>
      <w:proofErr w:type="spellStart"/>
      <w:r w:rsidR="00C77938">
        <w:t>yaitu</w:t>
      </w:r>
      <w:proofErr w:type="spellEnd"/>
      <w:r w:rsidR="00C77938">
        <w:t>:</w:t>
      </w:r>
    </w:p>
    <w:p w14:paraId="6427A663" w14:textId="4B1AE873" w:rsidR="00C77938" w:rsidRDefault="00C77938" w:rsidP="004C4BEE">
      <w:pPr>
        <w:pStyle w:val="ListParagraph"/>
        <w:numPr>
          <w:ilvl w:val="0"/>
          <w:numId w:val="22"/>
        </w:numPr>
        <w:spacing w:line="360" w:lineRule="auto"/>
        <w:ind w:left="1144"/>
      </w:pPr>
      <w:r>
        <w:t xml:space="preserve">Waktu </w:t>
      </w:r>
      <w:proofErr w:type="spellStart"/>
      <w:r>
        <w:t>kalkulasi</w:t>
      </w:r>
      <w:proofErr w:type="spellEnd"/>
      <w:r>
        <w:t xml:space="preserve"> relative </w:t>
      </w:r>
      <w:proofErr w:type="spellStart"/>
      <w:r>
        <w:t>cepat</w:t>
      </w:r>
      <w:proofErr w:type="spellEnd"/>
    </w:p>
    <w:p w14:paraId="591CADA1" w14:textId="7BF6E903" w:rsidR="00C77938" w:rsidRDefault="00C77938" w:rsidP="004C4BEE">
      <w:pPr>
        <w:pStyle w:val="ListParagraph"/>
        <w:numPr>
          <w:ilvl w:val="0"/>
          <w:numId w:val="22"/>
        </w:numPr>
        <w:spacing w:line="360" w:lineRule="auto"/>
        <w:ind w:left="1144"/>
      </w:pPr>
      <w:proofErr w:type="spellStart"/>
      <w:r>
        <w:t>Transparan</w:t>
      </w:r>
      <w:proofErr w:type="spellEnd"/>
    </w:p>
    <w:p w14:paraId="626218D7" w14:textId="3B97DC9B" w:rsidR="00C77938" w:rsidRDefault="00C77938" w:rsidP="004C4BEE">
      <w:pPr>
        <w:pStyle w:val="ListParagraph"/>
        <w:numPr>
          <w:ilvl w:val="0"/>
          <w:numId w:val="22"/>
        </w:numPr>
        <w:spacing w:line="360" w:lineRule="auto"/>
        <w:ind w:left="1144"/>
      </w:pPr>
      <w:proofErr w:type="spellStart"/>
      <w:r>
        <w:t>Mudah</w:t>
      </w:r>
      <w:proofErr w:type="spellEnd"/>
      <w:r>
        <w:t xml:space="preserve"> </w:t>
      </w:r>
      <w:proofErr w:type="spellStart"/>
      <w:r>
        <w:t>digunakan</w:t>
      </w:r>
      <w:proofErr w:type="spellEnd"/>
    </w:p>
    <w:p w14:paraId="5CE78DD2" w14:textId="5ACEE0D6" w:rsidR="00C77938" w:rsidRDefault="00C77938" w:rsidP="004C4BEE">
      <w:pPr>
        <w:pStyle w:val="ListParagraph"/>
        <w:numPr>
          <w:ilvl w:val="0"/>
          <w:numId w:val="22"/>
        </w:numPr>
        <w:spacing w:line="360" w:lineRule="auto"/>
        <w:ind w:left="1144"/>
      </w:pPr>
      <w:proofErr w:type="spellStart"/>
      <w:r>
        <w:t>Mudah</w:t>
      </w:r>
      <w:proofErr w:type="spellEnd"/>
      <w:r>
        <w:t xml:space="preserve"> untuk </w:t>
      </w:r>
      <w:proofErr w:type="spellStart"/>
      <w:r>
        <w:t>diinterpretasikan</w:t>
      </w:r>
      <w:proofErr w:type="spellEnd"/>
      <w:r>
        <w:t xml:space="preserve"> </w:t>
      </w:r>
      <w:proofErr w:type="spellStart"/>
      <w:r>
        <w:t>kedalam</w:t>
      </w:r>
      <w:proofErr w:type="spellEnd"/>
      <w:r>
        <w:t xml:space="preserve"> </w:t>
      </w:r>
      <w:proofErr w:type="spellStart"/>
      <w:r>
        <w:t>grafik</w:t>
      </w:r>
      <w:proofErr w:type="spellEnd"/>
    </w:p>
    <w:p w14:paraId="7C9ACCCE" w14:textId="36605BBB" w:rsidR="00C77938" w:rsidRDefault="00C77938" w:rsidP="004C4BEE">
      <w:pPr>
        <w:spacing w:line="360" w:lineRule="auto"/>
        <w:ind w:left="424"/>
      </w:pPr>
      <w:r>
        <w:t xml:space="preserve">Langkah </w:t>
      </w:r>
      <w:proofErr w:type="spellStart"/>
      <w:r>
        <w:t>umum</w:t>
      </w:r>
      <w:proofErr w:type="spellEnd"/>
      <w:r>
        <w:t xml:space="preserve"> yang dilakukan </w:t>
      </w:r>
      <w:proofErr w:type="spellStart"/>
      <w:r>
        <w:t>dalam</w:t>
      </w:r>
      <w:proofErr w:type="spellEnd"/>
      <w:r>
        <w:t xml:space="preserve"> </w:t>
      </w:r>
      <w:proofErr w:type="spellStart"/>
      <w:r>
        <w:t>menggunakan</w:t>
      </w:r>
      <w:proofErr w:type="spellEnd"/>
      <w:r>
        <w:t xml:space="preserve"> </w:t>
      </w:r>
      <w:proofErr w:type="spellStart"/>
      <w:r>
        <w:t>metode</w:t>
      </w:r>
      <w:proofErr w:type="spellEnd"/>
      <w:r>
        <w:t xml:space="preserve"> COPRAS </w:t>
      </w:r>
      <w:proofErr w:type="spellStart"/>
      <w:r>
        <w:t>ditunjukan</w:t>
      </w:r>
      <w:proofErr w:type="spellEnd"/>
      <w:r>
        <w:t xml:space="preserve"> </w:t>
      </w:r>
      <w:proofErr w:type="spellStart"/>
      <w:r>
        <w:t>secara</w:t>
      </w:r>
      <w:proofErr w:type="spellEnd"/>
      <w:r>
        <w:t xml:space="preserve"> </w:t>
      </w:r>
      <w:proofErr w:type="spellStart"/>
      <w:r>
        <w:t>umum</w:t>
      </w:r>
      <w:proofErr w:type="spellEnd"/>
      <w:r>
        <w:t xml:space="preserve"> pada.</w:t>
      </w:r>
    </w:p>
    <w:p w14:paraId="3DDD24B7" w14:textId="77777777" w:rsidR="008E3FD4" w:rsidRDefault="008E3FD4" w:rsidP="004C4BEE">
      <w:pPr>
        <w:keepNext/>
        <w:spacing w:line="360" w:lineRule="auto"/>
        <w:ind w:left="424"/>
        <w:jc w:val="center"/>
      </w:pPr>
      <w:r>
        <w:rPr>
          <w:noProof/>
        </w:rPr>
        <w:lastRenderedPageBreak/>
        <w:drawing>
          <wp:inline distT="0" distB="0" distL="0" distR="0" wp14:anchorId="7ED037E4" wp14:editId="65EE8CB6">
            <wp:extent cx="4333875" cy="50292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3875" cy="5029200"/>
                    </a:xfrm>
                    <a:prstGeom prst="rect">
                      <a:avLst/>
                    </a:prstGeom>
                  </pic:spPr>
                </pic:pic>
              </a:graphicData>
            </a:graphic>
          </wp:inline>
        </w:drawing>
      </w:r>
    </w:p>
    <w:p w14:paraId="09EE5629" w14:textId="0E243863" w:rsidR="00C77938" w:rsidRDefault="008E3FD4" w:rsidP="003F0C01">
      <w:pPr>
        <w:pStyle w:val="Caption"/>
        <w:rPr>
          <w:ins w:id="1853" w:author="ilham.nur@office.ui.ac.id [2]" w:date="2023-01-29T12:16:00Z"/>
        </w:rPr>
      </w:pPr>
      <w:bookmarkStart w:id="1854" w:name="_Toc128944239"/>
      <w:r>
        <w:t xml:space="preserve">Gambar </w:t>
      </w:r>
      <w:ins w:id="1855" w:author="ilham.nur@office.ui.ac.id" w:date="2023-03-10T23:19:00Z">
        <w:r w:rsidR="0017462A">
          <w:fldChar w:fldCharType="begin"/>
        </w:r>
        <w:r w:rsidR="0017462A">
          <w:instrText xml:space="preserve"> STYLEREF 1 \s </w:instrText>
        </w:r>
      </w:ins>
      <w:r w:rsidR="0017462A">
        <w:fldChar w:fldCharType="separate"/>
      </w:r>
      <w:r w:rsidR="0017462A">
        <w:rPr>
          <w:noProof/>
        </w:rPr>
        <w:t>2</w:t>
      </w:r>
      <w:ins w:id="1856"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1857" w:author="ilham.nur@office.ui.ac.id" w:date="2023-03-10T23:19:00Z">
        <w:r w:rsidR="0017462A">
          <w:rPr>
            <w:noProof/>
          </w:rPr>
          <w:t>6</w:t>
        </w:r>
        <w:r w:rsidR="0017462A">
          <w:fldChar w:fldCharType="end"/>
        </w:r>
      </w:ins>
      <w:ins w:id="1858" w:author="Ilham Nur Pratama" w:date="2023-03-09T00:23:00Z">
        <w:del w:id="1859" w:author="ilham.nur@office.ui.ac.id" w:date="2023-03-10T23:19:00Z">
          <w:r w:rsidR="00C56C18" w:rsidDel="0017462A">
            <w:fldChar w:fldCharType="begin"/>
          </w:r>
          <w:r w:rsidR="00C56C18" w:rsidDel="0017462A">
            <w:delInstrText xml:space="preserve"> STYLEREF 1 \s </w:delInstrText>
          </w:r>
        </w:del>
      </w:ins>
      <w:del w:id="1860" w:author="ilham.nur@office.ui.ac.id" w:date="2023-03-10T23:19:00Z">
        <w:r w:rsidR="00C56C18" w:rsidDel="0017462A">
          <w:fldChar w:fldCharType="separate"/>
        </w:r>
        <w:r w:rsidR="00C56C18" w:rsidDel="0017462A">
          <w:rPr>
            <w:noProof/>
          </w:rPr>
          <w:delText>2</w:delText>
        </w:r>
      </w:del>
      <w:ins w:id="1861" w:author="Ilham Nur Pratama" w:date="2023-03-09T00:23:00Z">
        <w:del w:id="1862"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1863" w:author="ilham.nur@office.ui.ac.id" w:date="2023-03-10T23:19:00Z">
        <w:r w:rsidR="00C56C18" w:rsidDel="0017462A">
          <w:fldChar w:fldCharType="separate"/>
        </w:r>
      </w:del>
      <w:ins w:id="1864" w:author="Ilham Nur Pratama" w:date="2023-03-09T00:23:00Z">
        <w:del w:id="1865" w:author="ilham.nur@office.ui.ac.id" w:date="2023-03-10T23:19:00Z">
          <w:r w:rsidR="00C56C18" w:rsidDel="0017462A">
            <w:rPr>
              <w:noProof/>
            </w:rPr>
            <w:delText>6</w:delText>
          </w:r>
          <w:r w:rsidR="00C56C18" w:rsidDel="0017462A">
            <w:fldChar w:fldCharType="end"/>
          </w:r>
        </w:del>
      </w:ins>
      <w:ins w:id="1866" w:author="ilham.nur@office.ui.ac.id" w:date="2023-03-05T14:12:00Z">
        <w:del w:id="1867" w:author="Ilham Nur Pratama" w:date="2023-03-08T18:52:00Z">
          <w:r w:rsidR="00604724" w:rsidDel="0067134C">
            <w:fldChar w:fldCharType="begin"/>
          </w:r>
          <w:r w:rsidR="00604724" w:rsidDel="0067134C">
            <w:delInstrText xml:space="preserve"> STYLEREF 1 \s </w:delInstrText>
          </w:r>
        </w:del>
      </w:ins>
      <w:del w:id="1868" w:author="Ilham Nur Pratama" w:date="2023-03-08T18:52:00Z">
        <w:r w:rsidR="00604724" w:rsidDel="0067134C">
          <w:fldChar w:fldCharType="separate"/>
        </w:r>
        <w:r w:rsidR="00A262DF" w:rsidDel="0067134C">
          <w:rPr>
            <w:noProof/>
          </w:rPr>
          <w:delText>2</w:delText>
        </w:r>
      </w:del>
      <w:ins w:id="1869" w:author="ilham.nur@office.ui.ac.id" w:date="2023-03-05T14:12:00Z">
        <w:del w:id="1870"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1871" w:author="Ilham Nur Pratama" w:date="2023-03-08T18:52:00Z">
        <w:r w:rsidR="00604724" w:rsidDel="0067134C">
          <w:fldChar w:fldCharType="separate"/>
        </w:r>
      </w:del>
      <w:ins w:id="1872" w:author="ilham.nur@office.ui.ac.id" w:date="2023-03-05T21:23:00Z">
        <w:del w:id="1873" w:author="Ilham Nur Pratama" w:date="2023-03-08T18:52:00Z">
          <w:r w:rsidR="00A262DF" w:rsidDel="0067134C">
            <w:rPr>
              <w:noProof/>
            </w:rPr>
            <w:delText>6</w:delText>
          </w:r>
        </w:del>
      </w:ins>
      <w:ins w:id="1874" w:author="ilham.nur@office.ui.ac.id" w:date="2023-03-05T14:12:00Z">
        <w:del w:id="1875" w:author="Ilham Nur Pratama" w:date="2023-03-08T18:52:00Z">
          <w:r w:rsidR="00604724" w:rsidDel="0067134C">
            <w:fldChar w:fldCharType="end"/>
          </w:r>
        </w:del>
      </w:ins>
      <w:ins w:id="1876" w:author="ilham.nur@office.ui.ac.id [2]" w:date="2023-01-25T05:09:00Z">
        <w:del w:id="1877" w:author="ilham.nur@office.ui.ac.id" w:date="2023-02-02T22:33:00Z">
          <w:r w:rsidR="00F62D33" w:rsidDel="00A76FCF">
            <w:fldChar w:fldCharType="begin"/>
          </w:r>
          <w:r w:rsidR="00F62D33" w:rsidDel="00A76FCF">
            <w:delInstrText xml:space="preserve"> STYLEREF 1 \s </w:delInstrText>
          </w:r>
        </w:del>
      </w:ins>
      <w:del w:id="1878" w:author="ilham.nur@office.ui.ac.id" w:date="2023-02-02T22:33:00Z">
        <w:r w:rsidR="00F62D33" w:rsidDel="00A76FCF">
          <w:fldChar w:fldCharType="separate"/>
        </w:r>
        <w:r w:rsidR="00C64CA0" w:rsidDel="00A76FCF">
          <w:rPr>
            <w:noProof/>
          </w:rPr>
          <w:delText>2</w:delText>
        </w:r>
      </w:del>
      <w:ins w:id="1879" w:author="ilham.nur@office.ui.ac.id [2]" w:date="2023-01-25T05:09:00Z">
        <w:del w:id="1880"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881" w:author="ilham.nur@office.ui.ac.id" w:date="2023-02-02T22:33:00Z">
        <w:r w:rsidR="00000000">
          <w:fldChar w:fldCharType="separate"/>
        </w:r>
      </w:del>
      <w:ins w:id="1882" w:author="ilham.nur@office.ui.ac.id [2]" w:date="2023-01-25T05:09:00Z">
        <w:del w:id="1883" w:author="ilham.nur@office.ui.ac.id" w:date="2023-02-02T22:33:00Z">
          <w:r w:rsidR="00F62D33" w:rsidDel="00A76FCF">
            <w:fldChar w:fldCharType="end"/>
          </w:r>
        </w:del>
      </w:ins>
      <w:del w:id="1884"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2</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6</w:delText>
        </w:r>
        <w:r w:rsidR="0030521D" w:rsidDel="00E614FF">
          <w:fldChar w:fldCharType="end"/>
        </w:r>
      </w:del>
      <w:r>
        <w:t xml:space="preserve"> Tata </w:t>
      </w:r>
      <w:proofErr w:type="spellStart"/>
      <w:r>
        <w:t>cara</w:t>
      </w:r>
      <w:proofErr w:type="spellEnd"/>
      <w:r>
        <w:t xml:space="preserve"> MCDM </w:t>
      </w:r>
      <w:proofErr w:type="spellStart"/>
      <w:r>
        <w:t>menggunakan</w:t>
      </w:r>
      <w:proofErr w:type="spellEnd"/>
      <w:r>
        <w:t xml:space="preserve"> </w:t>
      </w:r>
      <w:proofErr w:type="spellStart"/>
      <w:r>
        <w:t>metode</w:t>
      </w:r>
      <w:proofErr w:type="spellEnd"/>
      <w:r>
        <w:t xml:space="preserve"> COPRAS</w:t>
      </w:r>
      <w:bookmarkEnd w:id="1854"/>
      <w:r w:rsidR="00FF6406">
        <w:t xml:space="preserve"> </w:t>
      </w:r>
      <w:del w:id="1885" w:author="ilham.nur@office.ui.ac.id [2]" w:date="2023-01-29T12:15:00Z">
        <w:r w:rsidR="00FF6406" w:rsidRPr="00FF6406" w:rsidDel="00C25463">
          <w:fldChar w:fldCharType="begin" w:fldLock="1"/>
        </w:r>
        <w:r w:rsidR="004236C5" w:rsidDel="00C25463">
          <w:delInstrText>ADDIN CSL_CITATION {"citationItems":[{"id":"ITEM-1","itemData":{"DOI":"10.1504/IJBPM.2021.112148","ISSN":"17415039","abstract":"In this paper, decision-making related to the ranking of flexibility and performance indicators of the flexible manufacturing system (FMS) are taken. Some flexibility and performance selection attributes are considered related to the objectives. The selection of the right factor in this environment is still a complex issue. This paper presents the application of a MADM approach, i.e., complex proportional assessment (COPRAS) for decision making as the ranking of flexibility and performance indicator of FMS. Two illustrative examples are presented: One for the ranking of the flexibility of FMS and the second one for ranking of the performance indicator of FMS. The results obtained by the COPRAS approach for the ordering of flexibility are differentiated with the outcomes of other researches. The result of COPRAS methodology regarding the flexibility shows that product flexibility has the top flexibility, especially for the new part configuration. Secondly, productivity is the primary factor to boost the performance of FMS. This research has illustrated that the COPRAS methodology is logical and more significant for the selections of alternatives even can handle qualitative data for attributes.","author":[{"dropping-particle":"","family":"Jain","given":"Vineet","non-dropping-particle":"","parse-names":false,"suffix":""},{"dropping-particle":"","family":"Chand","given":"Mahesh","non-dropping-particle":"","parse-names":false,"suffix":""}],"container-title":"International Journal of Business Performance Management","id":"ITEM-1","issue":"1","issued":{"date-parts":[["2021"]]},"page":"75-92","title":"Decision making in FMS by COPRAS approach","type":"article-journal","volume":"22"},"uris":["http://www.mendeley.com/documents/?uuid=f3fbd34c-0487-497a-8ea5-c5bb884f578a"]}],"mendeley":{"formattedCitation":"(Jain &amp; Chand, 2021)","plainTextFormattedCitation":"(Jain &amp; Chand, 2021)","previouslyFormattedCitation":"(Jain &amp; Chand, 2021)"},"properties":{"noteIndex":0},"schema":"https://github.com/citation-style-language/schema/raw/master/csl-citation.json"}</w:delInstrText>
        </w:r>
        <w:r w:rsidR="00FF6406" w:rsidRPr="00FF6406" w:rsidDel="00C25463">
          <w:fldChar w:fldCharType="separate"/>
        </w:r>
        <w:r w:rsidR="00FF6406" w:rsidRPr="00FF6406" w:rsidDel="00C25463">
          <w:rPr>
            <w:noProof/>
          </w:rPr>
          <w:delText>(Jain &amp; Chand, 2021)</w:delText>
        </w:r>
        <w:r w:rsidR="00FF6406" w:rsidRPr="00FF6406" w:rsidDel="00C25463">
          <w:fldChar w:fldCharType="end"/>
        </w:r>
      </w:del>
    </w:p>
    <w:p w14:paraId="71B11DFB" w14:textId="01268936" w:rsidR="00C25463" w:rsidRPr="00C25463" w:rsidRDefault="00C25463" w:rsidP="003E51EB">
      <w:pPr>
        <w:jc w:val="center"/>
      </w:pPr>
      <w:proofErr w:type="spellStart"/>
      <w:ins w:id="1886" w:author="ilham.nur@office.ui.ac.id [2]" w:date="2023-01-29T12:16:00Z">
        <w:r>
          <w:t>Sumber</w:t>
        </w:r>
        <w:proofErr w:type="spellEnd"/>
        <w:r>
          <w:t xml:space="preserve">: </w:t>
        </w:r>
        <w:r w:rsidRPr="00FF6406">
          <w:fldChar w:fldCharType="begin" w:fldLock="1"/>
        </w:r>
        <w:r>
          <w:instrText>ADDIN CSL_CITATION {"citationItems":[{"id":"ITEM-1","itemData":{"DOI":"10.1504/IJBPM.2021.112148","ISSN":"17415039","abstract":"In this paper, decision-making related to the ranking of flexibility and performance indicators of the flexible manufacturing system (FMS) are taken. Some flexibility and performance selection attributes are considered related to the objectives. The selection of the right factor in this environment is still a complex issue. This paper presents the application of a MADM approach, i.e., complex proportional assessment (COPRAS) for decision making as the ranking of flexibility and performance indicator of FMS. Two illustrative examples are presented: One for the ranking of the flexibility of FMS and the second one for ranking of the performance indicator of FMS. The results obtained by the COPRAS approach for the ordering of flexibility are differentiated with the outcomes of other researches. The result of COPRAS methodology regarding the flexibility shows that product flexibility has the top flexibility, especially for the new part configuration. Secondly, productivity is the primary factor to boost the performance of FMS. This research has illustrated that the COPRAS methodology is logical and more significant for the selections of alternatives even can handle qualitative data for attributes.","author":[{"dropping-particle":"","family":"Jain","given":"Vineet","non-dropping-particle":"","parse-names":false,"suffix":""},{"dropping-particle":"","family":"Chand","given":"Mahesh","non-dropping-particle":"","parse-names":false,"suffix":""}],"container-title":"International Journal of Business Performance Management","id":"ITEM-1","issue":"1","issued":{"date-parts":[["2021"]]},"page":"75-92","title":"Decision making in FMS by COPRAS approach","type":"article-journal","volume":"22"},"uris":["http://www.mendeley.com/documents/?uuid=f3fbd34c-0487-497a-8ea5-c5bb884f578a"]}],"mendeley":{"formattedCitation":"(Jain &amp; Chand, 2021)","plainTextFormattedCitation":"(Jain &amp; Chand, 2021)","previouslyFormattedCitation":"(Jain &amp; Chand, 2021)"},"properties":{"noteIndex":0},"schema":"https://github.com/citation-style-language/schema/raw/master/csl-citation.json"}</w:instrText>
        </w:r>
        <w:r w:rsidRPr="00FF6406">
          <w:fldChar w:fldCharType="separate"/>
        </w:r>
        <w:r w:rsidRPr="00FF6406">
          <w:rPr>
            <w:noProof/>
          </w:rPr>
          <w:t>(Jain &amp; Chand, 2021)</w:t>
        </w:r>
        <w:r w:rsidRPr="00FF6406">
          <w:fldChar w:fldCharType="end"/>
        </w:r>
      </w:ins>
    </w:p>
    <w:p w14:paraId="3FCF4353" w14:textId="792F7484" w:rsidR="00CB1CD8" w:rsidRDefault="00F83345" w:rsidP="00536480">
      <w:pPr>
        <w:pStyle w:val="Heading3"/>
        <w:spacing w:line="360" w:lineRule="auto"/>
        <w:rPr>
          <w:i/>
          <w:iCs/>
        </w:rPr>
      </w:pPr>
      <w:bookmarkStart w:id="1887" w:name="_Toc120139654"/>
      <w:bookmarkStart w:id="1888" w:name="_Toc128943868"/>
      <w:proofErr w:type="spellStart"/>
      <w:r>
        <w:t>Kecerdasan</w:t>
      </w:r>
      <w:proofErr w:type="spellEnd"/>
      <w:r>
        <w:t xml:space="preserve"> </w:t>
      </w:r>
      <w:proofErr w:type="spellStart"/>
      <w:r>
        <w:t>Buatan</w:t>
      </w:r>
      <w:proofErr w:type="spellEnd"/>
      <w:r>
        <w:t xml:space="preserve"> dan </w:t>
      </w:r>
      <w:r w:rsidR="00CB1CD8">
        <w:rPr>
          <w:i/>
          <w:iCs/>
        </w:rPr>
        <w:t>Machine Learning</w:t>
      </w:r>
      <w:bookmarkEnd w:id="1887"/>
      <w:bookmarkEnd w:id="1888"/>
    </w:p>
    <w:p w14:paraId="34F9D407" w14:textId="04D44E4B" w:rsidR="003B7656" w:rsidRPr="003B7656" w:rsidRDefault="003B7656" w:rsidP="00536480">
      <w:pPr>
        <w:spacing w:line="360" w:lineRule="auto"/>
        <w:ind w:left="720"/>
      </w:pPr>
      <w:proofErr w:type="spellStart"/>
      <w:r>
        <w:t>Kecerdasan</w:t>
      </w:r>
      <w:proofErr w:type="spellEnd"/>
      <w:r>
        <w:t xml:space="preserve"> </w:t>
      </w:r>
      <w:proofErr w:type="spellStart"/>
      <w:r>
        <w:t>buatan</w:t>
      </w:r>
      <w:proofErr w:type="spellEnd"/>
      <w:r>
        <w:t xml:space="preserve"> sudah </w:t>
      </w:r>
      <w:proofErr w:type="spellStart"/>
      <w:r>
        <w:t>menjadi</w:t>
      </w:r>
      <w:proofErr w:type="spellEnd"/>
      <w:r>
        <w:t xml:space="preserve"> salah </w:t>
      </w:r>
      <w:proofErr w:type="spellStart"/>
      <w:r>
        <w:t>satu</w:t>
      </w:r>
      <w:proofErr w:type="spellEnd"/>
      <w:r>
        <w:t xml:space="preserve"> </w:t>
      </w:r>
      <w:proofErr w:type="spellStart"/>
      <w:r w:rsidR="0017568B">
        <w:t>alat</w:t>
      </w:r>
      <w:proofErr w:type="spellEnd"/>
      <w:r w:rsidR="0017568B">
        <w:t xml:space="preserve"> yang </w:t>
      </w:r>
      <w:proofErr w:type="spellStart"/>
      <w:r w:rsidR="0017568B">
        <w:t>digunakan</w:t>
      </w:r>
      <w:proofErr w:type="spellEnd"/>
      <w:r w:rsidR="0017568B">
        <w:t xml:space="preserve"> untuk </w:t>
      </w:r>
      <w:proofErr w:type="spellStart"/>
      <w:r w:rsidR="0017568B">
        <w:t>membantu</w:t>
      </w:r>
      <w:proofErr w:type="spellEnd"/>
      <w:r w:rsidR="0017568B">
        <w:t xml:space="preserve"> </w:t>
      </w:r>
      <w:proofErr w:type="spellStart"/>
      <w:r w:rsidR="0017568B">
        <w:t>menyelesaikan</w:t>
      </w:r>
      <w:proofErr w:type="spellEnd"/>
      <w:r w:rsidR="0017568B">
        <w:t xml:space="preserve"> </w:t>
      </w:r>
      <w:proofErr w:type="spellStart"/>
      <w:r w:rsidR="0017568B">
        <w:t>permasalahan</w:t>
      </w:r>
      <w:proofErr w:type="spellEnd"/>
      <w:r w:rsidR="0017568B">
        <w:t xml:space="preserve"> modern yang tidak </w:t>
      </w:r>
      <w:proofErr w:type="spellStart"/>
      <w:r w:rsidR="0017568B">
        <w:t>dapat</w:t>
      </w:r>
      <w:proofErr w:type="spellEnd"/>
      <w:r w:rsidR="0017568B">
        <w:t xml:space="preserve"> </w:t>
      </w:r>
      <w:proofErr w:type="spellStart"/>
      <w:r w:rsidR="0017568B">
        <w:t>diselesaikan</w:t>
      </w:r>
      <w:proofErr w:type="spellEnd"/>
      <w:r w:rsidR="0017568B">
        <w:t xml:space="preserve"> oleh </w:t>
      </w:r>
      <w:proofErr w:type="spellStart"/>
      <w:r w:rsidR="0017568B">
        <w:t>solusi</w:t>
      </w:r>
      <w:proofErr w:type="spellEnd"/>
      <w:r w:rsidR="0017568B">
        <w:t xml:space="preserve"> </w:t>
      </w:r>
      <w:proofErr w:type="spellStart"/>
      <w:r w:rsidR="0017568B">
        <w:t>terdahulu</w:t>
      </w:r>
      <w:proofErr w:type="spellEnd"/>
      <w:r w:rsidR="0017568B">
        <w:t xml:space="preserve">. </w:t>
      </w:r>
      <w:proofErr w:type="spellStart"/>
      <w:r w:rsidR="0017568B">
        <w:t>Kecerdasan</w:t>
      </w:r>
      <w:proofErr w:type="spellEnd"/>
      <w:r w:rsidR="0017568B">
        <w:t xml:space="preserve"> </w:t>
      </w:r>
      <w:proofErr w:type="spellStart"/>
      <w:r w:rsidR="0017568B">
        <w:t>buatan</w:t>
      </w:r>
      <w:proofErr w:type="spellEnd"/>
      <w:r w:rsidR="007B5280">
        <w:t xml:space="preserve"> </w:t>
      </w:r>
      <w:proofErr w:type="spellStart"/>
      <w:r w:rsidR="007B5280">
        <w:t>dapat</w:t>
      </w:r>
      <w:proofErr w:type="spellEnd"/>
      <w:r w:rsidR="007B5280">
        <w:t xml:space="preserve"> </w:t>
      </w:r>
      <w:proofErr w:type="spellStart"/>
      <w:r w:rsidR="007B5280">
        <w:t>diartikan</w:t>
      </w:r>
      <w:proofErr w:type="spellEnd"/>
      <w:r w:rsidR="007B5280">
        <w:t xml:space="preserve"> </w:t>
      </w:r>
      <w:proofErr w:type="spellStart"/>
      <w:r w:rsidR="007B5280">
        <w:t>sebagai</w:t>
      </w:r>
      <w:proofErr w:type="spellEnd"/>
      <w:r w:rsidR="007B5280">
        <w:t xml:space="preserve"> </w:t>
      </w:r>
      <w:proofErr w:type="spellStart"/>
      <w:r w:rsidR="007B5280">
        <w:t>kemampuan</w:t>
      </w:r>
      <w:proofErr w:type="spellEnd"/>
      <w:r w:rsidR="007B5280">
        <w:t xml:space="preserve"> </w:t>
      </w:r>
      <w:proofErr w:type="spellStart"/>
      <w:r w:rsidR="007B5280">
        <w:t>dari</w:t>
      </w:r>
      <w:proofErr w:type="spellEnd"/>
      <w:r w:rsidR="007B5280">
        <w:t xml:space="preserve"> </w:t>
      </w:r>
      <w:proofErr w:type="spellStart"/>
      <w:r w:rsidR="007B5280">
        <w:t>sebuah</w:t>
      </w:r>
      <w:proofErr w:type="spellEnd"/>
      <w:r w:rsidR="007B5280">
        <w:t xml:space="preserve"> </w:t>
      </w:r>
      <w:proofErr w:type="spellStart"/>
      <w:r w:rsidR="007B5280">
        <w:t>sistem</w:t>
      </w:r>
      <w:proofErr w:type="spellEnd"/>
      <w:r w:rsidR="007B5280">
        <w:t xml:space="preserve"> </w:t>
      </w:r>
      <w:proofErr w:type="spellStart"/>
      <w:r w:rsidR="007B5280">
        <w:t>buatan</w:t>
      </w:r>
      <w:proofErr w:type="spellEnd"/>
      <w:r w:rsidR="007B5280">
        <w:t xml:space="preserve"> untuk </w:t>
      </w:r>
      <w:proofErr w:type="spellStart"/>
      <w:r w:rsidR="007B5280">
        <w:t>dapat</w:t>
      </w:r>
      <w:proofErr w:type="spellEnd"/>
      <w:r w:rsidR="007B5280">
        <w:t xml:space="preserve"> </w:t>
      </w:r>
      <w:proofErr w:type="spellStart"/>
      <w:r w:rsidR="007B5280">
        <w:t>menirukan</w:t>
      </w:r>
      <w:proofErr w:type="spellEnd"/>
      <w:r w:rsidR="007B5280">
        <w:t xml:space="preserve"> </w:t>
      </w:r>
      <w:proofErr w:type="spellStart"/>
      <w:r w:rsidR="007B5280">
        <w:t>fungsi</w:t>
      </w:r>
      <w:proofErr w:type="spellEnd"/>
      <w:r w:rsidR="007B5280">
        <w:t xml:space="preserve"> </w:t>
      </w:r>
      <w:proofErr w:type="spellStart"/>
      <w:r w:rsidR="007B5280">
        <w:t>kecerdasan</w:t>
      </w:r>
      <w:proofErr w:type="spellEnd"/>
      <w:r w:rsidR="007B5280">
        <w:t xml:space="preserve"> yang </w:t>
      </w:r>
      <w:proofErr w:type="spellStart"/>
      <w:r w:rsidR="007B5280">
        <w:t>dimiliki</w:t>
      </w:r>
      <w:proofErr w:type="spellEnd"/>
      <w:r w:rsidR="007B5280">
        <w:t xml:space="preserve"> oleh </w:t>
      </w:r>
      <w:proofErr w:type="spellStart"/>
      <w:r w:rsidR="007B5280">
        <w:t>manusia</w:t>
      </w:r>
      <w:proofErr w:type="spellEnd"/>
      <w:r w:rsidR="007B5280">
        <w:t xml:space="preserve"> </w:t>
      </w:r>
      <w:r w:rsidR="007B5280">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Dummies","type":"book","volume":"35"},"uris":["http://www.mendeley.com/documents/?uuid=4c0b9bdb-0049-4d76-a1cf-3324a35ec2ac","http://www.mendeley.com/documents/?uuid=3c0a728b-8e85-4c78-9c0c-cf064cd87339"]}],"mendeley":{"formattedCitation":"(Hurwitz &amp; Kirsch, 2018)","plainTextFormattedCitation":"(Hurwitz &amp; Kirsch, 2018)","previouslyFormattedCitation":"(Hurwitz &amp; Kirsch, 2018)"},"properties":{"noteIndex":0},"schema":"https://github.com/citation-style-language/schema/raw/master/csl-citation.json"}</w:instrText>
      </w:r>
      <w:r w:rsidR="007B5280">
        <w:fldChar w:fldCharType="separate"/>
      </w:r>
      <w:r w:rsidR="007B5280" w:rsidRPr="007B5280">
        <w:rPr>
          <w:noProof/>
        </w:rPr>
        <w:t>(Hurwitz &amp; Kirsch, 2018)</w:t>
      </w:r>
      <w:r w:rsidR="007B5280">
        <w:fldChar w:fldCharType="end"/>
      </w:r>
      <w:r w:rsidR="007B5280">
        <w:t>.</w:t>
      </w:r>
      <w:r w:rsidR="00577F61">
        <w:t xml:space="preserve"> </w:t>
      </w:r>
      <w:proofErr w:type="spellStart"/>
      <w:r w:rsidR="00577F61">
        <w:t>Kecerdasan</w:t>
      </w:r>
      <w:proofErr w:type="spellEnd"/>
      <w:r w:rsidR="00577F61">
        <w:t xml:space="preserve"> </w:t>
      </w:r>
      <w:proofErr w:type="spellStart"/>
      <w:r w:rsidR="00577F61">
        <w:t>buatan</w:t>
      </w:r>
      <w:proofErr w:type="spellEnd"/>
      <w:r w:rsidR="00577F61">
        <w:t xml:space="preserve"> </w:t>
      </w:r>
      <w:proofErr w:type="spellStart"/>
      <w:r w:rsidR="00577F61">
        <w:t>merupakan</w:t>
      </w:r>
      <w:proofErr w:type="spellEnd"/>
      <w:r w:rsidR="00577F61">
        <w:t xml:space="preserve"> </w:t>
      </w:r>
      <w:proofErr w:type="spellStart"/>
      <w:r w:rsidR="00577F61">
        <w:t>payung</w:t>
      </w:r>
      <w:proofErr w:type="spellEnd"/>
      <w:r w:rsidR="00577F61">
        <w:t xml:space="preserve"> </w:t>
      </w:r>
      <w:proofErr w:type="spellStart"/>
      <w:r w:rsidR="00577F61">
        <w:t>keilmuan</w:t>
      </w:r>
      <w:proofErr w:type="spellEnd"/>
      <w:r w:rsidR="00577F61">
        <w:t xml:space="preserve"> yang </w:t>
      </w:r>
      <w:proofErr w:type="spellStart"/>
      <w:r w:rsidR="00577F61">
        <w:t>mendasari</w:t>
      </w:r>
      <w:proofErr w:type="spellEnd"/>
      <w:r w:rsidR="00577F61">
        <w:t xml:space="preserve"> </w:t>
      </w:r>
      <w:r w:rsidR="002924DA">
        <w:rPr>
          <w:i/>
          <w:iCs/>
        </w:rPr>
        <w:t>m</w:t>
      </w:r>
      <w:r w:rsidR="00577F61">
        <w:rPr>
          <w:i/>
          <w:iCs/>
        </w:rPr>
        <w:t xml:space="preserve">achine learning </w:t>
      </w:r>
      <w:r w:rsidR="00577F61">
        <w:t xml:space="preserve">dan </w:t>
      </w:r>
      <w:r w:rsidR="00577F61">
        <w:rPr>
          <w:i/>
          <w:iCs/>
        </w:rPr>
        <w:t>deep learning</w:t>
      </w:r>
      <w:r w:rsidR="008D34E9">
        <w:rPr>
          <w:i/>
          <w:iCs/>
        </w:rPr>
        <w:t>.</w:t>
      </w:r>
      <w:r w:rsidR="00577F61">
        <w:t xml:space="preserve"> </w:t>
      </w:r>
      <w:proofErr w:type="spellStart"/>
      <w:r w:rsidR="00BF4BF7">
        <w:t>Kecerdasan</w:t>
      </w:r>
      <w:proofErr w:type="spellEnd"/>
      <w:r w:rsidR="00BF4BF7">
        <w:t xml:space="preserve"> </w:t>
      </w:r>
      <w:proofErr w:type="spellStart"/>
      <w:r w:rsidR="00BF4BF7">
        <w:t>buatan</w:t>
      </w:r>
      <w:proofErr w:type="spellEnd"/>
      <w:r w:rsidR="00BF4BF7">
        <w:t xml:space="preserve"> </w:t>
      </w:r>
      <w:proofErr w:type="spellStart"/>
      <w:r w:rsidR="00BF4BF7">
        <w:t>membantu</w:t>
      </w:r>
      <w:proofErr w:type="spellEnd"/>
      <w:r w:rsidR="00BF4BF7">
        <w:t xml:space="preserve"> </w:t>
      </w:r>
      <w:proofErr w:type="spellStart"/>
      <w:r w:rsidR="00BF4BF7">
        <w:t>manajer</w:t>
      </w:r>
      <w:proofErr w:type="spellEnd"/>
      <w:r w:rsidR="00BF4BF7">
        <w:t xml:space="preserve"> </w:t>
      </w:r>
      <w:proofErr w:type="spellStart"/>
      <w:r w:rsidR="00BF4BF7">
        <w:t>proyek</w:t>
      </w:r>
      <w:proofErr w:type="spellEnd"/>
      <w:r w:rsidR="00BF4BF7">
        <w:t xml:space="preserve"> untuk </w:t>
      </w:r>
      <w:proofErr w:type="spellStart"/>
      <w:r w:rsidR="00BF4BF7">
        <w:t>melakukan</w:t>
      </w:r>
      <w:proofErr w:type="spellEnd"/>
      <w:r w:rsidR="00BF4BF7">
        <w:t xml:space="preserve"> </w:t>
      </w:r>
      <w:proofErr w:type="spellStart"/>
      <w:r w:rsidR="00BF4BF7">
        <w:t>penugasan</w:t>
      </w:r>
      <w:proofErr w:type="spellEnd"/>
      <w:r w:rsidR="00BF4BF7">
        <w:t xml:space="preserve"> </w:t>
      </w:r>
      <w:proofErr w:type="spellStart"/>
      <w:r w:rsidR="00BF4BF7">
        <w:t>pekerjaan</w:t>
      </w:r>
      <w:proofErr w:type="spellEnd"/>
      <w:r w:rsidR="00BF4BF7">
        <w:t xml:space="preserve"> </w:t>
      </w:r>
      <w:proofErr w:type="spellStart"/>
      <w:r w:rsidR="00BF4BF7">
        <w:t>berdasarkan</w:t>
      </w:r>
      <w:proofErr w:type="spellEnd"/>
      <w:r w:rsidR="00BF4BF7">
        <w:t xml:space="preserve"> </w:t>
      </w:r>
      <w:proofErr w:type="spellStart"/>
      <w:r w:rsidR="00BF4BF7">
        <w:t>kemampuan</w:t>
      </w:r>
      <w:proofErr w:type="spellEnd"/>
      <w:r w:rsidR="00BF4BF7">
        <w:t xml:space="preserve"> </w:t>
      </w:r>
      <w:proofErr w:type="spellStart"/>
      <w:r w:rsidR="00BF4BF7">
        <w:t>dari</w:t>
      </w:r>
      <w:proofErr w:type="spellEnd"/>
      <w:r w:rsidR="00BF4BF7">
        <w:t xml:space="preserve"> </w:t>
      </w:r>
      <w:proofErr w:type="spellStart"/>
      <w:r w:rsidR="00BF4BF7">
        <w:t>individu</w:t>
      </w:r>
      <w:proofErr w:type="spellEnd"/>
      <w:r w:rsidR="00BF4BF7">
        <w:t xml:space="preserve"> yang </w:t>
      </w:r>
      <w:proofErr w:type="spellStart"/>
      <w:r w:rsidR="00BF4BF7">
        <w:t>mengerjakan</w:t>
      </w:r>
      <w:proofErr w:type="spellEnd"/>
      <w:r w:rsidR="00BF4BF7">
        <w:t xml:space="preserve"> </w:t>
      </w:r>
      <w:r w:rsidR="000C7515">
        <w:fldChar w:fldCharType="begin" w:fldLock="1"/>
      </w:r>
      <w:r w:rsidR="00A56647">
        <w:instrText>ADDIN CSL_CITATION {"citationItems":[{"id":"ITEM-1","itemData":{"DOI":"10.1016/j.advengsoft.2022.103143","ISSN":"18735339","abstract":"Nowadays Organizations are constantly evolving on the way they manage their projects while innovating and automating certain tasks and processes for a smoother transition of projects. This is being achieved through the integration of Artificial intelligence (AI) and Machine learning. AI is continuously driving businesses to success and modernizing the world of projects. The research is based on a global human capital management company as a case study to investigate on the issues that they face to meet their software project deadlines and then proposing a framework using AI to overcome their challenges. The mixed methods research with both qualitative and quantitative design was opted for this research. A systematic literature review (SLR) was carried out initially to identify the challenges involved in meeting project deadlines as a primary method for data collection. Focus group interviews were then carried out to collect data from team members and project managers working on projects and facing challenges to meet project deadlines. The proposed AI framework was then evaluated and 72.7% participants rated the framework as effective and was keen to integrate AI at their workplace for smooth transition of tasks. A final framework was then proposed after the feedback received from participants.","author":[{"dropping-particle":"","family":"Sheoraj","given":"Yugeshwaree","non-dropping-particle":"","parse-names":false,"suffix":""},{"dropping-particle":"","family":"Sungkur","given":"Roopesh Kevin","non-dropping-particle":"","parse-names":false,"suffix":""}],"container-title":"Advances in Engineering Software","id":"ITEM-1","issued":{"date-parts":[["2022"]]},"page":"103143","publisher":"Elsevier Ltd","title":"Using AI to develop a framework to prevent employees from missing project deadlines in software projects - case study of a global human capital management (HCM) software company","type":"article-journal","volume":"170"},"uris":["http://www.mendeley.com/documents/?uuid=05fa5ccd-c55b-495c-8639-8d93abcd8315"]}],"mendeley":{"formattedCitation":"(Sheoraj &amp; Sungkur, 2022)","plainTextFormattedCitation":"(Sheoraj &amp; Sungkur, 2022)","previouslyFormattedCitation":"(Sheoraj &amp; Sungkur, 2022)"},"properties":{"noteIndex":0},"schema":"https://github.com/citation-style-language/schema/raw/master/csl-citation.json"}</w:instrText>
      </w:r>
      <w:r w:rsidR="000C7515">
        <w:fldChar w:fldCharType="separate"/>
      </w:r>
      <w:r w:rsidR="000C7515" w:rsidRPr="000C7515">
        <w:rPr>
          <w:noProof/>
        </w:rPr>
        <w:t>(Sheoraj &amp; Sungkur, 2022)</w:t>
      </w:r>
      <w:r w:rsidR="000C7515">
        <w:fldChar w:fldCharType="end"/>
      </w:r>
      <w:r w:rsidR="00BF4BF7">
        <w:t>.</w:t>
      </w:r>
    </w:p>
    <w:p w14:paraId="3CF3CFCA" w14:textId="1E2D0BC6" w:rsidR="00E97AB9" w:rsidRDefault="00B12C43" w:rsidP="00536480">
      <w:pPr>
        <w:spacing w:line="360" w:lineRule="auto"/>
        <w:ind w:left="720"/>
      </w:pPr>
      <w:r>
        <w:rPr>
          <w:i/>
          <w:iCs/>
        </w:rPr>
        <w:lastRenderedPageBreak/>
        <w:t xml:space="preserve">Machine Learning </w:t>
      </w:r>
      <w:r>
        <w:t xml:space="preserve">(ML) </w:t>
      </w:r>
      <w:proofErr w:type="spellStart"/>
      <w:r>
        <w:t>merupakan</w:t>
      </w:r>
      <w:proofErr w:type="spellEnd"/>
      <w:r>
        <w:t xml:space="preserve"> </w:t>
      </w:r>
      <w:proofErr w:type="spellStart"/>
      <w:r>
        <w:t>sebuah</w:t>
      </w:r>
      <w:proofErr w:type="spellEnd"/>
      <w:r>
        <w:t xml:space="preserve"> </w:t>
      </w:r>
      <w:proofErr w:type="spellStart"/>
      <w:r>
        <w:t>bentuk</w:t>
      </w:r>
      <w:proofErr w:type="spellEnd"/>
      <w:r>
        <w:t xml:space="preserve"> </w:t>
      </w:r>
      <w:proofErr w:type="spellStart"/>
      <w:r>
        <w:t>dari</w:t>
      </w:r>
      <w:proofErr w:type="spellEnd"/>
      <w:r>
        <w:t xml:space="preserve"> </w:t>
      </w:r>
      <w:proofErr w:type="spellStart"/>
      <w:r>
        <w:t>kecerdasan</w:t>
      </w:r>
      <w:proofErr w:type="spellEnd"/>
      <w:r>
        <w:t xml:space="preserve"> </w:t>
      </w:r>
      <w:proofErr w:type="spellStart"/>
      <w:r>
        <w:t>buatan</w:t>
      </w:r>
      <w:proofErr w:type="spellEnd"/>
      <w:r>
        <w:t xml:space="preserve"> yang </w:t>
      </w:r>
      <w:proofErr w:type="spellStart"/>
      <w:r>
        <w:t>memungkinkan</w:t>
      </w:r>
      <w:proofErr w:type="spellEnd"/>
      <w:r>
        <w:t xml:space="preserve"> </w:t>
      </w:r>
      <w:proofErr w:type="spellStart"/>
      <w:r>
        <w:t>sebuah</w:t>
      </w:r>
      <w:proofErr w:type="spellEnd"/>
      <w:r>
        <w:t xml:space="preserve"> </w:t>
      </w:r>
      <w:proofErr w:type="spellStart"/>
      <w:r>
        <w:t>sistem</w:t>
      </w:r>
      <w:proofErr w:type="spellEnd"/>
      <w:r>
        <w:t xml:space="preserve"> untuk </w:t>
      </w:r>
      <w:proofErr w:type="spellStart"/>
      <w:r>
        <w:t>melakukan</w:t>
      </w:r>
      <w:proofErr w:type="spellEnd"/>
      <w:r>
        <w:t xml:space="preserve"> </w:t>
      </w:r>
      <w:proofErr w:type="spellStart"/>
      <w:r>
        <w:t>pembelajaran</w:t>
      </w:r>
      <w:proofErr w:type="spellEnd"/>
      <w:r>
        <w:t xml:space="preserve"> </w:t>
      </w:r>
      <w:proofErr w:type="spellStart"/>
      <w:r>
        <w:t>dari</w:t>
      </w:r>
      <w:proofErr w:type="spellEnd"/>
      <w:r>
        <w:t xml:space="preserve"> </w:t>
      </w:r>
      <w:proofErr w:type="spellStart"/>
      <w:r>
        <w:t>sebuah</w:t>
      </w:r>
      <w:proofErr w:type="spellEnd"/>
      <w:r>
        <w:t xml:space="preserve"> data</w:t>
      </w:r>
      <w:r w:rsidR="00536480">
        <w:t xml:space="preserve"> </w:t>
      </w:r>
      <w:proofErr w:type="spellStart"/>
      <w:r w:rsidR="00536480">
        <w:t>latih</w:t>
      </w:r>
      <w:proofErr w:type="spellEnd"/>
      <w:r w:rsidR="00536480">
        <w:t xml:space="preserve"> </w:t>
      </w:r>
      <w:proofErr w:type="spellStart"/>
      <w:r w:rsidR="00536480">
        <w:t>dibandingkan</w:t>
      </w:r>
      <w:proofErr w:type="spellEnd"/>
      <w:r w:rsidR="00536480">
        <w:t xml:space="preserve"> </w:t>
      </w:r>
      <w:proofErr w:type="spellStart"/>
      <w:r w:rsidR="00536480">
        <w:t>membuat</w:t>
      </w:r>
      <w:proofErr w:type="spellEnd"/>
      <w:r w:rsidR="00536480">
        <w:t xml:space="preserve"> </w:t>
      </w:r>
      <w:proofErr w:type="spellStart"/>
      <w:r w:rsidR="00536480">
        <w:t>pemrograman</w:t>
      </w:r>
      <w:proofErr w:type="spellEnd"/>
      <w:r w:rsidR="00536480">
        <w:t xml:space="preserve"> </w:t>
      </w:r>
      <w:proofErr w:type="spellStart"/>
      <w:r w:rsidR="00536480">
        <w:t>dari</w:t>
      </w:r>
      <w:proofErr w:type="spellEnd"/>
      <w:r w:rsidR="00536480">
        <w:t xml:space="preserve"> </w:t>
      </w:r>
      <w:proofErr w:type="spellStart"/>
      <w:r w:rsidR="00536480">
        <w:t>sebuah</w:t>
      </w:r>
      <w:proofErr w:type="spellEnd"/>
      <w:r w:rsidR="00536480">
        <w:t xml:space="preserve"> model yang </w:t>
      </w:r>
      <w:proofErr w:type="spellStart"/>
      <w:r w:rsidR="00536480">
        <w:t>ditentukan</w:t>
      </w:r>
      <w:proofErr w:type="spellEnd"/>
      <w:r w:rsidR="00536480">
        <w:t xml:space="preserve"> </w:t>
      </w:r>
      <w:proofErr w:type="spellStart"/>
      <w:r w:rsidR="00536480">
        <w:t>sejak</w:t>
      </w:r>
      <w:proofErr w:type="spellEnd"/>
      <w:r w:rsidR="00536480">
        <w:t xml:space="preserve"> </w:t>
      </w:r>
      <w:proofErr w:type="spellStart"/>
      <w:r w:rsidR="00536480">
        <w:t>awal</w:t>
      </w:r>
      <w:proofErr w:type="spellEnd"/>
      <w:r w:rsidR="00536480">
        <w:t xml:space="preserve"> </w:t>
      </w:r>
      <w:r w:rsidR="00536480">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Dummies","type":"book","volume":"35"},"uris":["http://www.mendeley.com/documents/?uuid=3c0a728b-8e85-4c78-9c0c-cf064cd87339","http://www.mendeley.com/documents/?uuid=4c0b9bdb-0049-4d76-a1cf-3324a35ec2ac"]}],"mendeley":{"formattedCitation":"(Hurwitz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536480">
        <w:fldChar w:fldCharType="separate"/>
      </w:r>
      <w:r w:rsidR="00536480" w:rsidRPr="00536480">
        <w:rPr>
          <w:noProof/>
        </w:rPr>
        <w:t>(Hurwitz &amp; Kirsch, 2018)</w:t>
      </w:r>
      <w:r w:rsidR="00536480">
        <w:fldChar w:fldCharType="end"/>
      </w:r>
      <w:r w:rsidR="00733FEA">
        <w:t xml:space="preserve">. </w:t>
      </w:r>
      <w:r w:rsidR="00606641">
        <w:t xml:space="preserve">ML </w:t>
      </w:r>
      <w:proofErr w:type="spellStart"/>
      <w:r w:rsidR="00606641">
        <w:t>merupakan</w:t>
      </w:r>
      <w:proofErr w:type="spellEnd"/>
      <w:r w:rsidR="00606641">
        <w:t xml:space="preserve"> </w:t>
      </w:r>
      <w:proofErr w:type="spellStart"/>
      <w:r w:rsidR="00606641">
        <w:t>bagian</w:t>
      </w:r>
      <w:proofErr w:type="spellEnd"/>
      <w:r w:rsidR="00606641">
        <w:t xml:space="preserve"> yang </w:t>
      </w:r>
      <w:proofErr w:type="spellStart"/>
      <w:r w:rsidR="00606641">
        <w:t>lebih</w:t>
      </w:r>
      <w:proofErr w:type="spellEnd"/>
      <w:r w:rsidR="00606641">
        <w:t xml:space="preserve"> </w:t>
      </w:r>
      <w:proofErr w:type="spellStart"/>
      <w:r w:rsidR="00606641">
        <w:t>spesifik</w:t>
      </w:r>
      <w:proofErr w:type="spellEnd"/>
      <w:r w:rsidR="00606641">
        <w:t xml:space="preserve"> </w:t>
      </w:r>
      <w:proofErr w:type="spellStart"/>
      <w:r w:rsidR="00606641">
        <w:t>dalam</w:t>
      </w:r>
      <w:proofErr w:type="spellEnd"/>
      <w:r w:rsidR="00606641">
        <w:t xml:space="preserve"> </w:t>
      </w:r>
      <w:proofErr w:type="spellStart"/>
      <w:r w:rsidR="00606641">
        <w:t>kecerdasan</w:t>
      </w:r>
      <w:proofErr w:type="spellEnd"/>
      <w:r w:rsidR="00606641">
        <w:t xml:space="preserve"> </w:t>
      </w:r>
      <w:proofErr w:type="spellStart"/>
      <w:r w:rsidR="00606641">
        <w:t>buatan</w:t>
      </w:r>
      <w:proofErr w:type="spellEnd"/>
      <w:r w:rsidR="00606641">
        <w:t xml:space="preserve">, </w:t>
      </w:r>
      <w:proofErr w:type="spellStart"/>
      <w:r w:rsidR="00606641">
        <w:t>dikarenakan</w:t>
      </w:r>
      <w:proofErr w:type="spellEnd"/>
      <w:r w:rsidR="00606641">
        <w:t xml:space="preserve"> pada</w:t>
      </w:r>
      <w:r w:rsidR="00732C44">
        <w:t xml:space="preserve"> </w:t>
      </w:r>
      <w:r w:rsidR="00733FEA">
        <w:t>ML</w:t>
      </w:r>
      <w:r w:rsidR="00732C44">
        <w:t xml:space="preserve"> sudah </w:t>
      </w:r>
      <w:r w:rsidR="00733FEA">
        <w:t xml:space="preserve"> </w:t>
      </w:r>
      <w:proofErr w:type="spellStart"/>
      <w:r w:rsidR="00733FEA">
        <w:t>menggunakan</w:t>
      </w:r>
      <w:proofErr w:type="spellEnd"/>
      <w:r w:rsidR="00733FEA">
        <w:t xml:space="preserve"> </w:t>
      </w:r>
      <w:proofErr w:type="spellStart"/>
      <w:r w:rsidR="00733FEA">
        <w:t>berbagai</w:t>
      </w:r>
      <w:proofErr w:type="spellEnd"/>
      <w:r w:rsidR="00733FEA">
        <w:t xml:space="preserve"> </w:t>
      </w:r>
      <w:proofErr w:type="spellStart"/>
      <w:r w:rsidR="00733FEA">
        <w:t>alogirtma</w:t>
      </w:r>
      <w:proofErr w:type="spellEnd"/>
      <w:r w:rsidR="00733FEA">
        <w:t xml:space="preserve"> yang dilakukan </w:t>
      </w:r>
      <w:proofErr w:type="spellStart"/>
      <w:r w:rsidR="00733FEA">
        <w:t>secara</w:t>
      </w:r>
      <w:proofErr w:type="spellEnd"/>
      <w:r w:rsidR="00733FEA">
        <w:t xml:space="preserve"> </w:t>
      </w:r>
      <w:proofErr w:type="spellStart"/>
      <w:r w:rsidR="00733FEA">
        <w:t>iterastif</w:t>
      </w:r>
      <w:proofErr w:type="spellEnd"/>
      <w:r w:rsidR="00733FEA">
        <w:t xml:space="preserve"> untuk </w:t>
      </w:r>
      <w:proofErr w:type="spellStart"/>
      <w:r w:rsidR="00CC64A1">
        <w:t>mengembangkan</w:t>
      </w:r>
      <w:proofErr w:type="spellEnd"/>
      <w:r w:rsidR="00CC64A1">
        <w:t xml:space="preserve"> dan </w:t>
      </w:r>
      <w:proofErr w:type="spellStart"/>
      <w:r w:rsidR="00CC64A1">
        <w:t>mendeskripsikan</w:t>
      </w:r>
      <w:proofErr w:type="spellEnd"/>
      <w:r w:rsidR="00CC64A1">
        <w:t xml:space="preserve"> data agar </w:t>
      </w:r>
      <w:proofErr w:type="spellStart"/>
      <w:r w:rsidR="00CC64A1">
        <w:t>dapat</w:t>
      </w:r>
      <w:proofErr w:type="spellEnd"/>
      <w:r w:rsidR="00CC64A1">
        <w:t xml:space="preserve"> </w:t>
      </w:r>
      <w:proofErr w:type="spellStart"/>
      <w:r w:rsidR="00CC64A1">
        <w:t>memprediksi</w:t>
      </w:r>
      <w:proofErr w:type="spellEnd"/>
      <w:r w:rsidR="00CC64A1">
        <w:t xml:space="preserve"> </w:t>
      </w:r>
      <w:proofErr w:type="spellStart"/>
      <w:r w:rsidR="00CC64A1">
        <w:t>keluaran</w:t>
      </w:r>
      <w:proofErr w:type="spellEnd"/>
      <w:r w:rsidR="00CC64A1">
        <w:t xml:space="preserve"> </w:t>
      </w:r>
      <w:proofErr w:type="spellStart"/>
      <w:r w:rsidR="00CC64A1">
        <w:t>dari</w:t>
      </w:r>
      <w:proofErr w:type="spellEnd"/>
      <w:r w:rsidR="00CC64A1">
        <w:t xml:space="preserve"> </w:t>
      </w:r>
      <w:proofErr w:type="spellStart"/>
      <w:r w:rsidR="00CC64A1">
        <w:t>sebuah</w:t>
      </w:r>
      <w:proofErr w:type="spellEnd"/>
      <w:r w:rsidR="00CC64A1">
        <w:t xml:space="preserve"> </w:t>
      </w:r>
      <w:proofErr w:type="spellStart"/>
      <w:r w:rsidR="00CC64A1">
        <w:t>masukan</w:t>
      </w:r>
      <w:proofErr w:type="spellEnd"/>
      <w:r w:rsidR="00CC64A1">
        <w:t xml:space="preserve"> </w:t>
      </w:r>
      <w:r w:rsidR="00CC64A1">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Dummies","type":"book","volume":"35"},"uris":["http://www.mendeley.com/documents/?uuid=3c0a728b-8e85-4c78-9c0c-cf064cd87339","http://www.mendeley.com/documents/?uuid=4c0b9bdb-0049-4d76-a1cf-3324a35ec2ac"]}],"mendeley":{"formattedCitation":"(Hurwitz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CC64A1">
        <w:fldChar w:fldCharType="separate"/>
      </w:r>
      <w:r w:rsidR="00CC64A1" w:rsidRPr="00536480">
        <w:rPr>
          <w:noProof/>
        </w:rPr>
        <w:t>(Hurwitz &amp; Kirsch, 2018)</w:t>
      </w:r>
      <w:r w:rsidR="00CC64A1">
        <w:fldChar w:fldCharType="end"/>
      </w:r>
      <w:r w:rsidR="00CC64A1">
        <w:t>.</w:t>
      </w:r>
    </w:p>
    <w:p w14:paraId="00A66E26" w14:textId="77777777" w:rsidR="00E97AB9" w:rsidRDefault="00E97AB9" w:rsidP="00E97AB9">
      <w:pPr>
        <w:keepNext/>
        <w:spacing w:line="360" w:lineRule="auto"/>
        <w:ind w:left="720"/>
      </w:pPr>
      <w:r>
        <w:rPr>
          <w:noProof/>
        </w:rPr>
        <w:drawing>
          <wp:inline distT="0" distB="0" distL="0" distR="0" wp14:anchorId="4451CBE8" wp14:editId="0B99015B">
            <wp:extent cx="5400040" cy="34226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422650"/>
                    </a:xfrm>
                    <a:prstGeom prst="rect">
                      <a:avLst/>
                    </a:prstGeom>
                  </pic:spPr>
                </pic:pic>
              </a:graphicData>
            </a:graphic>
          </wp:inline>
        </w:drawing>
      </w:r>
    </w:p>
    <w:p w14:paraId="15540D18" w14:textId="7E270240" w:rsidR="00E97AB9" w:rsidRDefault="00E97AB9" w:rsidP="003F0C01">
      <w:pPr>
        <w:pStyle w:val="Caption"/>
        <w:rPr>
          <w:ins w:id="1889" w:author="ilham.nur@office.ui.ac.id [2]" w:date="2023-01-29T12:16:00Z"/>
        </w:rPr>
      </w:pPr>
      <w:bookmarkStart w:id="1890" w:name="_Ref112208028"/>
      <w:bookmarkStart w:id="1891" w:name="_Toc128944240"/>
      <w:r>
        <w:t xml:space="preserve">Gambar </w:t>
      </w:r>
      <w:ins w:id="1892" w:author="ilham.nur@office.ui.ac.id" w:date="2023-03-10T23:19:00Z">
        <w:r w:rsidR="0017462A">
          <w:fldChar w:fldCharType="begin"/>
        </w:r>
        <w:r w:rsidR="0017462A">
          <w:instrText xml:space="preserve"> STYLEREF 1 \s </w:instrText>
        </w:r>
      </w:ins>
      <w:r w:rsidR="0017462A">
        <w:fldChar w:fldCharType="separate"/>
      </w:r>
      <w:r w:rsidR="0017462A">
        <w:rPr>
          <w:noProof/>
        </w:rPr>
        <w:t>2</w:t>
      </w:r>
      <w:ins w:id="1893"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1894" w:author="ilham.nur@office.ui.ac.id" w:date="2023-03-10T23:19:00Z">
        <w:r w:rsidR="0017462A">
          <w:rPr>
            <w:noProof/>
          </w:rPr>
          <w:t>7</w:t>
        </w:r>
        <w:r w:rsidR="0017462A">
          <w:fldChar w:fldCharType="end"/>
        </w:r>
      </w:ins>
      <w:ins w:id="1895" w:author="Ilham Nur Pratama" w:date="2023-03-09T00:23:00Z">
        <w:del w:id="1896" w:author="ilham.nur@office.ui.ac.id" w:date="2023-03-10T23:19:00Z">
          <w:r w:rsidR="00C56C18" w:rsidDel="0017462A">
            <w:fldChar w:fldCharType="begin"/>
          </w:r>
          <w:r w:rsidR="00C56C18" w:rsidDel="0017462A">
            <w:delInstrText xml:space="preserve"> STYLEREF 1 \s </w:delInstrText>
          </w:r>
        </w:del>
      </w:ins>
      <w:del w:id="1897" w:author="ilham.nur@office.ui.ac.id" w:date="2023-03-10T23:19:00Z">
        <w:r w:rsidR="00C56C18" w:rsidDel="0017462A">
          <w:fldChar w:fldCharType="separate"/>
        </w:r>
        <w:r w:rsidR="00C56C18" w:rsidDel="0017462A">
          <w:rPr>
            <w:noProof/>
          </w:rPr>
          <w:delText>2</w:delText>
        </w:r>
      </w:del>
      <w:ins w:id="1898" w:author="Ilham Nur Pratama" w:date="2023-03-09T00:23:00Z">
        <w:del w:id="1899"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1900" w:author="ilham.nur@office.ui.ac.id" w:date="2023-03-10T23:19:00Z">
        <w:r w:rsidR="00C56C18" w:rsidDel="0017462A">
          <w:fldChar w:fldCharType="separate"/>
        </w:r>
      </w:del>
      <w:ins w:id="1901" w:author="Ilham Nur Pratama" w:date="2023-03-09T00:23:00Z">
        <w:del w:id="1902" w:author="ilham.nur@office.ui.ac.id" w:date="2023-03-10T23:19:00Z">
          <w:r w:rsidR="00C56C18" w:rsidDel="0017462A">
            <w:rPr>
              <w:noProof/>
            </w:rPr>
            <w:delText>7</w:delText>
          </w:r>
          <w:r w:rsidR="00C56C18" w:rsidDel="0017462A">
            <w:fldChar w:fldCharType="end"/>
          </w:r>
        </w:del>
      </w:ins>
      <w:ins w:id="1903" w:author="ilham.nur@office.ui.ac.id" w:date="2023-03-05T14:12:00Z">
        <w:del w:id="1904" w:author="Ilham Nur Pratama" w:date="2023-03-08T18:52:00Z">
          <w:r w:rsidR="00604724" w:rsidDel="0067134C">
            <w:fldChar w:fldCharType="begin"/>
          </w:r>
          <w:r w:rsidR="00604724" w:rsidDel="0067134C">
            <w:delInstrText xml:space="preserve"> STYLEREF 1 \s </w:delInstrText>
          </w:r>
        </w:del>
      </w:ins>
      <w:del w:id="1905" w:author="Ilham Nur Pratama" w:date="2023-03-08T18:52:00Z">
        <w:r w:rsidR="00604724" w:rsidDel="0067134C">
          <w:fldChar w:fldCharType="separate"/>
        </w:r>
        <w:r w:rsidR="00A262DF" w:rsidDel="0067134C">
          <w:rPr>
            <w:noProof/>
          </w:rPr>
          <w:delText>2</w:delText>
        </w:r>
      </w:del>
      <w:ins w:id="1906" w:author="ilham.nur@office.ui.ac.id" w:date="2023-03-05T14:12:00Z">
        <w:del w:id="1907"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1908" w:author="Ilham Nur Pratama" w:date="2023-03-08T18:52:00Z">
        <w:r w:rsidR="00604724" w:rsidDel="0067134C">
          <w:fldChar w:fldCharType="separate"/>
        </w:r>
      </w:del>
      <w:ins w:id="1909" w:author="ilham.nur@office.ui.ac.id" w:date="2023-03-05T21:23:00Z">
        <w:del w:id="1910" w:author="Ilham Nur Pratama" w:date="2023-03-08T18:52:00Z">
          <w:r w:rsidR="00A262DF" w:rsidDel="0067134C">
            <w:rPr>
              <w:noProof/>
            </w:rPr>
            <w:delText>7</w:delText>
          </w:r>
        </w:del>
      </w:ins>
      <w:ins w:id="1911" w:author="ilham.nur@office.ui.ac.id" w:date="2023-03-05T14:12:00Z">
        <w:del w:id="1912" w:author="Ilham Nur Pratama" w:date="2023-03-08T18:52:00Z">
          <w:r w:rsidR="00604724" w:rsidDel="0067134C">
            <w:fldChar w:fldCharType="end"/>
          </w:r>
        </w:del>
      </w:ins>
      <w:ins w:id="1913" w:author="ilham.nur@office.ui.ac.id [2]" w:date="2023-01-25T05:09:00Z">
        <w:del w:id="1914" w:author="ilham.nur@office.ui.ac.id" w:date="2023-02-02T22:33:00Z">
          <w:r w:rsidR="00F62D33" w:rsidDel="00A76FCF">
            <w:fldChar w:fldCharType="begin"/>
          </w:r>
          <w:r w:rsidR="00F62D33" w:rsidDel="00A76FCF">
            <w:delInstrText xml:space="preserve"> STYLEREF 1 \s </w:delInstrText>
          </w:r>
        </w:del>
      </w:ins>
      <w:del w:id="1915" w:author="ilham.nur@office.ui.ac.id" w:date="2023-02-02T22:33:00Z">
        <w:r w:rsidR="00F62D33" w:rsidDel="00A76FCF">
          <w:fldChar w:fldCharType="separate"/>
        </w:r>
        <w:r w:rsidR="00C64CA0" w:rsidDel="00A76FCF">
          <w:rPr>
            <w:noProof/>
          </w:rPr>
          <w:delText>2</w:delText>
        </w:r>
      </w:del>
      <w:ins w:id="1916" w:author="ilham.nur@office.ui.ac.id [2]" w:date="2023-01-25T05:09:00Z">
        <w:del w:id="1917"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918" w:author="ilham.nur@office.ui.ac.id" w:date="2023-02-02T22:33:00Z">
        <w:r w:rsidR="00000000">
          <w:fldChar w:fldCharType="separate"/>
        </w:r>
      </w:del>
      <w:ins w:id="1919" w:author="ilham.nur@office.ui.ac.id [2]" w:date="2023-01-25T05:09:00Z">
        <w:del w:id="1920" w:author="ilham.nur@office.ui.ac.id" w:date="2023-02-02T22:33:00Z">
          <w:r w:rsidR="00F62D33" w:rsidDel="00A76FCF">
            <w:fldChar w:fldCharType="end"/>
          </w:r>
        </w:del>
      </w:ins>
      <w:del w:id="1921"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2</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7</w:delText>
        </w:r>
        <w:r w:rsidR="0030521D" w:rsidDel="00E614FF">
          <w:fldChar w:fldCharType="end"/>
        </w:r>
      </w:del>
      <w:bookmarkEnd w:id="1890"/>
      <w:r>
        <w:t xml:space="preserve"> </w:t>
      </w:r>
      <w:proofErr w:type="spellStart"/>
      <w:r w:rsidR="003B7656">
        <w:t>Jenis</w:t>
      </w:r>
      <w:proofErr w:type="spellEnd"/>
      <w:r w:rsidR="003B7656">
        <w:t xml:space="preserve"> </w:t>
      </w:r>
      <w:proofErr w:type="spellStart"/>
      <w:r w:rsidR="003B7656">
        <w:t>k</w:t>
      </w:r>
      <w:r>
        <w:t>ecerdasan</w:t>
      </w:r>
      <w:proofErr w:type="spellEnd"/>
      <w:r>
        <w:t xml:space="preserve"> </w:t>
      </w:r>
      <w:proofErr w:type="spellStart"/>
      <w:r>
        <w:t>buatan</w:t>
      </w:r>
      <w:proofErr w:type="spellEnd"/>
      <w:r>
        <w:t xml:space="preserve"> dan ML </w:t>
      </w:r>
      <w:proofErr w:type="spellStart"/>
      <w:r>
        <w:t>secara</w:t>
      </w:r>
      <w:proofErr w:type="spellEnd"/>
      <w:r>
        <w:t xml:space="preserve"> </w:t>
      </w:r>
      <w:proofErr w:type="spellStart"/>
      <w:r>
        <w:t>lingkup</w:t>
      </w:r>
      <w:proofErr w:type="spellEnd"/>
      <w:r>
        <w:t xml:space="preserve"> garis </w:t>
      </w:r>
      <w:proofErr w:type="spellStart"/>
      <w:r>
        <w:t>besar</w:t>
      </w:r>
      <w:bookmarkEnd w:id="1891"/>
      <w:proofErr w:type="spellEnd"/>
    </w:p>
    <w:p w14:paraId="60CA964B" w14:textId="7AB89941" w:rsidR="000849A8" w:rsidRPr="000849A8" w:rsidRDefault="000849A8" w:rsidP="003E51EB">
      <w:pPr>
        <w:jc w:val="center"/>
      </w:pPr>
      <w:proofErr w:type="spellStart"/>
      <w:ins w:id="1922" w:author="ilham.nur@office.ui.ac.id [2]" w:date="2023-01-29T12:16:00Z">
        <w:r>
          <w:t>Sumber</w:t>
        </w:r>
        <w:proofErr w:type="spellEnd"/>
        <w:r>
          <w:t xml:space="preserve">: </w:t>
        </w:r>
        <w:r>
          <w:fldChar w:fldCharType="begin" w:fldLock="1"/>
        </w:r>
      </w:ins>
      <w:r w:rsidR="00EE4E27">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fldChar w:fldCharType="separate"/>
      </w:r>
      <w:r w:rsidRPr="000849A8">
        <w:rPr>
          <w:noProof/>
        </w:rPr>
        <w:t>(Hurwitz &amp; Kirsch, 2018)</w:t>
      </w:r>
      <w:ins w:id="1923" w:author="ilham.nur@office.ui.ac.id [2]" w:date="2023-01-29T12:16:00Z">
        <w:r>
          <w:fldChar w:fldCharType="end"/>
        </w:r>
      </w:ins>
    </w:p>
    <w:p w14:paraId="1726A9A5" w14:textId="17FE6FB1" w:rsidR="00CB1CD8" w:rsidRDefault="002014E8" w:rsidP="0043415F">
      <w:pPr>
        <w:spacing w:line="360" w:lineRule="auto"/>
        <w:ind w:left="720"/>
      </w:pPr>
      <w:r>
        <w:t xml:space="preserve">Pada </w:t>
      </w:r>
      <w:r>
        <w:fldChar w:fldCharType="begin"/>
      </w:r>
      <w:r>
        <w:instrText xml:space="preserve"> REF _Ref112208028 \h </w:instrText>
      </w:r>
      <w:r w:rsidR="0043415F">
        <w:instrText xml:space="preserve"> \* MERGEFORMAT </w:instrText>
      </w:r>
      <w:r>
        <w:fldChar w:fldCharType="separate"/>
      </w:r>
      <w:r w:rsidR="00A262DF">
        <w:t xml:space="preserve">Gambar </w:t>
      </w:r>
      <w:r w:rsidR="00A262DF">
        <w:rPr>
          <w:noProof/>
        </w:rPr>
        <w:t>2.7</w:t>
      </w:r>
      <w:r>
        <w:fldChar w:fldCharType="end"/>
      </w:r>
      <w:r>
        <w:t xml:space="preserve"> </w:t>
      </w:r>
      <w:proofErr w:type="spellStart"/>
      <w:r>
        <w:t>dapat</w:t>
      </w:r>
      <w:proofErr w:type="spellEnd"/>
      <w:r>
        <w:t xml:space="preserve"> </w:t>
      </w:r>
      <w:proofErr w:type="spellStart"/>
      <w:r>
        <w:t>dilihat</w:t>
      </w:r>
      <w:proofErr w:type="spellEnd"/>
      <w:r>
        <w:t xml:space="preserve"> </w:t>
      </w:r>
      <w:proofErr w:type="spellStart"/>
      <w:r>
        <w:t>gambar</w:t>
      </w:r>
      <w:proofErr w:type="spellEnd"/>
      <w:r>
        <w:t xml:space="preserve"> </w:t>
      </w:r>
      <w:proofErr w:type="spellStart"/>
      <w:r w:rsidR="008C377F">
        <w:t>lingkup</w:t>
      </w:r>
      <w:proofErr w:type="spellEnd"/>
      <w:r w:rsidR="008C377F">
        <w:t xml:space="preserve"> </w:t>
      </w:r>
      <w:proofErr w:type="spellStart"/>
      <w:r w:rsidR="008C377F">
        <w:t>kecerdasan</w:t>
      </w:r>
      <w:proofErr w:type="spellEnd"/>
      <w:r w:rsidR="008C377F">
        <w:t xml:space="preserve"> </w:t>
      </w:r>
      <w:proofErr w:type="spellStart"/>
      <w:r w:rsidR="008C377F">
        <w:t>buatan</w:t>
      </w:r>
      <w:proofErr w:type="spellEnd"/>
      <w:r w:rsidR="008C377F">
        <w:t xml:space="preserve"> dan juga ML yang </w:t>
      </w:r>
      <w:proofErr w:type="spellStart"/>
      <w:r w:rsidR="008C377F">
        <w:t>ada</w:t>
      </w:r>
      <w:proofErr w:type="spellEnd"/>
      <w:r w:rsidR="008C377F">
        <w:t xml:space="preserve"> </w:t>
      </w:r>
      <w:proofErr w:type="spellStart"/>
      <w:r w:rsidR="008C377F">
        <w:t>saat</w:t>
      </w:r>
      <w:proofErr w:type="spellEnd"/>
      <w:r w:rsidR="008C377F">
        <w:t xml:space="preserve"> </w:t>
      </w:r>
      <w:proofErr w:type="spellStart"/>
      <w:r w:rsidR="008C377F">
        <w:t>ini</w:t>
      </w:r>
      <w:proofErr w:type="spellEnd"/>
      <w:r w:rsidR="008C377F">
        <w:t xml:space="preserve">. </w:t>
      </w:r>
      <w:r w:rsidR="00E10010">
        <w:rPr>
          <w:i/>
          <w:iCs/>
        </w:rPr>
        <w:t xml:space="preserve">Reasoning </w:t>
      </w:r>
      <w:proofErr w:type="spellStart"/>
      <w:r w:rsidR="00E10010">
        <w:t>dalam</w:t>
      </w:r>
      <w:proofErr w:type="spellEnd"/>
      <w:r w:rsidR="00E10010">
        <w:t xml:space="preserve"> </w:t>
      </w:r>
      <w:proofErr w:type="spellStart"/>
      <w:r w:rsidR="00E10010">
        <w:t>kecerdasan</w:t>
      </w:r>
      <w:proofErr w:type="spellEnd"/>
      <w:r w:rsidR="00E10010">
        <w:t xml:space="preserve"> </w:t>
      </w:r>
      <w:proofErr w:type="spellStart"/>
      <w:r w:rsidR="00E10010">
        <w:t>buatan</w:t>
      </w:r>
      <w:proofErr w:type="spellEnd"/>
      <w:r w:rsidR="00E10010">
        <w:t xml:space="preserve"> </w:t>
      </w:r>
      <w:proofErr w:type="spellStart"/>
      <w:r w:rsidR="00E10010">
        <w:t>merupakan</w:t>
      </w:r>
      <w:proofErr w:type="spellEnd"/>
      <w:r w:rsidR="00E10010">
        <w:t xml:space="preserve"> </w:t>
      </w:r>
      <w:proofErr w:type="spellStart"/>
      <w:r w:rsidR="003B7656">
        <w:t>jenis</w:t>
      </w:r>
      <w:proofErr w:type="spellEnd"/>
      <w:r w:rsidR="003B7656">
        <w:t xml:space="preserve"> </w:t>
      </w:r>
      <w:proofErr w:type="spellStart"/>
      <w:r w:rsidR="003B7656">
        <w:t>kecerdasan</w:t>
      </w:r>
      <w:proofErr w:type="spellEnd"/>
      <w:r w:rsidR="003B7656">
        <w:t xml:space="preserve"> </w:t>
      </w:r>
      <w:proofErr w:type="spellStart"/>
      <w:r w:rsidR="003B7656">
        <w:t>buatan</w:t>
      </w:r>
      <w:proofErr w:type="spellEnd"/>
      <w:r w:rsidR="003B7656">
        <w:t xml:space="preserve"> yang </w:t>
      </w:r>
      <w:proofErr w:type="spellStart"/>
      <w:r w:rsidR="003B7656">
        <w:t>biasa</w:t>
      </w:r>
      <w:proofErr w:type="spellEnd"/>
      <w:r w:rsidR="003B7656">
        <w:t xml:space="preserve"> </w:t>
      </w:r>
      <w:proofErr w:type="spellStart"/>
      <w:r w:rsidR="003B7656">
        <w:t>digunakan</w:t>
      </w:r>
      <w:proofErr w:type="spellEnd"/>
      <w:r w:rsidR="003B7656">
        <w:t xml:space="preserve"> untuk </w:t>
      </w:r>
      <w:proofErr w:type="spellStart"/>
      <w:r w:rsidR="0043415F">
        <w:t>menjawab</w:t>
      </w:r>
      <w:proofErr w:type="spellEnd"/>
      <w:r w:rsidR="0043415F">
        <w:t xml:space="preserve"> </w:t>
      </w:r>
      <w:proofErr w:type="spellStart"/>
      <w:r w:rsidR="0043415F">
        <w:t>pertanyaan</w:t>
      </w:r>
      <w:proofErr w:type="spellEnd"/>
      <w:r w:rsidR="0043415F">
        <w:t xml:space="preserve"> yang </w:t>
      </w:r>
      <w:proofErr w:type="spellStart"/>
      <w:r w:rsidR="0043415F">
        <w:t>diajukan</w:t>
      </w:r>
      <w:proofErr w:type="spellEnd"/>
      <w:r w:rsidR="0043415F">
        <w:t xml:space="preserve"> oleh </w:t>
      </w:r>
      <w:proofErr w:type="spellStart"/>
      <w:r w:rsidR="0043415F">
        <w:t>manusia</w:t>
      </w:r>
      <w:proofErr w:type="spellEnd"/>
      <w:r w:rsidR="0043415F">
        <w:t xml:space="preserve"> </w:t>
      </w:r>
      <w:proofErr w:type="spellStart"/>
      <w:r w:rsidR="0043415F">
        <w:t>kepada</w:t>
      </w:r>
      <w:proofErr w:type="spellEnd"/>
      <w:r w:rsidR="0043415F">
        <w:t xml:space="preserve"> </w:t>
      </w:r>
      <w:proofErr w:type="spellStart"/>
      <w:r w:rsidR="0043415F">
        <w:t>sistem</w:t>
      </w:r>
      <w:proofErr w:type="spellEnd"/>
      <w:r w:rsidR="0043415F">
        <w:t xml:space="preserve"> </w:t>
      </w:r>
      <w:proofErr w:type="spellStart"/>
      <w:r w:rsidR="0043415F">
        <w:t>berdasarkan</w:t>
      </w:r>
      <w:proofErr w:type="spellEnd"/>
      <w:r w:rsidR="0043415F">
        <w:t xml:space="preserve"> set data </w:t>
      </w:r>
      <w:proofErr w:type="spellStart"/>
      <w:r w:rsidR="0043415F">
        <w:t>acuan</w:t>
      </w:r>
      <w:proofErr w:type="spellEnd"/>
      <w:r w:rsidR="0043415F">
        <w:t xml:space="preserve"> yang </w:t>
      </w:r>
      <w:proofErr w:type="spellStart"/>
      <w:r w:rsidR="0043415F">
        <w:t>telah</w:t>
      </w:r>
      <w:proofErr w:type="spellEnd"/>
      <w:r w:rsidR="0043415F">
        <w:t xml:space="preserve"> di </w:t>
      </w:r>
      <w:proofErr w:type="spellStart"/>
      <w:r w:rsidR="0043415F">
        <w:t>masukan</w:t>
      </w:r>
      <w:proofErr w:type="spellEnd"/>
      <w:r w:rsidR="0043415F">
        <w:t xml:space="preserve"> </w:t>
      </w:r>
      <w:r w:rsidR="0043415F">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Dummies","type":"book","volume":"35"},"uris":["http://www.mendeley.com/documents/?uuid=3c0a728b-8e85-4c78-9c0c-cf064cd87339","http://www.mendeley.com/documents/?uuid=4c0b9bdb-0049-4d76-a1cf-3324a35ec2ac"]}],"mendeley":{"formattedCitation":"(Hurwitz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43415F">
        <w:fldChar w:fldCharType="separate"/>
      </w:r>
      <w:r w:rsidR="0043415F" w:rsidRPr="0043415F">
        <w:rPr>
          <w:noProof/>
        </w:rPr>
        <w:t>(Hurwitz &amp; Kirsch, 2018)</w:t>
      </w:r>
      <w:r w:rsidR="0043415F">
        <w:fldChar w:fldCharType="end"/>
      </w:r>
      <w:r w:rsidR="0043415F">
        <w:t>.</w:t>
      </w:r>
    </w:p>
    <w:p w14:paraId="525807DA" w14:textId="5FBAD9E8" w:rsidR="0043415F" w:rsidRDefault="00606641" w:rsidP="0043415F">
      <w:pPr>
        <w:spacing w:line="360" w:lineRule="auto"/>
        <w:ind w:left="720"/>
      </w:pPr>
      <w:r>
        <w:rPr>
          <w:i/>
          <w:iCs/>
        </w:rPr>
        <w:lastRenderedPageBreak/>
        <w:t xml:space="preserve">Natural Language Processing </w:t>
      </w:r>
      <w:r>
        <w:t xml:space="preserve">(NLP) </w:t>
      </w:r>
      <w:proofErr w:type="spellStart"/>
      <w:r>
        <w:t>merupakan</w:t>
      </w:r>
      <w:proofErr w:type="spellEnd"/>
      <w:r>
        <w:t xml:space="preserve"> </w:t>
      </w:r>
      <w:proofErr w:type="spellStart"/>
      <w:r>
        <w:t>jenis</w:t>
      </w:r>
      <w:proofErr w:type="spellEnd"/>
      <w:r>
        <w:t xml:space="preserve"> </w:t>
      </w:r>
      <w:proofErr w:type="spellStart"/>
      <w:r>
        <w:t>kecerdasan</w:t>
      </w:r>
      <w:proofErr w:type="spellEnd"/>
      <w:r>
        <w:t xml:space="preserve"> </w:t>
      </w:r>
      <w:proofErr w:type="spellStart"/>
      <w:r>
        <w:t>buatan</w:t>
      </w:r>
      <w:proofErr w:type="spellEnd"/>
      <w:r>
        <w:t xml:space="preserve"> yang </w:t>
      </w:r>
      <w:proofErr w:type="spellStart"/>
      <w:r>
        <w:t>memungkinkan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mengidentifikasi</w:t>
      </w:r>
      <w:proofErr w:type="spellEnd"/>
      <w:r>
        <w:t xml:space="preserve"> </w:t>
      </w:r>
      <w:r w:rsidR="00273F30">
        <w:t xml:space="preserve">Bahasa </w:t>
      </w:r>
      <w:proofErr w:type="spellStart"/>
      <w:r w:rsidR="00273F30">
        <w:t>umum</w:t>
      </w:r>
      <w:proofErr w:type="spellEnd"/>
      <w:r w:rsidR="00273F30">
        <w:t xml:space="preserve"> yang </w:t>
      </w:r>
      <w:proofErr w:type="spellStart"/>
      <w:r w:rsidR="00273F30">
        <w:t>digunakan</w:t>
      </w:r>
      <w:proofErr w:type="spellEnd"/>
      <w:r w:rsidR="00273F30">
        <w:t xml:space="preserve"> </w:t>
      </w:r>
      <w:proofErr w:type="spellStart"/>
      <w:r w:rsidR="00273F30">
        <w:t>manusia</w:t>
      </w:r>
      <w:proofErr w:type="spellEnd"/>
      <w:r w:rsidR="00273F30">
        <w:t xml:space="preserve"> untuk </w:t>
      </w:r>
      <w:proofErr w:type="spellStart"/>
      <w:r w:rsidR="00273F30">
        <w:t>berkomunikasi</w:t>
      </w:r>
      <w:proofErr w:type="spellEnd"/>
      <w:r w:rsidR="00273F30">
        <w:t xml:space="preserve"> </w:t>
      </w:r>
      <w:r w:rsidR="00273F30">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Dummies","type":"book","volume":"35"},"uris":["http://www.mendeley.com/documents/?uuid=3c0a728b-8e85-4c78-9c0c-cf064cd87339","http://www.mendeley.com/documents/?uuid=4c0b9bdb-0049-4d76-a1cf-3324a35ec2ac"]}],"mendeley":{"formattedCitation":"(Hurwitz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273F30">
        <w:fldChar w:fldCharType="separate"/>
      </w:r>
      <w:r w:rsidR="00273F30" w:rsidRPr="00273F30">
        <w:rPr>
          <w:noProof/>
        </w:rPr>
        <w:t>(Hurwitz &amp; Kirsch, 2018)</w:t>
      </w:r>
      <w:r w:rsidR="00273F30">
        <w:fldChar w:fldCharType="end"/>
      </w:r>
      <w:r w:rsidR="00273F30">
        <w:t>.</w:t>
      </w:r>
    </w:p>
    <w:p w14:paraId="7A002CD9" w14:textId="75A974FA" w:rsidR="00EE488A" w:rsidRDefault="0095488C" w:rsidP="0043415F">
      <w:pPr>
        <w:spacing w:line="360" w:lineRule="auto"/>
        <w:ind w:left="720"/>
      </w:pPr>
      <w:r>
        <w:rPr>
          <w:i/>
          <w:iCs/>
        </w:rPr>
        <w:t xml:space="preserve">Planning </w:t>
      </w:r>
      <w:proofErr w:type="spellStart"/>
      <w:r>
        <w:t>merupakan</w:t>
      </w:r>
      <w:proofErr w:type="spellEnd"/>
      <w:r>
        <w:t xml:space="preserve"> </w:t>
      </w:r>
      <w:proofErr w:type="spellStart"/>
      <w:r>
        <w:t>jenis</w:t>
      </w:r>
      <w:proofErr w:type="spellEnd"/>
      <w:r>
        <w:t xml:space="preserve"> </w:t>
      </w:r>
      <w:proofErr w:type="spellStart"/>
      <w:r>
        <w:t>dari</w:t>
      </w:r>
      <w:proofErr w:type="spellEnd"/>
      <w:r>
        <w:t xml:space="preserve"> </w:t>
      </w:r>
      <w:proofErr w:type="spellStart"/>
      <w:r>
        <w:t>kecerdasan</w:t>
      </w:r>
      <w:proofErr w:type="spellEnd"/>
      <w:r>
        <w:t xml:space="preserve"> </w:t>
      </w:r>
      <w:proofErr w:type="spellStart"/>
      <w:r>
        <w:t>buatan</w:t>
      </w:r>
      <w:proofErr w:type="spellEnd"/>
      <w:r>
        <w:t xml:space="preserve"> yang </w:t>
      </w:r>
      <w:proofErr w:type="spellStart"/>
      <w:r>
        <w:t>memungkinkan</w:t>
      </w:r>
      <w:proofErr w:type="spellEnd"/>
      <w:r>
        <w:t xml:space="preserve"> </w:t>
      </w:r>
      <w:proofErr w:type="spellStart"/>
      <w:r>
        <w:t>sebuah</w:t>
      </w:r>
      <w:proofErr w:type="spellEnd"/>
      <w:r>
        <w:t xml:space="preserve"> </w:t>
      </w:r>
      <w:proofErr w:type="spellStart"/>
      <w:r>
        <w:t>sistem</w:t>
      </w:r>
      <w:proofErr w:type="spellEnd"/>
      <w:r>
        <w:t xml:space="preserve"> untuk </w:t>
      </w:r>
      <w:proofErr w:type="spellStart"/>
      <w:r>
        <w:t>melakukan</w:t>
      </w:r>
      <w:proofErr w:type="spellEnd"/>
      <w:r>
        <w:t xml:space="preserve"> </w:t>
      </w:r>
      <w:proofErr w:type="spellStart"/>
      <w:r>
        <w:t>perencanaan</w:t>
      </w:r>
      <w:proofErr w:type="spellEnd"/>
      <w:r>
        <w:t xml:space="preserve"> </w:t>
      </w:r>
      <w:proofErr w:type="spellStart"/>
      <w:r>
        <w:t>dari</w:t>
      </w:r>
      <w:proofErr w:type="spellEnd"/>
      <w:r>
        <w:t xml:space="preserve"> </w:t>
      </w:r>
      <w:proofErr w:type="spellStart"/>
      <w:r>
        <w:t>masukan</w:t>
      </w:r>
      <w:proofErr w:type="spellEnd"/>
      <w:r>
        <w:t xml:space="preserve"> yang </w:t>
      </w:r>
      <w:proofErr w:type="spellStart"/>
      <w:r>
        <w:t>telah</w:t>
      </w:r>
      <w:proofErr w:type="spellEnd"/>
      <w:r>
        <w:t xml:space="preserve"> di </w:t>
      </w:r>
      <w:proofErr w:type="spellStart"/>
      <w:r>
        <w:t>berikan</w:t>
      </w:r>
      <w:proofErr w:type="spellEnd"/>
      <w:r w:rsidR="00CA6208">
        <w:t xml:space="preserve"> </w:t>
      </w:r>
      <w:r w:rsidR="00CA6208">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Dummies","type":"book","volume":"35"},"uris":["http://www.mendeley.com/documents/?uuid=3c0a728b-8e85-4c78-9c0c-cf064cd87339","http://www.mendeley.com/documents/?uuid=4c0b9bdb-0049-4d76-a1cf-3324a35ec2ac"]}],"mendeley":{"formattedCitation":"(Hurwitz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CA6208">
        <w:fldChar w:fldCharType="separate"/>
      </w:r>
      <w:r w:rsidR="00CA6208" w:rsidRPr="00CA6208">
        <w:rPr>
          <w:noProof/>
        </w:rPr>
        <w:t>(Hurwitz &amp; Kirsch, 2018)</w:t>
      </w:r>
      <w:r w:rsidR="00CA6208">
        <w:fldChar w:fldCharType="end"/>
      </w:r>
      <w:r w:rsidR="00CA6208">
        <w:t xml:space="preserve">. Adapun </w:t>
      </w:r>
      <w:proofErr w:type="spellStart"/>
      <w:r w:rsidR="00CA6208">
        <w:t>jenis</w:t>
      </w:r>
      <w:proofErr w:type="spellEnd"/>
      <w:r w:rsidR="00CA6208">
        <w:t xml:space="preserve"> </w:t>
      </w:r>
      <w:proofErr w:type="spellStart"/>
      <w:r w:rsidR="00CA6208">
        <w:t>dari</w:t>
      </w:r>
      <w:proofErr w:type="spellEnd"/>
      <w:r w:rsidR="00CA6208">
        <w:t xml:space="preserve"> </w:t>
      </w:r>
      <w:proofErr w:type="spellStart"/>
      <w:r w:rsidR="00CA6208">
        <w:t>kecerdasan</w:t>
      </w:r>
      <w:proofErr w:type="spellEnd"/>
      <w:r w:rsidR="00CA6208">
        <w:t xml:space="preserve"> </w:t>
      </w:r>
      <w:proofErr w:type="spellStart"/>
      <w:r w:rsidR="00CA6208">
        <w:t>buatan</w:t>
      </w:r>
      <w:proofErr w:type="spellEnd"/>
      <w:r w:rsidR="00CA6208">
        <w:t xml:space="preserve"> yang </w:t>
      </w:r>
      <w:proofErr w:type="spellStart"/>
      <w:r w:rsidR="00CA6208">
        <w:t>telah</w:t>
      </w:r>
      <w:proofErr w:type="spellEnd"/>
      <w:r w:rsidR="00CA6208">
        <w:t xml:space="preserve"> </w:t>
      </w:r>
      <w:proofErr w:type="spellStart"/>
      <w:r w:rsidR="00CA6208">
        <w:t>disebutkan</w:t>
      </w:r>
      <w:proofErr w:type="spellEnd"/>
      <w:r w:rsidR="00CA6208">
        <w:t xml:space="preserve"> di </w:t>
      </w:r>
      <w:proofErr w:type="spellStart"/>
      <w:r w:rsidR="00CA6208">
        <w:t>persempit</w:t>
      </w:r>
      <w:proofErr w:type="spellEnd"/>
      <w:r w:rsidR="00420490">
        <w:t xml:space="preserve"> </w:t>
      </w:r>
      <w:proofErr w:type="spellStart"/>
      <w:r w:rsidR="00420490">
        <w:t>lagi</w:t>
      </w:r>
      <w:proofErr w:type="spellEnd"/>
      <w:r w:rsidR="00420490">
        <w:t xml:space="preserve"> </w:t>
      </w:r>
      <w:proofErr w:type="spellStart"/>
      <w:r w:rsidR="00420490">
        <w:t>kedalam</w:t>
      </w:r>
      <w:proofErr w:type="spellEnd"/>
      <w:r w:rsidR="00420490">
        <w:t xml:space="preserve"> ML dan </w:t>
      </w:r>
      <w:proofErr w:type="spellStart"/>
      <w:r w:rsidR="00420490">
        <w:t>jenis</w:t>
      </w:r>
      <w:proofErr w:type="spellEnd"/>
      <w:r w:rsidR="00420490">
        <w:t xml:space="preserve"> </w:t>
      </w:r>
      <w:proofErr w:type="spellStart"/>
      <w:r w:rsidR="00420490">
        <w:t>dari</w:t>
      </w:r>
      <w:proofErr w:type="spellEnd"/>
      <w:r w:rsidR="00420490">
        <w:t xml:space="preserve"> ML.</w:t>
      </w:r>
      <w:r w:rsidR="00AE12C0">
        <w:t xml:space="preserve"> </w:t>
      </w:r>
    </w:p>
    <w:p w14:paraId="57E27268" w14:textId="76BD8FB8" w:rsidR="00420490" w:rsidRDefault="00D46C3C" w:rsidP="0043415F">
      <w:pPr>
        <w:spacing w:line="360" w:lineRule="auto"/>
        <w:ind w:left="720"/>
      </w:pPr>
      <w:r>
        <w:t xml:space="preserve">Pada </w:t>
      </w:r>
      <w:r>
        <w:fldChar w:fldCharType="begin"/>
      </w:r>
      <w:r>
        <w:instrText xml:space="preserve"> REF _Ref112208028 \h </w:instrText>
      </w:r>
      <w:r>
        <w:fldChar w:fldCharType="separate"/>
      </w:r>
      <w:r w:rsidR="00A262DF">
        <w:t xml:space="preserve">Gambar </w:t>
      </w:r>
      <w:r w:rsidR="00A262DF">
        <w:rPr>
          <w:noProof/>
        </w:rPr>
        <w:t>2</w:t>
      </w:r>
      <w:r w:rsidR="00A262DF">
        <w:t>.</w:t>
      </w:r>
      <w:r w:rsidR="00A262DF">
        <w:rPr>
          <w:noProof/>
        </w:rPr>
        <w:t>7</w:t>
      </w:r>
      <w:r>
        <w:fldChar w:fldCharType="end"/>
      </w:r>
      <w:r>
        <w:t xml:space="preserve"> </w:t>
      </w:r>
      <w:proofErr w:type="spellStart"/>
      <w:r>
        <w:t>dapat</w:t>
      </w:r>
      <w:proofErr w:type="spellEnd"/>
      <w:r>
        <w:t xml:space="preserve"> </w:t>
      </w:r>
      <w:proofErr w:type="spellStart"/>
      <w:r>
        <w:t>dilihat</w:t>
      </w:r>
      <w:proofErr w:type="spellEnd"/>
      <w:r>
        <w:t xml:space="preserve"> juga ML </w:t>
      </w:r>
      <w:proofErr w:type="spellStart"/>
      <w:r>
        <w:t>memilki</w:t>
      </w:r>
      <w:proofErr w:type="spellEnd"/>
      <w:r>
        <w:t xml:space="preserve"> </w:t>
      </w:r>
      <w:proofErr w:type="spellStart"/>
      <w:r>
        <w:t>beberapa</w:t>
      </w:r>
      <w:proofErr w:type="spellEnd"/>
      <w:r>
        <w:t xml:space="preserve"> </w:t>
      </w:r>
      <w:proofErr w:type="spellStart"/>
      <w:r>
        <w:t>jenis</w:t>
      </w:r>
      <w:proofErr w:type="spellEnd"/>
      <w:r>
        <w:t xml:space="preserve"> </w:t>
      </w:r>
      <w:proofErr w:type="spellStart"/>
      <w:r>
        <w:t>yaitu</w:t>
      </w:r>
      <w:proofErr w:type="spellEnd"/>
      <w:r>
        <w:t xml:space="preserve"> </w:t>
      </w:r>
      <w:r>
        <w:rPr>
          <w:i/>
          <w:iCs/>
        </w:rPr>
        <w:t xml:space="preserve">supervised learning, unsupervised learning, reinforce learning, </w:t>
      </w:r>
      <w:r>
        <w:t xml:space="preserve">dan </w:t>
      </w:r>
      <w:r>
        <w:rPr>
          <w:i/>
          <w:iCs/>
        </w:rPr>
        <w:t xml:space="preserve">deep learning. </w:t>
      </w:r>
      <w:proofErr w:type="spellStart"/>
      <w:r>
        <w:t>Perbedaan</w:t>
      </w:r>
      <w:proofErr w:type="spellEnd"/>
      <w:r>
        <w:t xml:space="preserve"> </w:t>
      </w:r>
      <w:proofErr w:type="spellStart"/>
      <w:r>
        <w:t>jenis</w:t>
      </w:r>
      <w:proofErr w:type="spellEnd"/>
      <w:r>
        <w:t xml:space="preserve"> </w:t>
      </w:r>
      <w:proofErr w:type="spellStart"/>
      <w:r>
        <w:t>dari</w:t>
      </w:r>
      <w:proofErr w:type="spellEnd"/>
      <w:r>
        <w:t xml:space="preserve"> masing-masing ML </w:t>
      </w:r>
      <w:proofErr w:type="spellStart"/>
      <w:r>
        <w:t>berada</w:t>
      </w:r>
      <w:proofErr w:type="spellEnd"/>
      <w:r>
        <w:t xml:space="preserve"> pada </w:t>
      </w:r>
      <w:proofErr w:type="spellStart"/>
      <w:r>
        <w:t>masukan</w:t>
      </w:r>
      <w:proofErr w:type="spellEnd"/>
      <w:r>
        <w:t xml:space="preserve"> dan juga </w:t>
      </w:r>
      <w:proofErr w:type="spellStart"/>
      <w:r>
        <w:t>keluaran</w:t>
      </w:r>
      <w:proofErr w:type="spellEnd"/>
      <w:r>
        <w:t xml:space="preserve"> </w:t>
      </w:r>
      <w:proofErr w:type="spellStart"/>
      <w:r>
        <w:t>dari</w:t>
      </w:r>
      <w:proofErr w:type="spellEnd"/>
      <w:r>
        <w:t xml:space="preserve"> </w:t>
      </w:r>
      <w:proofErr w:type="spellStart"/>
      <w:r>
        <w:t>jenis</w:t>
      </w:r>
      <w:proofErr w:type="spellEnd"/>
      <w:r>
        <w:t xml:space="preserve"> ML yang </w:t>
      </w:r>
      <w:proofErr w:type="spellStart"/>
      <w:r>
        <w:t>digunakan</w:t>
      </w:r>
      <w:proofErr w:type="spellEnd"/>
      <w:r>
        <w:t xml:space="preserve"> </w:t>
      </w:r>
      <w:r>
        <w:fldChar w:fldCharType="begin" w:fldLock="1"/>
      </w:r>
      <w:r w:rsidR="00572625">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fldChar w:fldCharType="separate"/>
      </w:r>
      <w:r w:rsidRPr="00D46C3C">
        <w:rPr>
          <w:noProof/>
        </w:rPr>
        <w:t>(Hurwitz &amp; Kirsch, 2018)</w:t>
      </w:r>
      <w:r>
        <w:fldChar w:fldCharType="end"/>
      </w:r>
      <w:r>
        <w:t>.</w:t>
      </w:r>
    </w:p>
    <w:p w14:paraId="176AC5E0" w14:textId="4029DFEA" w:rsidR="00E87729" w:rsidRDefault="00E87729" w:rsidP="0043415F">
      <w:pPr>
        <w:spacing w:line="360" w:lineRule="auto"/>
        <w:ind w:left="720"/>
      </w:pPr>
      <w:r>
        <w:rPr>
          <w:i/>
          <w:iCs/>
        </w:rPr>
        <w:t>Supervised Learning</w:t>
      </w:r>
      <w:r w:rsidR="00393D28">
        <w:rPr>
          <w:i/>
          <w:iCs/>
        </w:rPr>
        <w:t xml:space="preserve"> </w:t>
      </w:r>
      <w:r w:rsidR="00393D28">
        <w:t>(SL)</w:t>
      </w:r>
      <w:r w:rsidR="000669CB">
        <w:rPr>
          <w:i/>
          <w:iCs/>
        </w:rPr>
        <w:t xml:space="preserve"> </w:t>
      </w:r>
      <w:proofErr w:type="spellStart"/>
      <w:r w:rsidR="000669CB">
        <w:t>merupakan</w:t>
      </w:r>
      <w:proofErr w:type="spellEnd"/>
      <w:r w:rsidR="000669CB">
        <w:t xml:space="preserve"> </w:t>
      </w:r>
      <w:proofErr w:type="spellStart"/>
      <w:r w:rsidR="000669CB">
        <w:t>jenis</w:t>
      </w:r>
      <w:proofErr w:type="spellEnd"/>
      <w:r w:rsidR="000669CB">
        <w:t xml:space="preserve"> </w:t>
      </w:r>
      <w:proofErr w:type="spellStart"/>
      <w:r w:rsidR="000669CB">
        <w:t>dari</w:t>
      </w:r>
      <w:proofErr w:type="spellEnd"/>
      <w:r w:rsidR="000669CB">
        <w:t xml:space="preserve"> ML yang </w:t>
      </w:r>
      <w:r w:rsidR="00012129">
        <w:t xml:space="preserve">sudah </w:t>
      </w:r>
      <w:proofErr w:type="spellStart"/>
      <w:r w:rsidR="00012129">
        <w:t>diketahui</w:t>
      </w:r>
      <w:proofErr w:type="spellEnd"/>
      <w:r w:rsidR="00012129">
        <w:t xml:space="preserve"> </w:t>
      </w:r>
      <w:r w:rsidR="00F27AA5">
        <w:t xml:space="preserve">dan </w:t>
      </w:r>
      <w:proofErr w:type="spellStart"/>
      <w:r w:rsidR="00F27AA5">
        <w:t>ditentukan</w:t>
      </w:r>
      <w:proofErr w:type="spellEnd"/>
      <w:r w:rsidR="00F27AA5">
        <w:t xml:space="preserve"> </w:t>
      </w:r>
      <w:proofErr w:type="spellStart"/>
      <w:r w:rsidR="00F27AA5">
        <w:t>keluaran</w:t>
      </w:r>
      <w:proofErr w:type="spellEnd"/>
      <w:r w:rsidR="00F27AA5">
        <w:t xml:space="preserve"> </w:t>
      </w:r>
      <w:proofErr w:type="spellStart"/>
      <w:r w:rsidR="00F27AA5">
        <w:t>dari</w:t>
      </w:r>
      <w:proofErr w:type="spellEnd"/>
      <w:r w:rsidR="00F27AA5">
        <w:t xml:space="preserve"> </w:t>
      </w:r>
      <w:proofErr w:type="spellStart"/>
      <w:r w:rsidR="00F27AA5">
        <w:t>sistem</w:t>
      </w:r>
      <w:proofErr w:type="spellEnd"/>
      <w:r w:rsidR="00F27AA5">
        <w:t xml:space="preserve"> </w:t>
      </w:r>
      <w:proofErr w:type="spellStart"/>
      <w:r w:rsidR="00F27AA5">
        <w:t>seperti</w:t>
      </w:r>
      <w:proofErr w:type="spellEnd"/>
      <w:r w:rsidR="00F27AA5">
        <w:t xml:space="preserve"> </w:t>
      </w:r>
      <w:proofErr w:type="spellStart"/>
      <w:r w:rsidR="00F27AA5">
        <w:t>apa</w:t>
      </w:r>
      <w:proofErr w:type="spellEnd"/>
      <w:r w:rsidR="00F27AA5">
        <w:t xml:space="preserve">, </w:t>
      </w:r>
      <w:proofErr w:type="spellStart"/>
      <w:r w:rsidR="00F27AA5">
        <w:t>sehingga</w:t>
      </w:r>
      <w:proofErr w:type="spellEnd"/>
      <w:r w:rsidR="00F27AA5">
        <w:t xml:space="preserve"> </w:t>
      </w:r>
      <w:proofErr w:type="spellStart"/>
      <w:r w:rsidR="00F27AA5">
        <w:t>sistem</w:t>
      </w:r>
      <w:proofErr w:type="spellEnd"/>
      <w:r w:rsidR="00F27AA5">
        <w:t xml:space="preserve"> </w:t>
      </w:r>
      <w:proofErr w:type="spellStart"/>
      <w:r w:rsidR="00F27AA5">
        <w:t>hanya</w:t>
      </w:r>
      <w:proofErr w:type="spellEnd"/>
      <w:r w:rsidR="00F27AA5">
        <w:t xml:space="preserve"> </w:t>
      </w:r>
      <w:proofErr w:type="spellStart"/>
      <w:r w:rsidR="00F27AA5">
        <w:t>melakukan</w:t>
      </w:r>
      <w:proofErr w:type="spellEnd"/>
      <w:r w:rsidR="00F27AA5">
        <w:t xml:space="preserve"> </w:t>
      </w:r>
      <w:proofErr w:type="spellStart"/>
      <w:r w:rsidR="00F27AA5">
        <w:t>identifikasi</w:t>
      </w:r>
      <w:proofErr w:type="spellEnd"/>
      <w:r w:rsidR="00F27AA5">
        <w:t xml:space="preserve"> yang </w:t>
      </w:r>
      <w:proofErr w:type="spellStart"/>
      <w:r w:rsidR="00F27AA5">
        <w:t>dilanjutkan</w:t>
      </w:r>
      <w:proofErr w:type="spellEnd"/>
      <w:r w:rsidR="00F27AA5">
        <w:t xml:space="preserve"> dengan </w:t>
      </w:r>
      <w:proofErr w:type="spellStart"/>
      <w:r w:rsidR="00F27AA5">
        <w:t>regresi</w:t>
      </w:r>
      <w:proofErr w:type="spellEnd"/>
      <w:r w:rsidR="00F27AA5">
        <w:t xml:space="preserve"> </w:t>
      </w:r>
      <w:proofErr w:type="spellStart"/>
      <w:r w:rsidR="00F27AA5">
        <w:t>atau</w:t>
      </w:r>
      <w:proofErr w:type="spellEnd"/>
      <w:r w:rsidR="00F27AA5">
        <w:t xml:space="preserve"> </w:t>
      </w:r>
      <w:proofErr w:type="spellStart"/>
      <w:r w:rsidR="00F27AA5">
        <w:t>klasifikasi</w:t>
      </w:r>
      <w:proofErr w:type="spellEnd"/>
      <w:r w:rsidR="00F27AA5">
        <w:t xml:space="preserve"> </w:t>
      </w:r>
      <w:proofErr w:type="spellStart"/>
      <w:r w:rsidR="00F27AA5">
        <w:t>dari</w:t>
      </w:r>
      <w:proofErr w:type="spellEnd"/>
      <w:r w:rsidR="00F27AA5">
        <w:t xml:space="preserve"> data yang </w:t>
      </w:r>
      <w:proofErr w:type="spellStart"/>
      <w:r w:rsidR="00F27AA5">
        <w:t>dimasukkan</w:t>
      </w:r>
      <w:proofErr w:type="spellEnd"/>
      <w:r w:rsidR="00F27AA5">
        <w:t xml:space="preserve"> </w:t>
      </w:r>
      <w:r w:rsidR="00572625">
        <w:fldChar w:fldCharType="begin" w:fldLock="1"/>
      </w:r>
      <w:r w:rsidR="00B41934">
        <w:instrText>ADDIN CSL_CITATION {"citationItems":[{"id":"ITEM-1","itemData":{"URL":"https://www.netguru.com/blog/supervised-machine-learning","accessed":{"date-parts":[["2022","8","24"]]},"author":[{"dropping-particle":"","family":"Mrukwa","given":"Grzegorz","non-dropping-particle":"","parse-names":false,"suffix":""}],"container-title":"Netguru","id":"ITEM-1","issued":{"date-parts":[["2018"]]},"title":"Supervised and Unsupervised Machine Learning - Types of ML","type":"webpage"},"uris":["http://www.mendeley.com/documents/?uuid=cbc5ffd6-ea69-4f2b-9091-a81deada893c"]}],"mendeley":{"formattedCitation":"(Mrukwa, 2018)","plainTextFormattedCitation":"(Mrukwa, 2018)","previouslyFormattedCitation":"(Mrukwa, 2018)"},"properties":{"noteIndex":0},"schema":"https://github.com/citation-style-language/schema/raw/master/csl-citation.json"}</w:instrText>
      </w:r>
      <w:r w:rsidR="00572625">
        <w:fldChar w:fldCharType="separate"/>
      </w:r>
      <w:r w:rsidR="00572625" w:rsidRPr="00572625">
        <w:rPr>
          <w:noProof/>
        </w:rPr>
        <w:t>(Mrukwa, 2018)</w:t>
      </w:r>
      <w:r w:rsidR="00572625">
        <w:fldChar w:fldCharType="end"/>
      </w:r>
      <w:r w:rsidR="00F27AA5">
        <w:t>.</w:t>
      </w:r>
      <w:r w:rsidR="00393D28">
        <w:t xml:space="preserve"> </w:t>
      </w:r>
      <w:r w:rsidR="00393D28" w:rsidRPr="00393D28">
        <w:t>SL</w:t>
      </w:r>
      <w:r w:rsidR="00393D28">
        <w:rPr>
          <w:i/>
          <w:iCs/>
        </w:rPr>
        <w:t xml:space="preserve"> </w:t>
      </w:r>
      <w:proofErr w:type="spellStart"/>
      <w:r w:rsidR="00393D28">
        <w:t>dibagi</w:t>
      </w:r>
      <w:proofErr w:type="spellEnd"/>
      <w:r w:rsidR="00393D28">
        <w:t xml:space="preserve"> </w:t>
      </w:r>
      <w:proofErr w:type="spellStart"/>
      <w:r w:rsidR="00393D28">
        <w:t>menjadi</w:t>
      </w:r>
      <w:proofErr w:type="spellEnd"/>
      <w:r w:rsidR="00393D28">
        <w:t xml:space="preserve"> dua </w:t>
      </w:r>
      <w:proofErr w:type="spellStart"/>
      <w:r w:rsidR="00393D28">
        <w:t>jenis</w:t>
      </w:r>
      <w:proofErr w:type="spellEnd"/>
      <w:r w:rsidR="00393D28">
        <w:t xml:space="preserve"> </w:t>
      </w:r>
      <w:proofErr w:type="spellStart"/>
      <w:r w:rsidR="00393D28">
        <w:t>yaitu</w:t>
      </w:r>
      <w:proofErr w:type="spellEnd"/>
      <w:r w:rsidR="00393D28">
        <w:t xml:space="preserve"> </w:t>
      </w:r>
      <w:proofErr w:type="spellStart"/>
      <w:r w:rsidR="00393D28">
        <w:t>regresi</w:t>
      </w:r>
      <w:proofErr w:type="spellEnd"/>
      <w:r w:rsidR="00393D28">
        <w:t xml:space="preserve"> dan </w:t>
      </w:r>
      <w:proofErr w:type="spellStart"/>
      <w:r w:rsidR="00393D28">
        <w:t>klasifikasi</w:t>
      </w:r>
      <w:proofErr w:type="spellEnd"/>
      <w:r w:rsidR="00D9035B">
        <w:t xml:space="preserve">. SL dengan </w:t>
      </w:r>
      <w:proofErr w:type="spellStart"/>
      <w:r w:rsidR="00D9035B">
        <w:t>jenis</w:t>
      </w:r>
      <w:proofErr w:type="spellEnd"/>
      <w:r w:rsidR="00D9035B">
        <w:t xml:space="preserve"> </w:t>
      </w:r>
      <w:proofErr w:type="spellStart"/>
      <w:r w:rsidR="00D9035B">
        <w:t>regresi</w:t>
      </w:r>
      <w:proofErr w:type="spellEnd"/>
      <w:r w:rsidR="00D9035B">
        <w:t xml:space="preserve"> </w:t>
      </w:r>
      <w:proofErr w:type="spellStart"/>
      <w:r w:rsidR="00D9035B">
        <w:t>digunakan</w:t>
      </w:r>
      <w:proofErr w:type="spellEnd"/>
      <w:r w:rsidR="00D9035B">
        <w:t xml:space="preserve"> </w:t>
      </w:r>
      <w:proofErr w:type="spellStart"/>
      <w:r w:rsidR="00D9035B">
        <w:t>ketika</w:t>
      </w:r>
      <w:proofErr w:type="spellEnd"/>
      <w:r w:rsidR="00D9035B">
        <w:t xml:space="preserve"> </w:t>
      </w:r>
      <w:proofErr w:type="spellStart"/>
      <w:r w:rsidR="00D9035B">
        <w:t>ingin</w:t>
      </w:r>
      <w:proofErr w:type="spellEnd"/>
      <w:r w:rsidR="00D9035B">
        <w:t xml:space="preserve"> </w:t>
      </w:r>
      <w:proofErr w:type="spellStart"/>
      <w:r w:rsidR="00D9035B">
        <w:t>memprediksi</w:t>
      </w:r>
      <w:proofErr w:type="spellEnd"/>
      <w:r w:rsidR="00D9035B">
        <w:t xml:space="preserve"> </w:t>
      </w:r>
      <w:proofErr w:type="spellStart"/>
      <w:r w:rsidR="00D9035B">
        <w:t>keluaran</w:t>
      </w:r>
      <w:proofErr w:type="spellEnd"/>
      <w:r w:rsidR="00D9035B">
        <w:t xml:space="preserve"> </w:t>
      </w:r>
      <w:proofErr w:type="spellStart"/>
      <w:r w:rsidR="00D9035B">
        <w:t>dari</w:t>
      </w:r>
      <w:proofErr w:type="spellEnd"/>
      <w:r w:rsidR="00D9035B">
        <w:t xml:space="preserve"> </w:t>
      </w:r>
      <w:proofErr w:type="spellStart"/>
      <w:r w:rsidR="00D9035B">
        <w:t>sebuah</w:t>
      </w:r>
      <w:proofErr w:type="spellEnd"/>
      <w:r w:rsidR="00D9035B">
        <w:t xml:space="preserve"> </w:t>
      </w:r>
      <w:proofErr w:type="spellStart"/>
      <w:r w:rsidR="00D9035B">
        <w:t>sistem</w:t>
      </w:r>
      <w:proofErr w:type="spellEnd"/>
      <w:r w:rsidR="00D9035B">
        <w:t xml:space="preserve"> </w:t>
      </w:r>
      <w:proofErr w:type="spellStart"/>
      <w:r w:rsidR="00B41934">
        <w:t>dalam</w:t>
      </w:r>
      <w:proofErr w:type="spellEnd"/>
      <w:r w:rsidR="00B41934">
        <w:t xml:space="preserve"> </w:t>
      </w:r>
      <w:proofErr w:type="spellStart"/>
      <w:r w:rsidR="00B41934">
        <w:t>bentuk</w:t>
      </w:r>
      <w:proofErr w:type="spellEnd"/>
      <w:r w:rsidR="00B41934">
        <w:t xml:space="preserve"> </w:t>
      </w:r>
      <w:proofErr w:type="spellStart"/>
      <w:r w:rsidR="00B41934">
        <w:t>kontinu</w:t>
      </w:r>
      <w:proofErr w:type="spellEnd"/>
      <w:r w:rsidR="00B41934">
        <w:t xml:space="preserve">, </w:t>
      </w:r>
      <w:proofErr w:type="spellStart"/>
      <w:r w:rsidR="00B41934">
        <w:t>sedangkan</w:t>
      </w:r>
      <w:proofErr w:type="spellEnd"/>
      <w:r w:rsidR="00B41934">
        <w:t xml:space="preserve"> SL dengan </w:t>
      </w:r>
      <w:proofErr w:type="spellStart"/>
      <w:r w:rsidR="00B41934">
        <w:t>jenis</w:t>
      </w:r>
      <w:proofErr w:type="spellEnd"/>
      <w:r w:rsidR="00B41934">
        <w:t xml:space="preserve"> </w:t>
      </w:r>
      <w:proofErr w:type="spellStart"/>
      <w:r w:rsidR="00B41934">
        <w:t>klasifikasi</w:t>
      </w:r>
      <w:proofErr w:type="spellEnd"/>
      <w:r w:rsidR="00B41934">
        <w:t xml:space="preserve"> </w:t>
      </w:r>
      <w:proofErr w:type="spellStart"/>
      <w:r w:rsidR="00B41934">
        <w:t>digunakan</w:t>
      </w:r>
      <w:proofErr w:type="spellEnd"/>
      <w:r w:rsidR="00B41934">
        <w:t xml:space="preserve"> </w:t>
      </w:r>
      <w:proofErr w:type="spellStart"/>
      <w:r w:rsidR="00B41934">
        <w:t>ketika</w:t>
      </w:r>
      <w:proofErr w:type="spellEnd"/>
      <w:r w:rsidR="00B41934">
        <w:t xml:space="preserve"> </w:t>
      </w:r>
      <w:proofErr w:type="spellStart"/>
      <w:r w:rsidR="00B41934">
        <w:t>ingin</w:t>
      </w:r>
      <w:proofErr w:type="spellEnd"/>
      <w:r w:rsidR="00B41934">
        <w:t xml:space="preserve"> </w:t>
      </w:r>
      <w:proofErr w:type="spellStart"/>
      <w:r w:rsidR="00B41934">
        <w:t>memprediksi</w:t>
      </w:r>
      <w:proofErr w:type="spellEnd"/>
      <w:r w:rsidR="00B41934">
        <w:t xml:space="preserve"> </w:t>
      </w:r>
      <w:proofErr w:type="spellStart"/>
      <w:r w:rsidR="00B41934">
        <w:t>keluaran</w:t>
      </w:r>
      <w:proofErr w:type="spellEnd"/>
      <w:r w:rsidR="00B41934">
        <w:t xml:space="preserve"> </w:t>
      </w:r>
      <w:proofErr w:type="spellStart"/>
      <w:r w:rsidR="00B41934">
        <w:t>dari</w:t>
      </w:r>
      <w:proofErr w:type="spellEnd"/>
      <w:r w:rsidR="00B41934">
        <w:t xml:space="preserve"> </w:t>
      </w:r>
      <w:proofErr w:type="spellStart"/>
      <w:r w:rsidR="00B41934">
        <w:t>sebuah</w:t>
      </w:r>
      <w:proofErr w:type="spellEnd"/>
      <w:r w:rsidR="00B41934">
        <w:t xml:space="preserve"> </w:t>
      </w:r>
      <w:proofErr w:type="spellStart"/>
      <w:r w:rsidR="00B41934">
        <w:t>sistem</w:t>
      </w:r>
      <w:proofErr w:type="spellEnd"/>
      <w:r w:rsidR="00B41934">
        <w:t xml:space="preserve"> </w:t>
      </w:r>
      <w:proofErr w:type="spellStart"/>
      <w:r w:rsidR="00B41934">
        <w:t>dalam</w:t>
      </w:r>
      <w:proofErr w:type="spellEnd"/>
      <w:r w:rsidR="00B41934">
        <w:t xml:space="preserve"> </w:t>
      </w:r>
      <w:proofErr w:type="spellStart"/>
      <w:r w:rsidR="00B41934">
        <w:t>bentuk</w:t>
      </w:r>
      <w:proofErr w:type="spellEnd"/>
      <w:r w:rsidR="00B41934">
        <w:t xml:space="preserve"> </w:t>
      </w:r>
      <w:proofErr w:type="spellStart"/>
      <w:r w:rsidR="00B41934">
        <w:t>diskrit</w:t>
      </w:r>
      <w:proofErr w:type="spellEnd"/>
      <w:r w:rsidR="00B41934">
        <w:t xml:space="preserve"> </w:t>
      </w:r>
      <w:r w:rsidR="00B41934">
        <w:fldChar w:fldCharType="begin" w:fldLock="1"/>
      </w:r>
      <w:r w:rsidR="00E00CFC">
        <w:instrText>ADDIN CSL_CITATION {"citationItems":[{"id":"ITEM-1","itemData":{"URL":"https://www.netguru.com/blog/supervised-machine-learning","accessed":{"date-parts":[["2022","8","24"]]},"author":[{"dropping-particle":"","family":"Mrukwa","given":"Grzegorz","non-dropping-particle":"","parse-names":false,"suffix":""}],"container-title":"Netguru","id":"ITEM-1","issued":{"date-parts":[["2018"]]},"title":"Supervised and Unsupervised Machine Learning - Types of ML","type":"webpage"},"uris":["http://www.mendeley.com/documents/?uuid=cbc5ffd6-ea69-4f2b-9091-a81deada893c"]}],"mendeley":{"formattedCitation":"(Mrukwa, 2018)","plainTextFormattedCitation":"(Mrukwa, 2018)","previouslyFormattedCitation":"(Mrukwa, 2018)"},"properties":{"noteIndex":0},"schema":"https://github.com/citation-style-language/schema/raw/master/csl-citation.json"}</w:instrText>
      </w:r>
      <w:r w:rsidR="00B41934">
        <w:fldChar w:fldCharType="separate"/>
      </w:r>
      <w:r w:rsidR="00B41934" w:rsidRPr="00B41934">
        <w:rPr>
          <w:noProof/>
        </w:rPr>
        <w:t>(Mrukwa, 2018)</w:t>
      </w:r>
      <w:r w:rsidR="00B41934">
        <w:fldChar w:fldCharType="end"/>
      </w:r>
      <w:r w:rsidR="00B41934">
        <w:t>.</w:t>
      </w:r>
    </w:p>
    <w:p w14:paraId="5CF0E7AA" w14:textId="0124A4FD" w:rsidR="00335E38" w:rsidRDefault="009B094C" w:rsidP="0043415F">
      <w:pPr>
        <w:spacing w:line="360" w:lineRule="auto"/>
        <w:ind w:left="720"/>
      </w:pPr>
      <w:r>
        <w:t xml:space="preserve">SL </w:t>
      </w:r>
      <w:proofErr w:type="spellStart"/>
      <w:r>
        <w:t>Regresi</w:t>
      </w:r>
      <w:proofErr w:type="spellEnd"/>
      <w:r>
        <w:t xml:space="preserve"> </w:t>
      </w:r>
      <w:proofErr w:type="spellStart"/>
      <w:r>
        <w:t>dapat</w:t>
      </w:r>
      <w:proofErr w:type="spellEnd"/>
      <w:r>
        <w:t xml:space="preserve"> di </w:t>
      </w:r>
      <w:proofErr w:type="spellStart"/>
      <w:r>
        <w:t>bagi</w:t>
      </w:r>
      <w:proofErr w:type="spellEnd"/>
      <w:r>
        <w:t xml:space="preserve"> </w:t>
      </w:r>
      <w:proofErr w:type="spellStart"/>
      <w:r>
        <w:t>lagi</w:t>
      </w:r>
      <w:proofErr w:type="spellEnd"/>
      <w:r>
        <w:t xml:space="preserve"> </w:t>
      </w:r>
      <w:proofErr w:type="spellStart"/>
      <w:r>
        <w:t>menjadi</w:t>
      </w:r>
      <w:proofErr w:type="spellEnd"/>
      <w:r>
        <w:t xml:space="preserve"> </w:t>
      </w:r>
      <w:proofErr w:type="spellStart"/>
      <w:r>
        <w:t>beberapa</w:t>
      </w:r>
      <w:proofErr w:type="spellEnd"/>
      <w:r>
        <w:t xml:space="preserve"> </w:t>
      </w:r>
      <w:proofErr w:type="spellStart"/>
      <w:r>
        <w:t>jenis</w:t>
      </w:r>
      <w:proofErr w:type="spellEnd"/>
      <w:r>
        <w:t xml:space="preserve"> </w:t>
      </w:r>
      <w:proofErr w:type="spellStart"/>
      <w:r>
        <w:t>yaitu</w:t>
      </w:r>
      <w:proofErr w:type="spellEnd"/>
      <w:r>
        <w:t xml:space="preserve"> </w:t>
      </w:r>
      <w:proofErr w:type="spellStart"/>
      <w:r>
        <w:t>regresi</w:t>
      </w:r>
      <w:proofErr w:type="spellEnd"/>
      <w:r>
        <w:t xml:space="preserve"> linier,</w:t>
      </w:r>
      <w:r w:rsidR="008C3FF0">
        <w:t xml:space="preserve"> </w:t>
      </w:r>
      <w:proofErr w:type="spellStart"/>
      <w:r w:rsidR="008C3FF0">
        <w:t>regresi</w:t>
      </w:r>
      <w:proofErr w:type="spellEnd"/>
      <w:r w:rsidR="008C3FF0">
        <w:t xml:space="preserve"> </w:t>
      </w:r>
      <w:proofErr w:type="spellStart"/>
      <w:r w:rsidR="008C3FF0">
        <w:t>logistik</w:t>
      </w:r>
      <w:proofErr w:type="spellEnd"/>
      <w:r w:rsidR="008C3FF0">
        <w:t xml:space="preserve">, </w:t>
      </w:r>
      <w:r w:rsidR="008C3FF0">
        <w:rPr>
          <w:i/>
          <w:iCs/>
        </w:rPr>
        <w:t xml:space="preserve">Support Vector Machine </w:t>
      </w:r>
      <w:r w:rsidR="008C3FF0">
        <w:t>(SVM)</w:t>
      </w:r>
      <w:r w:rsidR="003541C2">
        <w:t xml:space="preserve">, dan </w:t>
      </w:r>
      <w:r w:rsidR="003541C2">
        <w:rPr>
          <w:i/>
          <w:iCs/>
        </w:rPr>
        <w:t xml:space="preserve">nearest neighbor. </w:t>
      </w:r>
      <w:proofErr w:type="spellStart"/>
      <w:r w:rsidR="003541C2">
        <w:t>Seluruh</w:t>
      </w:r>
      <w:proofErr w:type="spellEnd"/>
      <w:r w:rsidR="003541C2">
        <w:t xml:space="preserve"> </w:t>
      </w:r>
      <w:proofErr w:type="spellStart"/>
      <w:r w:rsidR="003541C2">
        <w:t>jenis</w:t>
      </w:r>
      <w:proofErr w:type="spellEnd"/>
      <w:r w:rsidR="003541C2">
        <w:t xml:space="preserve"> SL </w:t>
      </w:r>
      <w:proofErr w:type="spellStart"/>
      <w:r w:rsidR="003541C2">
        <w:t>regresi</w:t>
      </w:r>
      <w:proofErr w:type="spellEnd"/>
      <w:r w:rsidR="003541C2">
        <w:t xml:space="preserve"> </w:t>
      </w:r>
      <w:proofErr w:type="spellStart"/>
      <w:r w:rsidR="003541C2">
        <w:t>memiliki</w:t>
      </w:r>
      <w:proofErr w:type="spellEnd"/>
      <w:r w:rsidR="003541C2">
        <w:t xml:space="preserve"> </w:t>
      </w:r>
      <w:proofErr w:type="spellStart"/>
      <w:r w:rsidR="003541C2">
        <w:t>kesamaan</w:t>
      </w:r>
      <w:proofErr w:type="spellEnd"/>
      <w:r w:rsidR="003541C2">
        <w:t xml:space="preserve"> </w:t>
      </w:r>
      <w:proofErr w:type="spellStart"/>
      <w:r w:rsidR="003541C2">
        <w:t>yaitu</w:t>
      </w:r>
      <w:proofErr w:type="spellEnd"/>
      <w:r w:rsidR="003541C2">
        <w:t xml:space="preserve"> </w:t>
      </w:r>
      <w:proofErr w:type="spellStart"/>
      <w:r w:rsidR="003541C2">
        <w:t>seluruhnya</w:t>
      </w:r>
      <w:proofErr w:type="spellEnd"/>
      <w:r w:rsidR="003541C2">
        <w:t xml:space="preserve"> </w:t>
      </w:r>
      <w:proofErr w:type="spellStart"/>
      <w:r w:rsidR="003541C2">
        <w:t>menggunakan</w:t>
      </w:r>
      <w:proofErr w:type="spellEnd"/>
      <w:r w:rsidR="003541C2">
        <w:t xml:space="preserve"> </w:t>
      </w:r>
      <w:proofErr w:type="spellStart"/>
      <w:r w:rsidR="003541C2">
        <w:t>sebuah</w:t>
      </w:r>
      <w:proofErr w:type="spellEnd"/>
      <w:r w:rsidR="003541C2">
        <w:t xml:space="preserve"> model </w:t>
      </w:r>
      <w:proofErr w:type="spellStart"/>
      <w:r w:rsidR="003541C2">
        <w:t>matematika</w:t>
      </w:r>
      <w:proofErr w:type="spellEnd"/>
      <w:r w:rsidR="003541C2">
        <w:t xml:space="preserve"> yang </w:t>
      </w:r>
      <w:proofErr w:type="spellStart"/>
      <w:r w:rsidR="003541C2">
        <w:t>menggambarkan</w:t>
      </w:r>
      <w:proofErr w:type="spellEnd"/>
      <w:r w:rsidR="003541C2">
        <w:t xml:space="preserve"> </w:t>
      </w:r>
      <w:proofErr w:type="spellStart"/>
      <w:r w:rsidR="003541C2">
        <w:t>fenomena</w:t>
      </w:r>
      <w:proofErr w:type="spellEnd"/>
      <w:r w:rsidR="003541C2">
        <w:t xml:space="preserve"> </w:t>
      </w:r>
      <w:proofErr w:type="spellStart"/>
      <w:r w:rsidR="003541C2">
        <w:t>fisis</w:t>
      </w:r>
      <w:proofErr w:type="spellEnd"/>
      <w:r w:rsidR="003541C2">
        <w:t xml:space="preserve"> </w:t>
      </w:r>
      <w:proofErr w:type="spellStart"/>
      <w:r w:rsidR="003541C2">
        <w:t>dari</w:t>
      </w:r>
      <w:proofErr w:type="spellEnd"/>
      <w:r w:rsidR="003541C2">
        <w:t xml:space="preserve"> </w:t>
      </w:r>
      <w:proofErr w:type="spellStart"/>
      <w:r w:rsidR="003541C2">
        <w:t>suatu</w:t>
      </w:r>
      <w:proofErr w:type="spellEnd"/>
      <w:r w:rsidR="003541C2">
        <w:t xml:space="preserve"> </w:t>
      </w:r>
      <w:proofErr w:type="spellStart"/>
      <w:r w:rsidR="003541C2">
        <w:t>logika</w:t>
      </w:r>
      <w:proofErr w:type="spellEnd"/>
      <w:r w:rsidR="003541C2">
        <w:t xml:space="preserve"> </w:t>
      </w:r>
      <w:r w:rsidR="003541C2">
        <w:fldChar w:fldCharType="begin" w:fldLock="1"/>
      </w:r>
      <w:r w:rsidR="00E83D0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3541C2">
        <w:fldChar w:fldCharType="separate"/>
      </w:r>
      <w:r w:rsidR="003541C2" w:rsidRPr="003541C2">
        <w:rPr>
          <w:noProof/>
        </w:rPr>
        <w:t>(Hurwitz &amp; Kirsch, 2018)</w:t>
      </w:r>
      <w:r w:rsidR="003541C2">
        <w:fldChar w:fldCharType="end"/>
      </w:r>
      <w:r w:rsidR="003541C2">
        <w:t>.</w:t>
      </w:r>
    </w:p>
    <w:p w14:paraId="542D3B48" w14:textId="5535DF8C" w:rsidR="003541C2" w:rsidRDefault="003541C2" w:rsidP="0043415F">
      <w:pPr>
        <w:spacing w:line="360" w:lineRule="auto"/>
        <w:ind w:left="720"/>
      </w:pPr>
      <w:r>
        <w:t xml:space="preserve">SL </w:t>
      </w:r>
      <w:proofErr w:type="spellStart"/>
      <w:r>
        <w:t>Klasifikasi</w:t>
      </w:r>
      <w:proofErr w:type="spellEnd"/>
      <w:r>
        <w:t xml:space="preserve"> </w:t>
      </w:r>
      <w:proofErr w:type="spellStart"/>
      <w:r w:rsidR="003D01DC">
        <w:t>dapat</w:t>
      </w:r>
      <w:proofErr w:type="spellEnd"/>
      <w:r w:rsidR="003D01DC">
        <w:t xml:space="preserve"> di </w:t>
      </w:r>
      <w:proofErr w:type="spellStart"/>
      <w:r w:rsidR="003D01DC">
        <w:t>bagi</w:t>
      </w:r>
      <w:proofErr w:type="spellEnd"/>
      <w:r w:rsidR="003D01DC">
        <w:t xml:space="preserve"> juga </w:t>
      </w:r>
      <w:proofErr w:type="spellStart"/>
      <w:r w:rsidR="003D01DC">
        <w:t>menjadi</w:t>
      </w:r>
      <w:proofErr w:type="spellEnd"/>
      <w:r w:rsidR="003D01DC">
        <w:t xml:space="preserve"> </w:t>
      </w:r>
      <w:proofErr w:type="spellStart"/>
      <w:r w:rsidR="003D01DC">
        <w:t>beberapa</w:t>
      </w:r>
      <w:proofErr w:type="spellEnd"/>
      <w:r w:rsidR="003D01DC">
        <w:t xml:space="preserve"> </w:t>
      </w:r>
      <w:proofErr w:type="spellStart"/>
      <w:r w:rsidR="003D01DC">
        <w:t>jenis</w:t>
      </w:r>
      <w:proofErr w:type="spellEnd"/>
      <w:r w:rsidR="003D01DC">
        <w:t xml:space="preserve"> </w:t>
      </w:r>
      <w:proofErr w:type="spellStart"/>
      <w:r w:rsidR="003D01DC">
        <w:t>yaitu</w:t>
      </w:r>
      <w:proofErr w:type="spellEnd"/>
      <w:r w:rsidR="003D01DC">
        <w:t xml:space="preserve"> </w:t>
      </w:r>
      <w:r w:rsidR="00F14EBC">
        <w:rPr>
          <w:i/>
          <w:iCs/>
        </w:rPr>
        <w:t xml:space="preserve">Support Vector Machine </w:t>
      </w:r>
      <w:r w:rsidR="00F14EBC">
        <w:t xml:space="preserve">(SVM), </w:t>
      </w:r>
      <w:r w:rsidR="00F14EBC">
        <w:rPr>
          <w:i/>
          <w:iCs/>
        </w:rPr>
        <w:t xml:space="preserve">K Nearest Neighbor, Decision Tree, </w:t>
      </w:r>
      <w:r w:rsidR="00104BC9">
        <w:t xml:space="preserve">dan </w:t>
      </w:r>
      <w:r w:rsidR="00104BC9">
        <w:rPr>
          <w:i/>
          <w:iCs/>
        </w:rPr>
        <w:t>Random Forest</w:t>
      </w:r>
      <w:r w:rsidR="00104BC9">
        <w:t>.</w:t>
      </w:r>
      <w:r w:rsidR="009156F6">
        <w:t xml:space="preserve"> SVM </w:t>
      </w:r>
      <w:proofErr w:type="spellStart"/>
      <w:r w:rsidR="009156F6">
        <w:t>merupakan</w:t>
      </w:r>
      <w:proofErr w:type="spellEnd"/>
      <w:r w:rsidR="009156F6">
        <w:t xml:space="preserve"> </w:t>
      </w:r>
      <w:proofErr w:type="spellStart"/>
      <w:r w:rsidR="009156F6">
        <w:t>jenis</w:t>
      </w:r>
      <w:proofErr w:type="spellEnd"/>
      <w:r w:rsidR="009156F6">
        <w:t xml:space="preserve"> SL </w:t>
      </w:r>
      <w:proofErr w:type="spellStart"/>
      <w:r w:rsidR="009156F6">
        <w:t>klasifikasi</w:t>
      </w:r>
      <w:proofErr w:type="spellEnd"/>
      <w:r w:rsidR="009156F6">
        <w:t xml:space="preserve"> yang juga </w:t>
      </w:r>
      <w:proofErr w:type="spellStart"/>
      <w:r w:rsidR="009156F6">
        <w:t>merupakan</w:t>
      </w:r>
      <w:proofErr w:type="spellEnd"/>
      <w:r w:rsidR="009156F6">
        <w:t xml:space="preserve"> SL </w:t>
      </w:r>
      <w:proofErr w:type="spellStart"/>
      <w:r w:rsidR="009156F6">
        <w:t>regresi</w:t>
      </w:r>
      <w:proofErr w:type="spellEnd"/>
      <w:r w:rsidR="009156F6">
        <w:t xml:space="preserve">, di mana </w:t>
      </w:r>
      <w:r w:rsidR="00B24229">
        <w:t xml:space="preserve">data yang di </w:t>
      </w:r>
      <w:proofErr w:type="spellStart"/>
      <w:r w:rsidR="00B24229">
        <w:t>miliki</w:t>
      </w:r>
      <w:proofErr w:type="spellEnd"/>
      <w:r w:rsidR="00B24229">
        <w:t xml:space="preserve"> di </w:t>
      </w:r>
      <w:proofErr w:type="spellStart"/>
      <w:r w:rsidR="00B24229">
        <w:t>interpretasi</w:t>
      </w:r>
      <w:proofErr w:type="spellEnd"/>
      <w:r w:rsidR="00B24229">
        <w:t xml:space="preserve"> </w:t>
      </w:r>
      <w:proofErr w:type="spellStart"/>
      <w:r w:rsidR="00B24229">
        <w:t>dalam</w:t>
      </w:r>
      <w:proofErr w:type="spellEnd"/>
      <w:r w:rsidR="00B24229">
        <w:t xml:space="preserve"> </w:t>
      </w:r>
      <w:proofErr w:type="spellStart"/>
      <w:r w:rsidR="00B24229">
        <w:t>sebuah</w:t>
      </w:r>
      <w:proofErr w:type="spellEnd"/>
      <w:r w:rsidR="00B24229">
        <w:t xml:space="preserve"> </w:t>
      </w:r>
      <w:proofErr w:type="spellStart"/>
      <w:r w:rsidR="00B24229">
        <w:t>grafik</w:t>
      </w:r>
      <w:proofErr w:type="spellEnd"/>
      <w:r w:rsidR="00B24229">
        <w:t xml:space="preserve">. Garis </w:t>
      </w:r>
      <w:proofErr w:type="spellStart"/>
      <w:r w:rsidR="00B24229">
        <w:t>kepu</w:t>
      </w:r>
      <w:r w:rsidR="00815D41">
        <w:t>t</w:t>
      </w:r>
      <w:r w:rsidR="00B24229">
        <w:t>usan</w:t>
      </w:r>
      <w:proofErr w:type="spellEnd"/>
      <w:r w:rsidR="00B24229">
        <w:t xml:space="preserve"> di </w:t>
      </w:r>
      <w:proofErr w:type="spellStart"/>
      <w:r w:rsidR="00B24229">
        <w:t>gambar</w:t>
      </w:r>
      <w:proofErr w:type="spellEnd"/>
      <w:r w:rsidR="00B24229">
        <w:t xml:space="preserve"> untuk </w:t>
      </w:r>
      <w:proofErr w:type="spellStart"/>
      <w:r w:rsidR="00B24229">
        <w:t>memisahkan</w:t>
      </w:r>
      <w:proofErr w:type="spellEnd"/>
      <w:r w:rsidR="00B24229">
        <w:t xml:space="preserve"> </w:t>
      </w:r>
      <w:r w:rsidR="00E97F7C">
        <w:t xml:space="preserve">2 </w:t>
      </w:r>
      <w:proofErr w:type="spellStart"/>
      <w:r w:rsidR="00E97F7C">
        <w:t>jenis</w:t>
      </w:r>
      <w:proofErr w:type="spellEnd"/>
      <w:r w:rsidR="00E97F7C">
        <w:t xml:space="preserve"> </w:t>
      </w:r>
      <w:proofErr w:type="spellStart"/>
      <w:r w:rsidR="00E97F7C">
        <w:t>klasifikasi</w:t>
      </w:r>
      <w:proofErr w:type="spellEnd"/>
      <w:r w:rsidR="00E97F7C">
        <w:t xml:space="preserve"> </w:t>
      </w:r>
      <w:r w:rsidR="00E83D0E">
        <w:fldChar w:fldCharType="begin" w:fldLock="1"/>
      </w:r>
      <w:r w:rsidR="00230EF2">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id":"ITEM-2","itemData":{"URL":"https://www.netguru.com/blog/supervised-machine-learning","accessed":{"date-parts":[["2022","8","24"]]},"author":[{"dropping-particle":"","family":"Mrukwa","given":"Grzegorz","non-dropping-particle":"","parse-names":false,"suffix":""}],"container-title":"Netguru","id":"ITEM-2","issued":{"date-parts":[["2018"]]},"title":"Supervised and Unsupervised Machine Learning - Types of ML","type":"webpage"},"uris":["http://www.mendeley.com/documents/?uuid=cbc5ffd6-ea69-4f2b-9091-a81deada893c"]}],"mendeley":{"formattedCitation":"(Mrukwa, 2018; Shetty, 2019)","plainTextFormattedCitation":"(Mrukwa, 2018; Shetty, 2019)","previouslyFormattedCitation":"(Mrukwa, 2018; Shetty, 2019)"},"properties":{"noteIndex":0},"schema":"https://github.com/citation-style-language/schema/raw/master/csl-citation.json"}</w:instrText>
      </w:r>
      <w:r w:rsidR="00E83D0E">
        <w:fldChar w:fldCharType="separate"/>
      </w:r>
      <w:r w:rsidR="00E83D0E" w:rsidRPr="00E83D0E">
        <w:rPr>
          <w:noProof/>
        </w:rPr>
        <w:t>(Mrukwa, 2018; Shetty, 2019)</w:t>
      </w:r>
      <w:r w:rsidR="00E83D0E">
        <w:fldChar w:fldCharType="end"/>
      </w:r>
      <w:r w:rsidR="00E97F7C">
        <w:t xml:space="preserve">. </w:t>
      </w:r>
      <w:proofErr w:type="spellStart"/>
      <w:r w:rsidR="00AE58A4">
        <w:t>Apabila</w:t>
      </w:r>
      <w:proofErr w:type="spellEnd"/>
      <w:r w:rsidR="00AE58A4">
        <w:t xml:space="preserve"> </w:t>
      </w:r>
      <w:proofErr w:type="spellStart"/>
      <w:r w:rsidR="00815D41">
        <w:lastRenderedPageBreak/>
        <w:t>elemen</w:t>
      </w:r>
      <w:proofErr w:type="spellEnd"/>
      <w:r w:rsidR="00815D41">
        <w:t xml:space="preserve"> </w:t>
      </w:r>
      <w:r w:rsidR="00815D41">
        <w:rPr>
          <w:i/>
          <w:iCs/>
        </w:rPr>
        <w:t xml:space="preserve">support </w:t>
      </w:r>
      <w:proofErr w:type="spellStart"/>
      <w:r w:rsidR="00815D41">
        <w:t>berada</w:t>
      </w:r>
      <w:proofErr w:type="spellEnd"/>
      <w:r w:rsidR="00815D41">
        <w:t xml:space="preserve"> pada </w:t>
      </w:r>
      <w:proofErr w:type="spellStart"/>
      <w:r w:rsidR="00815D41">
        <w:t>batasan</w:t>
      </w:r>
      <w:proofErr w:type="spellEnd"/>
      <w:r w:rsidR="00815D41">
        <w:t xml:space="preserve"> garis </w:t>
      </w:r>
      <w:proofErr w:type="spellStart"/>
      <w:r w:rsidR="00815D41">
        <w:t>keputusan</w:t>
      </w:r>
      <w:proofErr w:type="spellEnd"/>
      <w:r w:rsidR="00815D41">
        <w:t xml:space="preserve"> </w:t>
      </w:r>
      <w:proofErr w:type="spellStart"/>
      <w:r w:rsidR="00815D41">
        <w:t>maka</w:t>
      </w:r>
      <w:proofErr w:type="spellEnd"/>
      <w:r w:rsidR="00815D41">
        <w:t xml:space="preserve"> </w:t>
      </w:r>
      <w:proofErr w:type="spellStart"/>
      <w:r w:rsidR="00815D41">
        <w:t>dianggap</w:t>
      </w:r>
      <w:proofErr w:type="spellEnd"/>
      <w:r w:rsidR="00815D41">
        <w:t xml:space="preserve"> </w:t>
      </w:r>
      <w:proofErr w:type="spellStart"/>
      <w:r w:rsidR="00815D41">
        <w:t>sebagai</w:t>
      </w:r>
      <w:proofErr w:type="spellEnd"/>
      <w:r w:rsidR="00815D41">
        <w:t xml:space="preserve"> </w:t>
      </w:r>
      <w:proofErr w:type="spellStart"/>
      <w:r w:rsidR="00815D41">
        <w:t>suatu</w:t>
      </w:r>
      <w:proofErr w:type="spellEnd"/>
      <w:r w:rsidR="00815D41">
        <w:t xml:space="preserve"> </w:t>
      </w:r>
      <w:proofErr w:type="spellStart"/>
      <w:r w:rsidR="00815D41">
        <w:t>klasifikasi</w:t>
      </w:r>
      <w:proofErr w:type="spellEnd"/>
      <w:r w:rsidR="00815D41">
        <w:t xml:space="preserve"> </w:t>
      </w:r>
      <w:r w:rsidR="00230EF2">
        <w:fldChar w:fldCharType="begin" w:fldLock="1"/>
      </w:r>
      <w:r w:rsidR="00542CBB">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00230EF2">
        <w:fldChar w:fldCharType="separate"/>
      </w:r>
      <w:r w:rsidR="00230EF2" w:rsidRPr="00230EF2">
        <w:rPr>
          <w:noProof/>
        </w:rPr>
        <w:t>(Shetty, 2019)</w:t>
      </w:r>
      <w:r w:rsidR="00230EF2">
        <w:fldChar w:fldCharType="end"/>
      </w:r>
      <w:r w:rsidR="00815D41">
        <w:t xml:space="preserve">. </w:t>
      </w:r>
    </w:p>
    <w:p w14:paraId="63B967E2" w14:textId="77777777" w:rsidR="000212E9" w:rsidRDefault="00230EF2" w:rsidP="000212E9">
      <w:pPr>
        <w:keepNext/>
        <w:spacing w:line="360" w:lineRule="auto"/>
        <w:ind w:left="720"/>
      </w:pPr>
      <w:r>
        <w:rPr>
          <w:noProof/>
        </w:rPr>
        <w:drawing>
          <wp:inline distT="0" distB="0" distL="0" distR="0" wp14:anchorId="7303E165" wp14:editId="07D5AE5E">
            <wp:extent cx="5133975" cy="24098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33975" cy="2409825"/>
                    </a:xfrm>
                    <a:prstGeom prst="rect">
                      <a:avLst/>
                    </a:prstGeom>
                  </pic:spPr>
                </pic:pic>
              </a:graphicData>
            </a:graphic>
          </wp:inline>
        </w:drawing>
      </w:r>
    </w:p>
    <w:p w14:paraId="20A5903B" w14:textId="6667BCC5" w:rsidR="00230EF2" w:rsidRPr="00815D41" w:rsidRDefault="000212E9" w:rsidP="003F0C01">
      <w:pPr>
        <w:pStyle w:val="Caption"/>
      </w:pPr>
      <w:bookmarkStart w:id="1924" w:name="_Toc128944241"/>
      <w:r>
        <w:t xml:space="preserve">Gambar </w:t>
      </w:r>
      <w:ins w:id="1925" w:author="ilham.nur@office.ui.ac.id" w:date="2023-03-10T23:19:00Z">
        <w:r w:rsidR="0017462A">
          <w:fldChar w:fldCharType="begin"/>
        </w:r>
        <w:r w:rsidR="0017462A">
          <w:instrText xml:space="preserve"> STYLEREF 1 \s </w:instrText>
        </w:r>
      </w:ins>
      <w:r w:rsidR="0017462A">
        <w:fldChar w:fldCharType="separate"/>
      </w:r>
      <w:r w:rsidR="0017462A">
        <w:rPr>
          <w:noProof/>
        </w:rPr>
        <w:t>2</w:t>
      </w:r>
      <w:ins w:id="1926"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1927" w:author="ilham.nur@office.ui.ac.id" w:date="2023-03-10T23:19:00Z">
        <w:r w:rsidR="0017462A">
          <w:rPr>
            <w:noProof/>
          </w:rPr>
          <w:t>8</w:t>
        </w:r>
        <w:r w:rsidR="0017462A">
          <w:fldChar w:fldCharType="end"/>
        </w:r>
      </w:ins>
      <w:ins w:id="1928" w:author="Ilham Nur Pratama" w:date="2023-03-09T00:23:00Z">
        <w:del w:id="1929" w:author="ilham.nur@office.ui.ac.id" w:date="2023-03-10T23:19:00Z">
          <w:r w:rsidR="00C56C18" w:rsidDel="0017462A">
            <w:fldChar w:fldCharType="begin"/>
          </w:r>
          <w:r w:rsidR="00C56C18" w:rsidDel="0017462A">
            <w:delInstrText xml:space="preserve"> STYLEREF 1 \s </w:delInstrText>
          </w:r>
        </w:del>
      </w:ins>
      <w:del w:id="1930" w:author="ilham.nur@office.ui.ac.id" w:date="2023-03-10T23:19:00Z">
        <w:r w:rsidR="00C56C18" w:rsidDel="0017462A">
          <w:fldChar w:fldCharType="separate"/>
        </w:r>
        <w:r w:rsidR="00C56C18" w:rsidDel="0017462A">
          <w:rPr>
            <w:noProof/>
          </w:rPr>
          <w:delText>2</w:delText>
        </w:r>
      </w:del>
      <w:ins w:id="1931" w:author="Ilham Nur Pratama" w:date="2023-03-09T00:23:00Z">
        <w:del w:id="1932"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1933" w:author="ilham.nur@office.ui.ac.id" w:date="2023-03-10T23:19:00Z">
        <w:r w:rsidR="00C56C18" w:rsidDel="0017462A">
          <w:fldChar w:fldCharType="separate"/>
        </w:r>
      </w:del>
      <w:ins w:id="1934" w:author="Ilham Nur Pratama" w:date="2023-03-09T00:23:00Z">
        <w:del w:id="1935" w:author="ilham.nur@office.ui.ac.id" w:date="2023-03-10T23:19:00Z">
          <w:r w:rsidR="00C56C18" w:rsidDel="0017462A">
            <w:rPr>
              <w:noProof/>
            </w:rPr>
            <w:delText>8</w:delText>
          </w:r>
          <w:r w:rsidR="00C56C18" w:rsidDel="0017462A">
            <w:fldChar w:fldCharType="end"/>
          </w:r>
        </w:del>
      </w:ins>
      <w:ins w:id="1936" w:author="ilham.nur@office.ui.ac.id" w:date="2023-03-05T14:12:00Z">
        <w:del w:id="1937" w:author="Ilham Nur Pratama" w:date="2023-03-08T18:52:00Z">
          <w:r w:rsidR="00604724" w:rsidDel="0067134C">
            <w:fldChar w:fldCharType="begin"/>
          </w:r>
          <w:r w:rsidR="00604724" w:rsidDel="0067134C">
            <w:delInstrText xml:space="preserve"> STYLEREF 1 \s </w:delInstrText>
          </w:r>
        </w:del>
      </w:ins>
      <w:del w:id="1938" w:author="Ilham Nur Pratama" w:date="2023-03-08T18:52:00Z">
        <w:r w:rsidR="00604724" w:rsidDel="0067134C">
          <w:fldChar w:fldCharType="separate"/>
        </w:r>
        <w:r w:rsidR="00A262DF" w:rsidDel="0067134C">
          <w:rPr>
            <w:noProof/>
          </w:rPr>
          <w:delText>2</w:delText>
        </w:r>
      </w:del>
      <w:ins w:id="1939" w:author="ilham.nur@office.ui.ac.id" w:date="2023-03-05T14:12:00Z">
        <w:del w:id="1940"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1941" w:author="Ilham Nur Pratama" w:date="2023-03-08T18:52:00Z">
        <w:r w:rsidR="00604724" w:rsidDel="0067134C">
          <w:fldChar w:fldCharType="separate"/>
        </w:r>
      </w:del>
      <w:ins w:id="1942" w:author="ilham.nur@office.ui.ac.id" w:date="2023-03-05T21:23:00Z">
        <w:del w:id="1943" w:author="Ilham Nur Pratama" w:date="2023-03-08T18:52:00Z">
          <w:r w:rsidR="00A262DF" w:rsidDel="0067134C">
            <w:rPr>
              <w:noProof/>
            </w:rPr>
            <w:delText>8</w:delText>
          </w:r>
        </w:del>
      </w:ins>
      <w:ins w:id="1944" w:author="ilham.nur@office.ui.ac.id" w:date="2023-03-05T14:12:00Z">
        <w:del w:id="1945" w:author="Ilham Nur Pratama" w:date="2023-03-08T18:52:00Z">
          <w:r w:rsidR="00604724" w:rsidDel="0067134C">
            <w:fldChar w:fldCharType="end"/>
          </w:r>
        </w:del>
      </w:ins>
      <w:ins w:id="1946" w:author="ilham.nur@office.ui.ac.id [2]" w:date="2023-01-25T05:09:00Z">
        <w:del w:id="1947" w:author="ilham.nur@office.ui.ac.id" w:date="2023-02-02T22:33:00Z">
          <w:r w:rsidR="00F62D33" w:rsidDel="00A76FCF">
            <w:fldChar w:fldCharType="begin"/>
          </w:r>
          <w:r w:rsidR="00F62D33" w:rsidDel="00A76FCF">
            <w:delInstrText xml:space="preserve"> STYLEREF 1 \s </w:delInstrText>
          </w:r>
        </w:del>
      </w:ins>
      <w:del w:id="1948" w:author="ilham.nur@office.ui.ac.id" w:date="2023-02-02T22:33:00Z">
        <w:r w:rsidR="00F62D33" w:rsidDel="00A76FCF">
          <w:fldChar w:fldCharType="separate"/>
        </w:r>
        <w:r w:rsidR="00C64CA0" w:rsidDel="00A76FCF">
          <w:rPr>
            <w:noProof/>
          </w:rPr>
          <w:delText>2</w:delText>
        </w:r>
      </w:del>
      <w:ins w:id="1949" w:author="ilham.nur@office.ui.ac.id [2]" w:date="2023-01-25T05:09:00Z">
        <w:del w:id="1950"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951" w:author="ilham.nur@office.ui.ac.id" w:date="2023-02-02T22:33:00Z">
        <w:r w:rsidR="00000000">
          <w:fldChar w:fldCharType="separate"/>
        </w:r>
      </w:del>
      <w:ins w:id="1952" w:author="ilham.nur@office.ui.ac.id [2]" w:date="2023-01-25T05:09:00Z">
        <w:del w:id="1953" w:author="ilham.nur@office.ui.ac.id" w:date="2023-02-02T22:33:00Z">
          <w:r w:rsidR="00F62D33" w:rsidDel="00A76FCF">
            <w:fldChar w:fldCharType="end"/>
          </w:r>
        </w:del>
      </w:ins>
      <w:del w:id="1954"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2</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8</w:delText>
        </w:r>
        <w:r w:rsidR="0030521D" w:rsidDel="00E614FF">
          <w:fldChar w:fldCharType="end"/>
        </w:r>
      </w:del>
      <w:r>
        <w:t xml:space="preserve"> </w:t>
      </w:r>
      <w:proofErr w:type="spellStart"/>
      <w:r>
        <w:t>Contoh</w:t>
      </w:r>
      <w:proofErr w:type="spellEnd"/>
      <w:r>
        <w:t xml:space="preserve"> Plot </w:t>
      </w:r>
      <w:r>
        <w:rPr>
          <w:i/>
        </w:rPr>
        <w:t xml:space="preserve">Support Vector </w:t>
      </w:r>
      <w:proofErr w:type="spellStart"/>
      <w:r>
        <w:t>dalam</w:t>
      </w:r>
      <w:proofErr w:type="spellEnd"/>
      <w:r>
        <w:t xml:space="preserve"> </w:t>
      </w:r>
      <w:proofErr w:type="spellStart"/>
      <w:r>
        <w:t>sebuah</w:t>
      </w:r>
      <w:proofErr w:type="spellEnd"/>
      <w:r>
        <w:t xml:space="preserve"> </w:t>
      </w:r>
      <w:proofErr w:type="spellStart"/>
      <w:r>
        <w:t>bidang</w:t>
      </w:r>
      <w:proofErr w:type="spellEnd"/>
      <w:r>
        <w:t xml:space="preserve"> SVM</w:t>
      </w:r>
      <w:bookmarkEnd w:id="1924"/>
      <w:r w:rsidR="00172F76">
        <w:t xml:space="preserve"> </w:t>
      </w:r>
      <w:del w:id="1955" w:author="ilham.nur@office.ui.ac.id [2]" w:date="2023-01-29T12:16:00Z">
        <w:r w:rsidR="00172F76" w:rsidRPr="00172F76" w:rsidDel="000849A8">
          <w:fldChar w:fldCharType="begin" w:fldLock="1"/>
        </w:r>
        <w:r w:rsidR="00172F76" w:rsidDel="000849A8">
          <w:del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delInstrText>
        </w:r>
        <w:r w:rsidR="00172F76" w:rsidRPr="00172F76" w:rsidDel="000849A8">
          <w:fldChar w:fldCharType="separate"/>
        </w:r>
        <w:r w:rsidR="00172F76" w:rsidRPr="00172F76" w:rsidDel="000849A8">
          <w:rPr>
            <w:noProof/>
          </w:rPr>
          <w:delText>(Shetty, 2019)</w:delText>
        </w:r>
        <w:r w:rsidR="00172F76" w:rsidRPr="00172F76" w:rsidDel="000849A8">
          <w:fldChar w:fldCharType="end"/>
        </w:r>
      </w:del>
    </w:p>
    <w:p w14:paraId="31A7E4A3" w14:textId="0E5E90CE" w:rsidR="000849A8" w:rsidRPr="000849A8" w:rsidRDefault="000849A8" w:rsidP="003F0C01">
      <w:pPr>
        <w:pStyle w:val="Caption"/>
        <w:rPr>
          <w:ins w:id="1956" w:author="ilham.nur@office.ui.ac.id [2]" w:date="2023-01-29T12:16:00Z"/>
          <w:rPrChange w:id="1957" w:author="ilham.nur@office.ui.ac.id [2]" w:date="2023-01-29T12:17:00Z">
            <w:rPr>
              <w:ins w:id="1958" w:author="ilham.nur@office.ui.ac.id [2]" w:date="2023-01-29T12:16:00Z"/>
              <w:i/>
              <w:iCs/>
            </w:rPr>
          </w:rPrChange>
        </w:rPr>
        <w:pPrChange w:id="1959" w:author="ilham.nur@office.ui.ac.id" w:date="2023-03-10T23:21:00Z">
          <w:pPr>
            <w:spacing w:line="360" w:lineRule="auto"/>
            <w:ind w:left="720"/>
          </w:pPr>
        </w:pPrChange>
      </w:pPr>
      <w:proofErr w:type="spellStart"/>
      <w:ins w:id="1960" w:author="ilham.nur@office.ui.ac.id [2]" w:date="2023-01-29T12:17:00Z">
        <w:r>
          <w:t>Sumber</w:t>
        </w:r>
        <w:proofErr w:type="spellEnd"/>
        <w:r>
          <w:t xml:space="preserve">: </w:t>
        </w:r>
        <w:r w:rsidRPr="00172F76">
          <w:fldChar w:fldCharType="begin" w:fldLock="1"/>
        </w:r>
        <w:r>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Pr="00172F76">
          <w:fldChar w:fldCharType="separate"/>
        </w:r>
        <w:r w:rsidRPr="00172F76">
          <w:rPr>
            <w:noProof/>
          </w:rPr>
          <w:t>(Shetty, 2019)</w:t>
        </w:r>
        <w:r w:rsidRPr="00172F76">
          <w:fldChar w:fldCharType="end"/>
        </w:r>
      </w:ins>
    </w:p>
    <w:p w14:paraId="7CBF121D" w14:textId="4D5ADB9D" w:rsidR="00D756DD" w:rsidRDefault="00D756DD" w:rsidP="0043415F">
      <w:pPr>
        <w:spacing w:line="360" w:lineRule="auto"/>
        <w:ind w:left="720"/>
      </w:pPr>
      <w:r>
        <w:rPr>
          <w:i/>
          <w:iCs/>
        </w:rPr>
        <w:t xml:space="preserve">K Nearest Neighbor </w:t>
      </w:r>
      <w:r>
        <w:t xml:space="preserve">(KNN) </w:t>
      </w:r>
      <w:proofErr w:type="spellStart"/>
      <w:r>
        <w:t>merupakan</w:t>
      </w:r>
      <w:proofErr w:type="spellEnd"/>
      <w:r>
        <w:t xml:space="preserve"> </w:t>
      </w:r>
      <w:proofErr w:type="spellStart"/>
      <w:r>
        <w:t>jenis</w:t>
      </w:r>
      <w:proofErr w:type="spellEnd"/>
      <w:r>
        <w:t xml:space="preserve"> ML </w:t>
      </w:r>
      <w:proofErr w:type="spellStart"/>
      <w:r>
        <w:t>klasifikasi</w:t>
      </w:r>
      <w:proofErr w:type="spellEnd"/>
      <w:r>
        <w:t xml:space="preserve"> yang </w:t>
      </w:r>
      <w:proofErr w:type="spellStart"/>
      <w:r>
        <w:t>melihat</w:t>
      </w:r>
      <w:proofErr w:type="spellEnd"/>
      <w:r>
        <w:t xml:space="preserve"> </w:t>
      </w:r>
      <w:proofErr w:type="spellStart"/>
      <w:r w:rsidR="00542CBB">
        <w:t>posisi</w:t>
      </w:r>
      <w:proofErr w:type="spellEnd"/>
      <w:r w:rsidR="00542CBB">
        <w:t xml:space="preserve"> </w:t>
      </w:r>
      <w:proofErr w:type="spellStart"/>
      <w:r w:rsidR="00542CBB">
        <w:t>relatif</w:t>
      </w:r>
      <w:proofErr w:type="spellEnd"/>
      <w:r w:rsidR="00542CBB">
        <w:t xml:space="preserve"> </w:t>
      </w:r>
      <w:proofErr w:type="spellStart"/>
      <w:r w:rsidR="00542CBB">
        <w:t>sebuah</w:t>
      </w:r>
      <w:proofErr w:type="spellEnd"/>
      <w:r w:rsidR="00542CBB">
        <w:t xml:space="preserve"> </w:t>
      </w:r>
      <w:proofErr w:type="spellStart"/>
      <w:r w:rsidR="00542CBB">
        <w:t>nilai</w:t>
      </w:r>
      <w:proofErr w:type="spellEnd"/>
      <w:r w:rsidR="00542CBB">
        <w:t xml:space="preserve"> </w:t>
      </w:r>
      <w:proofErr w:type="spellStart"/>
      <w:r w:rsidR="00542CBB">
        <w:t>terhadap</w:t>
      </w:r>
      <w:proofErr w:type="spellEnd"/>
      <w:r w:rsidR="00542CBB">
        <w:t xml:space="preserve"> </w:t>
      </w:r>
      <w:proofErr w:type="spellStart"/>
      <w:r w:rsidR="00542CBB">
        <w:t>tetangga</w:t>
      </w:r>
      <w:proofErr w:type="spellEnd"/>
      <w:r w:rsidR="00542CBB">
        <w:t xml:space="preserve"> </w:t>
      </w:r>
      <w:proofErr w:type="spellStart"/>
      <w:r w:rsidR="00542CBB">
        <w:t>terdekat</w:t>
      </w:r>
      <w:proofErr w:type="spellEnd"/>
      <w:r w:rsidR="00542CBB">
        <w:t xml:space="preserve"> </w:t>
      </w:r>
      <w:proofErr w:type="spellStart"/>
      <w:r w:rsidR="00542CBB">
        <w:t>dari</w:t>
      </w:r>
      <w:proofErr w:type="spellEnd"/>
      <w:r w:rsidR="00542CBB">
        <w:t xml:space="preserve"> </w:t>
      </w:r>
      <w:proofErr w:type="spellStart"/>
      <w:r w:rsidR="00542CBB">
        <w:t>posisi</w:t>
      </w:r>
      <w:proofErr w:type="spellEnd"/>
      <w:r w:rsidR="00542CBB">
        <w:t xml:space="preserve"> </w:t>
      </w:r>
      <w:proofErr w:type="spellStart"/>
      <w:r w:rsidR="00542CBB">
        <w:t>nilai</w:t>
      </w:r>
      <w:proofErr w:type="spellEnd"/>
      <w:r w:rsidR="00542CBB">
        <w:t xml:space="preserve"> </w:t>
      </w:r>
      <w:proofErr w:type="spellStart"/>
      <w:r w:rsidR="00542CBB">
        <w:t>tersebut</w:t>
      </w:r>
      <w:proofErr w:type="spellEnd"/>
      <w:r w:rsidR="00542CBB">
        <w:t xml:space="preserve"> </w:t>
      </w:r>
      <w:r w:rsidR="00542CBB">
        <w:fldChar w:fldCharType="begin" w:fldLock="1"/>
      </w:r>
      <w:r w:rsidR="00172F76">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00542CBB">
        <w:fldChar w:fldCharType="separate"/>
      </w:r>
      <w:r w:rsidR="00542CBB" w:rsidRPr="00542CBB">
        <w:rPr>
          <w:noProof/>
        </w:rPr>
        <w:t>(Shetty, 2019)</w:t>
      </w:r>
      <w:r w:rsidR="00542CBB">
        <w:fldChar w:fldCharType="end"/>
      </w:r>
      <w:r w:rsidR="00542CBB">
        <w:t>.</w:t>
      </w:r>
      <w:r w:rsidR="00402145">
        <w:t xml:space="preserve"> KNN tidak </w:t>
      </w:r>
      <w:proofErr w:type="spellStart"/>
      <w:r w:rsidR="00402145">
        <w:t>melakukan</w:t>
      </w:r>
      <w:proofErr w:type="spellEnd"/>
      <w:r w:rsidR="00402145">
        <w:t xml:space="preserve"> proses </w:t>
      </w:r>
      <w:proofErr w:type="spellStart"/>
      <w:r w:rsidR="004A171E">
        <w:t>pembelajaran</w:t>
      </w:r>
      <w:proofErr w:type="spellEnd"/>
      <w:r w:rsidR="004A171E">
        <w:t xml:space="preserve"> data </w:t>
      </w:r>
      <w:r w:rsidR="00172F76">
        <w:t xml:space="preserve">dan </w:t>
      </w:r>
      <w:proofErr w:type="spellStart"/>
      <w:r w:rsidR="004A171E">
        <w:t>hanya</w:t>
      </w:r>
      <w:proofErr w:type="spellEnd"/>
      <w:r w:rsidR="004A171E">
        <w:t xml:space="preserve"> </w:t>
      </w:r>
      <w:proofErr w:type="spellStart"/>
      <w:r w:rsidR="004A171E">
        <w:t>melakukan</w:t>
      </w:r>
      <w:proofErr w:type="spellEnd"/>
      <w:r w:rsidR="004A171E">
        <w:t xml:space="preserve"> </w:t>
      </w:r>
      <w:r w:rsidR="00172F76">
        <w:t xml:space="preserve">plot dan mapping data </w:t>
      </w:r>
      <w:r w:rsidR="00172F76">
        <w:fldChar w:fldCharType="begin" w:fldLock="1"/>
      </w:r>
      <w:r w:rsidR="007E11F0">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00172F76">
        <w:fldChar w:fldCharType="separate"/>
      </w:r>
      <w:r w:rsidR="00172F76" w:rsidRPr="00172F76">
        <w:rPr>
          <w:noProof/>
        </w:rPr>
        <w:t>(Shetty, 2019)</w:t>
      </w:r>
      <w:r w:rsidR="00172F76">
        <w:fldChar w:fldCharType="end"/>
      </w:r>
      <w:r w:rsidR="00172F76">
        <w:t>.</w:t>
      </w:r>
    </w:p>
    <w:p w14:paraId="6B98A39F" w14:textId="17AA8168" w:rsidR="003E4835" w:rsidRDefault="003E4835" w:rsidP="0043415F">
      <w:pPr>
        <w:spacing w:line="360" w:lineRule="auto"/>
        <w:ind w:left="720"/>
        <w:rPr>
          <w:i/>
          <w:iCs/>
        </w:rPr>
      </w:pPr>
      <w:r>
        <w:rPr>
          <w:i/>
          <w:iCs/>
        </w:rPr>
        <w:t xml:space="preserve">Decision Tree </w:t>
      </w:r>
      <w:proofErr w:type="spellStart"/>
      <w:r>
        <w:t>merupakan</w:t>
      </w:r>
      <w:proofErr w:type="spellEnd"/>
      <w:r>
        <w:t xml:space="preserve"> </w:t>
      </w:r>
      <w:proofErr w:type="spellStart"/>
      <w:r>
        <w:t>jenis</w:t>
      </w:r>
      <w:proofErr w:type="spellEnd"/>
      <w:r>
        <w:t xml:space="preserve"> ML </w:t>
      </w:r>
      <w:proofErr w:type="spellStart"/>
      <w:r>
        <w:t>klasifikasi</w:t>
      </w:r>
      <w:proofErr w:type="spellEnd"/>
      <w:r>
        <w:t xml:space="preserve"> yang </w:t>
      </w:r>
      <w:proofErr w:type="spellStart"/>
      <w:r>
        <w:t>berbentuk</w:t>
      </w:r>
      <w:proofErr w:type="spellEnd"/>
      <w:r>
        <w:t xml:space="preserve"> </w:t>
      </w:r>
      <w:proofErr w:type="spellStart"/>
      <w:r>
        <w:t>seperti</w:t>
      </w:r>
      <w:proofErr w:type="spellEnd"/>
      <w:r>
        <w:t xml:space="preserve"> </w:t>
      </w:r>
      <w:proofErr w:type="spellStart"/>
      <w:r>
        <w:t>pohon</w:t>
      </w:r>
      <w:proofErr w:type="spellEnd"/>
      <w:r>
        <w:t xml:space="preserve">. Pada </w:t>
      </w:r>
      <w:r>
        <w:rPr>
          <w:i/>
          <w:iCs/>
        </w:rPr>
        <w:t xml:space="preserve">decision tree </w:t>
      </w:r>
      <w:proofErr w:type="spellStart"/>
      <w:r>
        <w:t>terdapat</w:t>
      </w:r>
      <w:proofErr w:type="spellEnd"/>
      <w:r>
        <w:t xml:space="preserve"> </w:t>
      </w:r>
      <w:proofErr w:type="spellStart"/>
      <w:r>
        <w:t>tiga</w:t>
      </w:r>
      <w:proofErr w:type="spellEnd"/>
      <w:r>
        <w:t xml:space="preserve"> </w:t>
      </w:r>
      <w:proofErr w:type="spellStart"/>
      <w:r>
        <w:t>komponen</w:t>
      </w:r>
      <w:proofErr w:type="spellEnd"/>
      <w:r>
        <w:t xml:space="preserve"> </w:t>
      </w:r>
      <w:proofErr w:type="spellStart"/>
      <w:r>
        <w:t>penyusun</w:t>
      </w:r>
      <w:proofErr w:type="spellEnd"/>
      <w:r>
        <w:t xml:space="preserve"> </w:t>
      </w:r>
      <w:proofErr w:type="spellStart"/>
      <w:r>
        <w:t>yaitu</w:t>
      </w:r>
      <w:proofErr w:type="spellEnd"/>
      <w:r>
        <w:t xml:space="preserve"> </w:t>
      </w:r>
      <w:r>
        <w:rPr>
          <w:i/>
          <w:iCs/>
        </w:rPr>
        <w:t xml:space="preserve">node, </w:t>
      </w:r>
      <w:r w:rsidR="007E11F0">
        <w:rPr>
          <w:i/>
          <w:iCs/>
        </w:rPr>
        <w:t xml:space="preserve">branch, </w:t>
      </w:r>
      <w:r w:rsidR="007E11F0">
        <w:t xml:space="preserve">dan </w:t>
      </w:r>
      <w:r w:rsidR="007E11F0">
        <w:rPr>
          <w:i/>
          <w:iCs/>
        </w:rPr>
        <w:t xml:space="preserve">leaf </w:t>
      </w:r>
      <w:r w:rsidR="007E11F0">
        <w:rPr>
          <w:i/>
          <w:iCs/>
        </w:rPr>
        <w:fldChar w:fldCharType="begin" w:fldLock="1"/>
      </w:r>
      <w:r w:rsidR="004F71C7">
        <w:rPr>
          <w:i/>
          <w:iCs/>
        </w:rPr>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007E11F0">
        <w:rPr>
          <w:i/>
          <w:iCs/>
        </w:rPr>
        <w:fldChar w:fldCharType="separate"/>
      </w:r>
      <w:r w:rsidR="007E11F0" w:rsidRPr="007E11F0">
        <w:rPr>
          <w:iCs/>
          <w:noProof/>
        </w:rPr>
        <w:t>(Shetty, 2019)</w:t>
      </w:r>
      <w:r w:rsidR="007E11F0">
        <w:rPr>
          <w:i/>
          <w:iCs/>
        </w:rPr>
        <w:fldChar w:fldCharType="end"/>
      </w:r>
      <w:r w:rsidR="007E11F0">
        <w:rPr>
          <w:i/>
          <w:iCs/>
        </w:rPr>
        <w:t>.</w:t>
      </w:r>
      <w:r w:rsidR="00A066C6">
        <w:rPr>
          <w:i/>
          <w:iCs/>
        </w:rPr>
        <w:t xml:space="preserve"> </w:t>
      </w:r>
      <w:r w:rsidR="00C80290" w:rsidRPr="00A066C6">
        <w:rPr>
          <w:i/>
          <w:iCs/>
        </w:rPr>
        <w:t>Node</w:t>
      </w:r>
      <w:r w:rsidR="00C80290">
        <w:t xml:space="preserve"> </w:t>
      </w:r>
      <w:proofErr w:type="spellStart"/>
      <w:r w:rsidR="00C80290">
        <w:t>merupakan</w:t>
      </w:r>
      <w:proofErr w:type="spellEnd"/>
      <w:r w:rsidR="00C80290">
        <w:t xml:space="preserve"> </w:t>
      </w:r>
      <w:proofErr w:type="spellStart"/>
      <w:r w:rsidR="00A066C6">
        <w:t>titik</w:t>
      </w:r>
      <w:proofErr w:type="spellEnd"/>
      <w:r w:rsidR="00A066C6">
        <w:t xml:space="preserve"> </w:t>
      </w:r>
      <w:r w:rsidR="00CF6824">
        <w:t xml:space="preserve">di mana proses </w:t>
      </w:r>
      <w:proofErr w:type="spellStart"/>
      <w:r w:rsidR="00CF6824">
        <w:t>pengambilan</w:t>
      </w:r>
      <w:proofErr w:type="spellEnd"/>
      <w:r w:rsidR="00CF6824">
        <w:t xml:space="preserve"> </w:t>
      </w:r>
      <w:proofErr w:type="spellStart"/>
      <w:r w:rsidR="00CF6824">
        <w:t>keputusan</w:t>
      </w:r>
      <w:proofErr w:type="spellEnd"/>
      <w:r w:rsidR="00CF6824">
        <w:t xml:space="preserve"> dilakukan. </w:t>
      </w:r>
      <w:r w:rsidR="00CF6824">
        <w:rPr>
          <w:i/>
          <w:iCs/>
        </w:rPr>
        <w:t xml:space="preserve">Node </w:t>
      </w:r>
      <w:proofErr w:type="spellStart"/>
      <w:r w:rsidR="00CF6824">
        <w:t>terhubung</w:t>
      </w:r>
      <w:proofErr w:type="spellEnd"/>
      <w:r w:rsidR="00CF6824">
        <w:t xml:space="preserve"> pada </w:t>
      </w:r>
      <w:r w:rsidR="00CF6824">
        <w:rPr>
          <w:i/>
          <w:iCs/>
        </w:rPr>
        <w:t xml:space="preserve">branch, </w:t>
      </w:r>
      <w:r w:rsidR="00CF6824">
        <w:t xml:space="preserve">yang </w:t>
      </w:r>
      <w:proofErr w:type="spellStart"/>
      <w:r w:rsidR="00CF6824">
        <w:t>merupakan</w:t>
      </w:r>
      <w:proofErr w:type="spellEnd"/>
      <w:r w:rsidR="00CF6824">
        <w:t xml:space="preserve"> </w:t>
      </w:r>
      <w:proofErr w:type="spellStart"/>
      <w:r w:rsidR="00CF6824">
        <w:t>cabang</w:t>
      </w:r>
      <w:proofErr w:type="spellEnd"/>
      <w:r w:rsidR="00CF6824">
        <w:t xml:space="preserve"> </w:t>
      </w:r>
      <w:proofErr w:type="spellStart"/>
      <w:r w:rsidR="00CF6824">
        <w:t>dari</w:t>
      </w:r>
      <w:proofErr w:type="spellEnd"/>
      <w:r w:rsidR="00CF6824">
        <w:t xml:space="preserve"> </w:t>
      </w:r>
      <w:r w:rsidR="001737AD">
        <w:rPr>
          <w:i/>
          <w:iCs/>
        </w:rPr>
        <w:t xml:space="preserve">node </w:t>
      </w:r>
      <w:r w:rsidR="001737AD">
        <w:t xml:space="preserve">yang </w:t>
      </w:r>
      <w:proofErr w:type="spellStart"/>
      <w:r w:rsidR="001737AD">
        <w:t>menunjukan</w:t>
      </w:r>
      <w:proofErr w:type="spellEnd"/>
      <w:r w:rsidR="001737AD">
        <w:t xml:space="preserve"> </w:t>
      </w:r>
      <w:proofErr w:type="spellStart"/>
      <w:r w:rsidR="001737AD">
        <w:t>opsi</w:t>
      </w:r>
      <w:proofErr w:type="spellEnd"/>
      <w:r w:rsidR="001737AD">
        <w:t xml:space="preserve"> </w:t>
      </w:r>
      <w:proofErr w:type="spellStart"/>
      <w:r w:rsidR="001737AD">
        <w:t>pilihan</w:t>
      </w:r>
      <w:proofErr w:type="spellEnd"/>
      <w:r w:rsidR="001737AD">
        <w:t xml:space="preserve"> yang </w:t>
      </w:r>
      <w:proofErr w:type="spellStart"/>
      <w:r w:rsidR="001737AD">
        <w:t>akan</w:t>
      </w:r>
      <w:proofErr w:type="spellEnd"/>
      <w:r w:rsidR="001737AD">
        <w:t xml:space="preserve"> di </w:t>
      </w:r>
      <w:proofErr w:type="spellStart"/>
      <w:r w:rsidR="001737AD">
        <w:t>ambil</w:t>
      </w:r>
      <w:proofErr w:type="spellEnd"/>
      <w:r w:rsidR="001737AD">
        <w:t xml:space="preserve">. Pada </w:t>
      </w:r>
      <w:proofErr w:type="spellStart"/>
      <w:r w:rsidR="001737AD">
        <w:t>akhir</w:t>
      </w:r>
      <w:proofErr w:type="spellEnd"/>
      <w:r w:rsidR="001737AD">
        <w:t xml:space="preserve"> </w:t>
      </w:r>
      <w:r w:rsidR="001737AD">
        <w:rPr>
          <w:i/>
          <w:iCs/>
        </w:rPr>
        <w:t xml:space="preserve">branch </w:t>
      </w:r>
      <w:proofErr w:type="spellStart"/>
      <w:r w:rsidR="001737AD">
        <w:t>terdapat</w:t>
      </w:r>
      <w:proofErr w:type="spellEnd"/>
      <w:r w:rsidR="001737AD">
        <w:t xml:space="preserve"> </w:t>
      </w:r>
      <w:r w:rsidR="001737AD">
        <w:rPr>
          <w:i/>
          <w:iCs/>
        </w:rPr>
        <w:t xml:space="preserve">leaf </w:t>
      </w:r>
      <w:r w:rsidR="001737AD">
        <w:t xml:space="preserve">di mana </w:t>
      </w:r>
      <w:r w:rsidR="001737AD">
        <w:rPr>
          <w:i/>
          <w:iCs/>
        </w:rPr>
        <w:t xml:space="preserve">leaf </w:t>
      </w:r>
      <w:proofErr w:type="spellStart"/>
      <w:r w:rsidR="001737AD">
        <w:t>merupakan</w:t>
      </w:r>
      <w:proofErr w:type="spellEnd"/>
      <w:r w:rsidR="001737AD">
        <w:t xml:space="preserve"> </w:t>
      </w:r>
      <w:proofErr w:type="spellStart"/>
      <w:r w:rsidR="001737AD">
        <w:t>pilihan</w:t>
      </w:r>
      <w:proofErr w:type="spellEnd"/>
      <w:r w:rsidR="001737AD">
        <w:t xml:space="preserve"> </w:t>
      </w:r>
      <w:proofErr w:type="spellStart"/>
      <w:r w:rsidR="001737AD">
        <w:t>akhir</w:t>
      </w:r>
      <w:proofErr w:type="spellEnd"/>
      <w:r w:rsidR="001737AD">
        <w:t xml:space="preserve"> yang </w:t>
      </w:r>
      <w:proofErr w:type="spellStart"/>
      <w:r w:rsidR="001737AD">
        <w:t>akan</w:t>
      </w:r>
      <w:proofErr w:type="spellEnd"/>
      <w:r w:rsidR="001737AD">
        <w:t xml:space="preserve"> </w:t>
      </w:r>
      <w:proofErr w:type="spellStart"/>
      <w:r w:rsidR="001737AD">
        <w:t>menjadi</w:t>
      </w:r>
      <w:proofErr w:type="spellEnd"/>
      <w:r w:rsidR="001737AD">
        <w:t xml:space="preserve"> </w:t>
      </w:r>
      <w:proofErr w:type="spellStart"/>
      <w:r w:rsidR="001737AD">
        <w:t>keluaran</w:t>
      </w:r>
      <w:proofErr w:type="spellEnd"/>
      <w:r w:rsidR="001737AD">
        <w:t xml:space="preserve"> pada </w:t>
      </w:r>
      <w:proofErr w:type="spellStart"/>
      <w:r w:rsidR="001737AD">
        <w:t>sistem</w:t>
      </w:r>
      <w:proofErr w:type="spellEnd"/>
      <w:r w:rsidR="001737AD">
        <w:t xml:space="preserve"> </w:t>
      </w:r>
      <w:r w:rsidR="00EC0D17">
        <w:t xml:space="preserve">ML </w:t>
      </w:r>
      <w:r w:rsidR="00EC0D17">
        <w:rPr>
          <w:i/>
          <w:iCs/>
        </w:rPr>
        <w:t>Decision Tree.</w:t>
      </w:r>
    </w:p>
    <w:p w14:paraId="0B0B3163" w14:textId="6B475C46" w:rsidR="00712883" w:rsidRDefault="00EC0D17" w:rsidP="0043415F">
      <w:pPr>
        <w:spacing w:line="360" w:lineRule="auto"/>
        <w:ind w:left="720"/>
      </w:pPr>
      <w:r>
        <w:t xml:space="preserve">Akan </w:t>
      </w:r>
      <w:proofErr w:type="spellStart"/>
      <w:r>
        <w:t>tetapi</w:t>
      </w:r>
      <w:proofErr w:type="spellEnd"/>
      <w:r>
        <w:t xml:space="preserve"> </w:t>
      </w:r>
      <w:r>
        <w:rPr>
          <w:i/>
          <w:iCs/>
        </w:rPr>
        <w:t xml:space="preserve">Decision Tree </w:t>
      </w:r>
      <w:proofErr w:type="spellStart"/>
      <w:r>
        <w:t>memiliki</w:t>
      </w:r>
      <w:proofErr w:type="spellEnd"/>
      <w:r>
        <w:t xml:space="preserve"> </w:t>
      </w:r>
      <w:proofErr w:type="spellStart"/>
      <w:r>
        <w:t>kelemahan</w:t>
      </w:r>
      <w:proofErr w:type="spellEnd"/>
      <w:r>
        <w:t xml:space="preserve">, di mana model yang di </w:t>
      </w:r>
      <w:proofErr w:type="spellStart"/>
      <w:r>
        <w:t>buat</w:t>
      </w:r>
      <w:proofErr w:type="spellEnd"/>
      <w:r>
        <w:t xml:space="preserve"> </w:t>
      </w:r>
      <w:proofErr w:type="spellStart"/>
      <w:r>
        <w:t>dari</w:t>
      </w:r>
      <w:proofErr w:type="spellEnd"/>
      <w:r>
        <w:t xml:space="preserve"> ML </w:t>
      </w:r>
      <w:r w:rsidR="00C30972">
        <w:rPr>
          <w:i/>
          <w:iCs/>
        </w:rPr>
        <w:t xml:space="preserve">Decision Tree </w:t>
      </w:r>
      <w:proofErr w:type="spellStart"/>
      <w:r>
        <w:t>akan</w:t>
      </w:r>
      <w:proofErr w:type="spellEnd"/>
      <w:r>
        <w:t xml:space="preserve"> </w:t>
      </w:r>
      <w:proofErr w:type="spellStart"/>
      <w:r w:rsidR="006D3180">
        <w:t>lebih</w:t>
      </w:r>
      <w:proofErr w:type="spellEnd"/>
      <w:r w:rsidR="006D3180">
        <w:t xml:space="preserve"> </w:t>
      </w:r>
      <w:proofErr w:type="spellStart"/>
      <w:r w:rsidR="006D3180">
        <w:t>mudah</w:t>
      </w:r>
      <w:proofErr w:type="spellEnd"/>
      <w:r w:rsidR="006D3180">
        <w:t xml:space="preserve"> </w:t>
      </w:r>
      <w:proofErr w:type="spellStart"/>
      <w:r w:rsidR="006D3180">
        <w:t>terjadi</w:t>
      </w:r>
      <w:proofErr w:type="spellEnd"/>
      <w:r w:rsidR="006D3180">
        <w:t xml:space="preserve"> </w:t>
      </w:r>
      <w:r w:rsidR="006D3180">
        <w:rPr>
          <w:i/>
          <w:iCs/>
        </w:rPr>
        <w:t>overfitting</w:t>
      </w:r>
      <w:r w:rsidR="00C638C2">
        <w:t xml:space="preserve"> </w:t>
      </w:r>
      <w:r w:rsidR="006D3180">
        <w:fldChar w:fldCharType="begin" w:fldLock="1"/>
      </w:r>
      <w:r w:rsidR="00131A83">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006D3180">
        <w:fldChar w:fldCharType="separate"/>
      </w:r>
      <w:r w:rsidR="006D3180" w:rsidRPr="006D3180">
        <w:rPr>
          <w:noProof/>
        </w:rPr>
        <w:t>(Shetty, 2019)</w:t>
      </w:r>
      <w:r w:rsidR="006D3180">
        <w:fldChar w:fldCharType="end"/>
      </w:r>
      <w:r w:rsidR="00B3762B">
        <w:t xml:space="preserve">. Untuk </w:t>
      </w:r>
      <w:proofErr w:type="spellStart"/>
      <w:r w:rsidR="00B3762B">
        <w:t>mengatasi</w:t>
      </w:r>
      <w:proofErr w:type="spellEnd"/>
      <w:r w:rsidR="00B3762B">
        <w:t xml:space="preserve"> </w:t>
      </w:r>
      <w:proofErr w:type="spellStart"/>
      <w:r w:rsidR="00B3762B">
        <w:t>permasalahan</w:t>
      </w:r>
      <w:proofErr w:type="spellEnd"/>
      <w:r w:rsidR="00B3762B">
        <w:t xml:space="preserve"> </w:t>
      </w:r>
      <w:proofErr w:type="spellStart"/>
      <w:r w:rsidR="00B3762B">
        <w:t>ini</w:t>
      </w:r>
      <w:proofErr w:type="spellEnd"/>
      <w:r w:rsidR="00B3762B">
        <w:t xml:space="preserve"> model ML baru </w:t>
      </w:r>
      <w:proofErr w:type="spellStart"/>
      <w:r w:rsidR="00967AC8">
        <w:t>digunakan</w:t>
      </w:r>
      <w:proofErr w:type="spellEnd"/>
      <w:r w:rsidR="00967AC8">
        <w:t xml:space="preserve"> </w:t>
      </w:r>
      <w:proofErr w:type="spellStart"/>
      <w:r w:rsidR="00967AC8">
        <w:t>yaitu</w:t>
      </w:r>
      <w:proofErr w:type="spellEnd"/>
      <w:r w:rsidR="00967AC8">
        <w:t xml:space="preserve"> </w:t>
      </w:r>
      <w:r w:rsidR="00967AC8">
        <w:rPr>
          <w:i/>
          <w:iCs/>
        </w:rPr>
        <w:t xml:space="preserve">Random Forest. Random Forest </w:t>
      </w:r>
      <w:proofErr w:type="spellStart"/>
      <w:r w:rsidR="00B22FF1">
        <w:t>merupakan</w:t>
      </w:r>
      <w:proofErr w:type="spellEnd"/>
      <w:r w:rsidR="004C459D">
        <w:t xml:space="preserve"> </w:t>
      </w:r>
      <w:proofErr w:type="spellStart"/>
      <w:r w:rsidR="00CC2B7A">
        <w:t>sebuah</w:t>
      </w:r>
      <w:proofErr w:type="spellEnd"/>
      <w:r w:rsidR="00CC2B7A">
        <w:t xml:space="preserve"> </w:t>
      </w:r>
      <w:proofErr w:type="spellStart"/>
      <w:r w:rsidR="00CC2B7A">
        <w:t>teknik</w:t>
      </w:r>
      <w:proofErr w:type="spellEnd"/>
      <w:r w:rsidR="00CC2B7A">
        <w:t xml:space="preserve"> ML yang </w:t>
      </w:r>
      <w:proofErr w:type="spellStart"/>
      <w:r w:rsidR="00CC2B7A">
        <w:t>dapat</w:t>
      </w:r>
      <w:proofErr w:type="spellEnd"/>
      <w:r w:rsidR="00CC2B7A">
        <w:t xml:space="preserve"> </w:t>
      </w:r>
      <w:proofErr w:type="spellStart"/>
      <w:r w:rsidR="00CC2B7A">
        <w:t>menyelesaikan</w:t>
      </w:r>
      <w:proofErr w:type="spellEnd"/>
      <w:r w:rsidR="00CC2B7A">
        <w:t xml:space="preserve"> </w:t>
      </w:r>
      <w:proofErr w:type="spellStart"/>
      <w:r w:rsidR="00CC2B7A">
        <w:t>permasalahan</w:t>
      </w:r>
      <w:proofErr w:type="spellEnd"/>
      <w:r w:rsidR="00CC2B7A">
        <w:t xml:space="preserve"> </w:t>
      </w:r>
      <w:proofErr w:type="spellStart"/>
      <w:r w:rsidR="00CC2B7A">
        <w:t>regresi</w:t>
      </w:r>
      <w:proofErr w:type="spellEnd"/>
      <w:r w:rsidR="00CC2B7A">
        <w:t xml:space="preserve"> dan </w:t>
      </w:r>
      <w:proofErr w:type="spellStart"/>
      <w:r w:rsidR="00CC2B7A">
        <w:t>klasifikasi</w:t>
      </w:r>
      <w:proofErr w:type="spellEnd"/>
      <w:r w:rsidR="00CC2B7A">
        <w:t xml:space="preserve">, dengan </w:t>
      </w:r>
      <w:proofErr w:type="spellStart"/>
      <w:r w:rsidR="00CC2B7A">
        <w:t>menggunakan</w:t>
      </w:r>
      <w:proofErr w:type="spellEnd"/>
      <w:r w:rsidR="00CC2B7A">
        <w:t xml:space="preserve"> </w:t>
      </w:r>
      <w:proofErr w:type="spellStart"/>
      <w:r w:rsidR="00740EB0">
        <w:t>gabungan</w:t>
      </w:r>
      <w:proofErr w:type="spellEnd"/>
      <w:r w:rsidR="00740EB0">
        <w:t xml:space="preserve"> </w:t>
      </w:r>
      <w:proofErr w:type="spellStart"/>
      <w:r w:rsidR="00740EB0">
        <w:t>dari</w:t>
      </w:r>
      <w:proofErr w:type="spellEnd"/>
      <w:r w:rsidR="00740EB0">
        <w:t xml:space="preserve"> </w:t>
      </w:r>
      <w:proofErr w:type="spellStart"/>
      <w:r w:rsidR="00740EB0">
        <w:lastRenderedPageBreak/>
        <w:t>beberapa</w:t>
      </w:r>
      <w:proofErr w:type="spellEnd"/>
      <w:r w:rsidR="00740EB0">
        <w:t xml:space="preserve"> </w:t>
      </w:r>
      <w:proofErr w:type="spellStart"/>
      <w:r w:rsidR="00740EB0">
        <w:t>sistem</w:t>
      </w:r>
      <w:proofErr w:type="spellEnd"/>
      <w:r w:rsidR="00740EB0">
        <w:t xml:space="preserve"> </w:t>
      </w:r>
      <w:r w:rsidR="00740EB0">
        <w:rPr>
          <w:i/>
          <w:iCs/>
        </w:rPr>
        <w:t xml:space="preserve">Decision Tree </w:t>
      </w:r>
      <w:r w:rsidR="00740EB0">
        <w:t xml:space="preserve">untuk </w:t>
      </w:r>
      <w:proofErr w:type="spellStart"/>
      <w:r w:rsidR="00740EB0">
        <w:t>dapat</w:t>
      </w:r>
      <w:proofErr w:type="spellEnd"/>
      <w:r w:rsidR="00740EB0">
        <w:t xml:space="preserve"> </w:t>
      </w:r>
      <w:proofErr w:type="spellStart"/>
      <w:r w:rsidR="00740EB0">
        <w:t>mengambil</w:t>
      </w:r>
      <w:proofErr w:type="spellEnd"/>
      <w:r w:rsidR="00740EB0">
        <w:t xml:space="preserve"> </w:t>
      </w:r>
      <w:proofErr w:type="spellStart"/>
      <w:r w:rsidR="00740EB0">
        <w:t>keputusan</w:t>
      </w:r>
      <w:proofErr w:type="spellEnd"/>
      <w:r w:rsidR="00740EB0">
        <w:t xml:space="preserve"> yang </w:t>
      </w:r>
      <w:proofErr w:type="spellStart"/>
      <w:r w:rsidR="00740EB0">
        <w:t>lebih</w:t>
      </w:r>
      <w:proofErr w:type="spellEnd"/>
      <w:r w:rsidR="00740EB0">
        <w:t xml:space="preserve"> </w:t>
      </w:r>
      <w:proofErr w:type="spellStart"/>
      <w:r w:rsidR="00740EB0">
        <w:t>presisi</w:t>
      </w:r>
      <w:proofErr w:type="spellEnd"/>
      <w:r w:rsidR="00740EB0">
        <w:t xml:space="preserve"> </w:t>
      </w:r>
      <w:r w:rsidR="00131A83">
        <w:fldChar w:fldCharType="begin" w:fldLock="1"/>
      </w:r>
      <w:r w:rsidR="00897DE3">
        <w: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8","24"]]},"author":[{"dropping-particle":"","family":"Onesmus","given":"Mbaabu","non-dropping-particle":"","parse-names":false,"suffix":""}],"container-title":"Section.Io","id":"ITEM-1","issued":{"date-parts":[["2020"]]},"title":"Introduction to Random Forest in Machine Learning","type":"webpage"},"uris":["http://www.mendeley.com/documents/?uuid=1a26c6dd-b680-4cc5-a0e2-3c9524dbcdf5"]}],"mendeley":{"formattedCitation":"(Onesmus, 2020a)","plainTextFormattedCitation":"(Onesmus, 2020a)","previouslyFormattedCitation":"(Onesmus, 2020a)"},"properties":{"noteIndex":0},"schema":"https://github.com/citation-style-language/schema/raw/master/csl-citation.json"}</w:instrText>
      </w:r>
      <w:r w:rsidR="00131A83">
        <w:fldChar w:fldCharType="separate"/>
      </w:r>
      <w:r w:rsidR="00E1649B" w:rsidRPr="00E1649B">
        <w:rPr>
          <w:noProof/>
        </w:rPr>
        <w:t>(Onesmus, 2020a)</w:t>
      </w:r>
      <w:r w:rsidR="00131A83">
        <w:fldChar w:fldCharType="end"/>
      </w:r>
      <w:r w:rsidR="00740EB0">
        <w:t>.</w:t>
      </w:r>
      <w:r w:rsidR="000F7EA3">
        <w:t xml:space="preserve"> </w:t>
      </w:r>
    </w:p>
    <w:p w14:paraId="41D38060" w14:textId="77777777" w:rsidR="00712883" w:rsidRDefault="00712883" w:rsidP="00712883">
      <w:pPr>
        <w:keepNext/>
        <w:spacing w:line="360" w:lineRule="auto"/>
        <w:ind w:left="720"/>
        <w:jc w:val="center"/>
      </w:pPr>
      <w:r>
        <w:rPr>
          <w:noProof/>
        </w:rPr>
        <w:drawing>
          <wp:inline distT="0" distB="0" distL="0" distR="0" wp14:anchorId="612EC350" wp14:editId="2B8F095E">
            <wp:extent cx="5400040" cy="35807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580765"/>
                    </a:xfrm>
                    <a:prstGeom prst="rect">
                      <a:avLst/>
                    </a:prstGeom>
                  </pic:spPr>
                </pic:pic>
              </a:graphicData>
            </a:graphic>
          </wp:inline>
        </w:drawing>
      </w:r>
    </w:p>
    <w:p w14:paraId="0B7E9B4A" w14:textId="3A4D21D9" w:rsidR="00712883" w:rsidRDefault="00712883" w:rsidP="003F0C01">
      <w:pPr>
        <w:pStyle w:val="Caption"/>
        <w:rPr>
          <w:ins w:id="1961" w:author="ilham.nur@office.ui.ac.id [2]" w:date="2023-01-29T12:17:00Z"/>
        </w:rPr>
      </w:pPr>
      <w:bookmarkStart w:id="1962" w:name="_Ref113421484"/>
      <w:bookmarkStart w:id="1963" w:name="_Toc128944242"/>
      <w:r>
        <w:t xml:space="preserve">Gambar </w:t>
      </w:r>
      <w:ins w:id="1964" w:author="ilham.nur@office.ui.ac.id" w:date="2023-03-10T23:19:00Z">
        <w:r w:rsidR="0017462A">
          <w:fldChar w:fldCharType="begin"/>
        </w:r>
        <w:r w:rsidR="0017462A">
          <w:instrText xml:space="preserve"> STYLEREF 1 \s </w:instrText>
        </w:r>
      </w:ins>
      <w:r w:rsidR="0017462A">
        <w:fldChar w:fldCharType="separate"/>
      </w:r>
      <w:r w:rsidR="0017462A">
        <w:rPr>
          <w:noProof/>
        </w:rPr>
        <w:t>2</w:t>
      </w:r>
      <w:ins w:id="1965"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1966" w:author="ilham.nur@office.ui.ac.id" w:date="2023-03-10T23:19:00Z">
        <w:r w:rsidR="0017462A">
          <w:rPr>
            <w:noProof/>
          </w:rPr>
          <w:t>9</w:t>
        </w:r>
        <w:r w:rsidR="0017462A">
          <w:fldChar w:fldCharType="end"/>
        </w:r>
      </w:ins>
      <w:ins w:id="1967" w:author="Ilham Nur Pratama" w:date="2023-03-09T00:23:00Z">
        <w:del w:id="1968" w:author="ilham.nur@office.ui.ac.id" w:date="2023-03-10T23:19:00Z">
          <w:r w:rsidR="00C56C18" w:rsidDel="0017462A">
            <w:fldChar w:fldCharType="begin"/>
          </w:r>
          <w:r w:rsidR="00C56C18" w:rsidDel="0017462A">
            <w:delInstrText xml:space="preserve"> STYLEREF 1 \s </w:delInstrText>
          </w:r>
        </w:del>
      </w:ins>
      <w:del w:id="1969" w:author="ilham.nur@office.ui.ac.id" w:date="2023-03-10T23:19:00Z">
        <w:r w:rsidR="00C56C18" w:rsidDel="0017462A">
          <w:fldChar w:fldCharType="separate"/>
        </w:r>
        <w:r w:rsidR="00C56C18" w:rsidDel="0017462A">
          <w:rPr>
            <w:noProof/>
          </w:rPr>
          <w:delText>2</w:delText>
        </w:r>
      </w:del>
      <w:ins w:id="1970" w:author="Ilham Nur Pratama" w:date="2023-03-09T00:23:00Z">
        <w:del w:id="1971"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1972" w:author="ilham.nur@office.ui.ac.id" w:date="2023-03-10T23:19:00Z">
        <w:r w:rsidR="00C56C18" w:rsidDel="0017462A">
          <w:fldChar w:fldCharType="separate"/>
        </w:r>
      </w:del>
      <w:ins w:id="1973" w:author="Ilham Nur Pratama" w:date="2023-03-09T00:23:00Z">
        <w:del w:id="1974" w:author="ilham.nur@office.ui.ac.id" w:date="2023-03-10T23:19:00Z">
          <w:r w:rsidR="00C56C18" w:rsidDel="0017462A">
            <w:rPr>
              <w:noProof/>
            </w:rPr>
            <w:delText>9</w:delText>
          </w:r>
          <w:r w:rsidR="00C56C18" w:rsidDel="0017462A">
            <w:fldChar w:fldCharType="end"/>
          </w:r>
        </w:del>
      </w:ins>
      <w:ins w:id="1975" w:author="ilham.nur@office.ui.ac.id" w:date="2023-03-05T14:12:00Z">
        <w:del w:id="1976" w:author="Ilham Nur Pratama" w:date="2023-03-08T18:52:00Z">
          <w:r w:rsidR="00604724" w:rsidDel="0067134C">
            <w:fldChar w:fldCharType="begin"/>
          </w:r>
          <w:r w:rsidR="00604724" w:rsidDel="0067134C">
            <w:delInstrText xml:space="preserve"> STYLEREF 1 \s </w:delInstrText>
          </w:r>
        </w:del>
      </w:ins>
      <w:del w:id="1977" w:author="Ilham Nur Pratama" w:date="2023-03-08T18:52:00Z">
        <w:r w:rsidR="00604724" w:rsidDel="0067134C">
          <w:fldChar w:fldCharType="separate"/>
        </w:r>
        <w:r w:rsidR="00A262DF" w:rsidDel="0067134C">
          <w:rPr>
            <w:noProof/>
          </w:rPr>
          <w:delText>2</w:delText>
        </w:r>
      </w:del>
      <w:ins w:id="1978" w:author="ilham.nur@office.ui.ac.id" w:date="2023-03-05T14:12:00Z">
        <w:del w:id="1979"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1980" w:author="Ilham Nur Pratama" w:date="2023-03-08T18:52:00Z">
        <w:r w:rsidR="00604724" w:rsidDel="0067134C">
          <w:fldChar w:fldCharType="separate"/>
        </w:r>
      </w:del>
      <w:ins w:id="1981" w:author="ilham.nur@office.ui.ac.id" w:date="2023-03-05T21:23:00Z">
        <w:del w:id="1982" w:author="Ilham Nur Pratama" w:date="2023-03-08T18:52:00Z">
          <w:r w:rsidR="00A262DF" w:rsidDel="0067134C">
            <w:rPr>
              <w:noProof/>
            </w:rPr>
            <w:delText>9</w:delText>
          </w:r>
        </w:del>
      </w:ins>
      <w:ins w:id="1983" w:author="ilham.nur@office.ui.ac.id" w:date="2023-03-05T14:12:00Z">
        <w:del w:id="1984" w:author="Ilham Nur Pratama" w:date="2023-03-08T18:52:00Z">
          <w:r w:rsidR="00604724" w:rsidDel="0067134C">
            <w:fldChar w:fldCharType="end"/>
          </w:r>
        </w:del>
      </w:ins>
      <w:ins w:id="1985" w:author="ilham.nur@office.ui.ac.id [2]" w:date="2023-01-25T05:09:00Z">
        <w:del w:id="1986" w:author="ilham.nur@office.ui.ac.id" w:date="2023-02-02T22:33:00Z">
          <w:r w:rsidR="00F62D33" w:rsidDel="00A76FCF">
            <w:fldChar w:fldCharType="begin"/>
          </w:r>
          <w:r w:rsidR="00F62D33" w:rsidDel="00A76FCF">
            <w:delInstrText xml:space="preserve"> STYLEREF 1 \s </w:delInstrText>
          </w:r>
        </w:del>
      </w:ins>
      <w:del w:id="1987" w:author="ilham.nur@office.ui.ac.id" w:date="2023-02-02T22:33:00Z">
        <w:r w:rsidR="00F62D33" w:rsidDel="00A76FCF">
          <w:fldChar w:fldCharType="separate"/>
        </w:r>
        <w:r w:rsidR="00C64CA0" w:rsidDel="00A76FCF">
          <w:rPr>
            <w:noProof/>
          </w:rPr>
          <w:delText>2</w:delText>
        </w:r>
      </w:del>
      <w:ins w:id="1988" w:author="ilham.nur@office.ui.ac.id [2]" w:date="2023-01-25T05:09:00Z">
        <w:del w:id="1989"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990" w:author="ilham.nur@office.ui.ac.id" w:date="2023-02-02T22:33:00Z">
        <w:r w:rsidR="00000000">
          <w:fldChar w:fldCharType="separate"/>
        </w:r>
      </w:del>
      <w:ins w:id="1991" w:author="ilham.nur@office.ui.ac.id [2]" w:date="2023-01-25T05:09:00Z">
        <w:del w:id="1992" w:author="ilham.nur@office.ui.ac.id" w:date="2023-02-02T22:33:00Z">
          <w:r w:rsidR="00F62D33" w:rsidDel="00A76FCF">
            <w:fldChar w:fldCharType="end"/>
          </w:r>
        </w:del>
      </w:ins>
      <w:del w:id="1993"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2</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9</w:delText>
        </w:r>
        <w:r w:rsidR="0030521D" w:rsidDel="00E614FF">
          <w:fldChar w:fldCharType="end"/>
        </w:r>
      </w:del>
      <w:bookmarkEnd w:id="1962"/>
      <w:r>
        <w:t xml:space="preserve"> </w:t>
      </w:r>
      <w:proofErr w:type="spellStart"/>
      <w:r>
        <w:t>Ilustrasi</w:t>
      </w:r>
      <w:proofErr w:type="spellEnd"/>
      <w:r>
        <w:t xml:space="preserve"> </w:t>
      </w:r>
      <w:proofErr w:type="spellStart"/>
      <w:r>
        <w:t>struktur</w:t>
      </w:r>
      <w:proofErr w:type="spellEnd"/>
      <w:r>
        <w:t xml:space="preserve"> </w:t>
      </w:r>
      <w:r>
        <w:rPr>
          <w:i/>
        </w:rPr>
        <w:t>random forest</w:t>
      </w:r>
      <w:r>
        <w:t xml:space="preserve"> </w:t>
      </w:r>
      <w:proofErr w:type="spellStart"/>
      <w:r>
        <w:t>dalam</w:t>
      </w:r>
      <w:proofErr w:type="spellEnd"/>
      <w:r>
        <w:t xml:space="preserve"> </w:t>
      </w:r>
      <w:proofErr w:type="spellStart"/>
      <w:r>
        <w:t>menyelesaikan</w:t>
      </w:r>
      <w:proofErr w:type="spellEnd"/>
      <w:r>
        <w:t xml:space="preserve"> </w:t>
      </w:r>
      <w:proofErr w:type="spellStart"/>
      <w:r>
        <w:t>permasalahan</w:t>
      </w:r>
      <w:bookmarkEnd w:id="1963"/>
      <w:proofErr w:type="spellEnd"/>
      <w:r>
        <w:t xml:space="preserve"> </w:t>
      </w:r>
      <w:del w:id="1994" w:author="ilham.nur@office.ui.ac.id [2]" w:date="2023-01-29T12:17:00Z">
        <w:r w:rsidRPr="00712883" w:rsidDel="000B4C66">
          <w:fldChar w:fldCharType="begin" w:fldLock="1"/>
        </w:r>
        <w:r w:rsidR="00897DE3" w:rsidDel="000B4C66">
          <w:del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8","24"]]},"author":[{"dropping-particle":"","family":"Onesmus","given":"Mbaabu","non-dropping-particle":"","parse-names":false,"suffix":""}],"container-title":"Section.Io","id":"ITEM-1","issued":{"date-parts":[["2020"]]},"title":"Introduction to Random Forest in Machine Learning","type":"webpage"},"uris":["http://www.mendeley.com/documents/?uuid=1a26c6dd-b680-4cc5-a0e2-3c9524dbcdf5"]}],"mendeley":{"formattedCitation":"(Onesmus, 2020a)","plainTextFormattedCitation":"(Onesmus, 2020a)","previouslyFormattedCitation":"(Onesmus, 2020a)"},"properties":{"noteIndex":0},"schema":"https://github.com/citation-style-language/schema/raw/master/csl-citation.json"}</w:delInstrText>
        </w:r>
        <w:r w:rsidRPr="00712883" w:rsidDel="000B4C66">
          <w:fldChar w:fldCharType="separate"/>
        </w:r>
        <w:r w:rsidR="00E1649B" w:rsidRPr="00E1649B" w:rsidDel="000B4C66">
          <w:rPr>
            <w:noProof/>
          </w:rPr>
          <w:delText>(Onesmus, 2020a)</w:delText>
        </w:r>
        <w:r w:rsidRPr="00712883" w:rsidDel="000B4C66">
          <w:fldChar w:fldCharType="end"/>
        </w:r>
      </w:del>
    </w:p>
    <w:p w14:paraId="45900D9D" w14:textId="681BAEB9" w:rsidR="000B4C66" w:rsidRPr="000B4C66" w:rsidRDefault="000B4C66" w:rsidP="003F0C01">
      <w:pPr>
        <w:pStyle w:val="Caption"/>
        <w:rPr>
          <w:i/>
        </w:rPr>
      </w:pPr>
      <w:proofErr w:type="spellStart"/>
      <w:ins w:id="1995" w:author="ilham.nur@office.ui.ac.id [2]" w:date="2023-01-29T12:17:00Z">
        <w:r>
          <w:t>Sumber</w:t>
        </w:r>
        <w:proofErr w:type="spellEnd"/>
        <w:r>
          <w:t xml:space="preserve">: </w:t>
        </w:r>
        <w:r w:rsidRPr="00712883">
          <w:fldChar w:fldCharType="begin" w:fldLock="1"/>
        </w:r>
        <w:r>
          <w: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8","24"]]},"author":[{"dropping-particle":"","family":"Onesmus","given":"Mbaabu","non-dropping-particle":"","parse-names":false,"suffix":""}],"container-title":"Section.Io","id":"ITEM-1","issued":{"date-parts":[["2020"]]},"title":"Introduction to Random Forest in Machine Learning","type":"webpage"},"uris":["http://www.mendeley.com/documents/?uuid=1a26c6dd-b680-4cc5-a0e2-3c9524dbcdf5"]}],"mendeley":{"formattedCitation":"(Onesmus, 2020a)","plainTextFormattedCitation":"(Onesmus, 2020a)","previouslyFormattedCitation":"(Onesmus, 2020a)"},"properties":{"noteIndex":0},"schema":"https://github.com/citation-style-language/schema/raw/master/csl-citation.json"}</w:instrText>
        </w:r>
        <w:r w:rsidRPr="00712883">
          <w:fldChar w:fldCharType="separate"/>
        </w:r>
        <w:r w:rsidRPr="00E1649B">
          <w:rPr>
            <w:noProof/>
          </w:rPr>
          <w:t>(Onesmus, 2020a)</w:t>
        </w:r>
        <w:r w:rsidRPr="00712883">
          <w:fldChar w:fldCharType="end"/>
        </w:r>
      </w:ins>
    </w:p>
    <w:p w14:paraId="5EE785C6" w14:textId="147745BC" w:rsidR="00EC0D17" w:rsidRPr="00FB327F" w:rsidRDefault="00DD09A8" w:rsidP="0043415F">
      <w:pPr>
        <w:spacing w:line="360" w:lineRule="auto"/>
        <w:ind w:left="720"/>
        <w:rPr>
          <w:i/>
          <w:iCs/>
        </w:rPr>
      </w:pPr>
      <w:r>
        <w:t xml:space="preserve">Pada </w:t>
      </w:r>
      <w:r>
        <w:fldChar w:fldCharType="begin"/>
      </w:r>
      <w:r>
        <w:instrText xml:space="preserve"> REF _Ref113421484 \h </w:instrText>
      </w:r>
      <w:r>
        <w:fldChar w:fldCharType="separate"/>
      </w:r>
      <w:r w:rsidR="00A262DF">
        <w:t xml:space="preserve">Gambar </w:t>
      </w:r>
      <w:r w:rsidR="00A262DF">
        <w:rPr>
          <w:noProof/>
        </w:rPr>
        <w:t>2</w:t>
      </w:r>
      <w:r w:rsidR="00A262DF">
        <w:t>.</w:t>
      </w:r>
      <w:r w:rsidR="00A262DF">
        <w:rPr>
          <w:noProof/>
        </w:rPr>
        <w:t>9</w:t>
      </w:r>
      <w:r>
        <w:fldChar w:fldCharType="end"/>
      </w:r>
      <w:r>
        <w:t xml:space="preserve"> </w:t>
      </w:r>
      <w:proofErr w:type="spellStart"/>
      <w:r>
        <w:t>ditunjukkan</w:t>
      </w:r>
      <w:proofErr w:type="spellEnd"/>
      <w:r>
        <w:t xml:space="preserve"> bagaimana </w:t>
      </w:r>
      <w:proofErr w:type="spellStart"/>
      <w:r w:rsidR="00551B1D">
        <w:t>struktur</w:t>
      </w:r>
      <w:proofErr w:type="spellEnd"/>
      <w:r w:rsidR="00551B1D">
        <w:t xml:space="preserve"> </w:t>
      </w:r>
      <w:proofErr w:type="spellStart"/>
      <w:r w:rsidR="00551B1D">
        <w:t>dari</w:t>
      </w:r>
      <w:proofErr w:type="spellEnd"/>
      <w:r w:rsidR="00551B1D">
        <w:t xml:space="preserve"> </w:t>
      </w:r>
      <w:r>
        <w:rPr>
          <w:i/>
          <w:iCs/>
        </w:rPr>
        <w:t>random forest</w:t>
      </w:r>
      <w:r w:rsidR="00551B1D">
        <w:rPr>
          <w:i/>
          <w:iCs/>
        </w:rPr>
        <w:t xml:space="preserve">. </w:t>
      </w:r>
      <w:r w:rsidR="00B05405">
        <w:rPr>
          <w:i/>
          <w:iCs/>
        </w:rPr>
        <w:t xml:space="preserve">Random Forest </w:t>
      </w:r>
      <w:proofErr w:type="spellStart"/>
      <w:r w:rsidR="00B05405">
        <w:t>bekerja</w:t>
      </w:r>
      <w:proofErr w:type="spellEnd"/>
      <w:r w:rsidR="00B05405">
        <w:t xml:space="preserve"> dengan </w:t>
      </w:r>
      <w:proofErr w:type="spellStart"/>
      <w:r w:rsidR="00B05405">
        <w:t>melakukan</w:t>
      </w:r>
      <w:proofErr w:type="spellEnd"/>
      <w:r w:rsidR="00B05405">
        <w:t xml:space="preserve"> </w:t>
      </w:r>
      <w:proofErr w:type="spellStart"/>
      <w:r w:rsidR="00B05405">
        <w:t>pemilihan</w:t>
      </w:r>
      <w:proofErr w:type="spellEnd"/>
      <w:r w:rsidR="00B05405">
        <w:t xml:space="preserve"> </w:t>
      </w:r>
      <w:proofErr w:type="spellStart"/>
      <w:r w:rsidR="00B05405">
        <w:t>terhadap</w:t>
      </w:r>
      <w:proofErr w:type="spellEnd"/>
      <w:r w:rsidR="00B05405">
        <w:t xml:space="preserve"> </w:t>
      </w:r>
      <w:r w:rsidR="00B05405">
        <w:rPr>
          <w:i/>
          <w:iCs/>
        </w:rPr>
        <w:t xml:space="preserve">root </w:t>
      </w:r>
      <w:proofErr w:type="spellStart"/>
      <w:r w:rsidR="00B05405">
        <w:t>utama</w:t>
      </w:r>
      <w:proofErr w:type="spellEnd"/>
      <w:r w:rsidR="00B05405">
        <w:t xml:space="preserve">, </w:t>
      </w:r>
      <w:proofErr w:type="spellStart"/>
      <w:r w:rsidR="00B05405">
        <w:t>kemudian</w:t>
      </w:r>
      <w:proofErr w:type="spellEnd"/>
      <w:r w:rsidR="00B05405">
        <w:t xml:space="preserve"> </w:t>
      </w:r>
      <w:proofErr w:type="spellStart"/>
      <w:r w:rsidR="00B05405">
        <w:t>dibagikan</w:t>
      </w:r>
      <w:proofErr w:type="spellEnd"/>
      <w:r w:rsidR="00B05405">
        <w:t xml:space="preserve"> </w:t>
      </w:r>
      <w:proofErr w:type="spellStart"/>
      <w:r w:rsidR="00B05405">
        <w:t>kepada</w:t>
      </w:r>
      <w:proofErr w:type="spellEnd"/>
      <w:r w:rsidR="00B05405">
        <w:t xml:space="preserve"> </w:t>
      </w:r>
      <w:r w:rsidR="00342DF8">
        <w:t xml:space="preserve">masing-masing </w:t>
      </w:r>
      <w:r w:rsidR="00342DF8">
        <w:rPr>
          <w:i/>
          <w:iCs/>
        </w:rPr>
        <w:t xml:space="preserve">decision tree </w:t>
      </w:r>
      <w:r w:rsidR="00342DF8">
        <w:t xml:space="preserve">yang </w:t>
      </w:r>
      <w:proofErr w:type="spellStart"/>
      <w:r w:rsidR="00342DF8">
        <w:t>ada</w:t>
      </w:r>
      <w:proofErr w:type="spellEnd"/>
      <w:r w:rsidR="00342DF8">
        <w:t xml:space="preserve"> pada </w:t>
      </w:r>
      <w:proofErr w:type="spellStart"/>
      <w:r w:rsidR="00342DF8">
        <w:t>sistem</w:t>
      </w:r>
      <w:proofErr w:type="spellEnd"/>
      <w:r w:rsidR="00342DF8">
        <w:t xml:space="preserve"> </w:t>
      </w:r>
      <w:r w:rsidR="00342DF8">
        <w:rPr>
          <w:i/>
          <w:iCs/>
        </w:rPr>
        <w:t xml:space="preserve">random forest </w:t>
      </w:r>
      <w:r w:rsidR="00342DF8">
        <w:rPr>
          <w:i/>
          <w:iCs/>
        </w:rPr>
        <w:fldChar w:fldCharType="begin" w:fldLock="1"/>
      </w:r>
      <w:r w:rsidR="00897DE3">
        <w:rPr>
          <w:i/>
          <w:iCs/>
        </w:rPr>
        <w: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8","24"]]},"author":[{"dropping-particle":"","family":"Onesmus","given":"Mbaabu","non-dropping-particle":"","parse-names":false,"suffix":""}],"container-title":"Section.Io","id":"ITEM-1","issued":{"date-parts":[["2020"]]},"title":"Introduction to Random Forest in Machine Learning","type":"webpage"},"uris":["http://www.mendeley.com/documents/?uuid=1a26c6dd-b680-4cc5-a0e2-3c9524dbcdf5"]}],"mendeley":{"formattedCitation":"(Onesmus, 2020a)","plainTextFormattedCitation":"(Onesmus, 2020a)","previouslyFormattedCitation":"(Onesmus, 2020a)"},"properties":{"noteIndex":0},"schema":"https://github.com/citation-style-language/schema/raw/master/csl-citation.json"}</w:instrText>
      </w:r>
      <w:r w:rsidR="00342DF8">
        <w:rPr>
          <w:i/>
          <w:iCs/>
        </w:rPr>
        <w:fldChar w:fldCharType="separate"/>
      </w:r>
      <w:r w:rsidR="00E1649B" w:rsidRPr="00E1649B">
        <w:rPr>
          <w:iCs/>
          <w:noProof/>
        </w:rPr>
        <w:t>(Onesmus, 2020a)</w:t>
      </w:r>
      <w:r w:rsidR="00342DF8">
        <w:rPr>
          <w:i/>
          <w:iCs/>
        </w:rPr>
        <w:fldChar w:fldCharType="end"/>
      </w:r>
      <w:r w:rsidR="00342DF8">
        <w:rPr>
          <w:i/>
          <w:iCs/>
        </w:rPr>
        <w:t>.</w:t>
      </w:r>
      <w:r w:rsidR="002932C2">
        <w:rPr>
          <w:i/>
          <w:iCs/>
        </w:rPr>
        <w:t xml:space="preserve"> </w:t>
      </w:r>
      <w:proofErr w:type="spellStart"/>
      <w:r w:rsidR="00465A1B">
        <w:t>Kelebihan</w:t>
      </w:r>
      <w:proofErr w:type="spellEnd"/>
      <w:r w:rsidR="00465A1B">
        <w:t xml:space="preserve"> yang </w:t>
      </w:r>
      <w:proofErr w:type="spellStart"/>
      <w:r w:rsidR="00465A1B">
        <w:t>didapatkan</w:t>
      </w:r>
      <w:proofErr w:type="spellEnd"/>
      <w:r w:rsidR="00465A1B">
        <w:t xml:space="preserve"> </w:t>
      </w:r>
      <w:proofErr w:type="spellStart"/>
      <w:r w:rsidR="00465A1B">
        <w:t>ketikan</w:t>
      </w:r>
      <w:proofErr w:type="spellEnd"/>
      <w:r w:rsidR="00465A1B">
        <w:t xml:space="preserve"> </w:t>
      </w:r>
      <w:proofErr w:type="spellStart"/>
      <w:r w:rsidR="00465A1B">
        <w:t>menggunakan</w:t>
      </w:r>
      <w:proofErr w:type="spellEnd"/>
      <w:r w:rsidR="00465A1B">
        <w:t xml:space="preserve"> ML </w:t>
      </w:r>
      <w:r w:rsidR="00465A1B">
        <w:rPr>
          <w:i/>
          <w:iCs/>
        </w:rPr>
        <w:t xml:space="preserve">random forest </w:t>
      </w:r>
      <w:proofErr w:type="spellStart"/>
      <w:r w:rsidR="00465A1B">
        <w:t>adalah</w:t>
      </w:r>
      <w:proofErr w:type="spellEnd"/>
      <w:r w:rsidR="00465A1B">
        <w:t xml:space="preserve"> </w:t>
      </w:r>
      <w:proofErr w:type="spellStart"/>
      <w:r w:rsidR="00465A1B">
        <w:t>memiliki</w:t>
      </w:r>
      <w:proofErr w:type="spellEnd"/>
      <w:r w:rsidR="00465A1B">
        <w:t xml:space="preserve"> hasil </w:t>
      </w:r>
      <w:proofErr w:type="spellStart"/>
      <w:r w:rsidR="00465A1B">
        <w:t>prediksi</w:t>
      </w:r>
      <w:proofErr w:type="spellEnd"/>
      <w:r w:rsidR="00465A1B">
        <w:t xml:space="preserve"> yang </w:t>
      </w:r>
      <w:proofErr w:type="spellStart"/>
      <w:r w:rsidR="00465A1B">
        <w:t>lebih</w:t>
      </w:r>
      <w:proofErr w:type="spellEnd"/>
      <w:r w:rsidR="00465A1B">
        <w:t xml:space="preserve"> </w:t>
      </w:r>
      <w:r w:rsidR="00E1649B">
        <w:t xml:space="preserve">valid dan </w:t>
      </w:r>
      <w:proofErr w:type="spellStart"/>
      <w:r w:rsidR="00E1649B">
        <w:t>mudah</w:t>
      </w:r>
      <w:proofErr w:type="spellEnd"/>
      <w:r w:rsidR="00E1649B">
        <w:t xml:space="preserve"> untuk di </w:t>
      </w:r>
      <w:proofErr w:type="spellStart"/>
      <w:r w:rsidR="00E1649B">
        <w:t>pahami</w:t>
      </w:r>
      <w:proofErr w:type="spellEnd"/>
      <w:r w:rsidR="00E1649B">
        <w:t xml:space="preserve">, dan </w:t>
      </w:r>
      <w:proofErr w:type="spellStart"/>
      <w:r w:rsidR="00E1649B">
        <w:t>dapat</w:t>
      </w:r>
      <w:proofErr w:type="spellEnd"/>
      <w:r w:rsidR="00E1649B">
        <w:t xml:space="preserve"> </w:t>
      </w:r>
      <w:proofErr w:type="spellStart"/>
      <w:r w:rsidR="00E1649B">
        <w:t>digunakan</w:t>
      </w:r>
      <w:proofErr w:type="spellEnd"/>
      <w:r w:rsidR="00E1649B">
        <w:t xml:space="preserve"> untuk data yang </w:t>
      </w:r>
      <w:proofErr w:type="spellStart"/>
      <w:r w:rsidR="00E1649B">
        <w:t>banyak</w:t>
      </w:r>
      <w:proofErr w:type="spellEnd"/>
      <w:r w:rsidR="00E1649B">
        <w:t xml:space="preserve"> </w:t>
      </w:r>
      <w:r w:rsidR="00E1649B">
        <w:fldChar w:fldCharType="begin" w:fldLock="1"/>
      </w:r>
      <w:r w:rsidR="001F097B">
        <w: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12","7"]]},"author":[{"dropping-particle":"","family":"Onesmus","given":"Mbaabu","non-dropping-particle":"","parse-names":false,"suffix":""}],"container-title":"Section.Io","id":"ITEM-1","issued":{"date-parts":[["2020"]]},"publisher":"Section","title":"Introduction to Random Forest in Machine Learning","type":"webpage"},"uris":["http://www.mendeley.com/documents/?uuid=43fa98a3-b781-4cd1-a811-059035328ff8"]},{"id":"ITEM-2","itemData":{"URL":"https://builtin.com/data-science/supervised-machine-learning-classification","abstract":"Machine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-2","issued":{"date-parts":[["2019"]]},"title":"Supervised Machine Learning Classification: An In-Depth Guide","type":"webpage"},"uris":["http://www.mendeley.com/documents/?uuid=51a1aa94-fdcd-4b40-9d29-8bbba5520437"]}],"mendeley":{"formattedCitation":"(Onesmus, 2020b; Shetty, 2019)","plainTextFormattedCitation":"(Onesmus, 2020b; Shetty, 2019)","previouslyFormattedCitation":"(Onesmus, 2020b; Shetty, 2019)"},"properties":{"noteIndex":0},"schema":"https://github.com/citation-style-language/schema/raw/master/csl-citation.json"}</w:instrText>
      </w:r>
      <w:r w:rsidR="00E1649B">
        <w:fldChar w:fldCharType="separate"/>
      </w:r>
      <w:r w:rsidR="00E1649B" w:rsidRPr="00E1649B">
        <w:rPr>
          <w:noProof/>
        </w:rPr>
        <w:t>(Onesmus, 2020b; Shetty, 2019)</w:t>
      </w:r>
      <w:r w:rsidR="00E1649B">
        <w:fldChar w:fldCharType="end"/>
      </w:r>
      <w:r w:rsidR="00E1649B">
        <w:t xml:space="preserve">. Akan </w:t>
      </w:r>
      <w:proofErr w:type="spellStart"/>
      <w:r w:rsidR="00E1649B">
        <w:t>tetapi</w:t>
      </w:r>
      <w:proofErr w:type="spellEnd"/>
      <w:r w:rsidR="00E1649B">
        <w:t xml:space="preserve"> </w:t>
      </w:r>
      <w:proofErr w:type="spellStart"/>
      <w:r w:rsidR="00E1649B">
        <w:t>penggunaan</w:t>
      </w:r>
      <w:proofErr w:type="spellEnd"/>
      <w:r w:rsidR="00E1649B">
        <w:t xml:space="preserve"> </w:t>
      </w:r>
      <w:r w:rsidR="00E1649B">
        <w:rPr>
          <w:i/>
          <w:iCs/>
        </w:rPr>
        <w:t xml:space="preserve">random forest </w:t>
      </w:r>
      <w:r w:rsidR="00E1649B">
        <w:t xml:space="preserve">juga </w:t>
      </w:r>
      <w:proofErr w:type="spellStart"/>
      <w:r w:rsidR="00E1649B">
        <w:t>memiliki</w:t>
      </w:r>
      <w:proofErr w:type="spellEnd"/>
      <w:r w:rsidR="00E1649B">
        <w:t xml:space="preserve"> </w:t>
      </w:r>
      <w:proofErr w:type="spellStart"/>
      <w:r w:rsidR="00E1649B">
        <w:t>kekurangan</w:t>
      </w:r>
      <w:proofErr w:type="spellEnd"/>
      <w:r w:rsidR="00E1649B">
        <w:t xml:space="preserve"> di mana</w:t>
      </w:r>
      <w:r w:rsidR="00FB327F">
        <w:t xml:space="preserve"> perlu </w:t>
      </w:r>
      <w:proofErr w:type="spellStart"/>
      <w:r w:rsidR="00FB327F">
        <w:t>banyak</w:t>
      </w:r>
      <w:proofErr w:type="spellEnd"/>
      <w:r w:rsidR="00FB327F">
        <w:t xml:space="preserve"> </w:t>
      </w:r>
      <w:r w:rsidR="00FB327F">
        <w:rPr>
          <w:i/>
          <w:iCs/>
        </w:rPr>
        <w:t xml:space="preserve">resource computation </w:t>
      </w:r>
      <w:r w:rsidR="00FB327F">
        <w:t xml:space="preserve">yang </w:t>
      </w:r>
      <w:proofErr w:type="spellStart"/>
      <w:r w:rsidR="00FB327F">
        <w:t>digunakan</w:t>
      </w:r>
      <w:proofErr w:type="spellEnd"/>
      <w:r w:rsidR="00FB327F">
        <w:t xml:space="preserve"> </w:t>
      </w:r>
      <w:proofErr w:type="spellStart"/>
      <w:r w:rsidR="00FB327F">
        <w:t>sehingga</w:t>
      </w:r>
      <w:proofErr w:type="spellEnd"/>
      <w:r w:rsidR="00FB327F">
        <w:t xml:space="preserve"> </w:t>
      </w:r>
      <w:proofErr w:type="spellStart"/>
      <w:r w:rsidR="00FB327F">
        <w:t>relatif</w:t>
      </w:r>
      <w:proofErr w:type="spellEnd"/>
      <w:r w:rsidR="00FB327F">
        <w:t xml:space="preserve"> </w:t>
      </w:r>
      <w:proofErr w:type="spellStart"/>
      <w:r w:rsidR="00FB327F">
        <w:t>lebih</w:t>
      </w:r>
      <w:proofErr w:type="spellEnd"/>
      <w:r w:rsidR="00FB327F">
        <w:t xml:space="preserve"> </w:t>
      </w:r>
      <w:proofErr w:type="spellStart"/>
      <w:r w:rsidR="00FB327F">
        <w:t>lambat</w:t>
      </w:r>
      <w:proofErr w:type="spellEnd"/>
      <w:r w:rsidR="00FB327F">
        <w:t xml:space="preserve"> </w:t>
      </w:r>
      <w:proofErr w:type="spellStart"/>
      <w:r w:rsidR="00FB327F">
        <w:t>dibandingkan</w:t>
      </w:r>
      <w:proofErr w:type="spellEnd"/>
      <w:r w:rsidR="00FB327F">
        <w:t xml:space="preserve"> dengan </w:t>
      </w:r>
      <w:r w:rsidR="00FB327F">
        <w:rPr>
          <w:i/>
          <w:iCs/>
        </w:rPr>
        <w:t>decision tree</w:t>
      </w:r>
      <w:r w:rsidR="00897DE3">
        <w:rPr>
          <w:i/>
          <w:iCs/>
        </w:rPr>
        <w:t xml:space="preserve"> </w:t>
      </w:r>
      <w:r w:rsidR="00897DE3">
        <w:rPr>
          <w:i/>
          <w:iCs/>
        </w:rPr>
        <w:fldChar w:fldCharType="begin" w:fldLock="1"/>
      </w:r>
      <w:r w:rsidR="001F097B">
        <w:rPr>
          <w:i/>
          <w:iCs/>
        </w:rPr>
        <w: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12","7"]]},"author":[{"dropping-particle":"","family":"Onesmus","given":"Mbaabu","non-dropping-particle":"","parse-names":false,"suffix":""}],"container-title":"Section.Io","id":"ITEM-1","issued":{"date-parts":[["2020"]]},"publisher":"Section","title":"Introduction to Random Forest in Machine Learning","type":"webpage"},"uris":["http://www.mendeley.com/documents/?uuid=43fa98a3-b781-4cd1-a811-059035328ff8"]}],"mendeley":{"formattedCitation":"(Onesmus, 2020b)","plainTextFormattedCitation":"(Onesmus, 2020b)","previouslyFormattedCitation":"(Onesmus, 2020b)"},"properties":{"noteIndex":0},"schema":"https://github.com/citation-style-language/schema/raw/master/csl-citation.json"}</w:instrText>
      </w:r>
      <w:r w:rsidR="00897DE3">
        <w:rPr>
          <w:i/>
          <w:iCs/>
        </w:rPr>
        <w:fldChar w:fldCharType="separate"/>
      </w:r>
      <w:r w:rsidR="00897DE3" w:rsidRPr="00897DE3">
        <w:rPr>
          <w:iCs/>
          <w:noProof/>
        </w:rPr>
        <w:t>(Onesmus, 2020b)</w:t>
      </w:r>
      <w:r w:rsidR="00897DE3">
        <w:rPr>
          <w:i/>
          <w:iCs/>
        </w:rPr>
        <w:fldChar w:fldCharType="end"/>
      </w:r>
      <w:r w:rsidR="00897DE3">
        <w:rPr>
          <w:i/>
          <w:iCs/>
        </w:rPr>
        <w:t>.</w:t>
      </w:r>
    </w:p>
    <w:p w14:paraId="7E32F64D" w14:textId="231BCE1E" w:rsidR="00E00CFC" w:rsidRDefault="00E00CFC" w:rsidP="0043415F">
      <w:pPr>
        <w:spacing w:line="360" w:lineRule="auto"/>
        <w:ind w:left="720"/>
      </w:pPr>
      <w:r>
        <w:rPr>
          <w:i/>
          <w:iCs/>
        </w:rPr>
        <w:t xml:space="preserve">Unsupervised Learning </w:t>
      </w:r>
      <w:r>
        <w:t xml:space="preserve">(UL) </w:t>
      </w:r>
      <w:proofErr w:type="spellStart"/>
      <w:r>
        <w:t>merupakan</w:t>
      </w:r>
      <w:proofErr w:type="spellEnd"/>
      <w:r>
        <w:t xml:space="preserve"> </w:t>
      </w:r>
      <w:proofErr w:type="spellStart"/>
      <w:r>
        <w:t>jenis</w:t>
      </w:r>
      <w:proofErr w:type="spellEnd"/>
      <w:r>
        <w:t xml:space="preserve"> </w:t>
      </w:r>
      <w:proofErr w:type="spellStart"/>
      <w:r>
        <w:t>dari</w:t>
      </w:r>
      <w:proofErr w:type="spellEnd"/>
      <w:r>
        <w:t xml:space="preserve"> ML yang tidak </w:t>
      </w:r>
      <w:proofErr w:type="spellStart"/>
      <w:r>
        <w:t>memiliki</w:t>
      </w:r>
      <w:proofErr w:type="spellEnd"/>
      <w:r>
        <w:t xml:space="preserve"> </w:t>
      </w:r>
      <w:proofErr w:type="spellStart"/>
      <w:r>
        <w:t>keluaran</w:t>
      </w:r>
      <w:proofErr w:type="spellEnd"/>
      <w:r>
        <w:t xml:space="preserve"> </w:t>
      </w:r>
      <w:proofErr w:type="spellStart"/>
      <w:r>
        <w:t>tetap</w:t>
      </w:r>
      <w:proofErr w:type="spellEnd"/>
      <w:r>
        <w:t xml:space="preserve"> untuk di </w:t>
      </w:r>
      <w:proofErr w:type="spellStart"/>
      <w:r>
        <w:t>prediksi</w:t>
      </w:r>
      <w:proofErr w:type="spellEnd"/>
      <w:r>
        <w:t xml:space="preserve"> </w:t>
      </w:r>
      <w:r>
        <w:fldChar w:fldCharType="begin" w:fldLock="1"/>
      </w:r>
      <w:r w:rsidR="002F3174">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id":"ITEM-2","itemData":{"URL":"https://www.netguru.com/blog/supervised-machine-learning","accessed":{"date-parts":[["2022","8","24"]]},"author":[{"dropping-particle":"","family":"Mrukwa","given":"Grzegorz","non-dropping-particle":"","parse-names":false,"suffix":""}],"container-title":"Netguru","id":"ITEM-2","issued":{"date-parts":[["2018"]]},"title":"Supervised and Unsupervised Machine Learning - Types of ML","type":"webpage"},"uris":["http://www.mendeley.com/documents/?uuid=cbc5ffd6-ea69-4f2b-9091-a81deada893c"]}],"mendeley":{"formattedCitation":"(Hurwitz &amp; Kirsch, 2018; Mrukwa, 2018)","plainTextFormattedCitation":"(Hurwitz &amp; Kirsch, 2018; Mrukwa, 2018)","previouslyFormattedCitation":"(Hurwitz &amp; Kirsch, 2018; Mrukwa, 2018)"},"properties":{"noteIndex":0},"schema":"https://github.com/citation-style-language/schema/raw/master/csl-citation.json"}</w:instrText>
      </w:r>
      <w:r>
        <w:fldChar w:fldCharType="separate"/>
      </w:r>
      <w:r w:rsidRPr="00E00CFC">
        <w:rPr>
          <w:noProof/>
        </w:rPr>
        <w:t>(Hurwitz &amp; Kirsch, 2018; Mrukwa, 2018)</w:t>
      </w:r>
      <w:r>
        <w:fldChar w:fldCharType="end"/>
      </w:r>
      <w:r>
        <w:t>.</w:t>
      </w:r>
      <w:r w:rsidR="00E80FFD">
        <w:t xml:space="preserve"> UL </w:t>
      </w:r>
      <w:proofErr w:type="spellStart"/>
      <w:r w:rsidR="00E80FFD">
        <w:t>digunakan</w:t>
      </w:r>
      <w:proofErr w:type="spellEnd"/>
      <w:r w:rsidR="00E80FFD">
        <w:t xml:space="preserve"> untuk </w:t>
      </w:r>
      <w:proofErr w:type="spellStart"/>
      <w:r w:rsidR="00E80FFD">
        <w:t>mengungkap</w:t>
      </w:r>
      <w:proofErr w:type="spellEnd"/>
      <w:r w:rsidR="00E80FFD">
        <w:t xml:space="preserve"> </w:t>
      </w:r>
      <w:proofErr w:type="spellStart"/>
      <w:r w:rsidR="00E80FFD">
        <w:t>keunikan</w:t>
      </w:r>
      <w:proofErr w:type="spellEnd"/>
      <w:r w:rsidR="00E80FFD">
        <w:t xml:space="preserve"> </w:t>
      </w:r>
      <w:proofErr w:type="spellStart"/>
      <w:r w:rsidR="00E80FFD">
        <w:t>dari</w:t>
      </w:r>
      <w:proofErr w:type="spellEnd"/>
      <w:r w:rsidR="00E80FFD">
        <w:t xml:space="preserve"> </w:t>
      </w:r>
      <w:proofErr w:type="spellStart"/>
      <w:r w:rsidR="00E80FFD">
        <w:t>sebuah</w:t>
      </w:r>
      <w:proofErr w:type="spellEnd"/>
      <w:r w:rsidR="00E80FFD">
        <w:t xml:space="preserve"> data yang </w:t>
      </w:r>
      <w:proofErr w:type="spellStart"/>
      <w:r w:rsidR="00E80FFD">
        <w:t>dimasukkan</w:t>
      </w:r>
      <w:proofErr w:type="spellEnd"/>
      <w:r w:rsidR="00E80FFD">
        <w:t xml:space="preserve"> ke </w:t>
      </w:r>
      <w:proofErr w:type="spellStart"/>
      <w:r w:rsidR="00E80FFD">
        <w:t>dalam</w:t>
      </w:r>
      <w:proofErr w:type="spellEnd"/>
      <w:r w:rsidR="00E80FFD">
        <w:t xml:space="preserve"> </w:t>
      </w:r>
      <w:proofErr w:type="spellStart"/>
      <w:r w:rsidR="00E80FFD">
        <w:t>sistem</w:t>
      </w:r>
      <w:proofErr w:type="spellEnd"/>
      <w:r w:rsidR="00E80FFD">
        <w:t xml:space="preserve">. UL </w:t>
      </w:r>
      <w:proofErr w:type="spellStart"/>
      <w:r w:rsidR="00E80FFD">
        <w:t>dapat</w:t>
      </w:r>
      <w:proofErr w:type="spellEnd"/>
      <w:r w:rsidR="00E80FFD">
        <w:t xml:space="preserve"> </w:t>
      </w:r>
      <w:proofErr w:type="spellStart"/>
      <w:r w:rsidR="00E80FFD">
        <w:t>dibedakan</w:t>
      </w:r>
      <w:proofErr w:type="spellEnd"/>
      <w:r w:rsidR="00E80FFD">
        <w:t xml:space="preserve"> </w:t>
      </w:r>
      <w:proofErr w:type="spellStart"/>
      <w:r w:rsidR="00E80FFD">
        <w:t>menjadi</w:t>
      </w:r>
      <w:proofErr w:type="spellEnd"/>
      <w:r w:rsidR="00E80FFD">
        <w:t xml:space="preserve"> dua </w:t>
      </w:r>
      <w:proofErr w:type="spellStart"/>
      <w:r w:rsidR="00E80FFD">
        <w:t>jenis</w:t>
      </w:r>
      <w:proofErr w:type="spellEnd"/>
      <w:r w:rsidR="00E80FFD">
        <w:t xml:space="preserve"> </w:t>
      </w:r>
      <w:proofErr w:type="spellStart"/>
      <w:r w:rsidR="00E80FFD">
        <w:t>yaitu</w:t>
      </w:r>
      <w:proofErr w:type="spellEnd"/>
      <w:r w:rsidR="00E80FFD">
        <w:t xml:space="preserve"> </w:t>
      </w:r>
      <w:r w:rsidR="0043125D">
        <w:rPr>
          <w:i/>
          <w:iCs/>
        </w:rPr>
        <w:t xml:space="preserve">clustering </w:t>
      </w:r>
      <w:r w:rsidR="0043125D">
        <w:t xml:space="preserve">dan </w:t>
      </w:r>
      <w:r w:rsidR="0043125D">
        <w:rPr>
          <w:i/>
          <w:iCs/>
        </w:rPr>
        <w:lastRenderedPageBreak/>
        <w:t xml:space="preserve">dimensionality reduction. </w:t>
      </w:r>
      <w:r w:rsidR="0043125D">
        <w:t xml:space="preserve">UL dengan </w:t>
      </w:r>
      <w:proofErr w:type="spellStart"/>
      <w:r w:rsidR="0043125D">
        <w:t>jenis</w:t>
      </w:r>
      <w:proofErr w:type="spellEnd"/>
      <w:r w:rsidR="0043125D">
        <w:t xml:space="preserve"> </w:t>
      </w:r>
      <w:r w:rsidR="0043125D" w:rsidRPr="0043125D">
        <w:rPr>
          <w:i/>
          <w:iCs/>
        </w:rPr>
        <w:t>clustering</w:t>
      </w:r>
      <w:r w:rsidR="0043125D">
        <w:t xml:space="preserve">, </w:t>
      </w:r>
      <w:proofErr w:type="spellStart"/>
      <w:r w:rsidR="0043125D">
        <w:t>bekerja</w:t>
      </w:r>
      <w:proofErr w:type="spellEnd"/>
      <w:r w:rsidR="0043125D">
        <w:t xml:space="preserve"> dengan </w:t>
      </w:r>
      <w:proofErr w:type="spellStart"/>
      <w:r w:rsidR="0043125D">
        <w:t>mengelompokan</w:t>
      </w:r>
      <w:proofErr w:type="spellEnd"/>
      <w:r w:rsidR="0043125D">
        <w:t xml:space="preserve"> </w:t>
      </w:r>
      <w:proofErr w:type="spellStart"/>
      <w:r w:rsidR="0043125D">
        <w:t>kelompok</w:t>
      </w:r>
      <w:proofErr w:type="spellEnd"/>
      <w:r w:rsidR="0043125D">
        <w:t xml:space="preserve"> data dengan </w:t>
      </w:r>
      <w:proofErr w:type="spellStart"/>
      <w:r w:rsidR="0043125D">
        <w:t>kesamaan</w:t>
      </w:r>
      <w:proofErr w:type="spellEnd"/>
      <w:r w:rsidR="0043125D">
        <w:t xml:space="preserve"> dan </w:t>
      </w:r>
      <w:proofErr w:type="spellStart"/>
      <w:r w:rsidR="0043125D">
        <w:t>perbedaan</w:t>
      </w:r>
      <w:proofErr w:type="spellEnd"/>
      <w:r w:rsidR="005876DA">
        <w:t xml:space="preserve">, </w:t>
      </w:r>
      <w:proofErr w:type="spellStart"/>
      <w:r w:rsidR="005876DA">
        <w:t>akan</w:t>
      </w:r>
      <w:proofErr w:type="spellEnd"/>
      <w:r w:rsidR="005876DA">
        <w:t xml:space="preserve"> </w:t>
      </w:r>
      <w:proofErr w:type="spellStart"/>
      <w:r w:rsidR="005876DA">
        <w:t>tetapi</w:t>
      </w:r>
      <w:proofErr w:type="spellEnd"/>
      <w:r w:rsidR="005876DA">
        <w:t xml:space="preserve"> tidak </w:t>
      </w:r>
      <w:proofErr w:type="spellStart"/>
      <w:r w:rsidR="005876DA">
        <w:t>ada</w:t>
      </w:r>
      <w:proofErr w:type="spellEnd"/>
      <w:r w:rsidR="005876DA">
        <w:t xml:space="preserve"> label yang </w:t>
      </w:r>
      <w:proofErr w:type="spellStart"/>
      <w:r w:rsidR="005876DA">
        <w:t>ditambahkan</w:t>
      </w:r>
      <w:proofErr w:type="spellEnd"/>
      <w:r w:rsidR="005876DA">
        <w:t xml:space="preserve"> </w:t>
      </w:r>
      <w:proofErr w:type="spellStart"/>
      <w:r w:rsidR="005876DA">
        <w:t>setelah</w:t>
      </w:r>
      <w:proofErr w:type="spellEnd"/>
      <w:r w:rsidR="005876DA">
        <w:t xml:space="preserve"> proses </w:t>
      </w:r>
      <w:r w:rsidR="005876DA">
        <w:rPr>
          <w:i/>
          <w:iCs/>
        </w:rPr>
        <w:t xml:space="preserve">clustering </w:t>
      </w:r>
      <w:r w:rsidR="005876DA">
        <w:t xml:space="preserve">selesai </w:t>
      </w:r>
      <w:r w:rsidR="002F3174">
        <w:fldChar w:fldCharType="begin" w:fldLock="1"/>
      </w:r>
      <w:r w:rsidR="009B0F55">
        <w:instrText>ADDIN CSL_CITATION {"citationItems":[{"id":"ITEM-1","itemData":{"URL":"https://www.netguru.com/blog/supervised-machine-learning","accessed":{"date-parts":[["2022","8","24"]]},"author":[{"dropping-particle":"","family":"Mrukwa","given":"Grzegorz","non-dropping-particle":"","parse-names":false,"suffix":""}],"container-title":"Netguru","id":"ITEM-1","issued":{"date-parts":[["2018"]]},"title":"Supervised and Unsupervised Machine Learning - Types of ML","type":"webpage"},"uris":["http://www.mendeley.com/documents/?uuid=cbc5ffd6-ea69-4f2b-9091-a81deada893c"]}],"mendeley":{"formattedCitation":"(Mrukwa, 2018)","plainTextFormattedCitation":"(Mrukwa, 2018)","previouslyFormattedCitation":"(Mrukwa, 2018)"},"properties":{"noteIndex":0},"schema":"https://github.com/citation-style-language/schema/raw/master/csl-citation.json"}</w:instrText>
      </w:r>
      <w:r w:rsidR="002F3174">
        <w:fldChar w:fldCharType="separate"/>
      </w:r>
      <w:r w:rsidR="002F3174" w:rsidRPr="002F3174">
        <w:rPr>
          <w:noProof/>
        </w:rPr>
        <w:t>(Mrukwa, 2018)</w:t>
      </w:r>
      <w:r w:rsidR="002F3174">
        <w:fldChar w:fldCharType="end"/>
      </w:r>
      <w:r w:rsidR="005876DA">
        <w:t>.</w:t>
      </w:r>
      <w:r w:rsidR="0043125D">
        <w:t xml:space="preserve"> </w:t>
      </w:r>
    </w:p>
    <w:p w14:paraId="3CBBB06A" w14:textId="3E364D13" w:rsidR="00FA24F8" w:rsidRPr="00D92117" w:rsidRDefault="000D55F6" w:rsidP="0043415F">
      <w:pPr>
        <w:spacing w:line="360" w:lineRule="auto"/>
        <w:ind w:left="720"/>
      </w:pPr>
      <w:r>
        <w:rPr>
          <w:i/>
          <w:iCs/>
        </w:rPr>
        <w:t xml:space="preserve">Reinforced Learning </w:t>
      </w:r>
      <w:r>
        <w:t xml:space="preserve">(RL) </w:t>
      </w:r>
      <w:proofErr w:type="spellStart"/>
      <w:r>
        <w:t>merupakan</w:t>
      </w:r>
      <w:proofErr w:type="spellEnd"/>
      <w:r>
        <w:t xml:space="preserve"> </w:t>
      </w:r>
      <w:proofErr w:type="spellStart"/>
      <w:r>
        <w:t>pelengkap</w:t>
      </w:r>
      <w:proofErr w:type="spellEnd"/>
      <w:r>
        <w:t xml:space="preserve"> </w:t>
      </w:r>
      <w:proofErr w:type="spellStart"/>
      <w:r>
        <w:t>antara</w:t>
      </w:r>
      <w:proofErr w:type="spellEnd"/>
      <w:r>
        <w:t xml:space="preserve"> SL dan UL </w:t>
      </w:r>
      <w:r w:rsidR="00D162A7">
        <w:t xml:space="preserve">di mana </w:t>
      </w:r>
      <w:proofErr w:type="spellStart"/>
      <w:r w:rsidR="00D162A7">
        <w:t>kelompok</w:t>
      </w:r>
      <w:proofErr w:type="spellEnd"/>
      <w:r w:rsidR="00D162A7">
        <w:t xml:space="preserve"> </w:t>
      </w:r>
      <w:proofErr w:type="spellStart"/>
      <w:r w:rsidR="00D162A7">
        <w:t>atau</w:t>
      </w:r>
      <w:proofErr w:type="spellEnd"/>
      <w:r w:rsidR="00D162A7">
        <w:t xml:space="preserve"> </w:t>
      </w:r>
      <w:proofErr w:type="spellStart"/>
      <w:r w:rsidR="00D162A7">
        <w:t>dimensi</w:t>
      </w:r>
      <w:proofErr w:type="spellEnd"/>
      <w:r w:rsidR="00D162A7">
        <w:t xml:space="preserve"> yang sudah </w:t>
      </w:r>
      <w:proofErr w:type="spellStart"/>
      <w:r w:rsidR="00D162A7">
        <w:t>diapatkan</w:t>
      </w:r>
      <w:proofErr w:type="spellEnd"/>
      <w:r w:rsidR="00D162A7">
        <w:t xml:space="preserve"> pada UL </w:t>
      </w:r>
      <w:proofErr w:type="spellStart"/>
      <w:r w:rsidR="00D162A7">
        <w:t>diharapkan</w:t>
      </w:r>
      <w:proofErr w:type="spellEnd"/>
      <w:r w:rsidR="00D162A7">
        <w:t xml:space="preserve"> </w:t>
      </w:r>
      <w:proofErr w:type="spellStart"/>
      <w:r w:rsidR="00D162A7">
        <w:t>kedepanya</w:t>
      </w:r>
      <w:proofErr w:type="spellEnd"/>
      <w:r w:rsidR="00D162A7">
        <w:t xml:space="preserve"> </w:t>
      </w:r>
      <w:proofErr w:type="spellStart"/>
      <w:r w:rsidR="00D162A7">
        <w:t>dapat</w:t>
      </w:r>
      <w:proofErr w:type="spellEnd"/>
      <w:r w:rsidR="00D162A7">
        <w:t xml:space="preserve"> dilakukan </w:t>
      </w:r>
      <w:proofErr w:type="spellStart"/>
      <w:r w:rsidR="00D162A7">
        <w:t>identifikasi</w:t>
      </w:r>
      <w:proofErr w:type="spellEnd"/>
      <w:r w:rsidR="00D162A7">
        <w:t xml:space="preserve"> </w:t>
      </w:r>
      <w:proofErr w:type="spellStart"/>
      <w:r w:rsidR="00D162A7">
        <w:t>sesuai</w:t>
      </w:r>
      <w:proofErr w:type="spellEnd"/>
      <w:r w:rsidR="00D162A7">
        <w:t xml:space="preserve"> dengan </w:t>
      </w:r>
      <w:proofErr w:type="spellStart"/>
      <w:r w:rsidR="00D162A7">
        <w:t>analisa</w:t>
      </w:r>
      <w:proofErr w:type="spellEnd"/>
      <w:r w:rsidR="00D162A7">
        <w:t xml:space="preserve"> yang </w:t>
      </w:r>
      <w:proofErr w:type="spellStart"/>
      <w:r w:rsidR="00D162A7">
        <w:t>telah</w:t>
      </w:r>
      <w:proofErr w:type="spellEnd"/>
      <w:r w:rsidR="00D162A7">
        <w:t xml:space="preserve"> dilakukan</w:t>
      </w:r>
      <w:r w:rsidR="009B0F55">
        <w:t xml:space="preserve"> </w:t>
      </w:r>
      <w:r w:rsidR="009B0F55">
        <w:fldChar w:fldCharType="begin" w:fldLock="1"/>
      </w:r>
      <w:r w:rsidR="00B7696D">
        <w:instrText>ADDIN CSL_CITATION {"citationItems":[{"id":"ITEM-1","itemData":{"URL":"https://www.netguru.com/blog/supervised-machine-learning","accessed":{"date-parts":[["2022","8","24"]]},"author":[{"dropping-particle":"","family":"Mrukwa","given":"Grzegorz","non-dropping-particle":"","parse-names":false,"suffix":""}],"container-title":"Netguru","id":"ITEM-1","issued":{"date-parts":[["2018"]]},"title":"Supervised and Unsupervised Machine Learning - Types of ML","type":"webpage"},"uris":["http://www.mendeley.com/documents/?uuid=cbc5ffd6-ea69-4f2b-9091-a81deada893c"]}],"mendeley":{"formattedCitation":"(Mrukwa, 2018)","plainTextFormattedCitation":"(Mrukwa, 2018)","previouslyFormattedCitation":"(Mrukwa, 2018)"},"properties":{"noteIndex":0},"schema":"https://github.com/citation-style-language/schema/raw/master/csl-citation.json"}</w:instrText>
      </w:r>
      <w:r w:rsidR="009B0F55">
        <w:fldChar w:fldCharType="separate"/>
      </w:r>
      <w:r w:rsidR="009B0F55" w:rsidRPr="009B0F55">
        <w:rPr>
          <w:noProof/>
        </w:rPr>
        <w:t>(Mrukwa, 2018)</w:t>
      </w:r>
      <w:r w:rsidR="009B0F55">
        <w:fldChar w:fldCharType="end"/>
      </w:r>
      <w:r w:rsidR="009B0F55">
        <w:t>.</w:t>
      </w:r>
      <w:r w:rsidR="00D92117">
        <w:t xml:space="preserve"> </w:t>
      </w:r>
      <w:r w:rsidR="00D92117">
        <w:rPr>
          <w:i/>
          <w:iCs/>
        </w:rPr>
        <w:t xml:space="preserve">Artificial Neural Network </w:t>
      </w:r>
      <w:r w:rsidR="00D92117">
        <w:t xml:space="preserve">(ANN) </w:t>
      </w:r>
      <w:proofErr w:type="spellStart"/>
      <w:r w:rsidR="00D92117">
        <w:t>merupakan</w:t>
      </w:r>
      <w:proofErr w:type="spellEnd"/>
      <w:r w:rsidR="00D92117">
        <w:t xml:space="preserve"> </w:t>
      </w:r>
      <w:proofErr w:type="spellStart"/>
      <w:r w:rsidR="00D92117">
        <w:t>teknik</w:t>
      </w:r>
      <w:proofErr w:type="spellEnd"/>
      <w:r w:rsidR="00D92117">
        <w:t xml:space="preserve"> </w:t>
      </w:r>
      <w:proofErr w:type="spellStart"/>
      <w:r w:rsidR="00177BA3">
        <w:t>lanjut</w:t>
      </w:r>
      <w:proofErr w:type="spellEnd"/>
      <w:r w:rsidR="00177BA3">
        <w:t xml:space="preserve"> </w:t>
      </w:r>
      <w:proofErr w:type="spellStart"/>
      <w:r w:rsidR="00177BA3">
        <w:t>dari</w:t>
      </w:r>
      <w:proofErr w:type="spellEnd"/>
      <w:r w:rsidR="00177BA3">
        <w:t xml:space="preserve"> ML di mana </w:t>
      </w:r>
      <w:proofErr w:type="spellStart"/>
      <w:r w:rsidR="00177BA3">
        <w:t>terdapat</w:t>
      </w:r>
      <w:proofErr w:type="spellEnd"/>
      <w:r w:rsidR="00177BA3">
        <w:t xml:space="preserve"> </w:t>
      </w:r>
      <w:proofErr w:type="spellStart"/>
      <w:r w:rsidR="00177BA3">
        <w:t>sebuah</w:t>
      </w:r>
      <w:proofErr w:type="spellEnd"/>
      <w:r w:rsidR="00177BA3">
        <w:t xml:space="preserve"> </w:t>
      </w:r>
      <w:proofErr w:type="spellStart"/>
      <w:r w:rsidR="00177BA3">
        <w:t>lapisan</w:t>
      </w:r>
      <w:proofErr w:type="spellEnd"/>
      <w:r w:rsidR="00177BA3">
        <w:t xml:space="preserve"> </w:t>
      </w:r>
      <w:proofErr w:type="spellStart"/>
      <w:r w:rsidR="00177BA3">
        <w:t>logika</w:t>
      </w:r>
      <w:proofErr w:type="spellEnd"/>
      <w:r w:rsidR="00177BA3">
        <w:t xml:space="preserve"> yang </w:t>
      </w:r>
      <w:proofErr w:type="spellStart"/>
      <w:r w:rsidR="00177BA3">
        <w:t>saling</w:t>
      </w:r>
      <w:proofErr w:type="spellEnd"/>
      <w:r w:rsidR="00177BA3">
        <w:t xml:space="preserve"> </w:t>
      </w:r>
      <w:proofErr w:type="spellStart"/>
      <w:r w:rsidR="00177BA3">
        <w:t>terhubung</w:t>
      </w:r>
      <w:proofErr w:type="spellEnd"/>
      <w:r w:rsidR="00177BA3">
        <w:t xml:space="preserve"> dengan </w:t>
      </w:r>
      <w:proofErr w:type="spellStart"/>
      <w:r w:rsidR="00177BA3">
        <w:t>masukkan</w:t>
      </w:r>
      <w:proofErr w:type="spellEnd"/>
      <w:r w:rsidR="00177BA3">
        <w:t xml:space="preserve"> yang </w:t>
      </w:r>
      <w:proofErr w:type="spellStart"/>
      <w:r w:rsidR="00177BA3">
        <w:t>diberikan</w:t>
      </w:r>
      <w:proofErr w:type="spellEnd"/>
      <w:r w:rsidR="00177BA3">
        <w:t xml:space="preserve"> pada </w:t>
      </w:r>
      <w:proofErr w:type="spellStart"/>
      <w:r w:rsidR="00177BA3">
        <w:t>suatu</w:t>
      </w:r>
      <w:proofErr w:type="spellEnd"/>
      <w:r w:rsidR="00177BA3">
        <w:t xml:space="preserve"> </w:t>
      </w:r>
      <w:proofErr w:type="spellStart"/>
      <w:r w:rsidR="00177BA3">
        <w:t>sistem</w:t>
      </w:r>
      <w:proofErr w:type="spellEnd"/>
      <w:r w:rsidR="00177BA3">
        <w:t xml:space="preserve"> </w:t>
      </w:r>
      <w:r w:rsidR="00B7696D">
        <w:fldChar w:fldCharType="begin" w:fldLock="1"/>
      </w:r>
      <w:r w:rsidR="003541C2">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B7696D">
        <w:fldChar w:fldCharType="separate"/>
      </w:r>
      <w:r w:rsidR="00B7696D" w:rsidRPr="00B7696D">
        <w:rPr>
          <w:noProof/>
        </w:rPr>
        <w:t>(Hurwitz &amp; Kirsch, 2018)</w:t>
      </w:r>
      <w:r w:rsidR="00B7696D">
        <w:fldChar w:fldCharType="end"/>
      </w:r>
      <w:r w:rsidR="00177BA3">
        <w:t xml:space="preserve">. </w:t>
      </w:r>
    </w:p>
    <w:p w14:paraId="04B75426" w14:textId="38243BE3" w:rsidR="00D418BA" w:rsidRDefault="00D418BA" w:rsidP="009E1792">
      <w:pPr>
        <w:pStyle w:val="Heading2"/>
        <w:spacing w:line="360" w:lineRule="auto"/>
      </w:pPr>
      <w:bookmarkStart w:id="1996" w:name="_Toc120139655"/>
      <w:bookmarkStart w:id="1997" w:name="_Toc128943869"/>
      <w:proofErr w:type="spellStart"/>
      <w:r>
        <w:t>Pemilihan</w:t>
      </w:r>
      <w:proofErr w:type="spellEnd"/>
      <w:r>
        <w:t xml:space="preserve"> </w:t>
      </w:r>
      <w:proofErr w:type="spellStart"/>
      <w:r>
        <w:t>Proyek</w:t>
      </w:r>
      <w:bookmarkEnd w:id="1996"/>
      <w:bookmarkEnd w:id="1997"/>
      <w:proofErr w:type="spellEnd"/>
    </w:p>
    <w:p w14:paraId="4AAF8884" w14:textId="08A84CF9" w:rsidR="00D418BA" w:rsidRDefault="00D260D0" w:rsidP="009E1792">
      <w:pPr>
        <w:spacing w:line="360" w:lineRule="auto"/>
      </w:pPr>
      <w:r>
        <w:t xml:space="preserve">Tidak </w:t>
      </w:r>
      <w:proofErr w:type="spellStart"/>
      <w:r>
        <w:t>semua</w:t>
      </w:r>
      <w:proofErr w:type="spellEnd"/>
      <w:r>
        <w:t xml:space="preserve"> </w:t>
      </w:r>
      <w:proofErr w:type="spellStart"/>
      <w:r>
        <w:t>p</w:t>
      </w:r>
      <w:r w:rsidR="00D418BA">
        <w:t>royek</w:t>
      </w:r>
      <w:proofErr w:type="spellEnd"/>
      <w:r w:rsidR="00D418BA">
        <w:t xml:space="preserve"> yang </w:t>
      </w:r>
      <w:proofErr w:type="spellStart"/>
      <w:r w:rsidR="00D418BA">
        <w:t>masuk</w:t>
      </w:r>
      <w:proofErr w:type="spellEnd"/>
      <w:r w:rsidR="00D418BA">
        <w:t xml:space="preserve"> </w:t>
      </w:r>
      <w:proofErr w:type="spellStart"/>
      <w:r w:rsidR="00D418BA">
        <w:t>kedalam</w:t>
      </w:r>
      <w:proofErr w:type="spellEnd"/>
      <w:r w:rsidR="00D418BA">
        <w:t xml:space="preserve"> </w:t>
      </w:r>
      <w:proofErr w:type="spellStart"/>
      <w:r w:rsidR="00D418BA">
        <w:t>suatu</w:t>
      </w:r>
      <w:proofErr w:type="spellEnd"/>
      <w:r w:rsidR="00D418BA">
        <w:t xml:space="preserve"> </w:t>
      </w:r>
      <w:proofErr w:type="spellStart"/>
      <w:r w:rsidR="00D418BA">
        <w:t>organisasi</w:t>
      </w:r>
      <w:proofErr w:type="spellEnd"/>
      <w:r w:rsidR="00D418BA">
        <w:t xml:space="preserve"> </w:t>
      </w:r>
      <w:proofErr w:type="spellStart"/>
      <w:r>
        <w:t>akan</w:t>
      </w:r>
      <w:proofErr w:type="spellEnd"/>
      <w:r>
        <w:t xml:space="preserve"> </w:t>
      </w:r>
      <w:proofErr w:type="spellStart"/>
      <w:r>
        <w:t>di</w:t>
      </w:r>
      <w:r w:rsidR="00970F1C">
        <w:t>jalankan</w:t>
      </w:r>
      <w:proofErr w:type="spellEnd"/>
      <w:r w:rsidR="00970F1C">
        <w:t xml:space="preserve">. Hal </w:t>
      </w:r>
      <w:proofErr w:type="spellStart"/>
      <w:r w:rsidR="00970F1C">
        <w:t>ini</w:t>
      </w:r>
      <w:proofErr w:type="spellEnd"/>
      <w:r w:rsidR="00970F1C">
        <w:t xml:space="preserve"> </w:t>
      </w:r>
      <w:proofErr w:type="spellStart"/>
      <w:r w:rsidR="00970F1C">
        <w:t>diakibatkan</w:t>
      </w:r>
      <w:proofErr w:type="spellEnd"/>
      <w:r w:rsidR="00970F1C">
        <w:t xml:space="preserve"> oleh </w:t>
      </w:r>
      <w:proofErr w:type="spellStart"/>
      <w:r w:rsidR="00970F1C">
        <w:t>organisasi</w:t>
      </w:r>
      <w:proofErr w:type="spellEnd"/>
      <w:r w:rsidR="00970F1C">
        <w:t xml:space="preserve"> </w:t>
      </w:r>
      <w:proofErr w:type="spellStart"/>
      <w:r w:rsidR="00970F1C">
        <w:t>memiliki</w:t>
      </w:r>
      <w:proofErr w:type="spellEnd"/>
      <w:r w:rsidR="00970F1C">
        <w:t xml:space="preserve"> </w:t>
      </w:r>
      <w:proofErr w:type="spellStart"/>
      <w:r w:rsidR="00970F1C">
        <w:t>keterbatasan</w:t>
      </w:r>
      <w:proofErr w:type="spellEnd"/>
      <w:r w:rsidR="00970F1C">
        <w:t xml:space="preserve"> </w:t>
      </w:r>
      <w:proofErr w:type="spellStart"/>
      <w:r w:rsidR="00970F1C">
        <w:t>dari</w:t>
      </w:r>
      <w:proofErr w:type="spellEnd"/>
      <w:r w:rsidR="00970F1C">
        <w:t xml:space="preserve"> </w:t>
      </w:r>
      <w:proofErr w:type="spellStart"/>
      <w:r w:rsidR="00970F1C">
        <w:t>kondisi</w:t>
      </w:r>
      <w:proofErr w:type="spellEnd"/>
      <w:r w:rsidR="00970F1C">
        <w:t xml:space="preserve"> </w:t>
      </w:r>
      <w:proofErr w:type="spellStart"/>
      <w:r w:rsidR="00970F1C">
        <w:t>fisik</w:t>
      </w:r>
      <w:proofErr w:type="spellEnd"/>
      <w:r w:rsidR="00970F1C">
        <w:t xml:space="preserve"> dan juga </w:t>
      </w:r>
      <w:proofErr w:type="spellStart"/>
      <w:r w:rsidR="009E1792">
        <w:t>finansial</w:t>
      </w:r>
      <w:proofErr w:type="spellEnd"/>
      <w:r w:rsidR="009E1792">
        <w:t xml:space="preserve"> </w:t>
      </w:r>
      <w:proofErr w:type="spellStart"/>
      <w:r w:rsidR="009E1792">
        <w:t>dari</w:t>
      </w:r>
      <w:proofErr w:type="spellEnd"/>
      <w:r w:rsidR="009E1792">
        <w:t xml:space="preserve"> </w:t>
      </w:r>
      <w:proofErr w:type="spellStart"/>
      <w:r w:rsidR="009E1792">
        <w:t>suatu</w:t>
      </w:r>
      <w:proofErr w:type="spellEnd"/>
      <w:r w:rsidR="009E1792">
        <w:t xml:space="preserve"> </w:t>
      </w:r>
      <w:proofErr w:type="spellStart"/>
      <w:r w:rsidR="009E1792">
        <w:t>perusahaan</w:t>
      </w:r>
      <w:proofErr w:type="spellEnd"/>
      <w:r w:rsidR="009E1792">
        <w:t xml:space="preserve"> </w:t>
      </w:r>
      <w:r w:rsidR="009E1792">
        <w:fldChar w:fldCharType="begin" w:fldLock="1"/>
      </w:r>
      <w:r w:rsidR="001F39A4">
        <w:instrText>ADDIN CSL_CITATION {"citationItems":[{"id":"ITEM-1","itemData":{"DOI":"10.1080/09537287.2019.1706196","ISSN":"13665871","abstract":"The benefits of the Six Sigma approach are recognised since the 1990s and Six Sigma project selection is pointed out as being a key success factor in its implementation. Six Sigma project selection approaches have been proposed without exhausting the research. This study contributes in that direction, aiming to propose a method to carry out the generation and selection of Six Sigma projects. The methodological procedure used was systematic review of the literature. Research gap related to Six Sigma project selection were identified. The novelty of this paper is to present a review of literature not only about six sigma project approaches but also about six sigma project selection features. Additionally, this paper proposes an innovative method by the fact that it meets all the eight Six Sigma project selection approach recurring features found in literature. In doing so, this feature based method can assist management teams in charge of leading a Six Sigma initiative.","author":[{"dropping-particle":"","family":"Condé","given":"Giovanni Cláudio Pinto","non-dropping-particle":"","parse-names":false,"suffix":""},{"dropping-particle":"","family":"Martens","given":"Mauro Luiz","non-dropping-particle":"","parse-names":false,"suffix":""}],"container-title":"Production Planning and Control","id":"ITEM-1","issue":"16","issued":{"date-parts":[["2020"]]},"page":"1303-1312","publisher":"Taylor &amp; Francis","title":"Six sigma project generation and selection: literature review and feature based method proposition","type":"article-journal","volume":"31"},"uris":["http://www.mendeley.com/documents/?uuid=7eafe191-ade8-4f39-a277-fddc4c933b9b"]}],"mendeley":{"formattedCitation":"(Condé &amp; Martens, 2020)","plainTextFormattedCitation":"(Condé &amp; Martens, 2020)","previouslyFormattedCitation":"(Condé &amp; Martens, 2020)"},"properties":{"noteIndex":0},"schema":"https://github.com/citation-style-language/schema/raw/master/csl-citation.json"}</w:instrText>
      </w:r>
      <w:r w:rsidR="009E1792">
        <w:fldChar w:fldCharType="separate"/>
      </w:r>
      <w:r w:rsidR="009E1792" w:rsidRPr="009E1792">
        <w:rPr>
          <w:noProof/>
        </w:rPr>
        <w:t>(Condé &amp; Martens, 2020)</w:t>
      </w:r>
      <w:r w:rsidR="009E1792">
        <w:fldChar w:fldCharType="end"/>
      </w:r>
      <w:r w:rsidR="009E1792">
        <w:t>.</w:t>
      </w:r>
      <w:r w:rsidR="00A43C17">
        <w:t xml:space="preserve"> </w:t>
      </w:r>
      <w:proofErr w:type="spellStart"/>
      <w:r w:rsidR="00A43C17">
        <w:t>Akibat</w:t>
      </w:r>
      <w:proofErr w:type="spellEnd"/>
      <w:r w:rsidR="00A43C17">
        <w:t xml:space="preserve"> </w:t>
      </w:r>
      <w:proofErr w:type="spellStart"/>
      <w:r w:rsidR="00A43C17">
        <w:t>ini</w:t>
      </w:r>
      <w:proofErr w:type="spellEnd"/>
      <w:r w:rsidR="00A43C17">
        <w:t xml:space="preserve"> </w:t>
      </w:r>
      <w:proofErr w:type="spellStart"/>
      <w:r w:rsidR="00A43C17">
        <w:t>proyek</w:t>
      </w:r>
      <w:proofErr w:type="spellEnd"/>
      <w:r w:rsidR="00A43C17">
        <w:t xml:space="preserve"> yang </w:t>
      </w:r>
      <w:proofErr w:type="spellStart"/>
      <w:r w:rsidR="00A43C17">
        <w:t>masuk</w:t>
      </w:r>
      <w:proofErr w:type="spellEnd"/>
      <w:r w:rsidR="00A43C17">
        <w:t xml:space="preserve"> ke </w:t>
      </w:r>
      <w:proofErr w:type="spellStart"/>
      <w:r w:rsidR="00A43C17">
        <w:t>organisasi</w:t>
      </w:r>
      <w:proofErr w:type="spellEnd"/>
      <w:r w:rsidR="00A43C17">
        <w:t xml:space="preserve"> </w:t>
      </w:r>
      <w:proofErr w:type="spellStart"/>
      <w:r w:rsidR="00A43C17">
        <w:t>harus</w:t>
      </w:r>
      <w:proofErr w:type="spellEnd"/>
      <w:r w:rsidR="00A43C17">
        <w:t xml:space="preserve"> di </w:t>
      </w:r>
      <w:proofErr w:type="spellStart"/>
      <w:r w:rsidR="00A43C17">
        <w:t>seleksi</w:t>
      </w:r>
      <w:proofErr w:type="spellEnd"/>
      <w:r w:rsidR="00A43C17">
        <w:t xml:space="preserve"> </w:t>
      </w:r>
      <w:proofErr w:type="spellStart"/>
      <w:r w:rsidR="00A43C17">
        <w:t>melalui</w:t>
      </w:r>
      <w:proofErr w:type="spellEnd"/>
      <w:r w:rsidR="00A43C17">
        <w:t xml:space="preserve"> </w:t>
      </w:r>
      <w:proofErr w:type="spellStart"/>
      <w:r w:rsidR="00A43C17">
        <w:t>tahapan</w:t>
      </w:r>
      <w:proofErr w:type="spellEnd"/>
      <w:r w:rsidR="00A43C17">
        <w:t xml:space="preserve"> yang di </w:t>
      </w:r>
      <w:proofErr w:type="spellStart"/>
      <w:r w:rsidR="00A43C17">
        <w:t>kenal</w:t>
      </w:r>
      <w:proofErr w:type="spellEnd"/>
      <w:r w:rsidR="00A43C17">
        <w:t xml:space="preserve"> </w:t>
      </w:r>
      <w:proofErr w:type="spellStart"/>
      <w:r w:rsidR="00A43C17">
        <w:t>sebagai</w:t>
      </w:r>
      <w:proofErr w:type="spellEnd"/>
      <w:r w:rsidR="00A43C17">
        <w:t xml:space="preserve"> </w:t>
      </w:r>
      <w:proofErr w:type="spellStart"/>
      <w:r w:rsidR="00A43C17">
        <w:t>pemilihan</w:t>
      </w:r>
      <w:proofErr w:type="spellEnd"/>
      <w:r w:rsidR="00A43C17">
        <w:t xml:space="preserve"> </w:t>
      </w:r>
      <w:proofErr w:type="spellStart"/>
      <w:r w:rsidR="00A43C17">
        <w:t>proyek</w:t>
      </w:r>
      <w:proofErr w:type="spellEnd"/>
      <w:r w:rsidR="00A43C17">
        <w:t xml:space="preserve">. </w:t>
      </w:r>
    </w:p>
    <w:p w14:paraId="3D4334FE" w14:textId="333373E9" w:rsidR="0038145E" w:rsidRDefault="00A43C17" w:rsidP="009E1792">
      <w:pPr>
        <w:spacing w:line="360" w:lineRule="auto"/>
      </w:pPr>
      <w:proofErr w:type="spellStart"/>
      <w:r>
        <w:t>Pemilihan</w:t>
      </w:r>
      <w:proofErr w:type="spellEnd"/>
      <w:r>
        <w:t xml:space="preserve"> </w:t>
      </w:r>
      <w:proofErr w:type="spellStart"/>
      <w:r>
        <w:t>proyek</w:t>
      </w:r>
      <w:proofErr w:type="spellEnd"/>
      <w:r>
        <w:t xml:space="preserve"> </w:t>
      </w:r>
      <w:proofErr w:type="spellStart"/>
      <w:r w:rsidR="00825CF3">
        <w:t>merupakan</w:t>
      </w:r>
      <w:proofErr w:type="spellEnd"/>
      <w:r w:rsidR="00825CF3">
        <w:t xml:space="preserve"> </w:t>
      </w:r>
      <w:proofErr w:type="spellStart"/>
      <w:r w:rsidR="00825CF3">
        <w:t>kegiatan</w:t>
      </w:r>
      <w:proofErr w:type="spellEnd"/>
      <w:r w:rsidR="00825CF3">
        <w:t xml:space="preserve"> untuk </w:t>
      </w:r>
      <w:proofErr w:type="spellStart"/>
      <w:r w:rsidR="00825CF3">
        <w:t>melakukan</w:t>
      </w:r>
      <w:proofErr w:type="spellEnd"/>
      <w:r w:rsidR="00825CF3">
        <w:t xml:space="preserve"> </w:t>
      </w:r>
      <w:proofErr w:type="spellStart"/>
      <w:r w:rsidR="00825CF3">
        <w:t>pemilihan</w:t>
      </w:r>
      <w:proofErr w:type="spellEnd"/>
      <w:r w:rsidR="00825CF3">
        <w:t xml:space="preserve"> </w:t>
      </w:r>
      <w:proofErr w:type="spellStart"/>
      <w:r w:rsidR="00F31541">
        <w:t>proyek</w:t>
      </w:r>
      <w:proofErr w:type="spellEnd"/>
      <w:r w:rsidR="00F31541">
        <w:t xml:space="preserve"> yang </w:t>
      </w:r>
      <w:proofErr w:type="spellStart"/>
      <w:r w:rsidR="00F31541">
        <w:t>masuk</w:t>
      </w:r>
      <w:proofErr w:type="spellEnd"/>
      <w:r w:rsidR="00F31541">
        <w:t xml:space="preserve"> </w:t>
      </w:r>
      <w:proofErr w:type="spellStart"/>
      <w:r w:rsidR="00F31541">
        <w:t>keorganisasi</w:t>
      </w:r>
      <w:proofErr w:type="spellEnd"/>
      <w:r w:rsidR="00F31541">
        <w:t xml:space="preserve"> </w:t>
      </w:r>
      <w:proofErr w:type="spellStart"/>
      <w:r w:rsidR="00F31541">
        <w:t>berdasarkan</w:t>
      </w:r>
      <w:proofErr w:type="spellEnd"/>
      <w:r w:rsidR="00F31541">
        <w:t xml:space="preserve"> </w:t>
      </w:r>
      <w:proofErr w:type="spellStart"/>
      <w:r w:rsidR="00F31541">
        <w:t>kondisi</w:t>
      </w:r>
      <w:proofErr w:type="spellEnd"/>
      <w:r w:rsidR="00F31541">
        <w:t xml:space="preserve"> </w:t>
      </w:r>
      <w:proofErr w:type="spellStart"/>
      <w:r w:rsidR="00F31541">
        <w:t>fisik</w:t>
      </w:r>
      <w:proofErr w:type="spellEnd"/>
      <w:r w:rsidR="00F31541">
        <w:t xml:space="preserve"> dan </w:t>
      </w:r>
      <w:proofErr w:type="spellStart"/>
      <w:r w:rsidR="00F31541">
        <w:t>finansial</w:t>
      </w:r>
      <w:proofErr w:type="spellEnd"/>
      <w:r w:rsidR="00F31541">
        <w:t xml:space="preserve"> </w:t>
      </w:r>
      <w:r w:rsidR="00F31541">
        <w:fldChar w:fldCharType="begin" w:fldLock="1"/>
      </w:r>
      <w:r w:rsidR="001F39A4">
        <w:instrText>ADDIN CSL_CITATION {"citationItems":[{"id":"ITEM-1","itemData":{"DOI":"10.1080/09537287.2019.1706196","ISSN":"13665871","abstract":"The benefits of the Six Sigma approach are recognised since the 1990s and Six Sigma project selection is pointed out as being a key success factor in its implementation. Six Sigma project selection approaches have been proposed without exhausting the research. This study contributes in that direction, aiming to propose a method to carry out the generation and selection of Six Sigma projects. The methodological procedure used was systematic review of the literature. Research gap related to Six Sigma project selection were identified. The novelty of this paper is to present a review of literature not only about six sigma project approaches but also about six sigma project selection features. Additionally, this paper proposes an innovative method by the fact that it meets all the eight Six Sigma project selection approach recurring features found in literature. In doing so, this feature based method can assist management teams in charge of leading a Six Sigma initiative.","author":[{"dropping-particle":"","family":"Condé","given":"Giovanni Cláudio Pinto","non-dropping-particle":"","parse-names":false,"suffix":""},{"dropping-particle":"","family":"Martens","given":"Mauro Luiz","non-dropping-particle":"","parse-names":false,"suffix":""}],"container-title":"Production Planning and Control","id":"ITEM-1","issue":"16","issued":{"date-parts":[["2020"]]},"page":"1303-1312","publisher":"Taylor &amp; Francis","title":"Six sigma project generation and selection: literature review and feature based method proposition","type":"article-journal","volume":"31"},"uris":["http://www.mendeley.com/documents/?uuid=7eafe191-ade8-4f39-a277-fddc4c933b9b"]}],"mendeley":{"formattedCitation":"(Condé &amp; Martens, 2020)","plainTextFormattedCitation":"(Condé &amp; Martens, 2020)","previouslyFormattedCitation":"(Condé &amp; Martens, 2020)"},"properties":{"noteIndex":0},"schema":"https://github.com/citation-style-language/schema/raw/master/csl-citation.json"}</w:instrText>
      </w:r>
      <w:r w:rsidR="00F31541">
        <w:fldChar w:fldCharType="separate"/>
      </w:r>
      <w:r w:rsidR="00F31541" w:rsidRPr="009E1792">
        <w:rPr>
          <w:noProof/>
        </w:rPr>
        <w:t>(Condé &amp; Martens, 2020)</w:t>
      </w:r>
      <w:r w:rsidR="00F31541">
        <w:fldChar w:fldCharType="end"/>
      </w:r>
      <w:r w:rsidR="00F31541">
        <w:t xml:space="preserve">. </w:t>
      </w:r>
      <w:proofErr w:type="spellStart"/>
      <w:r w:rsidR="00F31541">
        <w:t>Menurut</w:t>
      </w:r>
      <w:proofErr w:type="spellEnd"/>
      <w:r w:rsidR="00F31541">
        <w:t xml:space="preserve"> Conde &amp; </w:t>
      </w:r>
      <w:r w:rsidR="00A919AA">
        <w:t xml:space="preserve">Martens </w:t>
      </w:r>
      <w:r w:rsidR="00AD1803">
        <w:t xml:space="preserve">salah </w:t>
      </w:r>
      <w:proofErr w:type="spellStart"/>
      <w:r w:rsidR="00AD1803">
        <w:t>satu</w:t>
      </w:r>
      <w:proofErr w:type="spellEnd"/>
      <w:r w:rsidR="00AD1803">
        <w:t xml:space="preserve"> </w:t>
      </w:r>
      <w:proofErr w:type="spellStart"/>
      <w:r w:rsidR="00AD1803">
        <w:t>cara</w:t>
      </w:r>
      <w:proofErr w:type="spellEnd"/>
      <w:r w:rsidR="00AD1803">
        <w:t xml:space="preserve"> untuk </w:t>
      </w:r>
      <w:proofErr w:type="spellStart"/>
      <w:r w:rsidR="00AD1803">
        <w:t>melakukan</w:t>
      </w:r>
      <w:proofErr w:type="spellEnd"/>
      <w:r w:rsidR="00AD1803">
        <w:t xml:space="preserve"> </w:t>
      </w:r>
      <w:proofErr w:type="spellStart"/>
      <w:r w:rsidR="00AD1803">
        <w:t>pemillihan</w:t>
      </w:r>
      <w:proofErr w:type="spellEnd"/>
      <w:r w:rsidR="00AD1803">
        <w:t xml:space="preserve"> </w:t>
      </w:r>
      <w:proofErr w:type="spellStart"/>
      <w:r w:rsidR="00AD1803">
        <w:t>proyek</w:t>
      </w:r>
      <w:proofErr w:type="spellEnd"/>
      <w:r w:rsidR="00AD1803">
        <w:t xml:space="preserve"> </w:t>
      </w:r>
      <w:proofErr w:type="spellStart"/>
      <w:r w:rsidR="00AD1803">
        <w:t>adalah</w:t>
      </w:r>
      <w:proofErr w:type="spellEnd"/>
      <w:r w:rsidR="00AD1803">
        <w:t xml:space="preserve"> dengan </w:t>
      </w:r>
      <w:proofErr w:type="spellStart"/>
      <w:r w:rsidR="00AD1803">
        <w:t>mengimplementasikan</w:t>
      </w:r>
      <w:proofErr w:type="spellEnd"/>
      <w:r w:rsidR="00AD1803">
        <w:t xml:space="preserve"> Six Sigma </w:t>
      </w:r>
      <w:proofErr w:type="spellStart"/>
      <w:r w:rsidR="00AD1803">
        <w:t>ketika</w:t>
      </w:r>
      <w:proofErr w:type="spellEnd"/>
      <w:r w:rsidR="00AD1803">
        <w:t xml:space="preserve"> </w:t>
      </w:r>
      <w:proofErr w:type="spellStart"/>
      <w:r w:rsidR="00AD1803">
        <w:t>melakukan</w:t>
      </w:r>
      <w:proofErr w:type="spellEnd"/>
      <w:r w:rsidR="00AD1803">
        <w:t xml:space="preserve"> </w:t>
      </w:r>
      <w:proofErr w:type="spellStart"/>
      <w:r w:rsidR="00AD1803">
        <w:t>pemilihan</w:t>
      </w:r>
      <w:proofErr w:type="spellEnd"/>
      <w:r w:rsidR="00AD1803">
        <w:t xml:space="preserve"> </w:t>
      </w:r>
      <w:proofErr w:type="spellStart"/>
      <w:r w:rsidR="00AD1803">
        <w:t>proyek</w:t>
      </w:r>
      <w:proofErr w:type="spellEnd"/>
      <w:r w:rsidR="00F7694C">
        <w:t>.</w:t>
      </w:r>
      <w:r w:rsidR="006436E2">
        <w:t xml:space="preserve"> </w:t>
      </w:r>
      <w:r w:rsidR="00C05D13">
        <w:t xml:space="preserve">Six Sigma </w:t>
      </w:r>
      <w:proofErr w:type="spellStart"/>
      <w:r w:rsidR="00C05D13" w:rsidRPr="00C05D13">
        <w:t>merupakan</w:t>
      </w:r>
      <w:proofErr w:type="spellEnd"/>
      <w:r w:rsidR="00C05D13" w:rsidRPr="00C05D13">
        <w:t xml:space="preserve"> </w:t>
      </w:r>
      <w:del w:id="1998" w:author="ilham.nur@office.ui.ac.id [2]" w:date="2023-01-17T21:44:00Z">
        <w:r w:rsidR="00C05D13" w:rsidRPr="00C05D13" w:rsidDel="00B51285">
          <w:delText>terminologi</w:delText>
        </w:r>
      </w:del>
      <w:ins w:id="1999" w:author="ilham.nur@office.ui.ac.id [2]" w:date="2023-01-17T21:44:00Z">
        <w:r w:rsidR="00B51285">
          <w:pgNum/>
        </w:r>
        <w:proofErr w:type="spellStart"/>
        <w:r w:rsidR="00B51285">
          <w:t>erminology</w:t>
        </w:r>
      </w:ins>
      <w:proofErr w:type="spellEnd"/>
      <w:r w:rsidR="00C05D13" w:rsidRPr="00C05D13">
        <w:t xml:space="preserve"> yang </w:t>
      </w:r>
      <w:proofErr w:type="spellStart"/>
      <w:r w:rsidR="00C05D13" w:rsidRPr="00C05D13">
        <w:t>berhubungan</w:t>
      </w:r>
      <w:proofErr w:type="spellEnd"/>
      <w:r w:rsidR="00C05D13" w:rsidRPr="00C05D13">
        <w:t xml:space="preserve"> dengan </w:t>
      </w:r>
      <w:proofErr w:type="spellStart"/>
      <w:r w:rsidR="00C05D13" w:rsidRPr="00C05D13">
        <w:t>manufaktur</w:t>
      </w:r>
      <w:proofErr w:type="spellEnd"/>
      <w:r w:rsidR="00C05D13" w:rsidRPr="00C05D13">
        <w:t xml:space="preserve"> dan </w:t>
      </w:r>
      <w:proofErr w:type="spellStart"/>
      <w:r w:rsidR="00C05D13" w:rsidRPr="00C05D13">
        <w:t>pemodelan</w:t>
      </w:r>
      <w:proofErr w:type="spellEnd"/>
      <w:r w:rsidR="00C05D13" w:rsidRPr="00C05D13">
        <w:t xml:space="preserve"> </w:t>
      </w:r>
      <w:proofErr w:type="spellStart"/>
      <w:r w:rsidR="00C05D13" w:rsidRPr="00C05D13">
        <w:t>statistik</w:t>
      </w:r>
      <w:proofErr w:type="spellEnd"/>
      <w:r w:rsidR="00C05D13" w:rsidRPr="00C05D13">
        <w:t xml:space="preserve"> yang </w:t>
      </w:r>
      <w:proofErr w:type="spellStart"/>
      <w:r w:rsidR="00C05D13" w:rsidRPr="00C05D13">
        <w:t>bertujuan</w:t>
      </w:r>
      <w:proofErr w:type="spellEnd"/>
      <w:r w:rsidR="00C05D13" w:rsidRPr="00C05D13">
        <w:t xml:space="preserve"> untuk </w:t>
      </w:r>
      <w:proofErr w:type="spellStart"/>
      <w:r w:rsidR="00C05D13" w:rsidRPr="00C05D13">
        <w:t>mengurangi</w:t>
      </w:r>
      <w:proofErr w:type="spellEnd"/>
      <w:r w:rsidR="00C05D13" w:rsidRPr="00C05D13">
        <w:t xml:space="preserve"> </w:t>
      </w:r>
      <w:proofErr w:type="spellStart"/>
      <w:r w:rsidR="00C05D13" w:rsidRPr="00C05D13">
        <w:t>adanya</w:t>
      </w:r>
      <w:proofErr w:type="spellEnd"/>
      <w:r w:rsidR="00C05D13" w:rsidRPr="00C05D13">
        <w:t xml:space="preserve"> </w:t>
      </w:r>
      <w:proofErr w:type="spellStart"/>
      <w:r w:rsidR="00C05D13" w:rsidRPr="00C05D13">
        <w:t>kegagalan</w:t>
      </w:r>
      <w:proofErr w:type="spellEnd"/>
      <w:r w:rsidR="00C05D13" w:rsidRPr="00C05D13">
        <w:t xml:space="preserve"> pada </w:t>
      </w:r>
      <w:proofErr w:type="spellStart"/>
      <w:r w:rsidR="00C05D13" w:rsidRPr="00C05D13">
        <w:t>suatu</w:t>
      </w:r>
      <w:proofErr w:type="spellEnd"/>
      <w:r w:rsidR="00C05D13" w:rsidRPr="00C05D13">
        <w:t xml:space="preserve"> proses</w:t>
      </w:r>
      <w:r w:rsidR="00C05D13">
        <w:t xml:space="preserve"> </w:t>
      </w:r>
      <w:r w:rsidR="00C05D13">
        <w:fldChar w:fldCharType="begin" w:fldLock="1"/>
      </w:r>
      <w:r w:rsidR="001F39A4">
        <w:instrText>ADDIN CSL_CITATION {"citationItems":[{"id":"ITEM-1","itemData":{"DOI":"10.1080/09537287.2019.1706196","ISSN":"13665871","abstract":"The benefits of the Six Sigma approach are recognised since the 1990s and Six Sigma project selection is pointed out as being a key success factor in its implementation. Six Sigma project selection approaches have been proposed without exhausting the research. This study contributes in that direction, aiming to propose a method to carry out the generation and selection of Six Sigma projects. The methodological procedure used was systematic review of the literature. Research gap related to Six Sigma project selection were identified. The novelty of this paper is to present a review of literature not only about six sigma project approaches but also about six sigma project selection features. Additionally, this paper proposes an innovative method by the fact that it meets all the eight Six Sigma project selection approach recurring features found in literature. In doing so, this feature based method can assist management teams in charge of leading a Six Sigma initiative.","author":[{"dropping-particle":"","family":"Condé","given":"Giovanni Cláudio Pinto","non-dropping-particle":"","parse-names":false,"suffix":""},{"dropping-particle":"","family":"Martens","given":"Mauro Luiz","non-dropping-particle":"","parse-names":false,"suffix":""}],"container-title":"Production Planning and Control","id":"ITEM-1","issue":"16","issued":{"date-parts":[["2020"]]},"page":"1303-1312","publisher":"Taylor &amp; Francis","title":"Six sigma project generation and selection: literature review and feature based method proposition","type":"article-journal","volume":"31"},"uris":["http://www.mendeley.com/documents/?uuid=7eafe191-ade8-4f39-a277-fddc4c933b9b"]}],"mendeley":{"formattedCitation":"(Condé &amp; Martens, 2020)","plainTextFormattedCitation":"(Condé &amp; Martens, 2020)","previouslyFormattedCitation":"(Condé &amp; Martens, 2020)"},"properties":{"noteIndex":0},"schema":"https://github.com/citation-style-language/schema/raw/master/csl-citation.json"}</w:instrText>
      </w:r>
      <w:r w:rsidR="00C05D13">
        <w:fldChar w:fldCharType="separate"/>
      </w:r>
      <w:r w:rsidR="00C05D13">
        <w:rPr>
          <w:noProof/>
        </w:rPr>
        <w:t>(Condé &amp; Martens, 2020)</w:t>
      </w:r>
      <w:r w:rsidR="00C05D13">
        <w:fldChar w:fldCharType="end"/>
      </w:r>
      <w:r w:rsidR="00C05D13">
        <w:t>.</w:t>
      </w:r>
      <w:r w:rsidR="00F7694C">
        <w:t xml:space="preserve"> </w:t>
      </w:r>
    </w:p>
    <w:p w14:paraId="639F0E76" w14:textId="0BCABEDC" w:rsidR="00A43C17" w:rsidRDefault="00F7694C" w:rsidP="009E1792">
      <w:pPr>
        <w:spacing w:line="360" w:lineRule="auto"/>
      </w:pPr>
      <w:r>
        <w:t xml:space="preserve">Six Sigma </w:t>
      </w:r>
      <w:proofErr w:type="spellStart"/>
      <w:r>
        <w:t>memiliki</w:t>
      </w:r>
      <w:proofErr w:type="spellEnd"/>
      <w:r>
        <w:t xml:space="preserve"> 6 area </w:t>
      </w:r>
      <w:proofErr w:type="spellStart"/>
      <w:r>
        <w:t>konseptualisasi</w:t>
      </w:r>
      <w:proofErr w:type="spellEnd"/>
      <w:r>
        <w:t xml:space="preserve"> untuk </w:t>
      </w:r>
      <w:proofErr w:type="spellStart"/>
      <w:r>
        <w:t>meningkatkan</w:t>
      </w:r>
      <w:proofErr w:type="spellEnd"/>
      <w:r>
        <w:t xml:space="preserve"> </w:t>
      </w:r>
      <w:proofErr w:type="spellStart"/>
      <w:r>
        <w:t>performa</w:t>
      </w:r>
      <w:proofErr w:type="spellEnd"/>
      <w:r>
        <w:t xml:space="preserve"> untuk </w:t>
      </w:r>
      <w:proofErr w:type="spellStart"/>
      <w:r>
        <w:t>pemilihan</w:t>
      </w:r>
      <w:proofErr w:type="spellEnd"/>
      <w:r>
        <w:t xml:space="preserve"> </w:t>
      </w:r>
      <w:proofErr w:type="spellStart"/>
      <w:r>
        <w:t>proyek</w:t>
      </w:r>
      <w:proofErr w:type="spellEnd"/>
      <w:r>
        <w:t xml:space="preserve"> </w:t>
      </w:r>
      <w:r>
        <w:fldChar w:fldCharType="begin" w:fldLock="1"/>
      </w:r>
      <w:r w:rsidR="001F39A4">
        <w:instrText>ADDIN CSL_CITATION {"citationItems":[{"id":"ITEM-1","itemData":{"DOI":"10.1080/09537287.2019.1706196","ISSN":"13665871","abstract":"The benefits of the Six Sigma approach are recognised since the 1990s and Six Sigma project selection is pointed out as being a key success factor in its implementation. Six Sigma project selection approaches have been proposed without exhausting the research. This study contributes in that direction, aiming to propose a method to carry out the generation and selection of Six Sigma projects. The methodological procedure used was systematic review of the literature. Research gap related to Six Sigma project selection were identified. The novelty of this paper is to present a review of literature not only about six sigma project approaches but also about six sigma project selection features. Additionally, this paper proposes an innovative method by the fact that it meets all the eight Six Sigma project selection approach recurring features found in literature. In doing so, this feature based method can assist management teams in charge of leading a Six Sigma initiative.","author":[{"dropping-particle":"","family":"Condé","given":"Giovanni Cláudio Pinto","non-dropping-particle":"","parse-names":false,"suffix":""},{"dropping-particle":"","family":"Martens","given":"Mauro Luiz","non-dropping-particle":"","parse-names":false,"suffix":""}],"container-title":"Production Planning and Control","id":"ITEM-1","issue":"16","issued":{"date-parts":[["2020"]]},"page":"1303-1312","publisher":"Taylor &amp; Francis","title":"Six sigma project generation and selection: literature review and feature based method proposition","type":"article-journal","volume":"31"},"uris":["http://www.mendeley.com/documents/?uuid=7eafe191-ade8-4f39-a277-fddc4c933b9b"]}],"mendeley":{"formattedCitation":"(Condé &amp; Martens, 2020)","plainTextFormattedCitation":"(Condé &amp; Martens, 2020)","previouslyFormattedCitation":"(Condé &amp; Martens, 2020)"},"properties":{"noteIndex":0},"schema":"https://github.com/citation-style-language/schema/raw/master/csl-citation.json"}</w:instrText>
      </w:r>
      <w:r>
        <w:fldChar w:fldCharType="separate"/>
      </w:r>
      <w:r>
        <w:rPr>
          <w:noProof/>
        </w:rPr>
        <w:t>(Condé &amp; Martens, 2020)</w:t>
      </w:r>
      <w:r>
        <w:fldChar w:fldCharType="end"/>
      </w:r>
      <w:r>
        <w:t xml:space="preserve">, </w:t>
      </w:r>
      <w:proofErr w:type="spellStart"/>
      <w:r>
        <w:t>yaitu</w:t>
      </w:r>
      <w:proofErr w:type="spellEnd"/>
      <w:r>
        <w:t>:</w:t>
      </w:r>
    </w:p>
    <w:p w14:paraId="3814BAAE" w14:textId="257B86F5" w:rsidR="00DF37DF" w:rsidRDefault="00DF37DF" w:rsidP="00DF37DF">
      <w:pPr>
        <w:pStyle w:val="ListParagraph"/>
        <w:numPr>
          <w:ilvl w:val="0"/>
          <w:numId w:val="9"/>
        </w:numPr>
        <w:spacing w:line="360" w:lineRule="auto"/>
      </w:pPr>
      <w:r w:rsidRPr="00DF37DF">
        <w:rPr>
          <w:i/>
          <w:iCs/>
        </w:rPr>
        <w:t>Framework</w:t>
      </w:r>
      <w:r>
        <w:t xml:space="preserve"> untuk </w:t>
      </w:r>
      <w:proofErr w:type="spellStart"/>
      <w:r>
        <w:t>mengidentifikasi</w:t>
      </w:r>
      <w:proofErr w:type="spellEnd"/>
      <w:r>
        <w:t xml:space="preserve"> dan </w:t>
      </w:r>
      <w:proofErr w:type="spellStart"/>
      <w:r>
        <w:t>mengurangi</w:t>
      </w:r>
      <w:proofErr w:type="spellEnd"/>
      <w:r>
        <w:t xml:space="preserve"> </w:t>
      </w:r>
      <w:proofErr w:type="spellStart"/>
      <w:r>
        <w:t>cacat</w:t>
      </w:r>
      <w:proofErr w:type="spellEnd"/>
      <w:r>
        <w:t xml:space="preserve"> </w:t>
      </w:r>
      <w:proofErr w:type="spellStart"/>
      <w:r>
        <w:t>dari</w:t>
      </w:r>
      <w:proofErr w:type="spellEnd"/>
      <w:r>
        <w:t xml:space="preserve"> </w:t>
      </w:r>
      <w:proofErr w:type="spellStart"/>
      <w:r>
        <w:t>suatu</w:t>
      </w:r>
      <w:proofErr w:type="spellEnd"/>
      <w:r>
        <w:t xml:space="preserve"> proses,</w:t>
      </w:r>
    </w:p>
    <w:p w14:paraId="0E4A6FB1" w14:textId="4420481E" w:rsidR="00DF37DF" w:rsidRDefault="00DF37DF" w:rsidP="00DF37DF">
      <w:pPr>
        <w:pStyle w:val="ListParagraph"/>
        <w:numPr>
          <w:ilvl w:val="0"/>
          <w:numId w:val="9"/>
        </w:numPr>
        <w:spacing w:line="360" w:lineRule="auto"/>
      </w:pPr>
      <w:proofErr w:type="spellStart"/>
      <w:r>
        <w:t>Merupakan</w:t>
      </w:r>
      <w:proofErr w:type="spellEnd"/>
      <w:r>
        <w:t xml:space="preserve"> </w:t>
      </w:r>
      <w:proofErr w:type="spellStart"/>
      <w:r>
        <w:t>sebuah</w:t>
      </w:r>
      <w:proofErr w:type="spellEnd"/>
      <w:r>
        <w:t xml:space="preserve"> </w:t>
      </w:r>
      <w:proofErr w:type="spellStart"/>
      <w:r>
        <w:t>alat</w:t>
      </w:r>
      <w:proofErr w:type="spellEnd"/>
      <w:r>
        <w:t xml:space="preserve"> </w:t>
      </w:r>
      <w:proofErr w:type="spellStart"/>
      <w:r>
        <w:t>statistik</w:t>
      </w:r>
      <w:proofErr w:type="spellEnd"/>
      <w:r>
        <w:t xml:space="preserve"> yang </w:t>
      </w:r>
      <w:proofErr w:type="spellStart"/>
      <w:r>
        <w:t>digunakan</w:t>
      </w:r>
      <w:proofErr w:type="spellEnd"/>
      <w:r>
        <w:t xml:space="preserve"> untuk </w:t>
      </w:r>
      <w:proofErr w:type="spellStart"/>
      <w:r>
        <w:t>pengembangan</w:t>
      </w:r>
      <w:proofErr w:type="spellEnd"/>
      <w:r>
        <w:t xml:space="preserve"> proses,</w:t>
      </w:r>
    </w:p>
    <w:p w14:paraId="58ABA1E8" w14:textId="66A7882E" w:rsidR="00DF37DF" w:rsidRDefault="00DF37DF" w:rsidP="00DF37DF">
      <w:pPr>
        <w:pStyle w:val="ListParagraph"/>
        <w:numPr>
          <w:ilvl w:val="0"/>
          <w:numId w:val="9"/>
        </w:numPr>
        <w:spacing w:line="360" w:lineRule="auto"/>
      </w:pPr>
      <w:proofErr w:type="spellStart"/>
      <w:r>
        <w:t>Merupakan</w:t>
      </w:r>
      <w:proofErr w:type="spellEnd"/>
      <w:r>
        <w:t xml:space="preserve"> </w:t>
      </w:r>
      <w:proofErr w:type="spellStart"/>
      <w:r>
        <w:t>filosofi</w:t>
      </w:r>
      <w:proofErr w:type="spellEnd"/>
      <w:r>
        <w:t xml:space="preserve"> </w:t>
      </w:r>
      <w:proofErr w:type="spellStart"/>
      <w:r>
        <w:t>operasional</w:t>
      </w:r>
      <w:proofErr w:type="spellEnd"/>
      <w:r>
        <w:t xml:space="preserve"> untuk </w:t>
      </w:r>
      <w:proofErr w:type="spellStart"/>
      <w:r>
        <w:t>manajemen</w:t>
      </w:r>
      <w:proofErr w:type="spellEnd"/>
      <w:r>
        <w:t>,</w:t>
      </w:r>
    </w:p>
    <w:p w14:paraId="4B6F1B7F" w14:textId="0DCEE55F" w:rsidR="00DF37DF" w:rsidRDefault="00DF37DF" w:rsidP="00DF37DF">
      <w:pPr>
        <w:pStyle w:val="ListParagraph"/>
        <w:numPr>
          <w:ilvl w:val="0"/>
          <w:numId w:val="9"/>
        </w:numPr>
        <w:spacing w:line="360" w:lineRule="auto"/>
      </w:pPr>
      <w:proofErr w:type="spellStart"/>
      <w:r>
        <w:t>Merupakan</w:t>
      </w:r>
      <w:proofErr w:type="spellEnd"/>
      <w:r>
        <w:t xml:space="preserve"> </w:t>
      </w:r>
      <w:proofErr w:type="spellStart"/>
      <w:r>
        <w:t>metodologi</w:t>
      </w:r>
      <w:proofErr w:type="spellEnd"/>
      <w:r>
        <w:t xml:space="preserve"> </w:t>
      </w:r>
      <w:proofErr w:type="spellStart"/>
      <w:r>
        <w:t>analisis</w:t>
      </w:r>
      <w:proofErr w:type="spellEnd"/>
      <w:r>
        <w:t>,</w:t>
      </w:r>
    </w:p>
    <w:p w14:paraId="43851704" w14:textId="55422C3A" w:rsidR="00F7694C" w:rsidRDefault="00DF37DF" w:rsidP="00DF37DF">
      <w:pPr>
        <w:pStyle w:val="ListParagraph"/>
        <w:numPr>
          <w:ilvl w:val="0"/>
          <w:numId w:val="9"/>
        </w:numPr>
        <w:spacing w:line="360" w:lineRule="auto"/>
      </w:pPr>
      <w:r>
        <w:t xml:space="preserve">dan </w:t>
      </w:r>
      <w:proofErr w:type="spellStart"/>
      <w:r>
        <w:t>sebagai</w:t>
      </w:r>
      <w:proofErr w:type="spellEnd"/>
      <w:r>
        <w:t xml:space="preserve"> kultur </w:t>
      </w:r>
      <w:proofErr w:type="spellStart"/>
      <w:r>
        <w:t>bisnis</w:t>
      </w:r>
      <w:proofErr w:type="spellEnd"/>
      <w:r>
        <w:t>.</w:t>
      </w:r>
    </w:p>
    <w:p w14:paraId="435FB7D9" w14:textId="5301868B" w:rsidR="008902DE" w:rsidRDefault="008902DE" w:rsidP="008902DE">
      <w:pPr>
        <w:spacing w:line="360" w:lineRule="auto"/>
      </w:pPr>
      <w:r>
        <w:lastRenderedPageBreak/>
        <w:t xml:space="preserve">Implementasi Six Sigma pada </w:t>
      </w:r>
      <w:proofErr w:type="spellStart"/>
      <w:r>
        <w:t>manajemen</w:t>
      </w:r>
      <w:proofErr w:type="spellEnd"/>
      <w:r>
        <w:t xml:space="preserve"> </w:t>
      </w:r>
      <w:proofErr w:type="spellStart"/>
      <w:r>
        <w:t>proyek</w:t>
      </w:r>
      <w:proofErr w:type="spellEnd"/>
      <w:r>
        <w:t xml:space="preserve"> </w:t>
      </w:r>
      <w:proofErr w:type="spellStart"/>
      <w:r w:rsidR="000B5EB5">
        <w:t>disarankan</w:t>
      </w:r>
      <w:proofErr w:type="spellEnd"/>
      <w:r w:rsidR="000B5EB5">
        <w:t xml:space="preserve"> untuk </w:t>
      </w:r>
      <w:proofErr w:type="spellStart"/>
      <w:r w:rsidR="000B5EB5">
        <w:t>dikerjakan</w:t>
      </w:r>
      <w:proofErr w:type="spellEnd"/>
      <w:r w:rsidR="000B5EB5">
        <w:t xml:space="preserve"> pada </w:t>
      </w:r>
      <w:proofErr w:type="spellStart"/>
      <w:r w:rsidR="000B5EB5">
        <w:t>grup</w:t>
      </w:r>
      <w:proofErr w:type="spellEnd"/>
      <w:r w:rsidR="000B5EB5">
        <w:t xml:space="preserve"> proses </w:t>
      </w:r>
      <w:proofErr w:type="spellStart"/>
      <w:r w:rsidR="000B5EB5">
        <w:t>eksekusi</w:t>
      </w:r>
      <w:proofErr w:type="spellEnd"/>
      <w:r w:rsidR="000B5EB5">
        <w:t xml:space="preserve">, untuk </w:t>
      </w:r>
      <w:proofErr w:type="spellStart"/>
      <w:r w:rsidR="000B5EB5">
        <w:t>mengurangi</w:t>
      </w:r>
      <w:proofErr w:type="spellEnd"/>
      <w:r w:rsidR="000B5EB5">
        <w:t xml:space="preserve"> </w:t>
      </w:r>
      <w:proofErr w:type="spellStart"/>
      <w:r w:rsidR="000B5EB5">
        <w:t>adanya</w:t>
      </w:r>
      <w:proofErr w:type="spellEnd"/>
      <w:r w:rsidR="000B5EB5">
        <w:t xml:space="preserve"> </w:t>
      </w:r>
      <w:proofErr w:type="spellStart"/>
      <w:r w:rsidR="000B5EB5">
        <w:t>variasi</w:t>
      </w:r>
      <w:proofErr w:type="spellEnd"/>
      <w:r w:rsidR="000B5EB5">
        <w:t xml:space="preserve"> proses yang </w:t>
      </w:r>
      <w:proofErr w:type="spellStart"/>
      <w:r w:rsidR="000B5EB5">
        <w:t>akan</w:t>
      </w:r>
      <w:proofErr w:type="spellEnd"/>
      <w:r w:rsidR="000B5EB5">
        <w:t xml:space="preserve"> </w:t>
      </w:r>
      <w:proofErr w:type="spellStart"/>
      <w:r w:rsidR="000B5EB5">
        <w:t>mengarah</w:t>
      </w:r>
      <w:proofErr w:type="spellEnd"/>
      <w:r w:rsidR="000B5EB5">
        <w:t xml:space="preserve"> pada </w:t>
      </w:r>
      <w:proofErr w:type="spellStart"/>
      <w:r w:rsidR="000B5EB5">
        <w:t>keterlambatan</w:t>
      </w:r>
      <w:proofErr w:type="spellEnd"/>
      <w:r w:rsidR="000B5EB5">
        <w:t xml:space="preserve"> </w:t>
      </w:r>
      <w:proofErr w:type="spellStart"/>
      <w:r w:rsidR="000B5EB5">
        <w:t>pekerjaan</w:t>
      </w:r>
      <w:proofErr w:type="spellEnd"/>
      <w:r w:rsidR="000B5EB5">
        <w:t xml:space="preserve"> </w:t>
      </w:r>
      <w:r w:rsidR="000B5EB5">
        <w:fldChar w:fldCharType="begin" w:fldLock="1"/>
      </w:r>
      <w:r w:rsidR="0030388A">
        <w:instrText>ADDIN CSL_CITATION {"citationItems":[{"id":"ITEM-1","itemData":{"DOI":"10.1080/09537287.2019.1706196","ISSN":"13665871","abstract":"The benefits of the Six Sigma approach are recognised since the 1990s and Six Sigma project selection is pointed out as being a key success factor in its implementation. Six Sigma project selection approaches have been proposed without exhausting the research. This study contributes in that direction, aiming to propose a method to carry out the generation and selection of Six Sigma projects. The methodological procedure used was systematic review of the literature. Research gap related to Six Sigma project selection were identified. The novelty of this paper is to present a review of literature not only about six sigma project approaches but also about six sigma project selection features. Additionally, this paper proposes an innovative method by the fact that it meets all the eight Six Sigma project selection approach recurring features found in literature. In doing so, this feature based method can assist management teams in charge of leading a Six Sigma initiative.","author":[{"dropping-particle":"","family":"Condé","given":"Giovanni Cláudio Pinto","non-dropping-particle":"","parse-names":false,"suffix":""},{"dropping-particle":"","family":"Martens","given":"Mauro Luiz","non-dropping-particle":"","parse-names":false,"suffix":""}],"container-title":"Production Planning and Control","id":"ITEM-1","issue":"16","issued":{"date-parts":[["2020"]]},"page":"1303-1312","publisher":"Taylor &amp; Francis","title":"Six sigma project generation and selection: literature review and feature based method proposition","type":"article-journal","volume":"31"},"uris":["http://www.mendeley.com/documents/?uuid=45b28d23-a8bf-4589-87bc-0c49e1bae557"]}],"mendeley":{"formattedCitation":"(Condé &amp; Martens, 2020)","plainTextFormattedCitation":"(Condé &amp; Martens, 2020)","previouslyFormattedCitation":"(Condé &amp; Martens, 2020)"},"properties":{"noteIndex":0},"schema":"https://github.com/citation-style-language/schema/raw/master/csl-citation.json"}</w:instrText>
      </w:r>
      <w:r w:rsidR="000B5EB5">
        <w:fldChar w:fldCharType="separate"/>
      </w:r>
      <w:r w:rsidR="000B5EB5" w:rsidRPr="000B5EB5">
        <w:rPr>
          <w:noProof/>
        </w:rPr>
        <w:t>(Condé &amp; Martens, 2020)</w:t>
      </w:r>
      <w:r w:rsidR="000B5EB5">
        <w:fldChar w:fldCharType="end"/>
      </w:r>
      <w:r w:rsidR="000B5EB5">
        <w:t>.</w:t>
      </w:r>
    </w:p>
    <w:p w14:paraId="575868FD" w14:textId="7DF8EEC1" w:rsidR="00EE77AC" w:rsidRDefault="00FF2F12" w:rsidP="009E1792">
      <w:pPr>
        <w:spacing w:line="360" w:lineRule="auto"/>
      </w:pPr>
      <w:proofErr w:type="spellStart"/>
      <w:r>
        <w:t>Setelah</w:t>
      </w:r>
      <w:proofErr w:type="spellEnd"/>
      <w:r>
        <w:t xml:space="preserve"> </w:t>
      </w:r>
      <w:proofErr w:type="spellStart"/>
      <w:r>
        <w:t>proyek</w:t>
      </w:r>
      <w:proofErr w:type="spellEnd"/>
      <w:r>
        <w:t xml:space="preserve"> </w:t>
      </w:r>
      <w:proofErr w:type="spellStart"/>
      <w:r>
        <w:t>berhasil</w:t>
      </w:r>
      <w:proofErr w:type="spellEnd"/>
      <w:r>
        <w:t xml:space="preserve"> </w:t>
      </w:r>
      <w:proofErr w:type="spellStart"/>
      <w:r>
        <w:t>terpilih</w:t>
      </w:r>
      <w:proofErr w:type="spellEnd"/>
      <w:r>
        <w:t xml:space="preserve"> </w:t>
      </w:r>
      <w:proofErr w:type="spellStart"/>
      <w:r>
        <w:t>maka</w:t>
      </w:r>
      <w:proofErr w:type="spellEnd"/>
      <w:r>
        <w:t xml:space="preserve"> </w:t>
      </w:r>
      <w:proofErr w:type="spellStart"/>
      <w:r>
        <w:t>proyek</w:t>
      </w:r>
      <w:proofErr w:type="spellEnd"/>
      <w:r>
        <w:t xml:space="preserve"> </w:t>
      </w:r>
      <w:proofErr w:type="spellStart"/>
      <w:r>
        <w:t>tersebut</w:t>
      </w:r>
      <w:proofErr w:type="spellEnd"/>
      <w:r>
        <w:t xml:space="preserve"> </w:t>
      </w:r>
      <w:proofErr w:type="spellStart"/>
      <w:r>
        <w:t>akan</w:t>
      </w:r>
      <w:proofErr w:type="spellEnd"/>
      <w:r>
        <w:t xml:space="preserve"> dilakukan </w:t>
      </w:r>
      <w:proofErr w:type="spellStart"/>
      <w:r>
        <w:t>perencanaan</w:t>
      </w:r>
      <w:proofErr w:type="spellEnd"/>
      <w:r>
        <w:t xml:space="preserve"> jadwal, </w:t>
      </w:r>
      <w:proofErr w:type="spellStart"/>
      <w:r>
        <w:t>lingkup</w:t>
      </w:r>
      <w:proofErr w:type="spellEnd"/>
      <w:r>
        <w:t xml:space="preserve"> dan </w:t>
      </w:r>
      <w:proofErr w:type="spellStart"/>
      <w:r>
        <w:t>biaya</w:t>
      </w:r>
      <w:proofErr w:type="spellEnd"/>
      <w:r>
        <w:t xml:space="preserve">. </w:t>
      </w:r>
      <w:proofErr w:type="spellStart"/>
      <w:r>
        <w:t>Perencanaan</w:t>
      </w:r>
      <w:proofErr w:type="spellEnd"/>
      <w:r>
        <w:t xml:space="preserve"> jadwal </w:t>
      </w:r>
      <w:r w:rsidR="00A919AA">
        <w:t xml:space="preserve">juga perlu untuk </w:t>
      </w:r>
      <w:proofErr w:type="spellStart"/>
      <w:r w:rsidR="00A919AA">
        <w:t>diimbangi</w:t>
      </w:r>
      <w:proofErr w:type="spellEnd"/>
      <w:r w:rsidR="00A919AA">
        <w:t xml:space="preserve"> dengan </w:t>
      </w:r>
      <w:proofErr w:type="spellStart"/>
      <w:r w:rsidR="00A919AA">
        <w:t>teori</w:t>
      </w:r>
      <w:proofErr w:type="spellEnd"/>
      <w:r w:rsidR="00A919AA">
        <w:t xml:space="preserve"> </w:t>
      </w:r>
      <w:proofErr w:type="spellStart"/>
      <w:r w:rsidR="00A919AA">
        <w:t>pemilihan</w:t>
      </w:r>
      <w:proofErr w:type="spellEnd"/>
      <w:r w:rsidR="00A919AA">
        <w:t xml:space="preserve"> </w:t>
      </w:r>
      <w:proofErr w:type="spellStart"/>
      <w:r w:rsidR="00A919AA">
        <w:t>proyek</w:t>
      </w:r>
      <w:proofErr w:type="spellEnd"/>
      <w:r w:rsidR="00A919AA">
        <w:t xml:space="preserve">, </w:t>
      </w:r>
      <w:proofErr w:type="spellStart"/>
      <w:r w:rsidR="00A919AA">
        <w:t>sehingga</w:t>
      </w:r>
      <w:proofErr w:type="spellEnd"/>
      <w:r w:rsidR="00A919AA">
        <w:t xml:space="preserve"> </w:t>
      </w:r>
      <w:proofErr w:type="spellStart"/>
      <w:r w:rsidR="00A919AA">
        <w:t>pekerjaan</w:t>
      </w:r>
      <w:proofErr w:type="spellEnd"/>
      <w:r w:rsidR="00A919AA">
        <w:t xml:space="preserve"> yang dilakukan </w:t>
      </w:r>
      <w:proofErr w:type="spellStart"/>
      <w:r w:rsidR="00A919AA">
        <w:t>dapat</w:t>
      </w:r>
      <w:proofErr w:type="spellEnd"/>
      <w:r w:rsidR="00A919AA">
        <w:t xml:space="preserve"> </w:t>
      </w:r>
      <w:proofErr w:type="spellStart"/>
      <w:r w:rsidR="00A919AA">
        <w:t>menyesuaikan</w:t>
      </w:r>
      <w:proofErr w:type="spellEnd"/>
      <w:r w:rsidR="00A919AA">
        <w:t xml:space="preserve"> </w:t>
      </w:r>
      <w:proofErr w:type="spellStart"/>
      <w:r w:rsidR="00A919AA">
        <w:t>kondisi</w:t>
      </w:r>
      <w:proofErr w:type="spellEnd"/>
      <w:r w:rsidR="00A919AA">
        <w:t xml:space="preserve"> </w:t>
      </w:r>
      <w:proofErr w:type="spellStart"/>
      <w:r w:rsidR="00A919AA">
        <w:t>fisik</w:t>
      </w:r>
      <w:proofErr w:type="spellEnd"/>
      <w:r w:rsidR="00A919AA">
        <w:t xml:space="preserve"> dan </w:t>
      </w:r>
      <w:proofErr w:type="spellStart"/>
      <w:r w:rsidR="00A919AA">
        <w:t>finansial</w:t>
      </w:r>
      <w:proofErr w:type="spellEnd"/>
      <w:r w:rsidR="00A919AA">
        <w:t xml:space="preserve"> yang </w:t>
      </w:r>
      <w:proofErr w:type="spellStart"/>
      <w:r w:rsidR="00A919AA">
        <w:t>dimiliki</w:t>
      </w:r>
      <w:proofErr w:type="spellEnd"/>
      <w:r w:rsidR="00A919AA">
        <w:t xml:space="preserve"> oleh </w:t>
      </w:r>
      <w:proofErr w:type="spellStart"/>
      <w:r w:rsidR="00A919AA">
        <w:t>perusahaan</w:t>
      </w:r>
      <w:proofErr w:type="spellEnd"/>
      <w:r w:rsidR="00A919AA">
        <w:t>.</w:t>
      </w:r>
    </w:p>
    <w:p w14:paraId="5093B4BD" w14:textId="7FFDAF5D" w:rsidR="006258D8" w:rsidRDefault="006258D8" w:rsidP="00AE58C4">
      <w:pPr>
        <w:pStyle w:val="Heading2"/>
      </w:pPr>
      <w:bookmarkStart w:id="2000" w:name="_Toc121280602"/>
      <w:bookmarkStart w:id="2001" w:name="_Toc121280663"/>
      <w:bookmarkStart w:id="2002" w:name="_Toc121280724"/>
      <w:bookmarkStart w:id="2003" w:name="_Toc121280785"/>
      <w:bookmarkStart w:id="2004" w:name="_Toc121280603"/>
      <w:bookmarkStart w:id="2005" w:name="_Toc121280664"/>
      <w:bookmarkStart w:id="2006" w:name="_Toc121280725"/>
      <w:bookmarkStart w:id="2007" w:name="_Toc121280786"/>
      <w:bookmarkStart w:id="2008" w:name="_Toc121280604"/>
      <w:bookmarkStart w:id="2009" w:name="_Toc121280665"/>
      <w:bookmarkStart w:id="2010" w:name="_Toc121280726"/>
      <w:bookmarkStart w:id="2011" w:name="_Toc121280787"/>
      <w:bookmarkStart w:id="2012" w:name="_Toc128943870"/>
      <w:bookmarkEnd w:id="2000"/>
      <w:bookmarkEnd w:id="2001"/>
      <w:bookmarkEnd w:id="2002"/>
      <w:bookmarkEnd w:id="2003"/>
      <w:bookmarkEnd w:id="2004"/>
      <w:bookmarkEnd w:id="2005"/>
      <w:bookmarkEnd w:id="2006"/>
      <w:bookmarkEnd w:id="2007"/>
      <w:bookmarkEnd w:id="2008"/>
      <w:bookmarkEnd w:id="2009"/>
      <w:bookmarkEnd w:id="2010"/>
      <w:bookmarkEnd w:id="2011"/>
      <w:proofErr w:type="spellStart"/>
      <w:r>
        <w:t>Analisis</w:t>
      </w:r>
      <w:proofErr w:type="spellEnd"/>
      <w:r>
        <w:t xml:space="preserve"> </w:t>
      </w:r>
      <w:proofErr w:type="spellStart"/>
      <w:r>
        <w:t>Statistik</w:t>
      </w:r>
      <w:bookmarkEnd w:id="2012"/>
      <w:proofErr w:type="spellEnd"/>
    </w:p>
    <w:p w14:paraId="1E8FBD08" w14:textId="52FA7DC2" w:rsidR="00EE4E27" w:rsidRDefault="009001E8" w:rsidP="00A4210C">
      <w:pPr>
        <w:spacing w:line="360" w:lineRule="auto"/>
        <w:rPr>
          <w:ins w:id="2013" w:author="ilham.nur@office.ui.ac.id [2]" w:date="2023-01-29T12:17:00Z"/>
        </w:rPr>
      </w:pPr>
      <w:bookmarkStart w:id="2014" w:name="_Toc120139657"/>
      <w:bookmarkEnd w:id="2014"/>
      <w:proofErr w:type="spellStart"/>
      <w:r>
        <w:t>Analisis</w:t>
      </w:r>
      <w:proofErr w:type="spellEnd"/>
      <w:r>
        <w:t xml:space="preserve"> </w:t>
      </w:r>
      <w:proofErr w:type="spellStart"/>
      <w:r w:rsidR="008069B4">
        <w:t>statistik</w:t>
      </w:r>
      <w:proofErr w:type="spellEnd"/>
      <w:r>
        <w:t xml:space="preserve"> yang dilakukan</w:t>
      </w:r>
      <w:r w:rsidR="005121B5">
        <w:t xml:space="preserve"> </w:t>
      </w:r>
      <w:proofErr w:type="spellStart"/>
      <w:r w:rsidR="005121B5">
        <w:t>adalah</w:t>
      </w:r>
      <w:proofErr w:type="spellEnd"/>
      <w:r w:rsidR="005121B5">
        <w:t xml:space="preserve"> untuk </w:t>
      </w:r>
      <w:proofErr w:type="spellStart"/>
      <w:r w:rsidR="005121B5">
        <w:t>melakukan</w:t>
      </w:r>
      <w:proofErr w:type="spellEnd"/>
      <w:r w:rsidR="005121B5">
        <w:t xml:space="preserve"> </w:t>
      </w:r>
      <w:proofErr w:type="spellStart"/>
      <w:r w:rsidR="005121B5">
        <w:t>perbandingan</w:t>
      </w:r>
      <w:proofErr w:type="spellEnd"/>
      <w:r w:rsidR="005121B5">
        <w:t xml:space="preserve"> </w:t>
      </w:r>
      <w:proofErr w:type="spellStart"/>
      <w:r w:rsidR="005121B5">
        <w:t>terhadap</w:t>
      </w:r>
      <w:proofErr w:type="spellEnd"/>
      <w:r w:rsidR="005121B5">
        <w:t xml:space="preserve"> </w:t>
      </w:r>
      <w:r w:rsidR="006704C4">
        <w:t xml:space="preserve">model yang </w:t>
      </w:r>
      <w:proofErr w:type="spellStart"/>
      <w:r w:rsidR="006704C4">
        <w:t>telah</w:t>
      </w:r>
      <w:proofErr w:type="spellEnd"/>
      <w:r w:rsidR="006704C4">
        <w:t xml:space="preserve"> </w:t>
      </w:r>
      <w:proofErr w:type="spellStart"/>
      <w:r w:rsidR="006704C4">
        <w:t>dibangun</w:t>
      </w:r>
      <w:proofErr w:type="spellEnd"/>
      <w:r w:rsidR="006704C4">
        <w:t xml:space="preserve"> dengan </w:t>
      </w:r>
      <w:proofErr w:type="spellStart"/>
      <w:r w:rsidR="006704C4">
        <w:t>kondisi</w:t>
      </w:r>
      <w:proofErr w:type="spellEnd"/>
      <w:r w:rsidR="006704C4">
        <w:t xml:space="preserve"> </w:t>
      </w:r>
      <w:r w:rsidR="006704C4" w:rsidRPr="00AE58C4">
        <w:rPr>
          <w:i/>
          <w:iCs/>
        </w:rPr>
        <w:t>real</w:t>
      </w:r>
      <w:r w:rsidR="006704C4">
        <w:t xml:space="preserve"> yang</w:t>
      </w:r>
      <w:r w:rsidR="008E71F7">
        <w:t xml:space="preserve"> </w:t>
      </w:r>
      <w:proofErr w:type="spellStart"/>
      <w:r w:rsidR="008E71F7">
        <w:t>sedang</w:t>
      </w:r>
      <w:proofErr w:type="spellEnd"/>
      <w:r w:rsidR="008E71F7">
        <w:t xml:space="preserve"> </w:t>
      </w:r>
      <w:proofErr w:type="spellStart"/>
      <w:r w:rsidR="008E71F7">
        <w:t>berjalan</w:t>
      </w:r>
      <w:proofErr w:type="spellEnd"/>
      <w:r w:rsidR="008E71F7">
        <w:t>.</w:t>
      </w:r>
      <w:r w:rsidR="006258D8">
        <w:t xml:space="preserve"> </w:t>
      </w:r>
      <w:proofErr w:type="spellStart"/>
      <w:r w:rsidR="001A42E0">
        <w:t>Analisis</w:t>
      </w:r>
      <w:proofErr w:type="spellEnd"/>
      <w:r w:rsidR="001A42E0">
        <w:t xml:space="preserve"> </w:t>
      </w:r>
      <w:proofErr w:type="spellStart"/>
      <w:r w:rsidR="001A42E0">
        <w:t>statistik</w:t>
      </w:r>
      <w:proofErr w:type="spellEnd"/>
      <w:r w:rsidR="001A42E0">
        <w:t xml:space="preserve"> yang dilakukan </w:t>
      </w:r>
      <w:proofErr w:type="spellStart"/>
      <w:r w:rsidR="001A42E0">
        <w:t>adalah</w:t>
      </w:r>
      <w:proofErr w:type="spellEnd"/>
      <w:r w:rsidR="001A42E0">
        <w:t xml:space="preserve"> Uji t-</w:t>
      </w:r>
      <w:proofErr w:type="spellStart"/>
      <w:r w:rsidR="001A42E0">
        <w:t>pasangan</w:t>
      </w:r>
      <w:proofErr w:type="spellEnd"/>
      <w:r w:rsidR="001A42E0">
        <w:t>. Uji t-</w:t>
      </w:r>
      <w:proofErr w:type="spellStart"/>
      <w:r w:rsidR="001A42E0">
        <w:t>pasangan</w:t>
      </w:r>
      <w:proofErr w:type="spellEnd"/>
      <w:r w:rsidR="001A42E0">
        <w:t xml:space="preserve"> </w:t>
      </w:r>
      <w:proofErr w:type="spellStart"/>
      <w:r w:rsidR="001A42E0">
        <w:t>merupakan</w:t>
      </w:r>
      <w:proofErr w:type="spellEnd"/>
      <w:r w:rsidR="001A42E0">
        <w:t xml:space="preserve"> </w:t>
      </w:r>
      <w:proofErr w:type="spellStart"/>
      <w:r w:rsidR="001A42E0">
        <w:t>jenis</w:t>
      </w:r>
      <w:proofErr w:type="spellEnd"/>
      <w:r w:rsidR="001A42E0">
        <w:t xml:space="preserve"> pengujian yang </w:t>
      </w:r>
      <w:proofErr w:type="spellStart"/>
      <w:r w:rsidR="009F400B">
        <w:t>digunakan</w:t>
      </w:r>
      <w:proofErr w:type="spellEnd"/>
      <w:r w:rsidR="009F400B">
        <w:t xml:space="preserve"> untuk </w:t>
      </w:r>
      <w:proofErr w:type="spellStart"/>
      <w:r w:rsidR="009F400B">
        <w:t>menganalisis</w:t>
      </w:r>
      <w:proofErr w:type="spellEnd"/>
      <w:r w:rsidR="009F400B">
        <w:t xml:space="preserve"> </w:t>
      </w:r>
      <w:proofErr w:type="spellStart"/>
      <w:r w:rsidR="009F400B">
        <w:t>hubungan</w:t>
      </w:r>
      <w:proofErr w:type="spellEnd"/>
      <w:r w:rsidR="009F400B">
        <w:t xml:space="preserve"> </w:t>
      </w:r>
      <w:proofErr w:type="spellStart"/>
      <w:r w:rsidR="009F400B">
        <w:t>kelompok</w:t>
      </w:r>
      <w:proofErr w:type="spellEnd"/>
      <w:r w:rsidR="009F400B">
        <w:t xml:space="preserve"> yang </w:t>
      </w:r>
      <w:proofErr w:type="spellStart"/>
      <w:r w:rsidR="009F400B">
        <w:t>sama</w:t>
      </w:r>
      <w:proofErr w:type="spellEnd"/>
      <w:r w:rsidR="009F400B">
        <w:t xml:space="preserve"> dengan </w:t>
      </w:r>
      <w:proofErr w:type="spellStart"/>
      <w:r w:rsidR="009F400B">
        <w:t>perlakuan</w:t>
      </w:r>
      <w:proofErr w:type="spellEnd"/>
      <w:r w:rsidR="009F400B">
        <w:t xml:space="preserve"> yang </w:t>
      </w:r>
      <w:proofErr w:type="spellStart"/>
      <w:r w:rsidR="009F400B">
        <w:t>berbeda</w:t>
      </w:r>
      <w:proofErr w:type="spellEnd"/>
      <w:r w:rsidR="009F400B">
        <w:t xml:space="preserve"> </w:t>
      </w:r>
      <w:r w:rsidR="009F400B">
        <w:fldChar w:fldCharType="begin" w:fldLock="1"/>
      </w:r>
      <w:r w:rsidR="00BC4F07">
        <w:instrText>ADDIN CSL_CITATION {"citationItems":[{"id":"ITEM-1","itemData":{"ISBN":"978-979-015-989-1","author":[{"dropping-particle":"","family":"Harinaldi","given":"","non-dropping-particle":"","parse-names":false,"suffix":""}],"edition":"1","editor":[{"dropping-particle":"","family":"Erlangga","given":"","non-dropping-particle":"","parse-names":false,"suffix":""}],"id":"ITEM-1","issued":{"date-parts":[["2005"]]},"number-of-pages":"310","publisher":"Erlangga","publisher-place":"Jakarta","title":"Prinsip-Prinsip Statistik Untuk Teknik dan Sains","type":"book"},"uris":["http://www.mendeley.com/documents/?uuid=27b1c085-f33b-4c1e-a7a5-2dba6e228d3b"]}],"mendeley":{"formattedCitation":"(Harinaldi, 2005)","plainTextFormattedCitation":"(Harinaldi, 2005)","previouslyFormattedCitation":"(Harinaldi, 2005)"},"properties":{"noteIndex":0},"schema":"https://github.com/citation-style-language/schema/raw/master/csl-citation.json"}</w:instrText>
      </w:r>
      <w:r w:rsidR="009F400B">
        <w:fldChar w:fldCharType="separate"/>
      </w:r>
      <w:r w:rsidR="009F400B" w:rsidRPr="009F400B">
        <w:rPr>
          <w:noProof/>
        </w:rPr>
        <w:t>(Harinaldi, 2005)</w:t>
      </w:r>
      <w:r w:rsidR="009F400B">
        <w:fldChar w:fldCharType="end"/>
      </w:r>
      <w:r w:rsidR="009F400B">
        <w:t>.</w:t>
      </w:r>
      <w:r w:rsidR="00F90E55">
        <w:t xml:space="preserve"> </w:t>
      </w:r>
      <w:proofErr w:type="spellStart"/>
      <w:r w:rsidR="00270AFB">
        <w:t>Dalam</w:t>
      </w:r>
      <w:proofErr w:type="spellEnd"/>
      <w:r w:rsidR="00270AFB">
        <w:t xml:space="preserve"> </w:t>
      </w:r>
      <w:proofErr w:type="spellStart"/>
      <w:r w:rsidR="00270AFB">
        <w:t>praktiknya</w:t>
      </w:r>
      <w:proofErr w:type="spellEnd"/>
      <w:r w:rsidR="00270AFB">
        <w:t xml:space="preserve"> </w:t>
      </w:r>
      <w:proofErr w:type="spellStart"/>
      <w:r w:rsidR="00270AFB">
        <w:t>digunakan</w:t>
      </w:r>
      <w:proofErr w:type="spellEnd"/>
      <w:r w:rsidR="00270AFB">
        <w:t xml:space="preserve"> dua </w:t>
      </w:r>
      <w:proofErr w:type="spellStart"/>
      <w:r w:rsidR="00270AFB">
        <w:t>buah</w:t>
      </w:r>
      <w:proofErr w:type="spellEnd"/>
      <w:r w:rsidR="00270AFB">
        <w:t xml:space="preserve"> </w:t>
      </w:r>
      <w:proofErr w:type="spellStart"/>
      <w:r w:rsidR="00270AFB">
        <w:t>hipotesis</w:t>
      </w:r>
      <w:proofErr w:type="spellEnd"/>
      <w:r w:rsidR="00270AFB">
        <w:t xml:space="preserve"> </w:t>
      </w:r>
      <w:proofErr w:type="spellStart"/>
      <w:r w:rsidR="00270AFB">
        <w:t>yaitu</w:t>
      </w:r>
      <w:proofErr w:type="spellEnd"/>
      <w:r w:rsidR="00270AFB">
        <w:t xml:space="preserve"> </w:t>
      </w:r>
      <w:proofErr w:type="spellStart"/>
      <w:r w:rsidR="00270AFB">
        <w:t>hipotesis</w:t>
      </w:r>
      <w:proofErr w:type="spellEnd"/>
      <w:r w:rsidR="00270AFB">
        <w:t xml:space="preserve"> null (H</w:t>
      </w:r>
      <w:r w:rsidR="00270AFB">
        <w:rPr>
          <w:vertAlign w:val="subscript"/>
        </w:rPr>
        <w:t>0</w:t>
      </w:r>
      <w:r w:rsidR="00270AFB">
        <w:t xml:space="preserve">) dan </w:t>
      </w:r>
      <w:proofErr w:type="spellStart"/>
      <w:r w:rsidR="00270AFB">
        <w:t>hipotesis</w:t>
      </w:r>
      <w:proofErr w:type="spellEnd"/>
      <w:r w:rsidR="00270AFB">
        <w:t xml:space="preserve"> </w:t>
      </w:r>
      <w:proofErr w:type="spellStart"/>
      <w:r w:rsidR="00270AFB">
        <w:t>alternatif</w:t>
      </w:r>
      <w:proofErr w:type="spellEnd"/>
      <w:r w:rsidR="00270AFB">
        <w:t xml:space="preserve"> (H</w:t>
      </w:r>
      <w:r w:rsidR="00270AFB">
        <w:rPr>
          <w:vertAlign w:val="subscript"/>
        </w:rPr>
        <w:t>1</w:t>
      </w:r>
      <w:r w:rsidR="00270AFB">
        <w:t>), di mana H</w:t>
      </w:r>
      <w:r w:rsidR="00270AFB">
        <w:rPr>
          <w:vertAlign w:val="subscript"/>
        </w:rPr>
        <w:t xml:space="preserve">0 </w:t>
      </w:r>
      <w:proofErr w:type="spellStart"/>
      <w:r w:rsidR="00270AFB">
        <w:t>merupakan</w:t>
      </w:r>
      <w:proofErr w:type="spellEnd"/>
      <w:r w:rsidR="00270AFB">
        <w:t xml:space="preserve"> </w:t>
      </w:r>
      <w:proofErr w:type="spellStart"/>
      <w:r w:rsidR="00270AFB">
        <w:t>hipotesis</w:t>
      </w:r>
      <w:proofErr w:type="spellEnd"/>
      <w:r w:rsidR="00270AFB">
        <w:t xml:space="preserve"> yang </w:t>
      </w:r>
      <w:proofErr w:type="spellStart"/>
      <w:r w:rsidR="00270AFB">
        <w:t>menyatakan</w:t>
      </w:r>
      <w:proofErr w:type="spellEnd"/>
      <w:r w:rsidR="00270AFB">
        <w:t xml:space="preserve"> </w:t>
      </w:r>
      <w:proofErr w:type="spellStart"/>
      <w:r w:rsidR="00270AFB">
        <w:t>bahwa</w:t>
      </w:r>
      <w:proofErr w:type="spellEnd"/>
      <w:r w:rsidR="00270AFB">
        <w:t xml:space="preserve"> tidak </w:t>
      </w:r>
      <w:proofErr w:type="spellStart"/>
      <w:r w:rsidR="00270AFB">
        <w:t>ada</w:t>
      </w:r>
      <w:proofErr w:type="spellEnd"/>
      <w:r w:rsidR="00270AFB">
        <w:t xml:space="preserve"> </w:t>
      </w:r>
      <w:proofErr w:type="spellStart"/>
      <w:r w:rsidR="00270AFB">
        <w:t>perbedaan</w:t>
      </w:r>
      <w:proofErr w:type="spellEnd"/>
      <w:r w:rsidR="00270AFB">
        <w:t xml:space="preserve"> </w:t>
      </w:r>
      <w:proofErr w:type="spellStart"/>
      <w:r w:rsidR="00270AFB">
        <w:t>signifikan</w:t>
      </w:r>
      <w:proofErr w:type="spellEnd"/>
      <w:r w:rsidR="00270AFB">
        <w:t xml:space="preserve"> </w:t>
      </w:r>
      <w:proofErr w:type="spellStart"/>
      <w:r w:rsidR="00270AFB">
        <w:t>antar</w:t>
      </w:r>
      <w:proofErr w:type="spellEnd"/>
      <w:r w:rsidR="00270AFB">
        <w:t xml:space="preserve"> dua </w:t>
      </w:r>
      <w:proofErr w:type="spellStart"/>
      <w:r w:rsidR="00270AFB">
        <w:t>perlakuan</w:t>
      </w:r>
      <w:proofErr w:type="spellEnd"/>
      <w:r w:rsidR="00270AFB">
        <w:t xml:space="preserve"> dan H</w:t>
      </w:r>
      <w:r w:rsidR="00270AFB">
        <w:rPr>
          <w:vertAlign w:val="subscript"/>
        </w:rPr>
        <w:t>1</w:t>
      </w:r>
      <w:r w:rsidR="00270AFB">
        <w:t xml:space="preserve"> </w:t>
      </w:r>
      <w:proofErr w:type="spellStart"/>
      <w:r w:rsidR="00270AFB">
        <w:t>merupakan</w:t>
      </w:r>
      <w:proofErr w:type="spellEnd"/>
      <w:r w:rsidR="00270AFB">
        <w:t xml:space="preserve"> </w:t>
      </w:r>
      <w:proofErr w:type="spellStart"/>
      <w:r w:rsidR="00270AFB">
        <w:t>hipotesis</w:t>
      </w:r>
      <w:proofErr w:type="spellEnd"/>
      <w:r w:rsidR="00270AFB">
        <w:t xml:space="preserve"> yang </w:t>
      </w:r>
      <w:proofErr w:type="spellStart"/>
      <w:r w:rsidR="00270AFB">
        <w:t>menyatakan</w:t>
      </w:r>
      <w:proofErr w:type="spellEnd"/>
      <w:r w:rsidR="00270AFB">
        <w:t xml:space="preserve"> </w:t>
      </w:r>
      <w:proofErr w:type="spellStart"/>
      <w:r w:rsidR="008B0FAF">
        <w:t>bahwa</w:t>
      </w:r>
      <w:proofErr w:type="spellEnd"/>
      <w:r w:rsidR="008B0FAF">
        <w:t xml:space="preserve"> </w:t>
      </w:r>
      <w:proofErr w:type="spellStart"/>
      <w:r w:rsidR="008B0FAF">
        <w:t>terdapat</w:t>
      </w:r>
      <w:proofErr w:type="spellEnd"/>
      <w:r w:rsidR="008B0FAF">
        <w:t xml:space="preserve"> </w:t>
      </w:r>
      <w:proofErr w:type="spellStart"/>
      <w:r w:rsidR="008B0FAF">
        <w:t>perbedaan</w:t>
      </w:r>
      <w:proofErr w:type="spellEnd"/>
      <w:r w:rsidR="008B0FAF">
        <w:t xml:space="preserve"> </w:t>
      </w:r>
      <w:proofErr w:type="spellStart"/>
      <w:r w:rsidR="008B0FAF">
        <w:t>antara</w:t>
      </w:r>
      <w:proofErr w:type="spellEnd"/>
      <w:r w:rsidR="008B0FAF">
        <w:t xml:space="preserve"> dua </w:t>
      </w:r>
      <w:proofErr w:type="spellStart"/>
      <w:r w:rsidR="008B0FAF">
        <w:t>perlakuan</w:t>
      </w:r>
      <w:proofErr w:type="spellEnd"/>
      <w:r w:rsidR="008B0FAF">
        <w:t xml:space="preserve"> pada </w:t>
      </w:r>
      <w:proofErr w:type="spellStart"/>
      <w:r w:rsidR="008B0FAF">
        <w:t>kelompok</w:t>
      </w:r>
      <w:proofErr w:type="spellEnd"/>
      <w:r w:rsidR="008B0FAF">
        <w:t xml:space="preserve"> yang </w:t>
      </w:r>
      <w:proofErr w:type="spellStart"/>
      <w:r w:rsidR="008B0FAF">
        <w:t>sama</w:t>
      </w:r>
      <w:proofErr w:type="spellEnd"/>
      <w:r w:rsidR="008B0FAF">
        <w:t xml:space="preserve"> </w:t>
      </w:r>
      <w:r w:rsidR="00BC4F07">
        <w:fldChar w:fldCharType="begin" w:fldLock="1"/>
      </w:r>
      <w:r w:rsidR="001C47C8">
        <w:instrText>ADDIN CSL_CITATION {"citationItems":[{"id":"ITEM-1","itemData":{"ISBN":"978-979-015-989-1","author":[{"dropping-particle":"","family":"Harinaldi","given":"","non-dropping-particle":"","parse-names":false,"suffix":""}],"edition":"1","editor":[{"dropping-particle":"","family":"Erlangga","given":"","non-dropping-particle":"","parse-names":false,"suffix":""}],"id":"ITEM-1","issued":{"date-parts":[["2005"]]},"number-of-pages":"310","publisher":"Erlangga","publisher-place":"Jakarta","title":"Prinsip-Prinsip Statistik Untuk Teknik dan Sains","type":"book"},"uris":["http://www.mendeley.com/documents/?uuid=27b1c085-f33b-4c1e-a7a5-2dba6e228d3b"]}],"mendeley":{"formattedCitation":"(Harinaldi, 2005)","plainTextFormattedCitation":"(Harinaldi, 2005)","previouslyFormattedCitation":"(Harinaldi, 2005)"},"properties":{"noteIndex":0},"schema":"https://github.com/citation-style-language/schema/raw/master/csl-citation.json"}</w:instrText>
      </w:r>
      <w:r w:rsidR="00BC4F07">
        <w:fldChar w:fldCharType="separate"/>
      </w:r>
      <w:r w:rsidR="00BC4F07" w:rsidRPr="00BC4F07">
        <w:rPr>
          <w:noProof/>
        </w:rPr>
        <w:t>(Harinaldi, 2005)</w:t>
      </w:r>
      <w:r w:rsidR="00BC4F07">
        <w:fldChar w:fldCharType="end"/>
      </w:r>
      <w:r w:rsidR="008B0FAF">
        <w:t>.</w:t>
      </w:r>
      <w:r w:rsidR="004B2584">
        <w:t xml:space="preserve"> </w:t>
      </w:r>
      <w:r w:rsidR="008823A1" w:rsidRPr="00AE58C4">
        <w:rPr>
          <w:i/>
          <w:iCs/>
        </w:rPr>
        <w:t>Percent error</w:t>
      </w:r>
      <w:r w:rsidR="00C844B0">
        <w:t xml:space="preserve"> (</w:t>
      </w:r>
      <w:r w:rsidR="008823A1">
        <w:t xml:space="preserve">ɑ) </w:t>
      </w:r>
      <w:proofErr w:type="spellStart"/>
      <w:r w:rsidR="008823A1">
        <w:t>merupakan</w:t>
      </w:r>
      <w:proofErr w:type="spellEnd"/>
      <w:r w:rsidR="008823A1">
        <w:t xml:space="preserve"> parameter yang </w:t>
      </w:r>
      <w:proofErr w:type="spellStart"/>
      <w:r w:rsidR="008823A1">
        <w:t>berapa</w:t>
      </w:r>
      <w:proofErr w:type="spellEnd"/>
      <w:r w:rsidR="008823A1">
        <w:t xml:space="preserve"> </w:t>
      </w:r>
      <w:proofErr w:type="spellStart"/>
      <w:r w:rsidR="008823A1">
        <w:t>besar</w:t>
      </w:r>
      <w:proofErr w:type="spellEnd"/>
      <w:r w:rsidR="008823A1">
        <w:t xml:space="preserve"> error yang </w:t>
      </w:r>
      <w:proofErr w:type="spellStart"/>
      <w:r w:rsidR="008823A1">
        <w:t>mungkin</w:t>
      </w:r>
      <w:proofErr w:type="spellEnd"/>
      <w:r w:rsidR="008823A1">
        <w:t xml:space="preserve"> </w:t>
      </w:r>
      <w:proofErr w:type="spellStart"/>
      <w:r w:rsidR="008823A1">
        <w:t>terjadi</w:t>
      </w:r>
      <w:proofErr w:type="spellEnd"/>
      <w:r w:rsidR="001C47C8">
        <w:t xml:space="preserve">, </w:t>
      </w:r>
      <w:proofErr w:type="spellStart"/>
      <w:r w:rsidR="001C47C8">
        <w:t>semakin</w:t>
      </w:r>
      <w:proofErr w:type="spellEnd"/>
      <w:r w:rsidR="001C47C8">
        <w:t xml:space="preserve"> </w:t>
      </w:r>
      <w:proofErr w:type="spellStart"/>
      <w:r w:rsidR="001C47C8">
        <w:t>kecil</w:t>
      </w:r>
      <w:proofErr w:type="spellEnd"/>
      <w:r w:rsidR="001C47C8">
        <w:t xml:space="preserve"> </w:t>
      </w:r>
      <w:proofErr w:type="spellStart"/>
      <w:r w:rsidR="001C47C8">
        <w:t>nilai</w:t>
      </w:r>
      <w:proofErr w:type="spellEnd"/>
      <w:r w:rsidR="001C47C8">
        <w:t xml:space="preserve"> ɑ, </w:t>
      </w:r>
      <w:proofErr w:type="spellStart"/>
      <w:r w:rsidR="001C47C8">
        <w:t>maka</w:t>
      </w:r>
      <w:proofErr w:type="spellEnd"/>
      <w:r w:rsidR="001C47C8">
        <w:t xml:space="preserve"> </w:t>
      </w:r>
      <w:proofErr w:type="spellStart"/>
      <w:r w:rsidR="001C47C8">
        <w:t>semakin</w:t>
      </w:r>
      <w:proofErr w:type="spellEnd"/>
      <w:r w:rsidR="001C47C8">
        <w:t xml:space="preserve"> </w:t>
      </w:r>
      <w:proofErr w:type="spellStart"/>
      <w:r w:rsidR="001C47C8">
        <w:t>besar</w:t>
      </w:r>
      <w:proofErr w:type="spellEnd"/>
      <w:r w:rsidR="001C47C8">
        <w:t xml:space="preserve"> </w:t>
      </w:r>
      <w:proofErr w:type="spellStart"/>
      <w:r w:rsidR="001C47C8">
        <w:t>kepercayaan</w:t>
      </w:r>
      <w:proofErr w:type="spellEnd"/>
      <w:r w:rsidR="001C47C8">
        <w:t xml:space="preserve"> </w:t>
      </w:r>
      <w:proofErr w:type="spellStart"/>
      <w:r w:rsidR="001C47C8">
        <w:t>atas</w:t>
      </w:r>
      <w:proofErr w:type="spellEnd"/>
      <w:r w:rsidR="001C47C8">
        <w:t xml:space="preserve"> data </w:t>
      </w:r>
      <w:proofErr w:type="spellStart"/>
      <w:r w:rsidR="001C47C8">
        <w:t>tersebut</w:t>
      </w:r>
      <w:proofErr w:type="spellEnd"/>
      <w:r w:rsidR="001C47C8">
        <w:t xml:space="preserve"> </w:t>
      </w:r>
      <w:r w:rsidR="001C47C8">
        <w:fldChar w:fldCharType="begin" w:fldLock="1"/>
      </w:r>
      <w:r w:rsidR="00E25CD8">
        <w:instrText>ADDIN CSL_CITATION {"citationItems":[{"id":"ITEM-1","itemData":{"ISBN":"978-979-015-989-1","author":[{"dropping-particle":"","family":"Harinaldi","given":"","non-dropping-particle":"","parse-names":false,"suffix":""}],"edition":"1","editor":[{"dropping-particle":"","family":"Erlangga","given":"","non-dropping-particle":"","parse-names":false,"suffix":""}],"id":"ITEM-1","issued":{"date-parts":[["2005"]]},"number-of-pages":"310","publisher":"Erlangga","publisher-place":"Jakarta","title":"Prinsip-Prinsip Statistik Untuk Teknik dan Sains","type":"book"},"uris":["http://www.mendeley.com/documents/?uuid=27b1c085-f33b-4c1e-a7a5-2dba6e228d3b"]}],"mendeley":{"formattedCitation":"(Harinaldi, 2005)","plainTextFormattedCitation":"(Harinaldi, 2005)","previouslyFormattedCitation":"(Harinaldi, 2005)"},"properties":{"noteIndex":0},"schema":"https://github.com/citation-style-language/schema/raw/master/csl-citation.json"}</w:instrText>
      </w:r>
      <w:r w:rsidR="001C47C8">
        <w:fldChar w:fldCharType="separate"/>
      </w:r>
      <w:r w:rsidR="001C47C8" w:rsidRPr="001C47C8">
        <w:rPr>
          <w:noProof/>
        </w:rPr>
        <w:t>(Harinaldi, 2005)</w:t>
      </w:r>
      <w:r w:rsidR="001C47C8">
        <w:fldChar w:fldCharType="end"/>
      </w:r>
      <w:r w:rsidR="001C47C8">
        <w:t>.</w:t>
      </w:r>
      <w:r w:rsidR="00A4210C">
        <w:t xml:space="preserve"> </w:t>
      </w:r>
      <w:proofErr w:type="spellStart"/>
      <w:r w:rsidR="00A4210C">
        <w:t>Derajat</w:t>
      </w:r>
      <w:proofErr w:type="spellEnd"/>
      <w:r w:rsidR="00A4210C">
        <w:t xml:space="preserve"> </w:t>
      </w:r>
      <w:proofErr w:type="spellStart"/>
      <w:r w:rsidR="00A4210C">
        <w:t>kebebasan</w:t>
      </w:r>
      <w:proofErr w:type="spellEnd"/>
      <w:r w:rsidR="00A4210C">
        <w:t xml:space="preserve"> </w:t>
      </w:r>
      <w:proofErr w:type="spellStart"/>
      <w:r w:rsidR="00A4210C">
        <w:t>adalah</w:t>
      </w:r>
      <w:proofErr w:type="spellEnd"/>
      <w:r w:rsidR="00A4210C">
        <w:t xml:space="preserve"> </w:t>
      </w:r>
      <w:proofErr w:type="spellStart"/>
      <w:r w:rsidR="00A4210C">
        <w:t>jumlah</w:t>
      </w:r>
      <w:proofErr w:type="spellEnd"/>
      <w:r w:rsidR="00A4210C">
        <w:t xml:space="preserve"> </w:t>
      </w:r>
      <w:proofErr w:type="spellStart"/>
      <w:r w:rsidR="00A4210C">
        <w:t>informasi</w:t>
      </w:r>
      <w:proofErr w:type="spellEnd"/>
      <w:r w:rsidR="00A4210C">
        <w:t xml:space="preserve"> yang </w:t>
      </w:r>
      <w:proofErr w:type="spellStart"/>
      <w:r w:rsidR="00A4210C">
        <w:t>dapat</w:t>
      </w:r>
      <w:proofErr w:type="spellEnd"/>
      <w:r w:rsidR="00A4210C">
        <w:t xml:space="preserve"> </w:t>
      </w:r>
      <w:proofErr w:type="spellStart"/>
      <w:r w:rsidR="00A4210C">
        <w:t>digunakan</w:t>
      </w:r>
      <w:proofErr w:type="spellEnd"/>
      <w:r w:rsidR="00A4210C">
        <w:t xml:space="preserve"> untuk </w:t>
      </w:r>
      <w:proofErr w:type="spellStart"/>
      <w:r w:rsidR="00A4210C">
        <w:t>membuat</w:t>
      </w:r>
      <w:proofErr w:type="spellEnd"/>
      <w:r w:rsidR="00A4210C">
        <w:t xml:space="preserve"> </w:t>
      </w:r>
      <w:proofErr w:type="spellStart"/>
      <w:r w:rsidR="00A4210C">
        <w:t>estimasi</w:t>
      </w:r>
      <w:proofErr w:type="spellEnd"/>
      <w:r w:rsidR="00A4210C">
        <w:t xml:space="preserve">. Daerah </w:t>
      </w:r>
      <w:proofErr w:type="spellStart"/>
      <w:r w:rsidR="00A4210C">
        <w:t>penolakan</w:t>
      </w:r>
      <w:proofErr w:type="spellEnd"/>
      <w:r w:rsidR="00A4210C">
        <w:t xml:space="preserve"> </w:t>
      </w:r>
      <w:proofErr w:type="spellStart"/>
      <w:r w:rsidR="00A4210C">
        <w:t>ditentukan</w:t>
      </w:r>
      <w:proofErr w:type="spellEnd"/>
      <w:r w:rsidR="00A4210C">
        <w:t xml:space="preserve"> </w:t>
      </w:r>
      <w:proofErr w:type="spellStart"/>
      <w:r w:rsidR="00A4210C">
        <w:t>dari</w:t>
      </w:r>
      <w:proofErr w:type="spellEnd"/>
      <w:r w:rsidR="00A4210C">
        <w:t xml:space="preserve"> </w:t>
      </w:r>
      <w:proofErr w:type="spellStart"/>
      <w:r w:rsidR="00A4210C">
        <w:t>jumlah</w:t>
      </w:r>
      <w:proofErr w:type="spellEnd"/>
      <w:r w:rsidR="00A4210C">
        <w:t xml:space="preserve"> </w:t>
      </w:r>
      <w:proofErr w:type="spellStart"/>
      <w:r w:rsidR="00A4210C">
        <w:t>derajat</w:t>
      </w:r>
      <w:proofErr w:type="spellEnd"/>
      <w:r w:rsidR="00A4210C">
        <w:t xml:space="preserve"> </w:t>
      </w:r>
      <w:proofErr w:type="spellStart"/>
      <w:r w:rsidR="00A4210C">
        <w:t>kebebasan</w:t>
      </w:r>
      <w:proofErr w:type="spellEnd"/>
      <w:r w:rsidR="00A4210C">
        <w:t xml:space="preserve"> dan </w:t>
      </w:r>
      <w:proofErr w:type="spellStart"/>
      <w:r w:rsidR="00A4210C">
        <w:t>tingkat</w:t>
      </w:r>
      <w:proofErr w:type="spellEnd"/>
      <w:r w:rsidR="00A4210C">
        <w:t xml:space="preserve"> </w:t>
      </w:r>
      <w:proofErr w:type="spellStart"/>
      <w:r w:rsidR="00A4210C">
        <w:t>kepercayaan</w:t>
      </w:r>
      <w:proofErr w:type="spellEnd"/>
      <w:r w:rsidR="00A4210C">
        <w:t xml:space="preserve"> dengan </w:t>
      </w:r>
      <w:proofErr w:type="spellStart"/>
      <w:r w:rsidR="00A4210C">
        <w:t>melihat</w:t>
      </w:r>
      <w:proofErr w:type="spellEnd"/>
      <w:r w:rsidR="00A4210C">
        <w:t xml:space="preserve"> </w:t>
      </w:r>
      <w:proofErr w:type="spellStart"/>
      <w:r w:rsidR="00A4210C">
        <w:t>tabel</w:t>
      </w:r>
      <w:proofErr w:type="spellEnd"/>
      <w:r w:rsidR="00A4210C">
        <w:t xml:space="preserve"> </w:t>
      </w:r>
      <w:proofErr w:type="spellStart"/>
      <w:r w:rsidR="00A4210C">
        <w:t>distribusi</w:t>
      </w:r>
      <w:proofErr w:type="spellEnd"/>
      <w:r w:rsidR="00A4210C">
        <w:t xml:space="preserve"> t</w:t>
      </w:r>
      <w:r w:rsidR="00E25CD8">
        <w:t xml:space="preserve"> </w:t>
      </w:r>
      <w:r w:rsidR="00E25CD8">
        <w:fldChar w:fldCharType="begin" w:fldLock="1"/>
      </w:r>
      <w:r w:rsidR="00FE2E09">
        <w:instrText>ADDIN CSL_CITATION {"citationItems":[{"id":"ITEM-1","itemData":{"ISBN":"978-979-015-989-1","author":[{"dropping-particle":"","family":"Harinaldi","given":"","non-dropping-particle":"","parse-names":false,"suffix":""}],"edition":"1","editor":[{"dropping-particle":"","family":"Erlangga","given":"","non-dropping-particle":"","parse-names":false,"suffix":""}],"id":"ITEM-1","issued":{"date-parts":[["2005"]]},"number-of-pages":"310","publisher":"Erlangga","publisher-place":"Jakarta","title":"Prinsip-Prinsip Statistik Untuk Teknik dan Sains","type":"book"},"uris":["http://www.mendeley.com/documents/?uuid=27b1c085-f33b-4c1e-a7a5-2dba6e228d3b"]}],"mendeley":{"formattedCitation":"(Harinaldi, 2005)","plainTextFormattedCitation":"(Harinaldi, 2005)","previouslyFormattedCitation":"(Harinaldi, 2005)"},"properties":{"noteIndex":0},"schema":"https://github.com/citation-style-language/schema/raw/master/csl-citation.json"}</w:instrText>
      </w:r>
      <w:r w:rsidR="00E25CD8">
        <w:fldChar w:fldCharType="separate"/>
      </w:r>
      <w:r w:rsidR="00E25CD8" w:rsidRPr="00E25CD8">
        <w:rPr>
          <w:noProof/>
        </w:rPr>
        <w:t>(Harinaldi, 2005)</w:t>
      </w:r>
      <w:r w:rsidR="00E25CD8">
        <w:fldChar w:fldCharType="end"/>
      </w:r>
      <w:r w:rsidR="00A4210C">
        <w:t>.</w:t>
      </w:r>
      <w:r w:rsidR="00E25CD8">
        <w:t xml:space="preserve"> </w:t>
      </w:r>
      <w:proofErr w:type="spellStart"/>
      <w:r w:rsidR="00A4210C">
        <w:t>Perhitungan</w:t>
      </w:r>
      <w:proofErr w:type="spellEnd"/>
      <w:r w:rsidR="00E25CD8">
        <w:t xml:space="preserve"> </w:t>
      </w:r>
      <w:proofErr w:type="spellStart"/>
      <w:r w:rsidR="00A4210C">
        <w:t>rasio</w:t>
      </w:r>
      <w:proofErr w:type="spellEnd"/>
      <w:r w:rsidR="00A4210C">
        <w:t xml:space="preserve"> uji t-</w:t>
      </w:r>
      <w:proofErr w:type="spellStart"/>
      <w:r w:rsidR="00A4210C">
        <w:t>pasangan</w:t>
      </w:r>
      <w:proofErr w:type="spellEnd"/>
      <w:r w:rsidR="00A4210C">
        <w:t xml:space="preserve"> </w:t>
      </w:r>
      <w:proofErr w:type="spellStart"/>
      <w:r w:rsidR="00A4210C">
        <w:t>dapat</w:t>
      </w:r>
      <w:proofErr w:type="spellEnd"/>
      <w:r w:rsidR="00A4210C">
        <w:t xml:space="preserve"> </w:t>
      </w:r>
      <w:proofErr w:type="spellStart"/>
      <w:r w:rsidR="00A4210C">
        <w:t>menggunakan</w:t>
      </w:r>
      <w:proofErr w:type="spellEnd"/>
      <w:r w:rsidR="00C7020F">
        <w:t xml:space="preserve"> </w:t>
      </w:r>
      <w:proofErr w:type="spellStart"/>
      <w:r w:rsidR="00C7020F">
        <w:t>persamaan</w:t>
      </w:r>
      <w:proofErr w:type="spellEnd"/>
      <w:r w:rsidR="00C7020F">
        <w:t xml:space="preserve"> </w:t>
      </w:r>
    </w:p>
    <w:p w14:paraId="1DD17A0E" w14:textId="11846127" w:rsidR="00C7020F" w:rsidRPr="00D15BB4" w:rsidRDefault="009001E8" w:rsidP="00A4210C">
      <w:pPr>
        <w:spacing w:line="360" w:lineRule="auto"/>
        <w:rPr>
          <w:rFonts w:eastAsiaTheme="minorEastAsia"/>
        </w:rPr>
      </w:pPr>
      <m:oMathPara>
        <m:oMath>
          <m:r>
            <w:rPr>
              <w:rFonts w:ascii="Cambria Math" w:hAnsi="Cambria Math"/>
            </w:rPr>
            <m:t xml:space="preserve">t=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num>
            <m:den>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x</m:t>
                              </m:r>
                            </m:sub>
                          </m:sSub>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x</m:t>
                          </m:r>
                        </m:sub>
                      </m:sSub>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y</m:t>
                              </m:r>
                            </m:sub>
                          </m:sSub>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y</m:t>
                          </m:r>
                        </m:sub>
                      </m:sSub>
                    </m:den>
                  </m:f>
                </m:e>
              </m:rad>
            </m:den>
          </m:f>
        </m:oMath>
      </m:oMathPara>
    </w:p>
    <w:p w14:paraId="45FB64BA" w14:textId="39BAB268" w:rsidR="00D15BB4" w:rsidRPr="00270AFB" w:rsidRDefault="00D15BB4" w:rsidP="003F0C01">
      <w:pPr>
        <w:pStyle w:val="Caption"/>
      </w:pPr>
      <w:r>
        <w:t xml:space="preserve">  </w:t>
      </w:r>
      <w:fldSimple w:instr=" STYLEREF 1 \s ">
        <w:r w:rsidR="00A262DF">
          <w:rPr>
            <w:noProof/>
          </w:rPr>
          <w:t>2</w:t>
        </w:r>
      </w:fldSimple>
      <w:r>
        <w:t>.</w:t>
      </w:r>
      <w:fldSimple w:instr=" SEQ _ \* ARABIC \s 1 ">
        <w:r w:rsidR="00A262DF">
          <w:rPr>
            <w:noProof/>
          </w:rPr>
          <w:t>1</w:t>
        </w:r>
      </w:fldSimple>
    </w:p>
    <w:p w14:paraId="6EDE703C" w14:textId="6E491523" w:rsidR="004857CD" w:rsidRDefault="000D114A" w:rsidP="005121B5">
      <w:pPr>
        <w:spacing w:line="360" w:lineRule="auto"/>
      </w:pPr>
      <w:r>
        <w:t>Di mana:</w:t>
      </w:r>
    </w:p>
    <w:p w14:paraId="7E47CE94" w14:textId="0FC77C17" w:rsidR="000D114A" w:rsidRDefault="0095341F" w:rsidP="005121B5">
      <w:pPr>
        <w:spacing w:line="360" w:lineRule="auto"/>
      </w:pPr>
      <w:r>
        <w:t xml:space="preserve">M = </w:t>
      </w:r>
      <w:proofErr w:type="spellStart"/>
      <w:r>
        <w:t>Rerata</w:t>
      </w:r>
      <w:proofErr w:type="spellEnd"/>
      <w:r>
        <w:t xml:space="preserve"> </w:t>
      </w:r>
      <w:proofErr w:type="spellStart"/>
      <w:r>
        <w:t>kelompok</w:t>
      </w:r>
      <w:proofErr w:type="spellEnd"/>
      <w:r>
        <w:t xml:space="preserve"> data</w:t>
      </w:r>
    </w:p>
    <w:p w14:paraId="1DEC23B5" w14:textId="31376F27" w:rsidR="0095341F" w:rsidRDefault="0095341F" w:rsidP="005121B5">
      <w:pPr>
        <w:spacing w:line="360" w:lineRule="auto"/>
      </w:pPr>
      <w:r>
        <w:t xml:space="preserve">S = </w:t>
      </w:r>
      <w:proofErr w:type="spellStart"/>
      <w:r>
        <w:t>Standar</w:t>
      </w:r>
      <w:proofErr w:type="spellEnd"/>
      <w:r>
        <w:t xml:space="preserve"> </w:t>
      </w:r>
      <w:proofErr w:type="spellStart"/>
      <w:r>
        <w:t>deviasi</w:t>
      </w:r>
      <w:proofErr w:type="spellEnd"/>
      <w:r>
        <w:t xml:space="preserve"> </w:t>
      </w:r>
      <w:proofErr w:type="spellStart"/>
      <w:r>
        <w:t>dari</w:t>
      </w:r>
      <w:proofErr w:type="spellEnd"/>
      <w:r>
        <w:t xml:space="preserve"> </w:t>
      </w:r>
      <w:proofErr w:type="spellStart"/>
      <w:r>
        <w:t>kelompok</w:t>
      </w:r>
      <w:proofErr w:type="spellEnd"/>
      <w:r>
        <w:t xml:space="preserve"> data</w:t>
      </w:r>
    </w:p>
    <w:p w14:paraId="31127445" w14:textId="76175D7E" w:rsidR="0095341F" w:rsidRDefault="0095341F" w:rsidP="005121B5">
      <w:pPr>
        <w:spacing w:line="360" w:lineRule="auto"/>
      </w:pPr>
      <w:r>
        <w:lastRenderedPageBreak/>
        <w:t xml:space="preserve">n = </w:t>
      </w:r>
      <w:proofErr w:type="spellStart"/>
      <w:r>
        <w:t>Jumlah</w:t>
      </w:r>
      <w:proofErr w:type="spellEnd"/>
      <w:r>
        <w:t xml:space="preserve"> data </w:t>
      </w:r>
      <w:proofErr w:type="spellStart"/>
      <w:r>
        <w:t>dari</w:t>
      </w:r>
      <w:proofErr w:type="spellEnd"/>
      <w:r>
        <w:t xml:space="preserve"> </w:t>
      </w:r>
      <w:proofErr w:type="spellStart"/>
      <w:r>
        <w:t>suatu</w:t>
      </w:r>
      <w:proofErr w:type="spellEnd"/>
      <w:r>
        <w:t xml:space="preserve"> </w:t>
      </w:r>
      <w:proofErr w:type="spellStart"/>
      <w:r>
        <w:t>kelompok</w:t>
      </w:r>
      <w:proofErr w:type="spellEnd"/>
    </w:p>
    <w:p w14:paraId="679AFF0A" w14:textId="77777777" w:rsidR="000D114A" w:rsidRDefault="000D114A" w:rsidP="005121B5">
      <w:pPr>
        <w:spacing w:line="360" w:lineRule="auto"/>
      </w:pPr>
    </w:p>
    <w:p w14:paraId="5785EF37" w14:textId="77777777" w:rsidR="004857CD" w:rsidRDefault="004857CD" w:rsidP="00D02935">
      <w:pPr>
        <w:spacing w:line="360" w:lineRule="auto"/>
      </w:pPr>
    </w:p>
    <w:p w14:paraId="252D428A" w14:textId="169EDCB0" w:rsidR="00E53F7E" w:rsidRDefault="00E53F7E" w:rsidP="00D02935">
      <w:pPr>
        <w:spacing w:line="360" w:lineRule="auto"/>
        <w:sectPr w:rsidR="00E53F7E" w:rsidSect="00AF2C35">
          <w:headerReference w:type="even" r:id="rId48"/>
          <w:headerReference w:type="first" r:id="rId49"/>
          <w:footerReference w:type="first" r:id="rId50"/>
          <w:pgSz w:w="11906" w:h="16838" w:code="9"/>
          <w:pgMar w:top="1701" w:right="1701" w:bottom="1701" w:left="1701" w:header="720" w:footer="720" w:gutter="0"/>
          <w:cols w:space="720"/>
          <w:titlePg/>
          <w:docGrid w:linePitch="360"/>
        </w:sectPr>
      </w:pPr>
    </w:p>
    <w:bookmarkStart w:id="2015" w:name="_Toc128943871"/>
    <w:p w14:paraId="6B742C76" w14:textId="7C1E5CB3" w:rsidR="00D02935" w:rsidRDefault="00000000" w:rsidP="00590820">
      <w:pPr>
        <w:pStyle w:val="Heading1"/>
      </w:pPr>
      <w:customXmlInsRangeStart w:id="2016" w:author="ilham.nur@office.ui.ac.id [2]" w:date="2023-01-25T05:00:00Z"/>
      <w:sdt>
        <w:sdtPr>
          <w:id w:val="1739440560"/>
          <w:docPartObj>
            <w:docPartGallery w:val="Watermarks"/>
          </w:docPartObj>
        </w:sdtPr>
        <w:sdtContent>
          <w:customXmlInsRangeEnd w:id="2016"/>
          <w:ins w:id="2017" w:author="ilham.nur@office.ui.ac.id [2]" w:date="2023-01-25T05:00:00Z">
            <w:r w:rsidR="00EF0852">
              <w:rPr>
                <w:noProof/>
              </w:rPr>
              <w:drawing>
                <wp:anchor distT="0" distB="0" distL="114300" distR="114300" simplePos="0" relativeHeight="251658242" behindDoc="1" locked="0" layoutInCell="0" allowOverlap="1" wp14:anchorId="202CC17B" wp14:editId="29671DFC">
                  <wp:simplePos x="0" y="0"/>
                  <wp:positionH relativeFrom="margin">
                    <wp:align>center</wp:align>
                  </wp:positionH>
                  <wp:positionV relativeFrom="margin">
                    <wp:align>center</wp:align>
                  </wp:positionV>
                  <wp:extent cx="3810000" cy="38100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343015"/>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pic:spPr>
                      </pic:pic>
                    </a:graphicData>
                  </a:graphic>
                  <wp14:sizeRelH relativeFrom="page">
                    <wp14:pctWidth>0</wp14:pctWidth>
                  </wp14:sizeRelH>
                  <wp14:sizeRelV relativeFrom="page">
                    <wp14:pctHeight>0</wp14:pctHeight>
                  </wp14:sizeRelV>
                </wp:anchor>
              </w:drawing>
            </w:r>
          </w:ins>
          <w:customXmlInsRangeStart w:id="2018" w:author="ilham.nur@office.ui.ac.id [2]" w:date="2023-01-25T05:00:00Z"/>
        </w:sdtContent>
      </w:sdt>
      <w:customXmlInsRangeEnd w:id="2018"/>
      <w:r w:rsidR="00590820">
        <w:br/>
      </w:r>
      <w:bookmarkStart w:id="2019" w:name="_Toc120139658"/>
      <w:r w:rsidR="00B34916">
        <w:t xml:space="preserve">METODOLOGI DAN PELAKSANAAN </w:t>
      </w:r>
      <w:r w:rsidR="00A02C16">
        <w:t>RISET</w:t>
      </w:r>
      <w:bookmarkEnd w:id="2015"/>
      <w:bookmarkEnd w:id="2019"/>
    </w:p>
    <w:p w14:paraId="04726098" w14:textId="77777777" w:rsidR="00C16B8A" w:rsidRDefault="00C16B8A"/>
    <w:p w14:paraId="60D087CA" w14:textId="716DFFF2" w:rsidR="00447D37" w:rsidRDefault="00447D37">
      <w:pPr>
        <w:spacing w:line="360" w:lineRule="auto"/>
        <w:rPr>
          <w:ins w:id="2020" w:author="ilham.nur@office.ui.ac.id [2]" w:date="2023-01-22T21:54:00Z"/>
        </w:rPr>
        <w:pPrChange w:id="2021" w:author="ilham.nur@office.ui.ac.id [2]" w:date="2023-01-22T21:56:00Z">
          <w:pPr>
            <w:pStyle w:val="Heading2"/>
            <w:spacing w:line="360" w:lineRule="auto"/>
          </w:pPr>
        </w:pPrChange>
      </w:pPr>
      <w:ins w:id="2022" w:author="ilham.nur@office.ui.ac.id [2]" w:date="2023-01-22T21:54:00Z">
        <w:r>
          <w:t xml:space="preserve">Pada Bab </w:t>
        </w:r>
        <w:proofErr w:type="spellStart"/>
        <w:r>
          <w:t>ini</w:t>
        </w:r>
        <w:proofErr w:type="spellEnd"/>
        <w:r>
          <w:t xml:space="preserve"> </w:t>
        </w:r>
        <w:proofErr w:type="spellStart"/>
        <w:r>
          <w:t>akan</w:t>
        </w:r>
        <w:proofErr w:type="spellEnd"/>
        <w:r>
          <w:t xml:space="preserve"> </w:t>
        </w:r>
        <w:proofErr w:type="spellStart"/>
        <w:r>
          <w:t>membahas</w:t>
        </w:r>
        <w:proofErr w:type="spellEnd"/>
        <w:r>
          <w:t xml:space="preserve"> bagaimana</w:t>
        </w:r>
        <w:r w:rsidR="003F6C93">
          <w:t xml:space="preserve"> proses </w:t>
        </w:r>
      </w:ins>
      <w:proofErr w:type="spellStart"/>
      <w:ins w:id="2023" w:author="ilham.nur@office.ui.ac.id [2]" w:date="2023-01-22T21:55:00Z">
        <w:r w:rsidR="003F6C93">
          <w:t>perancangan</w:t>
        </w:r>
        <w:proofErr w:type="spellEnd"/>
        <w:r w:rsidR="003F6C93">
          <w:t xml:space="preserve"> </w:t>
        </w:r>
        <w:proofErr w:type="spellStart"/>
        <w:r w:rsidR="003F6C93">
          <w:t>sistem</w:t>
        </w:r>
        <w:proofErr w:type="spellEnd"/>
        <w:r w:rsidR="003F6C93">
          <w:t xml:space="preserve">, </w:t>
        </w:r>
        <w:proofErr w:type="spellStart"/>
        <w:r w:rsidR="003F6C93">
          <w:t>pembangunan</w:t>
        </w:r>
        <w:proofErr w:type="spellEnd"/>
        <w:r w:rsidR="003F6C93">
          <w:t xml:space="preserve"> </w:t>
        </w:r>
        <w:proofErr w:type="spellStart"/>
        <w:r w:rsidR="003F6C93">
          <w:t>sistem</w:t>
        </w:r>
        <w:proofErr w:type="spellEnd"/>
        <w:r w:rsidR="003F6C93">
          <w:t xml:space="preserve">, </w:t>
        </w:r>
        <w:proofErr w:type="spellStart"/>
        <w:r w:rsidR="003F6C93">
          <w:t>pengumpulan</w:t>
        </w:r>
        <w:proofErr w:type="spellEnd"/>
        <w:r w:rsidR="003F6C93">
          <w:t xml:space="preserve"> data</w:t>
        </w:r>
        <w:r w:rsidR="007C7F11">
          <w:t xml:space="preserve">, dan </w:t>
        </w:r>
        <w:proofErr w:type="spellStart"/>
        <w:r w:rsidR="007C7F11">
          <w:t>pengolahan</w:t>
        </w:r>
        <w:proofErr w:type="spellEnd"/>
        <w:r w:rsidR="007C7F11">
          <w:t xml:space="preserve"> data yang </w:t>
        </w:r>
        <w:proofErr w:type="spellStart"/>
        <w:r w:rsidR="007C7F11">
          <w:t>digunakan</w:t>
        </w:r>
        <w:proofErr w:type="spellEnd"/>
        <w:r w:rsidR="007C7F11">
          <w:t xml:space="preserve"> </w:t>
        </w:r>
        <w:proofErr w:type="spellStart"/>
        <w:r w:rsidR="007C7F11">
          <w:t>dalam</w:t>
        </w:r>
        <w:proofErr w:type="spellEnd"/>
        <w:r w:rsidR="007C7F11">
          <w:t xml:space="preserve"> </w:t>
        </w:r>
        <w:proofErr w:type="spellStart"/>
        <w:r w:rsidR="007C7F11">
          <w:t>penelitian</w:t>
        </w:r>
        <w:proofErr w:type="spellEnd"/>
        <w:r w:rsidR="007C7F11">
          <w:t xml:space="preserve"> </w:t>
        </w:r>
        <w:proofErr w:type="spellStart"/>
        <w:r w:rsidR="007C7F11">
          <w:t>ini</w:t>
        </w:r>
        <w:proofErr w:type="spellEnd"/>
        <w:r w:rsidR="007C7F11">
          <w:t>.</w:t>
        </w:r>
      </w:ins>
    </w:p>
    <w:p w14:paraId="6D1243FF" w14:textId="205B120F" w:rsidR="00447D37" w:rsidRDefault="00447D37" w:rsidP="00DC287F">
      <w:pPr>
        <w:pStyle w:val="Heading2"/>
        <w:spacing w:line="360" w:lineRule="auto"/>
        <w:rPr>
          <w:ins w:id="2024" w:author="ilham.nur@office.ui.ac.id [2]" w:date="2023-01-22T21:54:00Z"/>
        </w:rPr>
      </w:pPr>
      <w:bookmarkStart w:id="2025" w:name="_Toc128943872"/>
      <w:proofErr w:type="spellStart"/>
      <w:ins w:id="2026" w:author="ilham.nur@office.ui.ac.id [2]" w:date="2023-01-22T21:54:00Z">
        <w:r>
          <w:t>Profil</w:t>
        </w:r>
        <w:proofErr w:type="spellEnd"/>
        <w:r>
          <w:t xml:space="preserve"> Perusahaan</w:t>
        </w:r>
        <w:bookmarkEnd w:id="2025"/>
      </w:ins>
    </w:p>
    <w:p w14:paraId="0DC543DC" w14:textId="121D02A5" w:rsidR="000B4FE4" w:rsidRDefault="00611F12" w:rsidP="00DC287F">
      <w:pPr>
        <w:spacing w:line="360" w:lineRule="auto"/>
        <w:rPr>
          <w:ins w:id="2027" w:author="ilham.nur@office.ui.ac.id [2]" w:date="2023-01-23T06:43:00Z"/>
        </w:rPr>
      </w:pPr>
      <w:ins w:id="2028" w:author="ilham.nur@office.ui.ac.id [2]" w:date="2023-01-22T22:10:00Z">
        <w:r>
          <w:t xml:space="preserve">PT </w:t>
        </w:r>
      </w:ins>
      <w:proofErr w:type="spellStart"/>
      <w:ins w:id="2029" w:author="ilham.nur@office.ui.ac.id" w:date="2023-02-02T22:44:00Z">
        <w:r w:rsidR="00303105">
          <w:t>Pembayaran</w:t>
        </w:r>
        <w:proofErr w:type="spellEnd"/>
        <w:r w:rsidR="00303105">
          <w:t xml:space="preserve"> Digital Indonesia</w:t>
        </w:r>
      </w:ins>
      <w:ins w:id="2030" w:author="ilham.nur@office.ui.ac.id [2]" w:date="2023-01-22T22:10:00Z">
        <w:del w:id="2031" w:author="ilham.nur@office.ui.ac.id" w:date="2023-02-02T22:44:00Z">
          <w:r w:rsidDel="00303105">
            <w:delText>X</w:delText>
          </w:r>
        </w:del>
        <w:r>
          <w:t xml:space="preserve"> </w:t>
        </w:r>
        <w:proofErr w:type="spellStart"/>
        <w:r>
          <w:t>merupakan</w:t>
        </w:r>
        <w:proofErr w:type="spellEnd"/>
        <w:r>
          <w:t xml:space="preserve"> </w:t>
        </w:r>
        <w:proofErr w:type="spellStart"/>
        <w:r>
          <w:t>nama</w:t>
        </w:r>
        <w:proofErr w:type="spellEnd"/>
        <w:r>
          <w:t xml:space="preserve"> alias </w:t>
        </w:r>
        <w:proofErr w:type="spellStart"/>
        <w:r>
          <w:t>dari</w:t>
        </w:r>
        <w:proofErr w:type="spellEnd"/>
        <w:r>
          <w:t xml:space="preserve"> </w:t>
        </w:r>
        <w:proofErr w:type="spellStart"/>
        <w:r>
          <w:t>perusahaan</w:t>
        </w:r>
      </w:ins>
      <w:proofErr w:type="spellEnd"/>
      <w:ins w:id="2032" w:author="ilham.nur@office.ui.ac.id [2]" w:date="2023-01-22T22:11:00Z">
        <w:r>
          <w:t xml:space="preserve"> </w:t>
        </w:r>
        <w:r w:rsidR="00DC287F">
          <w:t xml:space="preserve">yang </w:t>
        </w:r>
        <w:proofErr w:type="spellStart"/>
        <w:r w:rsidR="00DC287F">
          <w:t>menjadi</w:t>
        </w:r>
        <w:proofErr w:type="spellEnd"/>
        <w:r w:rsidR="00DC287F">
          <w:t xml:space="preserve"> </w:t>
        </w:r>
        <w:proofErr w:type="spellStart"/>
        <w:r w:rsidR="00DC287F">
          <w:t>obyek</w:t>
        </w:r>
        <w:proofErr w:type="spellEnd"/>
        <w:r w:rsidR="00DC287F">
          <w:t xml:space="preserve"> </w:t>
        </w:r>
        <w:proofErr w:type="spellStart"/>
        <w:r w:rsidR="00DC287F">
          <w:t>penelitian</w:t>
        </w:r>
        <w:proofErr w:type="spellEnd"/>
        <w:r w:rsidR="00DC287F">
          <w:t xml:space="preserve"> pada </w:t>
        </w:r>
        <w:proofErr w:type="spellStart"/>
        <w:r w:rsidR="00DC287F">
          <w:t>penelitian</w:t>
        </w:r>
        <w:proofErr w:type="spellEnd"/>
        <w:r w:rsidR="00DC287F">
          <w:t xml:space="preserve"> </w:t>
        </w:r>
        <w:proofErr w:type="spellStart"/>
        <w:r w:rsidR="00DC287F">
          <w:t>ini</w:t>
        </w:r>
        <w:proofErr w:type="spellEnd"/>
        <w:r w:rsidR="00DC287F">
          <w:t xml:space="preserve">. PT </w:t>
        </w:r>
      </w:ins>
      <w:proofErr w:type="spellStart"/>
      <w:ins w:id="2033" w:author="ilham.nur@office.ui.ac.id" w:date="2023-02-02T22:44:00Z">
        <w:r w:rsidR="00303105">
          <w:t>Pembayaran</w:t>
        </w:r>
        <w:proofErr w:type="spellEnd"/>
        <w:r w:rsidR="00303105">
          <w:t xml:space="preserve"> Digital Indonesia</w:t>
        </w:r>
      </w:ins>
      <w:ins w:id="2034" w:author="ilham.nur@office.ui.ac.id [2]" w:date="2023-01-22T22:11:00Z">
        <w:del w:id="2035" w:author="ilham.nur@office.ui.ac.id" w:date="2023-02-02T22:44:00Z">
          <w:r w:rsidR="00DC287F" w:rsidDel="00303105">
            <w:delText>X</w:delText>
          </w:r>
        </w:del>
        <w:r w:rsidR="00DC287F">
          <w:t xml:space="preserve"> </w:t>
        </w:r>
        <w:proofErr w:type="spellStart"/>
        <w:r w:rsidR="00DC287F">
          <w:t>merupakan</w:t>
        </w:r>
        <w:proofErr w:type="spellEnd"/>
        <w:r w:rsidR="00DC287F">
          <w:t xml:space="preserve"> </w:t>
        </w:r>
        <w:proofErr w:type="spellStart"/>
        <w:r w:rsidR="00DC287F">
          <w:t>anak</w:t>
        </w:r>
        <w:proofErr w:type="spellEnd"/>
        <w:r w:rsidR="00DC287F">
          <w:t xml:space="preserve"> </w:t>
        </w:r>
        <w:proofErr w:type="spellStart"/>
        <w:r w:rsidR="00DC287F">
          <w:t>usaha</w:t>
        </w:r>
        <w:proofErr w:type="spellEnd"/>
        <w:r w:rsidR="00DC287F">
          <w:t xml:space="preserve"> </w:t>
        </w:r>
        <w:proofErr w:type="spellStart"/>
        <w:r w:rsidR="00DC287F">
          <w:t>dari</w:t>
        </w:r>
        <w:proofErr w:type="spellEnd"/>
        <w:r w:rsidR="00DC287F">
          <w:t xml:space="preserve"> </w:t>
        </w:r>
        <w:proofErr w:type="spellStart"/>
        <w:r w:rsidR="00DC287F">
          <w:t>perusahaan</w:t>
        </w:r>
        <w:proofErr w:type="spellEnd"/>
        <w:r w:rsidR="00DC287F">
          <w:t xml:space="preserve"> BUMN yang </w:t>
        </w:r>
        <w:proofErr w:type="spellStart"/>
        <w:r w:rsidR="00DC287F">
          <w:t>bergerak</w:t>
        </w:r>
        <w:proofErr w:type="spellEnd"/>
        <w:r w:rsidR="00DC287F">
          <w:t xml:space="preserve"> </w:t>
        </w:r>
        <w:proofErr w:type="spellStart"/>
        <w:r w:rsidR="00DC287F">
          <w:t>dibidang</w:t>
        </w:r>
        <w:proofErr w:type="spellEnd"/>
        <w:r w:rsidR="00DC287F">
          <w:t xml:space="preserve"> </w:t>
        </w:r>
        <w:proofErr w:type="spellStart"/>
        <w:r w:rsidR="00DC287F">
          <w:t>telekomunikasi</w:t>
        </w:r>
        <w:proofErr w:type="spellEnd"/>
        <w:r w:rsidR="00DC287F">
          <w:t xml:space="preserve">. PT </w:t>
        </w:r>
      </w:ins>
      <w:proofErr w:type="spellStart"/>
      <w:ins w:id="2036" w:author="ilham.nur@office.ui.ac.id" w:date="2023-02-02T22:44:00Z">
        <w:r w:rsidR="00303105">
          <w:t>Pembayaran</w:t>
        </w:r>
        <w:proofErr w:type="spellEnd"/>
        <w:r w:rsidR="00303105">
          <w:t xml:space="preserve"> Digital Indonesia</w:t>
        </w:r>
      </w:ins>
      <w:ins w:id="2037" w:author="ilham.nur@office.ui.ac.id [2]" w:date="2023-01-22T22:11:00Z">
        <w:del w:id="2038" w:author="ilham.nur@office.ui.ac.id" w:date="2023-02-02T22:44:00Z">
          <w:r w:rsidR="00DC287F" w:rsidDel="00303105">
            <w:delText>X</w:delText>
          </w:r>
        </w:del>
        <w:r w:rsidR="00DC287F">
          <w:t xml:space="preserve"> </w:t>
        </w:r>
        <w:proofErr w:type="spellStart"/>
        <w:r w:rsidR="00DC287F">
          <w:t>sendiri</w:t>
        </w:r>
        <w:proofErr w:type="spellEnd"/>
        <w:r w:rsidR="00DC287F">
          <w:t xml:space="preserve"> </w:t>
        </w:r>
      </w:ins>
      <w:proofErr w:type="spellStart"/>
      <w:ins w:id="2039" w:author="ilham.nur@office.ui.ac.id [2]" w:date="2023-01-22T22:33:00Z">
        <w:r w:rsidR="00044165">
          <w:t>bergerak</w:t>
        </w:r>
        <w:proofErr w:type="spellEnd"/>
        <w:r w:rsidR="00044165">
          <w:t xml:space="preserve"> pada</w:t>
        </w:r>
      </w:ins>
      <w:ins w:id="2040" w:author="ilham.nur@office.ui.ac.id [2]" w:date="2023-01-22T22:34:00Z">
        <w:r w:rsidR="001F71FF">
          <w:t xml:space="preserve"> </w:t>
        </w:r>
        <w:proofErr w:type="spellStart"/>
        <w:r w:rsidR="001F71FF">
          <w:t>penyedia</w:t>
        </w:r>
        <w:proofErr w:type="spellEnd"/>
        <w:r w:rsidR="001F71FF">
          <w:t xml:space="preserve"> </w:t>
        </w:r>
        <w:proofErr w:type="spellStart"/>
        <w:r w:rsidR="001F71FF">
          <w:t>solusi</w:t>
        </w:r>
        <w:proofErr w:type="spellEnd"/>
        <w:r w:rsidR="001F71FF">
          <w:t xml:space="preserve"> </w:t>
        </w:r>
        <w:proofErr w:type="spellStart"/>
        <w:r w:rsidR="001F71FF">
          <w:t>keuangan</w:t>
        </w:r>
        <w:proofErr w:type="spellEnd"/>
        <w:r w:rsidR="001F71FF">
          <w:t xml:space="preserve"> digital. PT </w:t>
        </w:r>
      </w:ins>
      <w:proofErr w:type="spellStart"/>
      <w:ins w:id="2041" w:author="ilham.nur@office.ui.ac.id" w:date="2023-02-02T22:44:00Z">
        <w:r w:rsidR="00303105">
          <w:t>Pembayaran</w:t>
        </w:r>
        <w:proofErr w:type="spellEnd"/>
        <w:r w:rsidR="00303105">
          <w:t xml:space="preserve"> Digital Indonesia</w:t>
        </w:r>
      </w:ins>
      <w:ins w:id="2042" w:author="ilham.nur@office.ui.ac.id [2]" w:date="2023-01-22T22:35:00Z">
        <w:del w:id="2043" w:author="ilham.nur@office.ui.ac.id" w:date="2023-02-02T22:44:00Z">
          <w:r w:rsidR="001F71FF" w:rsidDel="00303105">
            <w:delText>X</w:delText>
          </w:r>
        </w:del>
      </w:ins>
      <w:ins w:id="2044" w:author="ilham.nur@office.ui.ac.id [2]" w:date="2023-01-22T22:33:00Z">
        <w:r w:rsidR="00044165">
          <w:t xml:space="preserve"> </w:t>
        </w:r>
      </w:ins>
      <w:proofErr w:type="spellStart"/>
      <w:ins w:id="2045" w:author="ilham.nur@office.ui.ac.id [2]" w:date="2023-01-22T22:11:00Z">
        <w:r w:rsidR="00DC287F">
          <w:t>memilliki</w:t>
        </w:r>
        <w:proofErr w:type="spellEnd"/>
        <w:r w:rsidR="00DC287F">
          <w:t xml:space="preserve"> </w:t>
        </w:r>
        <w:proofErr w:type="spellStart"/>
        <w:r w:rsidR="00DC287F">
          <w:t>bisnis</w:t>
        </w:r>
        <w:proofErr w:type="spellEnd"/>
        <w:r w:rsidR="00DC287F">
          <w:t xml:space="preserve"> </w:t>
        </w:r>
        <w:proofErr w:type="spellStart"/>
        <w:r w:rsidR="00DC287F">
          <w:t>utama</w:t>
        </w:r>
        <w:proofErr w:type="spellEnd"/>
        <w:r w:rsidR="00DC287F">
          <w:t xml:space="preserve"> </w:t>
        </w:r>
      </w:ins>
      <w:ins w:id="2046" w:author="ilham.nur@office.ui.ac.id [2]" w:date="2023-01-22T22:32:00Z">
        <w:r w:rsidR="005F047A">
          <w:t xml:space="preserve">pada 3 </w:t>
        </w:r>
        <w:proofErr w:type="spellStart"/>
        <w:r w:rsidR="005F047A">
          <w:t>portofolio</w:t>
        </w:r>
        <w:proofErr w:type="spellEnd"/>
        <w:r w:rsidR="005F047A">
          <w:t xml:space="preserve"> </w:t>
        </w:r>
        <w:proofErr w:type="spellStart"/>
        <w:r w:rsidR="005F047A">
          <w:t>bisnis</w:t>
        </w:r>
        <w:proofErr w:type="spellEnd"/>
        <w:r w:rsidR="005F047A">
          <w:t xml:space="preserve"> </w:t>
        </w:r>
        <w:proofErr w:type="spellStart"/>
        <w:r w:rsidR="005F047A">
          <w:t>yaitu</w:t>
        </w:r>
        <w:proofErr w:type="spellEnd"/>
        <w:r w:rsidR="005F047A">
          <w:t xml:space="preserve"> </w:t>
        </w:r>
        <w:proofErr w:type="spellStart"/>
        <w:r w:rsidR="005F047A">
          <w:rPr>
            <w:i/>
            <w:iCs/>
          </w:rPr>
          <w:t>billpayment</w:t>
        </w:r>
        <w:proofErr w:type="spellEnd"/>
        <w:r w:rsidR="005F047A">
          <w:rPr>
            <w:i/>
            <w:iCs/>
          </w:rPr>
          <w:t xml:space="preserve"> </w:t>
        </w:r>
        <w:r w:rsidR="002E7531">
          <w:rPr>
            <w:i/>
            <w:iCs/>
          </w:rPr>
          <w:t xml:space="preserve">switching, </w:t>
        </w:r>
        <w:proofErr w:type="spellStart"/>
        <w:r w:rsidR="002E7531">
          <w:rPr>
            <w:i/>
            <w:iCs/>
          </w:rPr>
          <w:t>billpayment</w:t>
        </w:r>
        <w:proofErr w:type="spellEnd"/>
        <w:r w:rsidR="002E7531">
          <w:rPr>
            <w:i/>
            <w:iCs/>
          </w:rPr>
          <w:t xml:space="preserve"> aggregator, </w:t>
        </w:r>
        <w:r w:rsidR="002E7531">
          <w:t xml:space="preserve">dan </w:t>
        </w:r>
        <w:r w:rsidR="00D70C43">
          <w:rPr>
            <w:i/>
            <w:iCs/>
          </w:rPr>
          <w:t xml:space="preserve">online payment solution. </w:t>
        </w:r>
        <w:proofErr w:type="spellStart"/>
        <w:r w:rsidR="00E86114">
          <w:t>Dalam</w:t>
        </w:r>
        <w:proofErr w:type="spellEnd"/>
        <w:r w:rsidR="00E86114">
          <w:t xml:space="preserve"> </w:t>
        </w:r>
        <w:proofErr w:type="spellStart"/>
        <w:r w:rsidR="00E86114">
          <w:t>memberikan</w:t>
        </w:r>
        <w:proofErr w:type="spellEnd"/>
        <w:r w:rsidR="00E86114">
          <w:t xml:space="preserve"> </w:t>
        </w:r>
        <w:proofErr w:type="spellStart"/>
        <w:r w:rsidR="00E86114">
          <w:t>layanan</w:t>
        </w:r>
        <w:proofErr w:type="spellEnd"/>
        <w:r w:rsidR="00E86114">
          <w:t xml:space="preserve"> </w:t>
        </w:r>
        <w:proofErr w:type="spellStart"/>
        <w:r w:rsidR="00E86114">
          <w:t>kepada</w:t>
        </w:r>
        <w:proofErr w:type="spellEnd"/>
        <w:r w:rsidR="00E86114">
          <w:t xml:space="preserve"> </w:t>
        </w:r>
        <w:proofErr w:type="spellStart"/>
        <w:r w:rsidR="00E86114">
          <w:t>pelanggan</w:t>
        </w:r>
        <w:proofErr w:type="spellEnd"/>
        <w:r w:rsidR="00E86114">
          <w:t xml:space="preserve">, </w:t>
        </w:r>
      </w:ins>
    </w:p>
    <w:p w14:paraId="02B625BD" w14:textId="7D4E32A9" w:rsidR="00447D37" w:rsidRDefault="00E86114" w:rsidP="00DC287F">
      <w:pPr>
        <w:spacing w:line="360" w:lineRule="auto"/>
        <w:rPr>
          <w:ins w:id="2047" w:author="ilham.nur@office.ui.ac.id [2]" w:date="2023-01-22T22:36:00Z"/>
        </w:rPr>
      </w:pPr>
      <w:ins w:id="2048" w:author="ilham.nur@office.ui.ac.id [2]" w:date="2023-01-22T22:32:00Z">
        <w:r>
          <w:t xml:space="preserve">PT </w:t>
        </w:r>
      </w:ins>
      <w:proofErr w:type="spellStart"/>
      <w:ins w:id="2049" w:author="ilham.nur@office.ui.ac.id" w:date="2023-02-02T22:44:00Z">
        <w:r w:rsidR="00303105">
          <w:t>Pembayaran</w:t>
        </w:r>
        <w:proofErr w:type="spellEnd"/>
        <w:r w:rsidR="00303105">
          <w:t xml:space="preserve"> Digital Indonesia</w:t>
        </w:r>
      </w:ins>
      <w:ins w:id="2050" w:author="ilham.nur@office.ui.ac.id [2]" w:date="2023-01-22T22:32:00Z">
        <w:del w:id="2051" w:author="ilham.nur@office.ui.ac.id" w:date="2023-02-02T22:44:00Z">
          <w:r w:rsidDel="00303105">
            <w:delText>X</w:delText>
          </w:r>
        </w:del>
        <w:r>
          <w:t xml:space="preserve"> sudah </w:t>
        </w:r>
        <w:proofErr w:type="spellStart"/>
        <w:r>
          <w:t>memilki</w:t>
        </w:r>
        <w:proofErr w:type="spellEnd"/>
        <w:r>
          <w:t xml:space="preserve"> </w:t>
        </w:r>
        <w:proofErr w:type="spellStart"/>
        <w:r>
          <w:t>beberapa</w:t>
        </w:r>
        <w:proofErr w:type="spellEnd"/>
        <w:r>
          <w:t xml:space="preserve"> </w:t>
        </w:r>
        <w:proofErr w:type="spellStart"/>
        <w:r>
          <w:t>layanan</w:t>
        </w:r>
        <w:proofErr w:type="spellEnd"/>
        <w:r>
          <w:t xml:space="preserve"> yang sudah </w:t>
        </w:r>
        <w:proofErr w:type="spellStart"/>
        <w:r>
          <w:t>dapat</w:t>
        </w:r>
        <w:proofErr w:type="spellEnd"/>
        <w:r>
          <w:t xml:space="preserve"> </w:t>
        </w:r>
        <w:proofErr w:type="spellStart"/>
        <w:r>
          <w:t>digunakan</w:t>
        </w:r>
        <w:proofErr w:type="spellEnd"/>
        <w:r>
          <w:t xml:space="preserve"> oleh </w:t>
        </w:r>
        <w:proofErr w:type="spellStart"/>
        <w:r>
          <w:t>pelan</w:t>
        </w:r>
      </w:ins>
      <w:ins w:id="2052" w:author="ilham.nur@office.ui.ac.id [2]" w:date="2023-01-22T22:33:00Z">
        <w:r>
          <w:t>ggan</w:t>
        </w:r>
        <w:proofErr w:type="spellEnd"/>
        <w:r>
          <w:t xml:space="preserve"> dengan </w:t>
        </w:r>
        <w:proofErr w:type="spellStart"/>
        <w:r>
          <w:t>melakukan</w:t>
        </w:r>
        <w:proofErr w:type="spellEnd"/>
        <w:r>
          <w:t xml:space="preserve"> integrasi </w:t>
        </w:r>
        <w:proofErr w:type="spellStart"/>
        <w:r>
          <w:t>kepada</w:t>
        </w:r>
        <w:proofErr w:type="spellEnd"/>
        <w:r>
          <w:t xml:space="preserve"> PT </w:t>
        </w:r>
      </w:ins>
      <w:proofErr w:type="spellStart"/>
      <w:ins w:id="2053" w:author="ilham.nur@office.ui.ac.id" w:date="2023-02-02T22:44:00Z">
        <w:r w:rsidR="00303105">
          <w:t>Pembayaran</w:t>
        </w:r>
        <w:proofErr w:type="spellEnd"/>
        <w:r w:rsidR="00303105">
          <w:t xml:space="preserve"> Digital Indonesia</w:t>
        </w:r>
      </w:ins>
      <w:ins w:id="2054" w:author="ilham.nur@office.ui.ac.id [2]" w:date="2023-01-22T22:33:00Z">
        <w:del w:id="2055" w:author="ilham.nur@office.ui.ac.id" w:date="2023-02-02T22:44:00Z">
          <w:r w:rsidDel="00303105">
            <w:delText>X</w:delText>
          </w:r>
        </w:del>
        <w:r w:rsidR="00044165">
          <w:t xml:space="preserve">. </w:t>
        </w:r>
      </w:ins>
      <w:proofErr w:type="spellStart"/>
      <w:ins w:id="2056" w:author="ilham.nur@office.ui.ac.id [2]" w:date="2023-01-22T22:35:00Z">
        <w:r w:rsidR="001F71FF">
          <w:t>A</w:t>
        </w:r>
      </w:ins>
      <w:ins w:id="2057" w:author="ilham.nur@office.ui.ac.id [2]" w:date="2023-01-22T22:33:00Z">
        <w:r w:rsidR="00044165">
          <w:t>pabila</w:t>
        </w:r>
        <w:proofErr w:type="spellEnd"/>
        <w:r w:rsidR="00044165">
          <w:t xml:space="preserve"> </w:t>
        </w:r>
        <w:proofErr w:type="spellStart"/>
        <w:r w:rsidR="00044165">
          <w:t>pelanggan</w:t>
        </w:r>
        <w:proofErr w:type="spellEnd"/>
        <w:r w:rsidR="00044165">
          <w:t xml:space="preserve"> </w:t>
        </w:r>
        <w:proofErr w:type="spellStart"/>
        <w:r w:rsidR="00044165">
          <w:t>memiliki</w:t>
        </w:r>
        <w:proofErr w:type="spellEnd"/>
        <w:r w:rsidR="00044165">
          <w:t xml:space="preserve"> </w:t>
        </w:r>
        <w:proofErr w:type="spellStart"/>
        <w:r w:rsidR="00044165">
          <w:t>kebutuhan</w:t>
        </w:r>
        <w:proofErr w:type="spellEnd"/>
        <w:r w:rsidR="00044165">
          <w:t xml:space="preserve"> </w:t>
        </w:r>
        <w:proofErr w:type="spellStart"/>
        <w:r w:rsidR="00044165">
          <w:t>khusus</w:t>
        </w:r>
        <w:proofErr w:type="spellEnd"/>
        <w:r w:rsidR="00044165">
          <w:t xml:space="preserve"> </w:t>
        </w:r>
        <w:proofErr w:type="spellStart"/>
        <w:r w:rsidR="00044165">
          <w:t>terhadap</w:t>
        </w:r>
        <w:proofErr w:type="spellEnd"/>
        <w:r w:rsidR="00044165">
          <w:t xml:space="preserve"> </w:t>
        </w:r>
        <w:proofErr w:type="spellStart"/>
        <w:r w:rsidR="00044165">
          <w:t>sebuah</w:t>
        </w:r>
        <w:proofErr w:type="spellEnd"/>
        <w:r w:rsidR="00044165">
          <w:t xml:space="preserve"> </w:t>
        </w:r>
        <w:proofErr w:type="spellStart"/>
        <w:r w:rsidR="00044165">
          <w:t>layanan</w:t>
        </w:r>
        <w:proofErr w:type="spellEnd"/>
        <w:r w:rsidR="00044165">
          <w:t xml:space="preserve"> </w:t>
        </w:r>
      </w:ins>
      <w:proofErr w:type="spellStart"/>
      <w:ins w:id="2058" w:author="ilham.nur@office.ui.ac.id [2]" w:date="2023-01-22T22:34:00Z">
        <w:r w:rsidR="00BF7852">
          <w:t>keuangan</w:t>
        </w:r>
      </w:ins>
      <w:proofErr w:type="spellEnd"/>
      <w:ins w:id="2059" w:author="ilham.nur@office.ui.ac.id [2]" w:date="2023-01-22T22:35:00Z">
        <w:r w:rsidR="008A2D94">
          <w:t xml:space="preserve">, PT </w:t>
        </w:r>
      </w:ins>
      <w:proofErr w:type="spellStart"/>
      <w:ins w:id="2060" w:author="ilham.nur@office.ui.ac.id" w:date="2023-02-02T22:45:00Z">
        <w:r w:rsidR="00303105">
          <w:t>Pembayaran</w:t>
        </w:r>
        <w:proofErr w:type="spellEnd"/>
        <w:r w:rsidR="00303105">
          <w:t xml:space="preserve"> Digital Indonesia</w:t>
        </w:r>
      </w:ins>
      <w:ins w:id="2061" w:author="ilham.nur@office.ui.ac.id [2]" w:date="2023-01-22T22:35:00Z">
        <w:del w:id="2062" w:author="ilham.nur@office.ui.ac.id" w:date="2023-02-02T22:45:00Z">
          <w:r w:rsidR="008A2D94" w:rsidDel="00303105">
            <w:delText>X</w:delText>
          </w:r>
        </w:del>
        <w:r w:rsidR="008A2D94">
          <w:t xml:space="preserve"> </w:t>
        </w:r>
        <w:proofErr w:type="spellStart"/>
        <w:r w:rsidR="008A2D94">
          <w:t>akan</w:t>
        </w:r>
        <w:proofErr w:type="spellEnd"/>
        <w:r w:rsidR="008A2D94">
          <w:t xml:space="preserve"> </w:t>
        </w:r>
        <w:proofErr w:type="spellStart"/>
        <w:r w:rsidR="008A2D94">
          <w:t>melakukan</w:t>
        </w:r>
        <w:proofErr w:type="spellEnd"/>
        <w:r w:rsidR="008A2D94">
          <w:t xml:space="preserve"> </w:t>
        </w:r>
        <w:proofErr w:type="spellStart"/>
        <w:r w:rsidR="008A2D94">
          <w:t>pengembangan</w:t>
        </w:r>
        <w:proofErr w:type="spellEnd"/>
        <w:r w:rsidR="008A2D94">
          <w:t xml:space="preserve"> </w:t>
        </w:r>
        <w:proofErr w:type="spellStart"/>
        <w:r w:rsidR="008A2D94">
          <w:t>atas</w:t>
        </w:r>
        <w:proofErr w:type="spellEnd"/>
        <w:r w:rsidR="008A2D94">
          <w:t xml:space="preserve"> </w:t>
        </w:r>
        <w:proofErr w:type="spellStart"/>
        <w:r w:rsidR="008A2D94">
          <w:t>solusi</w:t>
        </w:r>
        <w:proofErr w:type="spellEnd"/>
        <w:r w:rsidR="008A2D94">
          <w:t xml:space="preserve"> yang </w:t>
        </w:r>
        <w:proofErr w:type="spellStart"/>
        <w:r w:rsidR="008A2D94">
          <w:t>ada</w:t>
        </w:r>
        <w:proofErr w:type="spellEnd"/>
        <w:r w:rsidR="008A2D94">
          <w:t xml:space="preserve"> </w:t>
        </w:r>
        <w:proofErr w:type="spellStart"/>
        <w:r w:rsidR="008A2D94">
          <w:t>maupun</w:t>
        </w:r>
        <w:proofErr w:type="spellEnd"/>
        <w:r w:rsidR="008A2D94">
          <w:t xml:space="preserve"> </w:t>
        </w:r>
        <w:proofErr w:type="spellStart"/>
        <w:r w:rsidR="008A2D94">
          <w:t>membuat</w:t>
        </w:r>
        <w:proofErr w:type="spellEnd"/>
        <w:r w:rsidR="008A2D94">
          <w:t xml:space="preserve"> </w:t>
        </w:r>
        <w:proofErr w:type="spellStart"/>
        <w:r w:rsidR="008A2D94">
          <w:t>solusi</w:t>
        </w:r>
        <w:proofErr w:type="spellEnd"/>
        <w:r w:rsidR="008A2D94">
          <w:t xml:space="preserve"> baru untuk </w:t>
        </w:r>
        <w:proofErr w:type="spellStart"/>
        <w:r w:rsidR="008A2D94">
          <w:t>dapat</w:t>
        </w:r>
        <w:proofErr w:type="spellEnd"/>
        <w:r w:rsidR="008A2D94">
          <w:t xml:space="preserve"> </w:t>
        </w:r>
        <w:proofErr w:type="spellStart"/>
        <w:r w:rsidR="008A2D94">
          <w:t>menyelesaikan</w:t>
        </w:r>
        <w:proofErr w:type="spellEnd"/>
        <w:r w:rsidR="008A2D94">
          <w:t xml:space="preserve"> </w:t>
        </w:r>
        <w:proofErr w:type="spellStart"/>
        <w:r w:rsidR="008A2D94">
          <w:t>permasalahan</w:t>
        </w:r>
        <w:proofErr w:type="spellEnd"/>
        <w:r w:rsidR="008A2D94">
          <w:t xml:space="preserve"> </w:t>
        </w:r>
        <w:proofErr w:type="spellStart"/>
        <w:r w:rsidR="008A2D94">
          <w:t>tersebut</w:t>
        </w:r>
        <w:proofErr w:type="spellEnd"/>
        <w:r w:rsidR="008A2D94">
          <w:t xml:space="preserve"> </w:t>
        </w:r>
        <w:proofErr w:type="spellStart"/>
        <w:r w:rsidR="008A2D94">
          <w:t>dalam</w:t>
        </w:r>
        <w:proofErr w:type="spellEnd"/>
        <w:r w:rsidR="008A2D94">
          <w:t xml:space="preserve"> </w:t>
        </w:r>
        <w:proofErr w:type="spellStart"/>
        <w:r w:rsidR="008A2D94">
          <w:t>sebuah</w:t>
        </w:r>
        <w:proofErr w:type="spellEnd"/>
        <w:r w:rsidR="008A2D94">
          <w:t xml:space="preserve"> </w:t>
        </w:r>
        <w:proofErr w:type="spellStart"/>
        <w:r w:rsidR="008A2D94">
          <w:t>proyek</w:t>
        </w:r>
        <w:proofErr w:type="spellEnd"/>
        <w:r w:rsidR="008A2D94">
          <w:t xml:space="preserve">. PT </w:t>
        </w:r>
      </w:ins>
      <w:proofErr w:type="spellStart"/>
      <w:ins w:id="2063" w:author="ilham.nur@office.ui.ac.id" w:date="2023-02-02T22:44:00Z">
        <w:r w:rsidR="00303105">
          <w:t>Pembayaran</w:t>
        </w:r>
        <w:proofErr w:type="spellEnd"/>
        <w:r w:rsidR="00303105">
          <w:t xml:space="preserve"> Digital Indonesia</w:t>
        </w:r>
      </w:ins>
      <w:ins w:id="2064" w:author="ilham.nur@office.ui.ac.id [2]" w:date="2023-01-22T22:35:00Z">
        <w:del w:id="2065" w:author="ilham.nur@office.ui.ac.id" w:date="2023-02-02T22:44:00Z">
          <w:r w:rsidR="008A2D94" w:rsidDel="00303105">
            <w:delText>X</w:delText>
          </w:r>
        </w:del>
        <w:r w:rsidR="008A2D94">
          <w:t xml:space="preserve"> </w:t>
        </w:r>
        <w:proofErr w:type="spellStart"/>
        <w:r w:rsidR="008A2D94">
          <w:t>dalam</w:t>
        </w:r>
        <w:proofErr w:type="spellEnd"/>
        <w:r w:rsidR="008A2D94">
          <w:t xml:space="preserve"> </w:t>
        </w:r>
        <w:proofErr w:type="spellStart"/>
        <w:r w:rsidR="008A2D94">
          <w:t>kegiatan</w:t>
        </w:r>
        <w:proofErr w:type="spellEnd"/>
        <w:r w:rsidR="008A2D94">
          <w:t xml:space="preserve"> </w:t>
        </w:r>
        <w:proofErr w:type="spellStart"/>
        <w:r w:rsidR="008A2D94">
          <w:t>sehari-harinya</w:t>
        </w:r>
        <w:proofErr w:type="spellEnd"/>
        <w:r w:rsidR="008A2D94">
          <w:t xml:space="preserve"> </w:t>
        </w:r>
        <w:proofErr w:type="spellStart"/>
        <w:r w:rsidR="008A2D94">
          <w:t>menga</w:t>
        </w:r>
      </w:ins>
      <w:ins w:id="2066" w:author="ilham.nur@office.ui.ac.id [2]" w:date="2023-01-22T22:36:00Z">
        <w:r w:rsidR="008A2D94">
          <w:t>dopsi</w:t>
        </w:r>
        <w:proofErr w:type="spellEnd"/>
        <w:r w:rsidR="008A2D94">
          <w:t xml:space="preserve"> model </w:t>
        </w:r>
        <w:proofErr w:type="spellStart"/>
        <w:r w:rsidR="008A2D94">
          <w:t>manajemen</w:t>
        </w:r>
        <w:proofErr w:type="spellEnd"/>
        <w:r w:rsidR="008A2D94">
          <w:t xml:space="preserve"> </w:t>
        </w:r>
        <w:proofErr w:type="spellStart"/>
        <w:r w:rsidR="008A2D94">
          <w:t>proyek</w:t>
        </w:r>
        <w:proofErr w:type="spellEnd"/>
        <w:r w:rsidR="008A2D94">
          <w:t xml:space="preserve"> </w:t>
        </w:r>
        <w:proofErr w:type="spellStart"/>
        <w:r w:rsidR="008A2D94">
          <w:t>hibrid</w:t>
        </w:r>
        <w:proofErr w:type="spellEnd"/>
        <w:r w:rsidR="00657181">
          <w:t xml:space="preserve">, di mana PT </w:t>
        </w:r>
      </w:ins>
      <w:proofErr w:type="spellStart"/>
      <w:ins w:id="2067" w:author="ilham.nur@office.ui.ac.id" w:date="2023-02-02T22:44:00Z">
        <w:r w:rsidR="00303105">
          <w:t>Pembayaran</w:t>
        </w:r>
        <w:proofErr w:type="spellEnd"/>
        <w:r w:rsidR="00303105">
          <w:t xml:space="preserve"> Digital Indonesia</w:t>
        </w:r>
      </w:ins>
      <w:ins w:id="2068" w:author="ilham.nur@office.ui.ac.id [2]" w:date="2023-01-22T22:36:00Z">
        <w:del w:id="2069" w:author="ilham.nur@office.ui.ac.id" w:date="2023-02-02T22:44:00Z">
          <w:r w:rsidR="00657181" w:rsidDel="00303105">
            <w:delText>X</w:delText>
          </w:r>
        </w:del>
        <w:r w:rsidR="00657181">
          <w:t xml:space="preserve"> </w:t>
        </w:r>
        <w:proofErr w:type="spellStart"/>
        <w:r w:rsidR="00657181">
          <w:t>tetap</w:t>
        </w:r>
        <w:proofErr w:type="spellEnd"/>
        <w:r w:rsidR="00657181">
          <w:t xml:space="preserve"> </w:t>
        </w:r>
        <w:proofErr w:type="spellStart"/>
        <w:r w:rsidR="00657181">
          <w:t>melakukan</w:t>
        </w:r>
        <w:proofErr w:type="spellEnd"/>
        <w:r w:rsidR="00657181">
          <w:t xml:space="preserve"> </w:t>
        </w:r>
        <w:proofErr w:type="spellStart"/>
        <w:r w:rsidR="00657181">
          <w:t>perencanaan</w:t>
        </w:r>
        <w:proofErr w:type="spellEnd"/>
        <w:r w:rsidR="00657181">
          <w:t xml:space="preserve"> di </w:t>
        </w:r>
        <w:proofErr w:type="spellStart"/>
        <w:r w:rsidR="00657181">
          <w:t>awal</w:t>
        </w:r>
        <w:proofErr w:type="spellEnd"/>
        <w:r w:rsidR="00657181">
          <w:t xml:space="preserve"> pada </w:t>
        </w:r>
        <w:proofErr w:type="spellStart"/>
        <w:r w:rsidR="00657181">
          <w:t>beberapa</w:t>
        </w:r>
        <w:proofErr w:type="spellEnd"/>
        <w:r w:rsidR="00657181">
          <w:t xml:space="preserve"> </w:t>
        </w:r>
        <w:proofErr w:type="spellStart"/>
        <w:r w:rsidR="00657181">
          <w:t>aspek</w:t>
        </w:r>
        <w:proofErr w:type="spellEnd"/>
        <w:r w:rsidR="00657181">
          <w:t xml:space="preserve"> </w:t>
        </w:r>
        <w:proofErr w:type="spellStart"/>
        <w:r w:rsidR="00657181">
          <w:t>yaitu</w:t>
        </w:r>
        <w:proofErr w:type="spellEnd"/>
        <w:r w:rsidR="00657181">
          <w:t>:</w:t>
        </w:r>
      </w:ins>
    </w:p>
    <w:p w14:paraId="55BA4D0C" w14:textId="1A698624" w:rsidR="00657181" w:rsidRDefault="00657181" w:rsidP="00657181">
      <w:pPr>
        <w:pStyle w:val="ListParagraph"/>
        <w:numPr>
          <w:ilvl w:val="0"/>
          <w:numId w:val="25"/>
        </w:numPr>
        <w:spacing w:line="360" w:lineRule="auto"/>
        <w:rPr>
          <w:ins w:id="2070" w:author="ilham.nur@office.ui.ac.id [2]" w:date="2023-01-22T22:36:00Z"/>
        </w:rPr>
      </w:pPr>
      <w:proofErr w:type="spellStart"/>
      <w:ins w:id="2071" w:author="ilham.nur@office.ui.ac.id [2]" w:date="2023-01-22T22:36:00Z">
        <w:r>
          <w:t>Lingkup</w:t>
        </w:r>
        <w:proofErr w:type="spellEnd"/>
        <w:r>
          <w:t xml:space="preserve"> </w:t>
        </w:r>
        <w:proofErr w:type="spellStart"/>
        <w:r>
          <w:t>pekerjaan</w:t>
        </w:r>
        <w:proofErr w:type="spellEnd"/>
      </w:ins>
    </w:p>
    <w:p w14:paraId="774EBAA0" w14:textId="4F5D4C5F" w:rsidR="00657181" w:rsidRDefault="00657181" w:rsidP="00657181">
      <w:pPr>
        <w:pStyle w:val="ListParagraph"/>
        <w:numPr>
          <w:ilvl w:val="0"/>
          <w:numId w:val="25"/>
        </w:numPr>
        <w:spacing w:line="360" w:lineRule="auto"/>
        <w:rPr>
          <w:ins w:id="2072" w:author="ilham.nur@office.ui.ac.id [2]" w:date="2023-01-22T22:37:00Z"/>
        </w:rPr>
      </w:pPr>
      <w:ins w:id="2073" w:author="ilham.nur@office.ui.ac.id [2]" w:date="2023-01-22T22:36:00Z">
        <w:r>
          <w:t xml:space="preserve">Waktu </w:t>
        </w:r>
        <w:proofErr w:type="spellStart"/>
        <w:r>
          <w:t>peker</w:t>
        </w:r>
      </w:ins>
      <w:ins w:id="2074" w:author="ilham.nur@office.ui.ac.id [2]" w:date="2023-01-22T22:37:00Z">
        <w:r>
          <w:t>jaan</w:t>
        </w:r>
        <w:proofErr w:type="spellEnd"/>
      </w:ins>
    </w:p>
    <w:p w14:paraId="3115F7F2" w14:textId="5544B9CA" w:rsidR="00F12063" w:rsidRDefault="00F12063" w:rsidP="00F12063">
      <w:pPr>
        <w:pStyle w:val="ListParagraph"/>
        <w:numPr>
          <w:ilvl w:val="0"/>
          <w:numId w:val="25"/>
        </w:numPr>
        <w:spacing w:line="360" w:lineRule="auto"/>
        <w:rPr>
          <w:ins w:id="2075" w:author="ilham.nur@office.ui.ac.id [2]" w:date="2023-01-22T22:37:00Z"/>
        </w:rPr>
      </w:pPr>
      <w:proofErr w:type="spellStart"/>
      <w:ins w:id="2076" w:author="ilham.nur@office.ui.ac.id [2]" w:date="2023-01-22T22:37:00Z">
        <w:r>
          <w:t>Biaya</w:t>
        </w:r>
        <w:proofErr w:type="spellEnd"/>
        <w:r>
          <w:t xml:space="preserve"> </w:t>
        </w:r>
        <w:proofErr w:type="spellStart"/>
        <w:r>
          <w:t>pekerjaan</w:t>
        </w:r>
        <w:proofErr w:type="spellEnd"/>
      </w:ins>
    </w:p>
    <w:p w14:paraId="1C548FA4" w14:textId="774BC6C9" w:rsidR="00657181" w:rsidRDefault="00F12063" w:rsidP="00657181">
      <w:pPr>
        <w:pStyle w:val="ListParagraph"/>
        <w:numPr>
          <w:ilvl w:val="0"/>
          <w:numId w:val="25"/>
        </w:numPr>
        <w:spacing w:line="360" w:lineRule="auto"/>
        <w:rPr>
          <w:ins w:id="2077" w:author="ilham.nur@office.ui.ac.id [2]" w:date="2023-01-22T22:40:00Z"/>
        </w:rPr>
      </w:pPr>
      <w:proofErr w:type="spellStart"/>
      <w:ins w:id="2078" w:author="ilham.nur@office.ui.ac.id [2]" w:date="2023-01-22T22:37:00Z">
        <w:r>
          <w:t>Sumber</w:t>
        </w:r>
        <w:proofErr w:type="spellEnd"/>
        <w:r>
          <w:t xml:space="preserve"> </w:t>
        </w:r>
        <w:proofErr w:type="spellStart"/>
        <w:r>
          <w:t>daya</w:t>
        </w:r>
        <w:proofErr w:type="spellEnd"/>
        <w:r>
          <w:t xml:space="preserve"> yang </w:t>
        </w:r>
        <w:proofErr w:type="spellStart"/>
        <w:r>
          <w:t>melakukan</w:t>
        </w:r>
        <w:proofErr w:type="spellEnd"/>
        <w:r>
          <w:t xml:space="preserve"> </w:t>
        </w:r>
        <w:proofErr w:type="spellStart"/>
        <w:r>
          <w:t>pekerjaan</w:t>
        </w:r>
      </w:ins>
      <w:proofErr w:type="spellEnd"/>
    </w:p>
    <w:p w14:paraId="62418E9A" w14:textId="419F5C5A" w:rsidR="00765800" w:rsidRDefault="0061357A">
      <w:pPr>
        <w:spacing w:line="360" w:lineRule="auto"/>
        <w:rPr>
          <w:ins w:id="2079" w:author="ilham.nur@office.ui.ac.id [2]" w:date="2023-01-25T21:12:00Z"/>
        </w:rPr>
      </w:pPr>
      <w:proofErr w:type="spellStart"/>
      <w:ins w:id="2080" w:author="ilham.nur@office.ui.ac.id [2]" w:date="2023-01-22T22:40:00Z">
        <w:r>
          <w:t>Namun</w:t>
        </w:r>
        <w:proofErr w:type="spellEnd"/>
        <w:r>
          <w:t xml:space="preserve"> </w:t>
        </w:r>
        <w:proofErr w:type="spellStart"/>
        <w:r>
          <w:t>dalam</w:t>
        </w:r>
        <w:proofErr w:type="spellEnd"/>
        <w:r>
          <w:t xml:space="preserve"> proses i</w:t>
        </w:r>
        <w:r w:rsidR="00122EC2">
          <w:t xml:space="preserve">mplementasi </w:t>
        </w:r>
        <w:proofErr w:type="spellStart"/>
        <w:r w:rsidR="00122EC2">
          <w:t>ataupun</w:t>
        </w:r>
        <w:proofErr w:type="spellEnd"/>
        <w:r w:rsidR="00122EC2">
          <w:t xml:space="preserve"> </w:t>
        </w:r>
        <w:proofErr w:type="spellStart"/>
        <w:r w:rsidR="00122EC2">
          <w:t>eksekusi</w:t>
        </w:r>
        <w:proofErr w:type="spellEnd"/>
        <w:r w:rsidR="00122EC2">
          <w:t xml:space="preserve"> </w:t>
        </w:r>
        <w:proofErr w:type="spellStart"/>
        <w:r w:rsidR="00122EC2">
          <w:t>proyek</w:t>
        </w:r>
        <w:proofErr w:type="spellEnd"/>
        <w:r w:rsidR="00122EC2">
          <w:t xml:space="preserve"> PT </w:t>
        </w:r>
      </w:ins>
      <w:proofErr w:type="spellStart"/>
      <w:ins w:id="2081" w:author="ilham.nur@office.ui.ac.id" w:date="2023-02-02T22:44:00Z">
        <w:r w:rsidR="00303105">
          <w:t>Pembayaran</w:t>
        </w:r>
        <w:proofErr w:type="spellEnd"/>
        <w:r w:rsidR="00303105">
          <w:t xml:space="preserve"> Digital Indonesia</w:t>
        </w:r>
      </w:ins>
      <w:ins w:id="2082" w:author="ilham.nur@office.ui.ac.id [2]" w:date="2023-01-22T22:40:00Z">
        <w:del w:id="2083" w:author="ilham.nur@office.ui.ac.id" w:date="2023-02-02T22:44:00Z">
          <w:r w:rsidR="00122EC2" w:rsidDel="00303105">
            <w:delText>X</w:delText>
          </w:r>
        </w:del>
        <w:r w:rsidR="00122EC2">
          <w:t xml:space="preserve"> </w:t>
        </w:r>
        <w:proofErr w:type="spellStart"/>
        <w:r w:rsidR="00122EC2">
          <w:t>mengadopsi</w:t>
        </w:r>
        <w:proofErr w:type="spellEnd"/>
        <w:r w:rsidR="00122EC2">
          <w:t xml:space="preserve"> </w:t>
        </w:r>
        <w:r w:rsidR="00122EC2" w:rsidRPr="00122EC2">
          <w:rPr>
            <w:i/>
            <w:iCs/>
            <w:rPrChange w:id="2084" w:author="ilham.nur@office.ui.ac.id [2]" w:date="2023-01-22T22:40:00Z">
              <w:rPr/>
            </w:rPrChange>
          </w:rPr>
          <w:t>sprint</w:t>
        </w:r>
        <w:r w:rsidR="00122EC2">
          <w:rPr>
            <w:i/>
            <w:iCs/>
          </w:rPr>
          <w:t xml:space="preserve"> </w:t>
        </w:r>
        <w:r w:rsidR="00122EC2">
          <w:t xml:space="preserve">untuk </w:t>
        </w:r>
        <w:proofErr w:type="spellStart"/>
        <w:r w:rsidR="00122EC2">
          <w:t>mengembangkan</w:t>
        </w:r>
        <w:proofErr w:type="spellEnd"/>
        <w:r w:rsidR="00122EC2">
          <w:t xml:space="preserve"> </w:t>
        </w:r>
        <w:proofErr w:type="spellStart"/>
        <w:r w:rsidR="00122EC2">
          <w:t>fitur-fitur</w:t>
        </w:r>
        <w:proofErr w:type="spellEnd"/>
        <w:r w:rsidR="00122EC2">
          <w:t xml:space="preserve"> yang </w:t>
        </w:r>
        <w:proofErr w:type="spellStart"/>
        <w:r w:rsidR="00122EC2">
          <w:t>ada</w:t>
        </w:r>
        <w:proofErr w:type="spellEnd"/>
        <w:r w:rsidR="00122EC2">
          <w:t xml:space="preserve"> </w:t>
        </w:r>
        <w:proofErr w:type="spellStart"/>
        <w:r w:rsidR="00122EC2">
          <w:t>berdasarkan</w:t>
        </w:r>
        <w:proofErr w:type="spellEnd"/>
        <w:r w:rsidR="00122EC2">
          <w:t xml:space="preserve"> </w:t>
        </w:r>
        <w:r w:rsidR="00122EC2">
          <w:rPr>
            <w:i/>
            <w:iCs/>
          </w:rPr>
          <w:t xml:space="preserve">user story </w:t>
        </w:r>
        <w:r w:rsidR="00122EC2">
          <w:t xml:space="preserve">yang </w:t>
        </w:r>
        <w:proofErr w:type="spellStart"/>
        <w:r w:rsidR="00122EC2">
          <w:t>telah</w:t>
        </w:r>
        <w:proofErr w:type="spellEnd"/>
        <w:r w:rsidR="00122EC2">
          <w:t xml:space="preserve"> </w:t>
        </w:r>
        <w:proofErr w:type="spellStart"/>
        <w:r w:rsidR="00122EC2">
          <w:t>dikembangkan</w:t>
        </w:r>
        <w:proofErr w:type="spellEnd"/>
        <w:r w:rsidR="00122EC2">
          <w:t xml:space="preserve"> di </w:t>
        </w:r>
        <w:proofErr w:type="spellStart"/>
        <w:r w:rsidR="00122EC2">
          <w:t>awal</w:t>
        </w:r>
        <w:proofErr w:type="spellEnd"/>
        <w:r w:rsidR="00122EC2">
          <w:t xml:space="preserve"> </w:t>
        </w:r>
        <w:proofErr w:type="spellStart"/>
        <w:r w:rsidR="00122EC2">
          <w:t>ketika</w:t>
        </w:r>
        <w:proofErr w:type="spellEnd"/>
        <w:r w:rsidR="00122EC2">
          <w:t xml:space="preserve"> proses </w:t>
        </w:r>
        <w:proofErr w:type="spellStart"/>
        <w:r w:rsidR="00122EC2">
          <w:t>perencanaan</w:t>
        </w:r>
        <w:proofErr w:type="spellEnd"/>
        <w:r w:rsidR="00122EC2">
          <w:t xml:space="preserve">. </w:t>
        </w:r>
      </w:ins>
      <w:ins w:id="2085" w:author="ilham.nur@office.ui.ac.id [2]" w:date="2023-01-22T22:41:00Z">
        <w:r w:rsidR="00F41152">
          <w:t xml:space="preserve">PT </w:t>
        </w:r>
      </w:ins>
      <w:proofErr w:type="spellStart"/>
      <w:ins w:id="2086" w:author="ilham.nur@office.ui.ac.id" w:date="2023-02-02T22:44:00Z">
        <w:r w:rsidR="00303105">
          <w:t>Pembayaran</w:t>
        </w:r>
        <w:proofErr w:type="spellEnd"/>
        <w:r w:rsidR="00303105">
          <w:t xml:space="preserve"> Digital Indonesia</w:t>
        </w:r>
      </w:ins>
      <w:ins w:id="2087" w:author="ilham.nur@office.ui.ac.id [2]" w:date="2023-01-22T22:41:00Z">
        <w:del w:id="2088" w:author="ilham.nur@office.ui.ac.id" w:date="2023-02-02T22:44:00Z">
          <w:r w:rsidR="00F41152" w:rsidDel="00303105">
            <w:delText>X</w:delText>
          </w:r>
        </w:del>
        <w:r w:rsidR="00F41152">
          <w:t xml:space="preserve"> pada </w:t>
        </w:r>
        <w:proofErr w:type="spellStart"/>
        <w:r w:rsidR="00F41152">
          <w:t>tahun</w:t>
        </w:r>
        <w:proofErr w:type="spellEnd"/>
        <w:r w:rsidR="00F41152">
          <w:t xml:space="preserve"> 2022 </w:t>
        </w:r>
        <w:proofErr w:type="spellStart"/>
        <w:r w:rsidR="00F41152">
          <w:t>mengerjakan</w:t>
        </w:r>
        <w:proofErr w:type="spellEnd"/>
        <w:r w:rsidR="00F41152">
          <w:t xml:space="preserve"> </w:t>
        </w:r>
      </w:ins>
      <w:ins w:id="2089" w:author="ilham.nur@office.ui.ac.id [2]" w:date="2023-01-23T06:42:00Z">
        <w:r w:rsidR="000E34FA">
          <w:t xml:space="preserve">511 </w:t>
        </w:r>
        <w:proofErr w:type="spellStart"/>
        <w:r w:rsidR="000E34FA">
          <w:t>proyek</w:t>
        </w:r>
        <w:proofErr w:type="spellEnd"/>
        <w:r w:rsidR="000E34FA">
          <w:t xml:space="preserve"> </w:t>
        </w:r>
      </w:ins>
      <w:ins w:id="2090" w:author="ilham.nur@office.ui.ac.id [2]" w:date="2023-01-23T06:43:00Z">
        <w:r w:rsidR="00A82CC4">
          <w:t xml:space="preserve">yang </w:t>
        </w:r>
        <w:proofErr w:type="spellStart"/>
        <w:r w:rsidR="00A82CC4">
          <w:t>didalamnya</w:t>
        </w:r>
        <w:proofErr w:type="spellEnd"/>
        <w:r w:rsidR="00A82CC4">
          <w:t xml:space="preserve"> </w:t>
        </w:r>
        <w:proofErr w:type="spellStart"/>
        <w:r w:rsidR="00A82CC4">
          <w:t>terdiri</w:t>
        </w:r>
        <w:proofErr w:type="spellEnd"/>
        <w:r w:rsidR="00A82CC4">
          <w:t xml:space="preserve"> </w:t>
        </w:r>
        <w:proofErr w:type="spellStart"/>
        <w:r w:rsidR="00A82CC4">
          <w:t>dari</w:t>
        </w:r>
        <w:proofErr w:type="spellEnd"/>
        <w:r w:rsidR="00A82CC4">
          <w:t xml:space="preserve"> </w:t>
        </w:r>
        <w:proofErr w:type="spellStart"/>
        <w:r w:rsidR="00A82CC4">
          <w:t>proyek</w:t>
        </w:r>
        <w:proofErr w:type="spellEnd"/>
        <w:r w:rsidR="00A82CC4">
          <w:t xml:space="preserve"> yang </w:t>
        </w:r>
        <w:proofErr w:type="spellStart"/>
        <w:r w:rsidR="00A82CC4">
          <w:t>bersifat</w:t>
        </w:r>
        <w:proofErr w:type="spellEnd"/>
        <w:r w:rsidR="00A82CC4">
          <w:t xml:space="preserve"> </w:t>
        </w:r>
        <w:r w:rsidR="00A82CC4">
          <w:rPr>
            <w:i/>
            <w:iCs/>
          </w:rPr>
          <w:t xml:space="preserve">Business as Usual </w:t>
        </w:r>
        <w:r w:rsidR="00A82CC4">
          <w:t xml:space="preserve">dan yang perlu dilakukan </w:t>
        </w:r>
        <w:proofErr w:type="spellStart"/>
        <w:r w:rsidR="00A82CC4">
          <w:t>pengembangan</w:t>
        </w:r>
        <w:proofErr w:type="spellEnd"/>
        <w:r w:rsidR="00A82CC4">
          <w:t>.</w:t>
        </w:r>
        <w:r w:rsidR="000B4FE4">
          <w:t xml:space="preserve"> Dari 511 </w:t>
        </w:r>
        <w:proofErr w:type="spellStart"/>
        <w:r w:rsidR="000B4FE4">
          <w:t>proyek</w:t>
        </w:r>
        <w:proofErr w:type="spellEnd"/>
        <w:r w:rsidR="000B4FE4">
          <w:t xml:space="preserve"> yang </w:t>
        </w:r>
        <w:proofErr w:type="spellStart"/>
        <w:r w:rsidR="000B4FE4">
          <w:t>ada</w:t>
        </w:r>
        <w:proofErr w:type="spellEnd"/>
        <w:r w:rsidR="000B4FE4">
          <w:t xml:space="preserve"> PT </w:t>
        </w:r>
      </w:ins>
      <w:proofErr w:type="spellStart"/>
      <w:ins w:id="2091" w:author="ilham.nur@office.ui.ac.id" w:date="2023-02-02T22:44:00Z">
        <w:r w:rsidR="00303105">
          <w:t>Pembayaran</w:t>
        </w:r>
        <w:proofErr w:type="spellEnd"/>
        <w:r w:rsidR="00303105">
          <w:t xml:space="preserve"> Digital Indonesia</w:t>
        </w:r>
      </w:ins>
      <w:ins w:id="2092" w:author="ilham.nur@office.ui.ac.id [2]" w:date="2023-01-23T06:43:00Z">
        <w:del w:id="2093" w:author="ilham.nur@office.ui.ac.id" w:date="2023-02-02T22:44:00Z">
          <w:r w:rsidR="000B4FE4" w:rsidDel="00303105">
            <w:delText>X</w:delText>
          </w:r>
        </w:del>
        <w:r w:rsidR="000B4FE4">
          <w:t xml:space="preserve"> </w:t>
        </w:r>
        <w:proofErr w:type="spellStart"/>
        <w:r w:rsidR="000B4FE4">
          <w:t>hanya</w:t>
        </w:r>
        <w:proofErr w:type="spellEnd"/>
        <w:r w:rsidR="000B4FE4">
          <w:t xml:space="preserve"> </w:t>
        </w:r>
        <w:proofErr w:type="spellStart"/>
        <w:r w:rsidR="000B4FE4">
          <w:t>mampu</w:t>
        </w:r>
        <w:proofErr w:type="spellEnd"/>
        <w:r w:rsidR="000B4FE4">
          <w:t xml:space="preserve"> untuk </w:t>
        </w:r>
        <w:proofErr w:type="spellStart"/>
        <w:r w:rsidR="000B4FE4">
          <w:lastRenderedPageBreak/>
          <w:t>meyelesaikan</w:t>
        </w:r>
        <w:proofErr w:type="spellEnd"/>
        <w:r w:rsidR="000B4FE4">
          <w:t xml:space="preserve"> </w:t>
        </w:r>
      </w:ins>
      <w:proofErr w:type="spellStart"/>
      <w:ins w:id="2094" w:author="ilham.nur@office.ui.ac.id [2]" w:date="2023-01-23T06:44:00Z">
        <w:r w:rsidR="00D71287">
          <w:t>proyeknya</w:t>
        </w:r>
        <w:proofErr w:type="spellEnd"/>
        <w:r w:rsidR="00D71287">
          <w:t xml:space="preserve"> </w:t>
        </w:r>
        <w:proofErr w:type="spellStart"/>
        <w:r w:rsidR="00D71287">
          <w:t>sebesar</w:t>
        </w:r>
        <w:proofErr w:type="spellEnd"/>
        <w:r w:rsidR="00D71287">
          <w:t xml:space="preserve"> 72.03% dan 34.88% </w:t>
        </w:r>
        <w:proofErr w:type="spellStart"/>
        <w:r w:rsidR="00D71287">
          <w:t>lainya</w:t>
        </w:r>
        <w:proofErr w:type="spellEnd"/>
        <w:r w:rsidR="00D71287">
          <w:t xml:space="preserve"> </w:t>
        </w:r>
        <w:proofErr w:type="spellStart"/>
        <w:r w:rsidR="00D71287">
          <w:t>masih</w:t>
        </w:r>
        <w:proofErr w:type="spellEnd"/>
        <w:r w:rsidR="00D71287">
          <w:t xml:space="preserve"> </w:t>
        </w:r>
        <w:proofErr w:type="spellStart"/>
        <w:r w:rsidR="00D71287">
          <w:t>dalam</w:t>
        </w:r>
        <w:proofErr w:type="spellEnd"/>
        <w:r w:rsidR="00D71287">
          <w:t xml:space="preserve"> proses </w:t>
        </w:r>
        <w:proofErr w:type="spellStart"/>
        <w:r w:rsidR="00D71287">
          <w:t>pengerjaan</w:t>
        </w:r>
        <w:proofErr w:type="spellEnd"/>
        <w:r w:rsidR="00D71287">
          <w:t xml:space="preserve"> dan </w:t>
        </w:r>
        <w:proofErr w:type="spellStart"/>
        <w:r w:rsidR="00D71287">
          <w:t>terhambat</w:t>
        </w:r>
        <w:proofErr w:type="spellEnd"/>
        <w:r w:rsidR="00D71287">
          <w:t xml:space="preserve"> </w:t>
        </w:r>
        <w:proofErr w:type="spellStart"/>
        <w:r w:rsidR="00D71287">
          <w:t>karena</w:t>
        </w:r>
        <w:proofErr w:type="spellEnd"/>
        <w:r w:rsidR="00D71287">
          <w:t xml:space="preserve"> </w:t>
        </w:r>
        <w:proofErr w:type="spellStart"/>
        <w:r w:rsidR="00D71287">
          <w:t>satu</w:t>
        </w:r>
        <w:proofErr w:type="spellEnd"/>
        <w:r w:rsidR="00D71287">
          <w:t xml:space="preserve"> dan lain </w:t>
        </w:r>
        <w:proofErr w:type="spellStart"/>
        <w:r w:rsidR="00D71287">
          <w:t>hal</w:t>
        </w:r>
        <w:proofErr w:type="spellEnd"/>
        <w:r w:rsidR="00D71287">
          <w:t>.</w:t>
        </w:r>
      </w:ins>
      <w:ins w:id="2095" w:author="ilham.nur@office.ui.ac.id [2]" w:date="2023-01-25T21:08:00Z">
        <w:r w:rsidR="00E216CB">
          <w:t xml:space="preserve"> </w:t>
        </w:r>
        <w:proofErr w:type="spellStart"/>
        <w:r w:rsidR="00E216CB">
          <w:t>Kendala</w:t>
        </w:r>
        <w:proofErr w:type="spellEnd"/>
        <w:r w:rsidR="00E216CB">
          <w:t xml:space="preserve"> yang </w:t>
        </w:r>
        <w:proofErr w:type="spellStart"/>
        <w:r w:rsidR="00E216CB">
          <w:t>dihadapi</w:t>
        </w:r>
        <w:proofErr w:type="spellEnd"/>
        <w:r w:rsidR="00E216CB">
          <w:t xml:space="preserve"> </w:t>
        </w:r>
        <w:proofErr w:type="spellStart"/>
        <w:r w:rsidR="00763B7D">
          <w:t>berdasarkan</w:t>
        </w:r>
        <w:proofErr w:type="spellEnd"/>
        <w:r w:rsidR="00763B7D">
          <w:t xml:space="preserve"> </w:t>
        </w:r>
        <w:r w:rsidR="00763B7D">
          <w:fldChar w:fldCharType="begin"/>
        </w:r>
        <w:r w:rsidR="00763B7D">
          <w:instrText xml:space="preserve"> REF _Ref124884171 \h </w:instrText>
        </w:r>
      </w:ins>
      <w:r w:rsidR="00763B7D">
        <w:fldChar w:fldCharType="separate"/>
      </w:r>
      <w:ins w:id="2096" w:author="ilham.nur@office.ui.ac.id" w:date="2023-03-05T21:23:00Z">
        <w:r w:rsidR="00A262DF">
          <w:t xml:space="preserve">Gambar </w:t>
        </w:r>
        <w:r w:rsidR="00A262DF">
          <w:rPr>
            <w:noProof/>
          </w:rPr>
          <w:t>1</w:t>
        </w:r>
        <w:r w:rsidR="00A262DF">
          <w:t>.</w:t>
        </w:r>
        <w:r w:rsidR="00A262DF">
          <w:rPr>
            <w:noProof/>
          </w:rPr>
          <w:t>3</w:t>
        </w:r>
      </w:ins>
      <w:ins w:id="2097" w:author="ilham.nur@office.ui.ac.id [2]" w:date="2023-01-25T21:08:00Z">
        <w:r w:rsidR="00763B7D">
          <w:fldChar w:fldCharType="end"/>
        </w:r>
        <w:r w:rsidR="00763B7D">
          <w:t xml:space="preserve"> </w:t>
        </w:r>
        <w:proofErr w:type="spellStart"/>
        <w:r w:rsidR="00763B7D">
          <w:t>diakibatkan</w:t>
        </w:r>
      </w:ins>
      <w:proofErr w:type="spellEnd"/>
      <w:ins w:id="2098" w:author="ilham.nur@office.ui.ac.id [2]" w:date="2023-01-25T21:09:00Z">
        <w:r w:rsidR="00763B7D">
          <w:t xml:space="preserve"> oleh </w:t>
        </w:r>
        <w:r w:rsidR="003967FF">
          <w:t xml:space="preserve">PT </w:t>
        </w:r>
      </w:ins>
      <w:proofErr w:type="spellStart"/>
      <w:ins w:id="2099" w:author="ilham.nur@office.ui.ac.id" w:date="2023-02-02T22:45:00Z">
        <w:r w:rsidR="00303105">
          <w:t>Pembayaran</w:t>
        </w:r>
        <w:proofErr w:type="spellEnd"/>
        <w:r w:rsidR="00303105">
          <w:t xml:space="preserve"> Digital Indonesia</w:t>
        </w:r>
      </w:ins>
      <w:ins w:id="2100" w:author="ilham.nur@office.ui.ac.id [2]" w:date="2023-01-25T21:09:00Z">
        <w:del w:id="2101" w:author="ilham.nur@office.ui.ac.id" w:date="2023-02-02T22:45:00Z">
          <w:r w:rsidR="003967FF" w:rsidDel="00303105">
            <w:delText>X</w:delText>
          </w:r>
        </w:del>
        <w:r w:rsidR="003967FF">
          <w:t xml:space="preserve"> </w:t>
        </w:r>
        <w:proofErr w:type="spellStart"/>
        <w:r w:rsidR="003967FF">
          <w:t>mengerjakan</w:t>
        </w:r>
        <w:proofErr w:type="spellEnd"/>
        <w:r w:rsidR="003967FF">
          <w:t xml:space="preserve"> </w:t>
        </w:r>
        <w:proofErr w:type="spellStart"/>
        <w:r w:rsidR="003967FF">
          <w:t>lebih</w:t>
        </w:r>
        <w:proofErr w:type="spellEnd"/>
        <w:r w:rsidR="003967FF">
          <w:t xml:space="preserve"> </w:t>
        </w:r>
        <w:proofErr w:type="spellStart"/>
        <w:r w:rsidR="003967FF">
          <w:t>dari</w:t>
        </w:r>
        <w:proofErr w:type="spellEnd"/>
        <w:r w:rsidR="003967FF">
          <w:t xml:space="preserve"> </w:t>
        </w:r>
        <w:proofErr w:type="spellStart"/>
        <w:r w:rsidR="003967FF">
          <w:t>satu</w:t>
        </w:r>
        <w:proofErr w:type="spellEnd"/>
        <w:r w:rsidR="003967FF">
          <w:t xml:space="preserve"> </w:t>
        </w:r>
        <w:proofErr w:type="spellStart"/>
        <w:r w:rsidR="003967FF">
          <w:t>proyek</w:t>
        </w:r>
        <w:proofErr w:type="spellEnd"/>
        <w:r w:rsidR="003967FF">
          <w:t xml:space="preserve"> </w:t>
        </w:r>
        <w:proofErr w:type="spellStart"/>
        <w:r w:rsidR="003967FF">
          <w:t>dalam</w:t>
        </w:r>
        <w:proofErr w:type="spellEnd"/>
        <w:r w:rsidR="003967FF">
          <w:t xml:space="preserve"> </w:t>
        </w:r>
        <w:proofErr w:type="spellStart"/>
        <w:r w:rsidR="003967FF">
          <w:t>satu</w:t>
        </w:r>
        <w:proofErr w:type="spellEnd"/>
        <w:r w:rsidR="003967FF">
          <w:t xml:space="preserve"> </w:t>
        </w:r>
        <w:proofErr w:type="spellStart"/>
        <w:r w:rsidR="003967FF">
          <w:t>waktu</w:t>
        </w:r>
        <w:proofErr w:type="spellEnd"/>
        <w:r w:rsidR="003967FF">
          <w:t xml:space="preserve"> </w:t>
        </w:r>
        <w:proofErr w:type="spellStart"/>
        <w:r w:rsidR="003967FF">
          <w:t>bersamaan</w:t>
        </w:r>
        <w:proofErr w:type="spellEnd"/>
        <w:r w:rsidR="003967FF">
          <w:t xml:space="preserve"> yang </w:t>
        </w:r>
        <w:proofErr w:type="spellStart"/>
        <w:r w:rsidR="003967FF">
          <w:t>berakibat</w:t>
        </w:r>
        <w:proofErr w:type="spellEnd"/>
        <w:r w:rsidR="003967FF">
          <w:t xml:space="preserve"> juga pada </w:t>
        </w:r>
        <w:proofErr w:type="spellStart"/>
        <w:r w:rsidR="003967FF">
          <w:t>kendala</w:t>
        </w:r>
        <w:proofErr w:type="spellEnd"/>
        <w:r w:rsidR="003967FF">
          <w:t xml:space="preserve"> </w:t>
        </w:r>
        <w:proofErr w:type="spellStart"/>
        <w:r w:rsidR="003967FF">
          <w:t>sumber</w:t>
        </w:r>
        <w:proofErr w:type="spellEnd"/>
        <w:r w:rsidR="003967FF">
          <w:t xml:space="preserve"> </w:t>
        </w:r>
        <w:proofErr w:type="spellStart"/>
        <w:r w:rsidR="003967FF">
          <w:t>daya</w:t>
        </w:r>
        <w:proofErr w:type="spellEnd"/>
        <w:r w:rsidR="00E40D8B">
          <w:t xml:space="preserve"> dan</w:t>
        </w:r>
        <w:r w:rsidR="003967FF">
          <w:t xml:space="preserve"> </w:t>
        </w:r>
        <w:proofErr w:type="spellStart"/>
        <w:r w:rsidR="003967FF">
          <w:t>kendala</w:t>
        </w:r>
        <w:proofErr w:type="spellEnd"/>
        <w:r w:rsidR="003967FF">
          <w:t xml:space="preserve"> </w:t>
        </w:r>
        <w:proofErr w:type="spellStart"/>
        <w:r w:rsidR="003967FF">
          <w:t>penjadwalan</w:t>
        </w:r>
        <w:proofErr w:type="spellEnd"/>
        <w:r w:rsidR="00E40D8B">
          <w:t xml:space="preserve">. </w:t>
        </w:r>
        <w:proofErr w:type="spellStart"/>
        <w:r w:rsidR="00E40D8B">
          <w:t>Kendala</w:t>
        </w:r>
        <w:proofErr w:type="spellEnd"/>
        <w:r w:rsidR="00E40D8B">
          <w:t xml:space="preserve"> </w:t>
        </w:r>
        <w:proofErr w:type="spellStart"/>
        <w:r w:rsidR="00E40D8B">
          <w:t>ini</w:t>
        </w:r>
        <w:proofErr w:type="spellEnd"/>
        <w:r w:rsidR="00E40D8B">
          <w:t xml:space="preserve"> yang </w:t>
        </w:r>
        <w:proofErr w:type="spellStart"/>
        <w:r w:rsidR="00E40D8B">
          <w:t>ke</w:t>
        </w:r>
      </w:ins>
      <w:ins w:id="2102" w:author="ilham.nur@office.ui.ac.id [2]" w:date="2023-01-25T21:10:00Z">
        <w:r w:rsidR="00E40D8B">
          <w:t>mudian</w:t>
        </w:r>
        <w:proofErr w:type="spellEnd"/>
        <w:r w:rsidR="00E40D8B">
          <w:t xml:space="preserve"> </w:t>
        </w:r>
        <w:proofErr w:type="spellStart"/>
        <w:r w:rsidR="00E40D8B">
          <w:t>akan</w:t>
        </w:r>
        <w:proofErr w:type="spellEnd"/>
        <w:r w:rsidR="00E40D8B">
          <w:t xml:space="preserve"> </w:t>
        </w:r>
        <w:proofErr w:type="spellStart"/>
        <w:r w:rsidR="00E40D8B">
          <w:t>dicoba</w:t>
        </w:r>
        <w:proofErr w:type="spellEnd"/>
        <w:r w:rsidR="00E40D8B">
          <w:t xml:space="preserve"> untuk </w:t>
        </w:r>
        <w:proofErr w:type="spellStart"/>
        <w:r w:rsidR="00E40D8B">
          <w:t>diselesaikan</w:t>
        </w:r>
        <w:proofErr w:type="spellEnd"/>
        <w:r w:rsidR="00E40D8B">
          <w:t xml:space="preserve"> dengan </w:t>
        </w:r>
        <w:proofErr w:type="spellStart"/>
        <w:r w:rsidR="00E40D8B">
          <w:t>rancangan</w:t>
        </w:r>
        <w:proofErr w:type="spellEnd"/>
        <w:r w:rsidR="00E40D8B">
          <w:t xml:space="preserve"> </w:t>
        </w:r>
        <w:proofErr w:type="spellStart"/>
        <w:r w:rsidR="00E40D8B">
          <w:t>sistem</w:t>
        </w:r>
        <w:proofErr w:type="spellEnd"/>
        <w:r w:rsidR="00E40D8B">
          <w:t xml:space="preserve"> </w:t>
        </w:r>
        <w:proofErr w:type="spellStart"/>
        <w:r w:rsidR="00E40D8B">
          <w:t>optimasi</w:t>
        </w:r>
        <w:proofErr w:type="spellEnd"/>
        <w:r w:rsidR="00E40D8B">
          <w:t xml:space="preserve"> </w:t>
        </w:r>
        <w:proofErr w:type="spellStart"/>
        <w:r w:rsidR="00E40D8B">
          <w:t>alokasi</w:t>
        </w:r>
        <w:proofErr w:type="spellEnd"/>
        <w:r w:rsidR="00E40D8B">
          <w:t xml:space="preserve"> </w:t>
        </w:r>
        <w:proofErr w:type="spellStart"/>
        <w:r w:rsidR="00217220">
          <w:t>pekerjaan</w:t>
        </w:r>
        <w:proofErr w:type="spellEnd"/>
        <w:r w:rsidR="00217220">
          <w:t xml:space="preserve"> </w:t>
        </w:r>
        <w:r w:rsidR="00E40D8B">
          <w:t xml:space="preserve">dan </w:t>
        </w:r>
        <w:proofErr w:type="spellStart"/>
        <w:r w:rsidR="00217220">
          <w:t>sumber</w:t>
        </w:r>
        <w:proofErr w:type="spellEnd"/>
        <w:r w:rsidR="00217220">
          <w:t xml:space="preserve"> </w:t>
        </w:r>
        <w:proofErr w:type="spellStart"/>
        <w:r w:rsidR="00217220">
          <w:t>daya</w:t>
        </w:r>
        <w:proofErr w:type="spellEnd"/>
        <w:r w:rsidR="00217220">
          <w:t>.</w:t>
        </w:r>
      </w:ins>
    </w:p>
    <w:p w14:paraId="61BA7A3F" w14:textId="33EE911B" w:rsidR="00FD141A" w:rsidRDefault="00FD141A">
      <w:pPr>
        <w:spacing w:line="360" w:lineRule="auto"/>
        <w:rPr>
          <w:ins w:id="2103" w:author="ilham.nur@office.ui.ac.id [2]" w:date="2023-01-25T21:11:00Z"/>
        </w:rPr>
      </w:pPr>
      <w:ins w:id="2104" w:author="ilham.nur@office.ui.ac.id [2]" w:date="2023-01-25T21:11:00Z">
        <w:r>
          <w:br w:type="page"/>
        </w:r>
      </w:ins>
    </w:p>
    <w:p w14:paraId="16AB5871" w14:textId="66DAA5A9" w:rsidR="00771F69" w:rsidRDefault="00DF32CD" w:rsidP="00AE58C4">
      <w:pPr>
        <w:pStyle w:val="Heading2"/>
        <w:spacing w:line="360" w:lineRule="auto"/>
      </w:pPr>
      <w:bookmarkStart w:id="2105" w:name="_Toc128943873"/>
      <w:proofErr w:type="spellStart"/>
      <w:r>
        <w:lastRenderedPageBreak/>
        <w:t>M</w:t>
      </w:r>
      <w:r w:rsidR="00104EF8">
        <w:t>etodologi</w:t>
      </w:r>
      <w:proofErr w:type="spellEnd"/>
      <w:r w:rsidR="00104EF8">
        <w:t xml:space="preserve"> </w:t>
      </w:r>
      <w:proofErr w:type="spellStart"/>
      <w:r w:rsidR="00104EF8">
        <w:t>Riset</w:t>
      </w:r>
      <w:bookmarkEnd w:id="2105"/>
      <w:proofErr w:type="spellEnd"/>
    </w:p>
    <w:p w14:paraId="652FB294" w14:textId="6AD70A83" w:rsidR="00FD141A" w:rsidRDefault="004C4593" w:rsidP="00953BF9">
      <w:pPr>
        <w:spacing w:line="360" w:lineRule="auto"/>
        <w:rPr>
          <w:ins w:id="2106" w:author="ilham.nur@office.ui.ac.id [2]" w:date="2023-01-25T21:11:00Z"/>
        </w:rPr>
      </w:pPr>
      <w:r>
        <w:t xml:space="preserve">Proses </w:t>
      </w:r>
      <w:proofErr w:type="spellStart"/>
      <w:r>
        <w:t>metodologi</w:t>
      </w:r>
      <w:proofErr w:type="spellEnd"/>
      <w:r>
        <w:t xml:space="preserve"> </w:t>
      </w:r>
      <w:proofErr w:type="spellStart"/>
      <w:r>
        <w:t>riset</w:t>
      </w:r>
      <w:proofErr w:type="spellEnd"/>
      <w:r>
        <w:t xml:space="preserve"> yang dilakukan pada </w:t>
      </w:r>
      <w:proofErr w:type="spellStart"/>
      <w:r>
        <w:t>penelitian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w:t>
      </w:r>
      <w:r w:rsidR="00D51357">
        <w:fldChar w:fldCharType="begin"/>
      </w:r>
      <w:r w:rsidR="00D51357">
        <w:instrText xml:space="preserve"> REF _Ref120142257 \h </w:instrText>
      </w:r>
      <w:r w:rsidR="00FD141A">
        <w:instrText xml:space="preserve"> \* MERGEFORMAT </w:instrText>
      </w:r>
      <w:r w:rsidR="00D51357">
        <w:fldChar w:fldCharType="separate"/>
      </w:r>
      <w:r w:rsidR="00A262DF">
        <w:t xml:space="preserve">Gambar </w:t>
      </w:r>
      <w:r w:rsidR="00A262DF">
        <w:rPr>
          <w:noProof/>
        </w:rPr>
        <w:t>3.1</w:t>
      </w:r>
      <w:r w:rsidR="00D51357">
        <w:fldChar w:fldCharType="end"/>
      </w:r>
      <w:r>
        <w:t>.</w:t>
      </w:r>
    </w:p>
    <w:p w14:paraId="33CFB9FF" w14:textId="17B0656D" w:rsidR="00EF7F93" w:rsidDel="00FD141A" w:rsidRDefault="00FD141A" w:rsidP="004C4593">
      <w:pPr>
        <w:spacing w:line="360" w:lineRule="auto"/>
        <w:rPr>
          <w:del w:id="2107" w:author="ilham.nur@office.ui.ac.id [2]" w:date="2023-01-25T21:11:00Z"/>
        </w:rPr>
      </w:pPr>
      <w:ins w:id="2108" w:author="ilham.nur@office.ui.ac.id [2]" w:date="2023-01-25T21:11:00Z">
        <w:r w:rsidRPr="00FD141A">
          <w:rPr>
            <w:noProof/>
          </w:rPr>
          <w:t xml:space="preserve"> </w:t>
        </w:r>
        <w:r>
          <w:rPr>
            <w:noProof/>
          </w:rPr>
          <w:drawing>
            <wp:inline distT="0" distB="0" distL="0" distR="0" wp14:anchorId="26D432C6" wp14:editId="73F62748">
              <wp:extent cx="4682925" cy="6281531"/>
              <wp:effectExtent l="0" t="0" r="3810" b="508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36363" cy="6353211"/>
                      </a:xfrm>
                      <a:prstGeom prst="rect">
                        <a:avLst/>
                      </a:prstGeom>
                      <a:noFill/>
                      <a:ln>
                        <a:noFill/>
                      </a:ln>
                    </pic:spPr>
                  </pic:pic>
                </a:graphicData>
              </a:graphic>
            </wp:inline>
          </w:drawing>
        </w:r>
      </w:ins>
    </w:p>
    <w:p w14:paraId="5AF95BAE" w14:textId="0662FE26" w:rsidR="00B216E1" w:rsidRDefault="00E83809">
      <w:pPr>
        <w:spacing w:line="360" w:lineRule="auto"/>
        <w:jc w:val="center"/>
        <w:pPrChange w:id="2109" w:author="ilham.nur@office.ui.ac.id [2]" w:date="2023-01-25T21:11:00Z">
          <w:pPr>
            <w:keepNext/>
            <w:spacing w:line="360" w:lineRule="auto"/>
            <w:jc w:val="center"/>
          </w:pPr>
        </w:pPrChange>
      </w:pPr>
      <w:del w:id="2110" w:author="ilham.nur@office.ui.ac.id [2]" w:date="2023-01-18T21:14:00Z">
        <w:r w:rsidDel="00803724">
          <w:rPr>
            <w:noProof/>
          </w:rPr>
          <w:drawing>
            <wp:inline distT="0" distB="0" distL="0" distR="0" wp14:anchorId="29B4E298" wp14:editId="454DF416">
              <wp:extent cx="5229627" cy="637222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8592" cy="6395334"/>
                      </a:xfrm>
                      <a:prstGeom prst="rect">
                        <a:avLst/>
                      </a:prstGeom>
                      <a:noFill/>
                      <a:ln>
                        <a:noFill/>
                      </a:ln>
                    </pic:spPr>
                  </pic:pic>
                </a:graphicData>
              </a:graphic>
            </wp:inline>
          </w:drawing>
        </w:r>
      </w:del>
    </w:p>
    <w:p w14:paraId="0C15157C" w14:textId="7D3FCFA7" w:rsidR="00B216E1" w:rsidRPr="00104EF8" w:rsidRDefault="00B216E1" w:rsidP="003F0C01">
      <w:pPr>
        <w:pStyle w:val="Caption"/>
      </w:pPr>
      <w:bookmarkStart w:id="2111" w:name="_Ref120142257"/>
      <w:bookmarkStart w:id="2112" w:name="_Toc128944243"/>
      <w:r>
        <w:t xml:space="preserve">Gambar </w:t>
      </w:r>
      <w:ins w:id="2113" w:author="ilham.nur@office.ui.ac.id" w:date="2023-03-10T23:19:00Z">
        <w:r w:rsidR="0017462A">
          <w:fldChar w:fldCharType="begin"/>
        </w:r>
        <w:r w:rsidR="0017462A">
          <w:instrText xml:space="preserve"> STYLEREF 1 \s </w:instrText>
        </w:r>
      </w:ins>
      <w:r w:rsidR="0017462A">
        <w:fldChar w:fldCharType="separate"/>
      </w:r>
      <w:r w:rsidR="0017462A">
        <w:rPr>
          <w:noProof/>
        </w:rPr>
        <w:t>3</w:t>
      </w:r>
      <w:ins w:id="2114"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2115" w:author="ilham.nur@office.ui.ac.id" w:date="2023-03-10T23:19:00Z">
        <w:r w:rsidR="0017462A">
          <w:rPr>
            <w:noProof/>
          </w:rPr>
          <w:t>1</w:t>
        </w:r>
        <w:r w:rsidR="0017462A">
          <w:fldChar w:fldCharType="end"/>
        </w:r>
      </w:ins>
      <w:ins w:id="2116" w:author="Ilham Nur Pratama" w:date="2023-03-09T00:23:00Z">
        <w:del w:id="2117" w:author="ilham.nur@office.ui.ac.id" w:date="2023-03-10T23:19:00Z">
          <w:r w:rsidR="00C56C18" w:rsidDel="0017462A">
            <w:fldChar w:fldCharType="begin"/>
          </w:r>
          <w:r w:rsidR="00C56C18" w:rsidDel="0017462A">
            <w:delInstrText xml:space="preserve"> STYLEREF 1 \s </w:delInstrText>
          </w:r>
        </w:del>
      </w:ins>
      <w:del w:id="2118" w:author="ilham.nur@office.ui.ac.id" w:date="2023-03-10T23:19:00Z">
        <w:r w:rsidR="00C56C18" w:rsidDel="0017462A">
          <w:fldChar w:fldCharType="separate"/>
        </w:r>
        <w:r w:rsidR="00C56C18" w:rsidDel="0017462A">
          <w:rPr>
            <w:noProof/>
          </w:rPr>
          <w:delText>3</w:delText>
        </w:r>
      </w:del>
      <w:ins w:id="2119" w:author="Ilham Nur Pratama" w:date="2023-03-09T00:23:00Z">
        <w:del w:id="2120"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2121" w:author="ilham.nur@office.ui.ac.id" w:date="2023-03-10T23:19:00Z">
        <w:r w:rsidR="00C56C18" w:rsidDel="0017462A">
          <w:fldChar w:fldCharType="separate"/>
        </w:r>
      </w:del>
      <w:ins w:id="2122" w:author="Ilham Nur Pratama" w:date="2023-03-09T00:23:00Z">
        <w:del w:id="2123" w:author="ilham.nur@office.ui.ac.id" w:date="2023-03-10T23:19:00Z">
          <w:r w:rsidR="00C56C18" w:rsidDel="0017462A">
            <w:rPr>
              <w:noProof/>
            </w:rPr>
            <w:delText>1</w:delText>
          </w:r>
          <w:r w:rsidR="00C56C18" w:rsidDel="0017462A">
            <w:fldChar w:fldCharType="end"/>
          </w:r>
        </w:del>
      </w:ins>
      <w:ins w:id="2124" w:author="ilham.nur@office.ui.ac.id" w:date="2023-03-05T14:12:00Z">
        <w:del w:id="2125" w:author="Ilham Nur Pratama" w:date="2023-03-08T18:52:00Z">
          <w:r w:rsidR="00604724" w:rsidDel="0067134C">
            <w:fldChar w:fldCharType="begin"/>
          </w:r>
          <w:r w:rsidR="00604724" w:rsidDel="0067134C">
            <w:delInstrText xml:space="preserve"> STYLEREF 1 \s </w:delInstrText>
          </w:r>
        </w:del>
      </w:ins>
      <w:del w:id="2126" w:author="Ilham Nur Pratama" w:date="2023-03-08T18:52:00Z">
        <w:r w:rsidR="00604724" w:rsidDel="0067134C">
          <w:fldChar w:fldCharType="separate"/>
        </w:r>
        <w:r w:rsidR="00A262DF" w:rsidDel="0067134C">
          <w:rPr>
            <w:noProof/>
          </w:rPr>
          <w:delText>3</w:delText>
        </w:r>
      </w:del>
      <w:ins w:id="2127" w:author="ilham.nur@office.ui.ac.id" w:date="2023-03-05T14:12:00Z">
        <w:del w:id="2128"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2129" w:author="Ilham Nur Pratama" w:date="2023-03-08T18:52:00Z">
        <w:r w:rsidR="00604724" w:rsidDel="0067134C">
          <w:fldChar w:fldCharType="separate"/>
        </w:r>
      </w:del>
      <w:ins w:id="2130" w:author="ilham.nur@office.ui.ac.id" w:date="2023-03-05T21:23:00Z">
        <w:del w:id="2131" w:author="Ilham Nur Pratama" w:date="2023-03-08T18:52:00Z">
          <w:r w:rsidR="00A262DF" w:rsidDel="0067134C">
            <w:rPr>
              <w:noProof/>
            </w:rPr>
            <w:delText>1</w:delText>
          </w:r>
        </w:del>
      </w:ins>
      <w:ins w:id="2132" w:author="ilham.nur@office.ui.ac.id" w:date="2023-03-05T14:12:00Z">
        <w:del w:id="2133" w:author="Ilham Nur Pratama" w:date="2023-03-08T18:52:00Z">
          <w:r w:rsidR="00604724" w:rsidDel="0067134C">
            <w:fldChar w:fldCharType="end"/>
          </w:r>
        </w:del>
      </w:ins>
      <w:ins w:id="2134" w:author="ilham.nur@office.ui.ac.id [2]" w:date="2023-01-25T05:09:00Z">
        <w:del w:id="2135" w:author="ilham.nur@office.ui.ac.id" w:date="2023-02-02T22:33:00Z">
          <w:r w:rsidR="00F62D33" w:rsidDel="00A76FCF">
            <w:fldChar w:fldCharType="begin"/>
          </w:r>
          <w:r w:rsidR="00F62D33" w:rsidDel="00A76FCF">
            <w:delInstrText xml:space="preserve"> STYLEREF 1 \s </w:delInstrText>
          </w:r>
        </w:del>
      </w:ins>
      <w:del w:id="2136" w:author="ilham.nur@office.ui.ac.id" w:date="2023-02-02T22:33:00Z">
        <w:r w:rsidR="00F62D33" w:rsidDel="00A76FCF">
          <w:fldChar w:fldCharType="separate"/>
        </w:r>
        <w:r w:rsidR="00C64CA0" w:rsidDel="00A76FCF">
          <w:rPr>
            <w:noProof/>
          </w:rPr>
          <w:delText>3</w:delText>
        </w:r>
      </w:del>
      <w:ins w:id="2137" w:author="ilham.nur@office.ui.ac.id [2]" w:date="2023-01-25T05:09:00Z">
        <w:del w:id="2138"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2139" w:author="ilham.nur@office.ui.ac.id" w:date="2023-02-02T22:33:00Z">
        <w:r w:rsidR="00000000">
          <w:fldChar w:fldCharType="separate"/>
        </w:r>
      </w:del>
      <w:ins w:id="2140" w:author="ilham.nur@office.ui.ac.id [2]" w:date="2023-01-25T05:09:00Z">
        <w:del w:id="2141" w:author="ilham.nur@office.ui.ac.id" w:date="2023-02-02T22:33:00Z">
          <w:r w:rsidR="00F62D33" w:rsidDel="00A76FCF">
            <w:fldChar w:fldCharType="end"/>
          </w:r>
        </w:del>
      </w:ins>
      <w:del w:id="2142"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3</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1</w:delText>
        </w:r>
        <w:r w:rsidR="0030521D" w:rsidDel="00E614FF">
          <w:fldChar w:fldCharType="end"/>
        </w:r>
      </w:del>
      <w:bookmarkEnd w:id="2111"/>
      <w:r>
        <w:t xml:space="preserve"> Diagram </w:t>
      </w:r>
      <w:proofErr w:type="spellStart"/>
      <w:r>
        <w:t>alir</w:t>
      </w:r>
      <w:proofErr w:type="spellEnd"/>
      <w:r>
        <w:t xml:space="preserve"> </w:t>
      </w:r>
      <w:proofErr w:type="spellStart"/>
      <w:r>
        <w:t>detil</w:t>
      </w:r>
      <w:proofErr w:type="spellEnd"/>
      <w:r>
        <w:t xml:space="preserve"> </w:t>
      </w:r>
      <w:proofErr w:type="spellStart"/>
      <w:r>
        <w:t>penelitan</w:t>
      </w:r>
      <w:bookmarkEnd w:id="2112"/>
      <w:proofErr w:type="spellEnd"/>
    </w:p>
    <w:p w14:paraId="00BABF29" w14:textId="6443E422" w:rsidR="001C7872" w:rsidDel="00FD141A" w:rsidRDefault="001C7872">
      <w:pPr>
        <w:spacing w:line="360" w:lineRule="auto"/>
        <w:rPr>
          <w:del w:id="2143" w:author="ilham.nur@office.ui.ac.id [2]" w:date="2023-01-25T21:10:00Z"/>
        </w:rPr>
        <w:pPrChange w:id="2144" w:author="ilham.nur@office.ui.ac.id" w:date="2023-03-04T10:09:00Z">
          <w:pPr/>
        </w:pPrChange>
      </w:pPr>
      <w:bookmarkStart w:id="2145" w:name="_Toc125574958"/>
      <w:bookmarkStart w:id="2146" w:name="_Toc125886807"/>
      <w:bookmarkStart w:id="2147" w:name="_Toc126096870"/>
      <w:bookmarkStart w:id="2148" w:name="_Toc126096981"/>
      <w:bookmarkStart w:id="2149" w:name="_Toc126271475"/>
      <w:bookmarkStart w:id="2150" w:name="_Toc127003397"/>
      <w:bookmarkStart w:id="2151" w:name="_Toc128821562"/>
      <w:bookmarkStart w:id="2152" w:name="_Toc128852281"/>
      <w:bookmarkStart w:id="2153" w:name="_Toc128943874"/>
      <w:bookmarkEnd w:id="2145"/>
      <w:bookmarkEnd w:id="2146"/>
      <w:bookmarkEnd w:id="2147"/>
      <w:bookmarkEnd w:id="2148"/>
      <w:bookmarkEnd w:id="2149"/>
      <w:bookmarkEnd w:id="2150"/>
      <w:bookmarkEnd w:id="2151"/>
      <w:bookmarkEnd w:id="2152"/>
      <w:bookmarkEnd w:id="2153"/>
    </w:p>
    <w:p w14:paraId="3371A182" w14:textId="17C6BCC7" w:rsidR="00A02C16" w:rsidRDefault="000950E8">
      <w:pPr>
        <w:pStyle w:val="Heading2"/>
        <w:spacing w:line="360" w:lineRule="auto"/>
        <w:pPrChange w:id="2154" w:author="ilham.nur@office.ui.ac.id" w:date="2023-03-04T10:09:00Z">
          <w:pPr>
            <w:pStyle w:val="Heading3"/>
            <w:spacing w:line="360" w:lineRule="auto"/>
          </w:pPr>
        </w:pPrChange>
      </w:pPr>
      <w:bookmarkStart w:id="2155" w:name="_Toc128943875"/>
      <w:proofErr w:type="spellStart"/>
      <w:r>
        <w:t>Studi</w:t>
      </w:r>
      <w:proofErr w:type="spellEnd"/>
      <w:r>
        <w:t xml:space="preserve"> </w:t>
      </w:r>
      <w:proofErr w:type="spellStart"/>
      <w:r>
        <w:t>Literatur</w:t>
      </w:r>
      <w:bookmarkEnd w:id="2155"/>
      <w:proofErr w:type="spellEnd"/>
    </w:p>
    <w:p w14:paraId="39A312C7" w14:textId="139154AB" w:rsidR="001C7872" w:rsidRDefault="00563A2F">
      <w:pPr>
        <w:spacing w:line="360" w:lineRule="auto"/>
        <w:pPrChange w:id="2156" w:author="ilham.nur@office.ui.ac.id" w:date="2023-03-04T10:09:00Z">
          <w:pPr>
            <w:spacing w:line="360" w:lineRule="auto"/>
            <w:ind w:left="720"/>
          </w:pPr>
        </w:pPrChange>
      </w:pPr>
      <w:proofErr w:type="spellStart"/>
      <w:r>
        <w:t>Studi</w:t>
      </w:r>
      <w:proofErr w:type="spellEnd"/>
      <w:r>
        <w:t xml:space="preserve"> </w:t>
      </w:r>
      <w:proofErr w:type="spellStart"/>
      <w:r>
        <w:t>literatur</w:t>
      </w:r>
      <w:proofErr w:type="spellEnd"/>
      <w:r>
        <w:t xml:space="preserve"> yang </w:t>
      </w:r>
      <w:proofErr w:type="spellStart"/>
      <w:r>
        <w:t>digunakan</w:t>
      </w:r>
      <w:proofErr w:type="spellEnd"/>
      <w:r>
        <w:t xml:space="preserve"> </w:t>
      </w:r>
      <w:proofErr w:type="spellStart"/>
      <w:r>
        <w:t>adalah</w:t>
      </w:r>
      <w:proofErr w:type="spellEnd"/>
      <w:r>
        <w:t xml:space="preserve"> </w:t>
      </w:r>
      <w:proofErr w:type="spellStart"/>
      <w:r>
        <w:t>mencari</w:t>
      </w:r>
      <w:proofErr w:type="spellEnd"/>
      <w:r>
        <w:t xml:space="preserve"> </w:t>
      </w:r>
      <w:proofErr w:type="spellStart"/>
      <w:r>
        <w:t>jurnal</w:t>
      </w:r>
      <w:proofErr w:type="spellEnd"/>
      <w:r>
        <w:t xml:space="preserve"> dan </w:t>
      </w:r>
      <w:proofErr w:type="spellStart"/>
      <w:r>
        <w:t>artikel</w:t>
      </w:r>
      <w:proofErr w:type="spellEnd"/>
      <w:r>
        <w:t xml:space="preserve"> yang </w:t>
      </w:r>
      <w:proofErr w:type="spellStart"/>
      <w:r w:rsidR="000D6DEC">
        <w:t>sesuai</w:t>
      </w:r>
      <w:proofErr w:type="spellEnd"/>
      <w:r w:rsidR="000D6DEC">
        <w:t xml:space="preserve"> dengan </w:t>
      </w:r>
      <w:proofErr w:type="spellStart"/>
      <w:r w:rsidR="000D6DEC">
        <w:t>topik</w:t>
      </w:r>
      <w:proofErr w:type="spellEnd"/>
      <w:r w:rsidR="000D6DEC">
        <w:t xml:space="preserve"> </w:t>
      </w:r>
      <w:proofErr w:type="spellStart"/>
      <w:r w:rsidR="000D6DEC">
        <w:t>penelitian</w:t>
      </w:r>
      <w:proofErr w:type="spellEnd"/>
      <w:r w:rsidR="000D6DEC">
        <w:t xml:space="preserve"> dan juga </w:t>
      </w:r>
      <w:proofErr w:type="spellStart"/>
      <w:r w:rsidR="000D6DEC">
        <w:t>melakukan</w:t>
      </w:r>
      <w:proofErr w:type="spellEnd"/>
      <w:r w:rsidR="000D6DEC">
        <w:t xml:space="preserve"> </w:t>
      </w:r>
      <w:proofErr w:type="spellStart"/>
      <w:r w:rsidR="000D6DEC">
        <w:t>studi</w:t>
      </w:r>
      <w:proofErr w:type="spellEnd"/>
      <w:r w:rsidR="000D6DEC">
        <w:t xml:space="preserve"> </w:t>
      </w:r>
      <w:proofErr w:type="spellStart"/>
      <w:r w:rsidR="000D6DEC">
        <w:t>keselarasan</w:t>
      </w:r>
      <w:proofErr w:type="spellEnd"/>
      <w:r w:rsidR="000D6DEC">
        <w:t xml:space="preserve"> </w:t>
      </w:r>
      <w:proofErr w:type="spellStart"/>
      <w:r w:rsidR="000D6DEC">
        <w:t>penelitian</w:t>
      </w:r>
      <w:proofErr w:type="spellEnd"/>
      <w:r w:rsidR="000D6DEC">
        <w:t xml:space="preserve"> dengan </w:t>
      </w:r>
      <w:proofErr w:type="spellStart"/>
      <w:r w:rsidR="000D6DEC">
        <w:t>ilmu</w:t>
      </w:r>
      <w:proofErr w:type="spellEnd"/>
      <w:r w:rsidR="000D6DEC">
        <w:t xml:space="preserve"> Teknik </w:t>
      </w:r>
      <w:proofErr w:type="spellStart"/>
      <w:r w:rsidR="000D6DEC">
        <w:t>Industri</w:t>
      </w:r>
      <w:proofErr w:type="spellEnd"/>
      <w:r w:rsidR="000D6DEC">
        <w:t xml:space="preserve">. </w:t>
      </w:r>
      <w:proofErr w:type="spellStart"/>
      <w:r w:rsidR="00A5152F">
        <w:t>Literatur</w:t>
      </w:r>
      <w:proofErr w:type="spellEnd"/>
      <w:r w:rsidR="00A5152F">
        <w:t xml:space="preserve"> yang </w:t>
      </w:r>
      <w:proofErr w:type="spellStart"/>
      <w:r w:rsidR="00A5152F">
        <w:t>dijadikan</w:t>
      </w:r>
      <w:proofErr w:type="spellEnd"/>
      <w:r w:rsidR="00A5152F">
        <w:t xml:space="preserve"> </w:t>
      </w:r>
      <w:proofErr w:type="spellStart"/>
      <w:r w:rsidR="00A5152F">
        <w:t>acuan</w:t>
      </w:r>
      <w:proofErr w:type="spellEnd"/>
      <w:r w:rsidR="00A5152F">
        <w:t xml:space="preserve"> </w:t>
      </w:r>
      <w:proofErr w:type="spellStart"/>
      <w:r w:rsidR="00A5152F">
        <w:t>merupakan</w:t>
      </w:r>
      <w:proofErr w:type="spellEnd"/>
      <w:r w:rsidR="00A5152F">
        <w:t xml:space="preserve"> </w:t>
      </w:r>
      <w:proofErr w:type="spellStart"/>
      <w:r w:rsidR="00A5152F">
        <w:t>literatur</w:t>
      </w:r>
      <w:proofErr w:type="spellEnd"/>
      <w:r w:rsidR="00A5152F">
        <w:t xml:space="preserve"> terkait dengan:</w:t>
      </w:r>
    </w:p>
    <w:p w14:paraId="65CAB8ED" w14:textId="7280BAD7" w:rsidR="00A5152F" w:rsidRDefault="00A5152F">
      <w:pPr>
        <w:pStyle w:val="ListParagraph"/>
        <w:numPr>
          <w:ilvl w:val="0"/>
          <w:numId w:val="28"/>
        </w:numPr>
        <w:spacing w:line="360" w:lineRule="auto"/>
        <w:ind w:left="720"/>
        <w:pPrChange w:id="2157" w:author="ilham.nur@office.ui.ac.id" w:date="2023-03-04T10:09:00Z">
          <w:pPr>
            <w:pStyle w:val="ListParagraph"/>
            <w:numPr>
              <w:numId w:val="28"/>
            </w:numPr>
            <w:spacing w:line="360" w:lineRule="auto"/>
            <w:ind w:left="1440" w:hanging="360"/>
          </w:pPr>
        </w:pPrChange>
      </w:pPr>
      <w:proofErr w:type="spellStart"/>
      <w:r>
        <w:lastRenderedPageBreak/>
        <w:t>Manajemen</w:t>
      </w:r>
      <w:proofErr w:type="spellEnd"/>
      <w:r>
        <w:t xml:space="preserve"> </w:t>
      </w:r>
      <w:proofErr w:type="spellStart"/>
      <w:r>
        <w:t>proyek</w:t>
      </w:r>
      <w:proofErr w:type="spellEnd"/>
    </w:p>
    <w:p w14:paraId="208B177E" w14:textId="03DA5106" w:rsidR="00A5152F" w:rsidRDefault="00A5152F">
      <w:pPr>
        <w:pStyle w:val="ListParagraph"/>
        <w:numPr>
          <w:ilvl w:val="0"/>
          <w:numId w:val="28"/>
        </w:numPr>
        <w:spacing w:line="360" w:lineRule="auto"/>
        <w:ind w:left="720"/>
        <w:pPrChange w:id="2158" w:author="ilham.nur@office.ui.ac.id" w:date="2023-03-04T10:09:00Z">
          <w:pPr>
            <w:pStyle w:val="ListParagraph"/>
            <w:numPr>
              <w:numId w:val="28"/>
            </w:numPr>
            <w:spacing w:line="360" w:lineRule="auto"/>
            <w:ind w:left="1440" w:hanging="360"/>
          </w:pPr>
        </w:pPrChange>
      </w:pP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proofErr w:type="spellEnd"/>
    </w:p>
    <w:p w14:paraId="7D03B4BA" w14:textId="440E6B78" w:rsidR="00A5152F" w:rsidRDefault="00D03E53">
      <w:pPr>
        <w:pStyle w:val="ListParagraph"/>
        <w:numPr>
          <w:ilvl w:val="0"/>
          <w:numId w:val="28"/>
        </w:numPr>
        <w:spacing w:line="360" w:lineRule="auto"/>
        <w:ind w:left="720"/>
        <w:pPrChange w:id="2159" w:author="ilham.nur@office.ui.ac.id" w:date="2023-03-04T10:09:00Z">
          <w:pPr>
            <w:pStyle w:val="ListParagraph"/>
            <w:numPr>
              <w:numId w:val="28"/>
            </w:numPr>
            <w:spacing w:line="360" w:lineRule="auto"/>
            <w:ind w:left="1440" w:hanging="360"/>
          </w:pPr>
        </w:pPrChange>
      </w:pP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proyek</w:t>
      </w:r>
      <w:proofErr w:type="spellEnd"/>
    </w:p>
    <w:p w14:paraId="62C0A236" w14:textId="0C95E265" w:rsidR="00D03E53" w:rsidRDefault="00D03E53">
      <w:pPr>
        <w:pStyle w:val="ListParagraph"/>
        <w:numPr>
          <w:ilvl w:val="0"/>
          <w:numId w:val="28"/>
        </w:numPr>
        <w:spacing w:line="360" w:lineRule="auto"/>
        <w:ind w:left="720"/>
        <w:pPrChange w:id="2160" w:author="ilham.nur@office.ui.ac.id" w:date="2023-03-04T10:09:00Z">
          <w:pPr>
            <w:pStyle w:val="ListParagraph"/>
            <w:numPr>
              <w:numId w:val="28"/>
            </w:numPr>
            <w:spacing w:line="360" w:lineRule="auto"/>
            <w:ind w:left="1440" w:hanging="360"/>
          </w:pPr>
        </w:pPrChange>
      </w:pPr>
      <w:proofErr w:type="spellStart"/>
      <w:r>
        <w:t>Aplikasi</w:t>
      </w:r>
      <w:proofErr w:type="spellEnd"/>
      <w:r>
        <w:t xml:space="preserve"> </w:t>
      </w:r>
      <w:r>
        <w:rPr>
          <w:i/>
          <w:iCs/>
        </w:rPr>
        <w:t xml:space="preserve">random forest </w:t>
      </w:r>
      <w:r>
        <w:t xml:space="preserve">dan </w:t>
      </w:r>
      <w:r>
        <w:rPr>
          <w:i/>
          <w:iCs/>
        </w:rPr>
        <w:t xml:space="preserve">machine </w:t>
      </w:r>
      <w:del w:id="2161" w:author="ilham.nur@office.ui.ac.id [2]" w:date="2023-01-23T11:21:00Z">
        <w:r w:rsidDel="00576ADF">
          <w:rPr>
            <w:i/>
            <w:iCs/>
          </w:rPr>
          <w:delText xml:space="preserve">learning </w:delText>
        </w:r>
        <w:r w:rsidDel="00576ADF">
          <w:delText xml:space="preserve"> untuk</w:delText>
        </w:r>
      </w:del>
      <w:ins w:id="2162" w:author="ilham.nur@office.ui.ac.id [2]" w:date="2023-01-23T11:21:00Z">
        <w:r w:rsidR="00576ADF">
          <w:rPr>
            <w:i/>
            <w:iCs/>
          </w:rPr>
          <w:t xml:space="preserve">learning </w:t>
        </w:r>
        <w:r w:rsidR="00576ADF">
          <w:t>untuk</w:t>
        </w:r>
      </w:ins>
      <w:r>
        <w:t xml:space="preserve"> </w:t>
      </w:r>
      <w:proofErr w:type="spellStart"/>
      <w:r>
        <w:t>penyelesaian</w:t>
      </w:r>
      <w:proofErr w:type="spellEnd"/>
      <w:r>
        <w:t xml:space="preserve"> </w:t>
      </w:r>
      <w:proofErr w:type="spellStart"/>
      <w:r w:rsidR="007D58B2">
        <w:t>permasalahan</w:t>
      </w:r>
      <w:proofErr w:type="spellEnd"/>
      <w:r w:rsidR="007D58B2">
        <w:t xml:space="preserve"> </w:t>
      </w:r>
      <w:proofErr w:type="spellStart"/>
      <w:r w:rsidR="007D58B2">
        <w:t>kompleks</w:t>
      </w:r>
      <w:proofErr w:type="spellEnd"/>
    </w:p>
    <w:p w14:paraId="75802C57" w14:textId="7978A3FE" w:rsidR="007D58B2" w:rsidRDefault="007D58B2">
      <w:pPr>
        <w:spacing w:line="360" w:lineRule="auto"/>
        <w:pPrChange w:id="2163" w:author="ilham.nur@office.ui.ac.id" w:date="2023-03-04T10:09:00Z">
          <w:pPr>
            <w:spacing w:line="360" w:lineRule="auto"/>
            <w:ind w:left="720"/>
          </w:pPr>
        </w:pPrChange>
      </w:pPr>
      <w:r>
        <w:t xml:space="preserve">Adapun </w:t>
      </w:r>
      <w:proofErr w:type="spellStart"/>
      <w:r>
        <w:t>literatur</w:t>
      </w:r>
      <w:proofErr w:type="spellEnd"/>
      <w:r>
        <w:t xml:space="preserve"> yang </w:t>
      </w:r>
      <w:proofErr w:type="spellStart"/>
      <w:r>
        <w:t>menjadi</w:t>
      </w:r>
      <w:proofErr w:type="spellEnd"/>
      <w:r>
        <w:t xml:space="preserve"> </w:t>
      </w:r>
      <w:proofErr w:type="spellStart"/>
      <w:r>
        <w:t>acuan</w:t>
      </w:r>
      <w:proofErr w:type="spellEnd"/>
      <w:r>
        <w:t xml:space="preserve"> </w:t>
      </w:r>
      <w:proofErr w:type="spellStart"/>
      <w:r>
        <w:t>berupa</w:t>
      </w:r>
      <w:proofErr w:type="spellEnd"/>
      <w:r>
        <w:t xml:space="preserve"> </w:t>
      </w:r>
      <w:proofErr w:type="spellStart"/>
      <w:r>
        <w:t>artikel</w:t>
      </w:r>
      <w:proofErr w:type="spellEnd"/>
      <w:r>
        <w:t xml:space="preserve"> </w:t>
      </w:r>
      <w:proofErr w:type="spellStart"/>
      <w:r>
        <w:t>jurnal</w:t>
      </w:r>
      <w:proofErr w:type="spellEnd"/>
      <w:r>
        <w:t xml:space="preserve">, </w:t>
      </w:r>
      <w:proofErr w:type="spellStart"/>
      <w:r w:rsidR="002A7772">
        <w:t>makalah</w:t>
      </w:r>
      <w:proofErr w:type="spellEnd"/>
      <w:r w:rsidR="002A7772">
        <w:t xml:space="preserve"> </w:t>
      </w:r>
      <w:proofErr w:type="spellStart"/>
      <w:r w:rsidR="002A7772">
        <w:t>konferensi</w:t>
      </w:r>
      <w:proofErr w:type="spellEnd"/>
      <w:r w:rsidR="002A7772">
        <w:t xml:space="preserve">, </w:t>
      </w:r>
      <w:proofErr w:type="spellStart"/>
      <w:r w:rsidR="002A7772">
        <w:t>buku</w:t>
      </w:r>
      <w:proofErr w:type="spellEnd"/>
      <w:r w:rsidR="002A7772">
        <w:t xml:space="preserve">, dan </w:t>
      </w:r>
      <w:proofErr w:type="spellStart"/>
      <w:r w:rsidR="002A7772">
        <w:t>halaman</w:t>
      </w:r>
      <w:proofErr w:type="spellEnd"/>
      <w:r w:rsidR="002A7772">
        <w:t xml:space="preserve"> web yang </w:t>
      </w:r>
      <w:proofErr w:type="spellStart"/>
      <w:r w:rsidR="002A7772">
        <w:t>terpercaya</w:t>
      </w:r>
      <w:proofErr w:type="spellEnd"/>
      <w:r w:rsidR="002A7772">
        <w:t xml:space="preserve"> </w:t>
      </w:r>
      <w:proofErr w:type="spellStart"/>
      <w:r w:rsidR="002A7772">
        <w:t>keabsahan</w:t>
      </w:r>
      <w:proofErr w:type="spellEnd"/>
      <w:r w:rsidR="002A7772">
        <w:t xml:space="preserve"> </w:t>
      </w:r>
      <w:proofErr w:type="spellStart"/>
      <w:r w:rsidR="002A7772">
        <w:t>datanya</w:t>
      </w:r>
      <w:proofErr w:type="spellEnd"/>
      <w:r w:rsidR="002A7772">
        <w:t>.</w:t>
      </w:r>
    </w:p>
    <w:p w14:paraId="14D4DA6C" w14:textId="77777777" w:rsidR="005A6278" w:rsidRPr="00E64407" w:rsidRDefault="005A6278">
      <w:pPr>
        <w:pStyle w:val="Heading2"/>
        <w:spacing w:line="360" w:lineRule="auto"/>
        <w:pPrChange w:id="2164" w:author="ilham.nur@office.ui.ac.id" w:date="2023-03-04T10:09:00Z">
          <w:pPr>
            <w:pStyle w:val="Heading3"/>
            <w:spacing w:line="360" w:lineRule="auto"/>
          </w:pPr>
        </w:pPrChange>
      </w:pPr>
      <w:bookmarkStart w:id="2165" w:name="_Toc128943876"/>
      <w:proofErr w:type="spellStart"/>
      <w:r>
        <w:t>Keselarasan</w:t>
      </w:r>
      <w:proofErr w:type="spellEnd"/>
      <w:r>
        <w:t xml:space="preserve"> dengan </w:t>
      </w:r>
      <w:proofErr w:type="spellStart"/>
      <w:r>
        <w:t>Ilmu</w:t>
      </w:r>
      <w:proofErr w:type="spellEnd"/>
      <w:r>
        <w:t xml:space="preserve"> Teknik </w:t>
      </w:r>
      <w:proofErr w:type="spellStart"/>
      <w:r>
        <w:t>Industri</w:t>
      </w:r>
      <w:bookmarkEnd w:id="2165"/>
      <w:proofErr w:type="spellEnd"/>
    </w:p>
    <w:p w14:paraId="3BEF1363" w14:textId="02F88067" w:rsidR="00A77F92" w:rsidRPr="00493791" w:rsidRDefault="005A6278" w:rsidP="007E0934">
      <w:pPr>
        <w:spacing w:line="360" w:lineRule="auto"/>
      </w:pPr>
      <w:proofErr w:type="spellStart"/>
      <w:r>
        <w:t>Penelitian</w:t>
      </w:r>
      <w:proofErr w:type="spellEnd"/>
      <w:r>
        <w:t xml:space="preserve"> terkait dengan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Daya dengan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Proyek</w:t>
      </w:r>
      <w:proofErr w:type="spellEnd"/>
      <w:r>
        <w:t xml:space="preserve"> </w:t>
      </w:r>
      <w:proofErr w:type="spellStart"/>
      <w:r>
        <w:t>merupakan</w:t>
      </w:r>
      <w:proofErr w:type="spellEnd"/>
      <w:r>
        <w:t xml:space="preserve"> </w:t>
      </w:r>
      <w:proofErr w:type="spellStart"/>
      <w:r>
        <w:t>penelitian</w:t>
      </w:r>
      <w:proofErr w:type="spellEnd"/>
      <w:r>
        <w:t xml:space="preserve"> yang </w:t>
      </w:r>
      <w:proofErr w:type="spellStart"/>
      <w:r>
        <w:t>memiliki</w:t>
      </w:r>
      <w:proofErr w:type="spellEnd"/>
      <w:r>
        <w:t xml:space="preserve"> </w:t>
      </w:r>
      <w:proofErr w:type="spellStart"/>
      <w:r>
        <w:t>hubungan</w:t>
      </w:r>
      <w:proofErr w:type="spellEnd"/>
      <w:r>
        <w:t xml:space="preserve"> </w:t>
      </w:r>
      <w:proofErr w:type="spellStart"/>
      <w:r>
        <w:t>erat</w:t>
      </w:r>
      <w:proofErr w:type="spellEnd"/>
      <w:r>
        <w:t xml:space="preserve"> dengan </w:t>
      </w:r>
      <w:proofErr w:type="spellStart"/>
      <w:r>
        <w:t>bidang</w:t>
      </w:r>
      <w:proofErr w:type="spellEnd"/>
      <w:r>
        <w:t xml:space="preserve"> </w:t>
      </w:r>
      <w:proofErr w:type="spellStart"/>
      <w:r>
        <w:t>keilmuan</w:t>
      </w:r>
      <w:proofErr w:type="spellEnd"/>
      <w:r>
        <w:t xml:space="preserve"> Teknik </w:t>
      </w:r>
      <w:proofErr w:type="spellStart"/>
      <w:r>
        <w:t>Industri</w:t>
      </w:r>
      <w:proofErr w:type="spellEnd"/>
      <w:r>
        <w:t xml:space="preserve">. Adapun list </w:t>
      </w:r>
      <w:proofErr w:type="spellStart"/>
      <w:r>
        <w:t>bidang</w:t>
      </w:r>
      <w:proofErr w:type="spellEnd"/>
      <w:r>
        <w:t xml:space="preserve"> </w:t>
      </w:r>
      <w:proofErr w:type="spellStart"/>
      <w:r>
        <w:t>keilmuan</w:t>
      </w:r>
      <w:proofErr w:type="spellEnd"/>
      <w:r>
        <w:t xml:space="preserve"> yang </w:t>
      </w:r>
      <w:proofErr w:type="spellStart"/>
      <w:r>
        <w:t>berkaitan</w:t>
      </w:r>
      <w:proofErr w:type="spellEnd"/>
      <w:r>
        <w:t xml:space="preserve"> </w:t>
      </w:r>
      <w:proofErr w:type="spellStart"/>
      <w:r w:rsidR="00C3375B">
        <w:t>ditunjukkan</w:t>
      </w:r>
      <w:proofErr w:type="spellEnd"/>
      <w:r w:rsidR="00C3375B">
        <w:t xml:space="preserve"> pada </w:t>
      </w:r>
      <w:r w:rsidR="00C3375B">
        <w:fldChar w:fldCharType="begin"/>
      </w:r>
      <w:r w:rsidR="00C3375B">
        <w:instrText xml:space="preserve"> REF _Ref123849324 \h </w:instrText>
      </w:r>
      <w:r w:rsidR="00C3375B">
        <w:fldChar w:fldCharType="separate"/>
      </w:r>
      <w:proofErr w:type="spellStart"/>
      <w:r w:rsidR="00A262DF">
        <w:t>Tabel</w:t>
      </w:r>
      <w:proofErr w:type="spellEnd"/>
      <w:r w:rsidR="00A262DF">
        <w:t xml:space="preserve"> </w:t>
      </w:r>
      <w:r w:rsidR="00A262DF">
        <w:rPr>
          <w:noProof/>
        </w:rPr>
        <w:t>3</w:t>
      </w:r>
      <w:r w:rsidR="00A262DF">
        <w:t>.</w:t>
      </w:r>
      <w:r w:rsidR="00A262DF">
        <w:rPr>
          <w:noProof/>
        </w:rPr>
        <w:t>1</w:t>
      </w:r>
      <w:r w:rsidR="00C3375B">
        <w:fldChar w:fldCharType="end"/>
      </w:r>
      <w:r>
        <w:t xml:space="preserve"> </w:t>
      </w:r>
      <w:r w:rsidR="00AE58C4">
        <w:t xml:space="preserve">dan </w:t>
      </w:r>
      <w:proofErr w:type="spellStart"/>
      <w:r w:rsidR="00AE58C4">
        <w:t>figur</w:t>
      </w:r>
      <w:proofErr w:type="spellEnd"/>
      <w:r w:rsidR="00AE58C4">
        <w:t xml:space="preserve"> </w:t>
      </w:r>
      <w:proofErr w:type="spellStart"/>
      <w:r w:rsidR="00AE58C4">
        <w:t>dari</w:t>
      </w:r>
      <w:proofErr w:type="spellEnd"/>
      <w:r w:rsidR="00AE58C4">
        <w:t xml:space="preserve"> </w:t>
      </w:r>
      <w:proofErr w:type="spellStart"/>
      <w:r w:rsidR="00AE58C4">
        <w:t>lingkup</w:t>
      </w:r>
      <w:proofErr w:type="spellEnd"/>
      <w:r w:rsidR="00AE58C4">
        <w:t xml:space="preserve"> </w:t>
      </w:r>
      <w:proofErr w:type="spellStart"/>
      <w:r w:rsidR="00AE58C4">
        <w:t>penelitian</w:t>
      </w:r>
      <w:proofErr w:type="spellEnd"/>
      <w:r w:rsidR="00AE58C4">
        <w:t xml:space="preserve"> </w:t>
      </w:r>
      <w:proofErr w:type="spellStart"/>
      <w:r w:rsidR="00AE58C4">
        <w:t>ini</w:t>
      </w:r>
      <w:proofErr w:type="spellEnd"/>
      <w:r w:rsidR="00AE58C4">
        <w:t xml:space="preserve"> </w:t>
      </w:r>
      <w:proofErr w:type="spellStart"/>
      <w:r w:rsidR="00AE58C4">
        <w:t>dapat</w:t>
      </w:r>
      <w:proofErr w:type="spellEnd"/>
      <w:r w:rsidR="00AE58C4">
        <w:t xml:space="preserve"> </w:t>
      </w:r>
      <w:proofErr w:type="spellStart"/>
      <w:r w:rsidR="00AE58C4">
        <w:t>dilihat</w:t>
      </w:r>
      <w:proofErr w:type="spellEnd"/>
      <w:r w:rsidR="00AE58C4">
        <w:t xml:space="preserve"> pada </w:t>
      </w:r>
      <w:r>
        <w:fldChar w:fldCharType="begin" w:fldLock="1"/>
      </w:r>
      <w:r w:rsidR="00B73B83">
        <w:instrText>ADDIN CSL_CITATION {"citationItems":[{"id":"ITEM-1","itemData":{"author":[{"dropping-particle":"","family":"Institute of Industrial and System Engineer","given":"","non-dropping-particle":"","parse-names":false,"suffix":""}],"id":"ITEM-1","issued":{"date-parts":[["2021"]]},"publisher":"IISE","publisher-place":"Norcoss","title":"Industrial and System Engineering Body of Knowledge","type":"article"},"uris":["http://www.mendeley.com/documents/?uuid=591ae1a8-bd6e-4c14-8d95-f0f9e9a19adf"]},{"id":"ITEM-2","itemData":{"ISBN":"9780849327193","author":[{"dropping-particle":"","family":"Badiru","given":"Adedeji B.","non-dropping-particle":"","parse-names":false,"suffix":""}],"edition":"Second","editor":[{"dropping-particle":"","family":"Badiru","given":"Adedeji B.","non-dropping-particle":"","parse-names":false,"suffix":""}],"id":"ITEM-2","issued":{"date-parts":[["2014"]]},"number-of-pages":"1239","publisher":"CRC Press","publisher-place":"Ohio","title":"Handbook of Industrial and Systems Engineering","type":"book"},"uris":["http://www.mendeley.com/documents/?uuid=2f82f090-9f4e-4ce1-a7ac-c3eb47d7be64"]}],"mendeley":{"formattedCitation":"(Badiru, 2014; Institute of Industrial and System Engineer, 2021)","plainTextFormattedCitation":"(Badiru, 2014; Institute of Industrial and System Engineer, 2021)","previouslyFormattedCitation":"(Badiru, 2014; Institute of Industrial and System Engineer, 2021)"},"properties":{"noteIndex":0},"schema":"https://github.com/citation-style-language/schema/raw/master/csl-citation.json"}</w:instrText>
      </w:r>
      <w:r>
        <w:fldChar w:fldCharType="separate"/>
      </w:r>
      <w:r w:rsidR="00576ADF" w:rsidRPr="00576ADF">
        <w:rPr>
          <w:noProof/>
        </w:rPr>
        <w:t>(Badiru, 2014; Institute of Industrial and System Engineer, 2021)</w:t>
      </w:r>
      <w:r>
        <w:fldChar w:fldCharType="end"/>
      </w:r>
      <w:r>
        <w:t>.</w:t>
      </w:r>
    </w:p>
    <w:p w14:paraId="17077CFA" w14:textId="659AF23F" w:rsidR="00A72F57" w:rsidRDefault="00A72F57" w:rsidP="003F0C01">
      <w:pPr>
        <w:pStyle w:val="Caption"/>
      </w:pPr>
      <w:bookmarkStart w:id="2166" w:name="_Ref123849324"/>
      <w:bookmarkStart w:id="2167" w:name="_Ref123849318"/>
      <w:bookmarkStart w:id="2168" w:name="_Toc128944263"/>
      <w:proofErr w:type="spellStart"/>
      <w:r>
        <w:t>Tabel</w:t>
      </w:r>
      <w:proofErr w:type="spellEnd"/>
      <w:r>
        <w:t xml:space="preserve"> </w:t>
      </w:r>
      <w:ins w:id="2169" w:author="ilham.nur@office.ui.ac.id" w:date="2023-03-04T17:01:00Z">
        <w:r w:rsidR="0016052A">
          <w:fldChar w:fldCharType="begin"/>
        </w:r>
        <w:r w:rsidR="0016052A">
          <w:instrText xml:space="preserve"> STYLEREF 1 \s </w:instrText>
        </w:r>
      </w:ins>
      <w:r w:rsidR="0016052A">
        <w:fldChar w:fldCharType="separate"/>
      </w:r>
      <w:r w:rsidR="00A262DF">
        <w:rPr>
          <w:noProof/>
        </w:rPr>
        <w:t>3</w:t>
      </w:r>
      <w:ins w:id="2170" w:author="ilham.nur@office.ui.ac.id" w:date="2023-03-04T17:01:00Z">
        <w:r w:rsidR="0016052A">
          <w:fldChar w:fldCharType="end"/>
        </w:r>
        <w:r w:rsidR="0016052A">
          <w:t>.</w:t>
        </w:r>
        <w:r w:rsidR="0016052A">
          <w:fldChar w:fldCharType="begin"/>
        </w:r>
        <w:r w:rsidR="0016052A">
          <w:instrText xml:space="preserve"> SEQ Tabel \* ARABIC \s 1 </w:instrText>
        </w:r>
      </w:ins>
      <w:r w:rsidR="0016052A">
        <w:fldChar w:fldCharType="separate"/>
      </w:r>
      <w:ins w:id="2171" w:author="ilham.nur@office.ui.ac.id" w:date="2023-03-05T21:23:00Z">
        <w:r w:rsidR="00A262DF">
          <w:rPr>
            <w:noProof/>
          </w:rPr>
          <w:t>1</w:t>
        </w:r>
      </w:ins>
      <w:ins w:id="2172" w:author="ilham.nur@office.ui.ac.id" w:date="2023-03-04T17:01:00Z">
        <w:r w:rsidR="0016052A">
          <w:fldChar w:fldCharType="end"/>
        </w:r>
      </w:ins>
      <w:ins w:id="2173" w:author="ilham.nur@office.ui.ac.id [2]" w:date="2023-01-28T21:53:00Z">
        <w:del w:id="2174" w:author="ilham.nur@office.ui.ac.id" w:date="2023-02-02T21:41:00Z">
          <w:r w:rsidR="009035EE" w:rsidDel="003B572F">
            <w:fldChar w:fldCharType="begin"/>
          </w:r>
          <w:r w:rsidR="009035EE" w:rsidDel="003B572F">
            <w:delInstrText xml:space="preserve"> STYLEREF 1 \s </w:delInstrText>
          </w:r>
        </w:del>
      </w:ins>
      <w:del w:id="2175" w:author="ilham.nur@office.ui.ac.id" w:date="2023-02-02T21:41:00Z">
        <w:r w:rsidR="009035EE" w:rsidDel="003B572F">
          <w:fldChar w:fldCharType="separate"/>
        </w:r>
        <w:r w:rsidR="00C64CA0" w:rsidDel="003B572F">
          <w:rPr>
            <w:noProof/>
          </w:rPr>
          <w:delText>3</w:delText>
        </w:r>
      </w:del>
      <w:ins w:id="2176" w:author="ilham.nur@office.ui.ac.id [2]" w:date="2023-01-28T21:53:00Z">
        <w:del w:id="2177"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2178" w:author="ilham.nur@office.ui.ac.id" w:date="2023-02-02T21:41:00Z">
        <w:r w:rsidR="00000000">
          <w:fldChar w:fldCharType="separate"/>
        </w:r>
      </w:del>
      <w:ins w:id="2179" w:author="ilham.nur@office.ui.ac.id [2]" w:date="2023-01-28T21:53:00Z">
        <w:del w:id="2180" w:author="ilham.nur@office.ui.ac.id" w:date="2023-02-02T21:41:00Z">
          <w:r w:rsidR="009035EE" w:rsidDel="003B572F">
            <w:fldChar w:fldCharType="end"/>
          </w:r>
        </w:del>
      </w:ins>
      <w:del w:id="2181" w:author="ilham.nur@office.ui.ac.id [2]" w:date="2023-01-25T05:08:00Z">
        <w:r w:rsidR="00F62D33" w:rsidDel="00F62D33">
          <w:fldChar w:fldCharType="begin"/>
        </w:r>
        <w:r w:rsidR="00F62D33" w:rsidDel="00F62D33">
          <w:delInstrText xml:space="preserve"> STYLEREF 1 \s </w:delInstrText>
        </w:r>
        <w:r w:rsidR="00F62D33" w:rsidDel="00F62D33">
          <w:fldChar w:fldCharType="separate"/>
        </w:r>
        <w:r w:rsidR="00AF75ED" w:rsidDel="00F62D33">
          <w:rPr>
            <w:noProof/>
          </w:rPr>
          <w:delText>3</w:delText>
        </w:r>
        <w:r w:rsidR="00F62D33" w:rsidDel="00F62D33">
          <w:rPr>
            <w:noProof/>
          </w:rPr>
          <w:fldChar w:fldCharType="end"/>
        </w:r>
        <w:r w:rsidDel="00F62D33">
          <w:delText>.</w:delText>
        </w:r>
        <w:r w:rsidR="00F62D33" w:rsidDel="00F62D33">
          <w:fldChar w:fldCharType="begin"/>
        </w:r>
        <w:r w:rsidR="00F62D33" w:rsidDel="00F62D33">
          <w:delInstrText xml:space="preserve"> SEQ Tabel \* ARABIC \s 1 </w:delInstrText>
        </w:r>
        <w:r w:rsidR="00F62D33" w:rsidDel="00F62D33">
          <w:fldChar w:fldCharType="separate"/>
        </w:r>
        <w:r w:rsidR="00AF75ED" w:rsidDel="00F62D33">
          <w:rPr>
            <w:noProof/>
          </w:rPr>
          <w:delText>1</w:delText>
        </w:r>
        <w:r w:rsidR="00F62D33" w:rsidDel="00F62D33">
          <w:rPr>
            <w:noProof/>
          </w:rPr>
          <w:fldChar w:fldCharType="end"/>
        </w:r>
      </w:del>
      <w:bookmarkEnd w:id="2166"/>
      <w:r>
        <w:t xml:space="preserve"> </w:t>
      </w:r>
      <w:proofErr w:type="spellStart"/>
      <w:r>
        <w:t>Keselarasan</w:t>
      </w:r>
      <w:proofErr w:type="spellEnd"/>
      <w:r>
        <w:t xml:space="preserve"> </w:t>
      </w:r>
      <w:proofErr w:type="spellStart"/>
      <w:r>
        <w:t>bidang</w:t>
      </w:r>
      <w:proofErr w:type="spellEnd"/>
      <w:r>
        <w:t xml:space="preserve"> </w:t>
      </w:r>
      <w:proofErr w:type="spellStart"/>
      <w:r>
        <w:t>ilmu</w:t>
      </w:r>
      <w:proofErr w:type="spellEnd"/>
      <w:r>
        <w:t xml:space="preserve"> Teknik </w:t>
      </w:r>
      <w:proofErr w:type="spellStart"/>
      <w:r>
        <w:t>Industri</w:t>
      </w:r>
      <w:proofErr w:type="spellEnd"/>
      <w:r>
        <w:t xml:space="preserve"> dengan </w:t>
      </w:r>
      <w:proofErr w:type="spellStart"/>
      <w:r>
        <w:t>penelitian</w:t>
      </w:r>
      <w:bookmarkEnd w:id="2167"/>
      <w:bookmarkEnd w:id="2168"/>
      <w:proofErr w:type="spellEnd"/>
    </w:p>
    <w:tbl>
      <w:tblPr>
        <w:tblStyle w:val="TableGrid"/>
        <w:tblW w:w="8494" w:type="dxa"/>
        <w:tblInd w:w="-113" w:type="dxa"/>
        <w:tblLook w:val="04A0" w:firstRow="1" w:lastRow="0" w:firstColumn="1" w:lastColumn="0" w:noHBand="0" w:noVBand="1"/>
        <w:tblPrChange w:id="2182" w:author="ilham.nur@office.ui.ac.id" w:date="2023-03-04T10:09:00Z">
          <w:tblPr>
            <w:tblStyle w:val="TableGrid"/>
            <w:tblW w:w="8494" w:type="dxa"/>
            <w:tblInd w:w="607" w:type="dxa"/>
            <w:tblLook w:val="04A0" w:firstRow="1" w:lastRow="0" w:firstColumn="1" w:lastColumn="0" w:noHBand="0" w:noVBand="1"/>
          </w:tblPr>
        </w:tblPrChange>
      </w:tblPr>
      <w:tblGrid>
        <w:gridCol w:w="4247"/>
        <w:gridCol w:w="4247"/>
        <w:tblGridChange w:id="2183">
          <w:tblGrid>
            <w:gridCol w:w="4247"/>
            <w:gridCol w:w="4247"/>
          </w:tblGrid>
        </w:tblGridChange>
      </w:tblGrid>
      <w:tr w:rsidR="005A6278" w14:paraId="364DF2C5" w14:textId="77777777" w:rsidTr="00BB68B9">
        <w:tc>
          <w:tcPr>
            <w:tcW w:w="4247" w:type="dxa"/>
            <w:tcPrChange w:id="2184" w:author="ilham.nur@office.ui.ac.id" w:date="2023-03-04T10:09:00Z">
              <w:tcPr>
                <w:tcW w:w="4247" w:type="dxa"/>
              </w:tcPr>
            </w:tcPrChange>
          </w:tcPr>
          <w:p w14:paraId="6520B1D4" w14:textId="77777777" w:rsidR="005A6278" w:rsidRPr="00D6609D" w:rsidRDefault="005A6278" w:rsidP="00D6609D">
            <w:pPr>
              <w:spacing w:line="360" w:lineRule="auto"/>
              <w:rPr>
                <w:b/>
                <w:bCs/>
              </w:rPr>
            </w:pPr>
            <w:proofErr w:type="spellStart"/>
            <w:r w:rsidRPr="00D6609D">
              <w:rPr>
                <w:b/>
                <w:bCs/>
              </w:rPr>
              <w:t>Bidang</w:t>
            </w:r>
            <w:proofErr w:type="spellEnd"/>
            <w:r w:rsidRPr="00D6609D">
              <w:rPr>
                <w:b/>
                <w:bCs/>
              </w:rPr>
              <w:t xml:space="preserve"> </w:t>
            </w:r>
            <w:proofErr w:type="spellStart"/>
            <w:r w:rsidRPr="00D6609D">
              <w:rPr>
                <w:b/>
                <w:bCs/>
              </w:rPr>
              <w:t>Ilmu</w:t>
            </w:r>
            <w:proofErr w:type="spellEnd"/>
          </w:p>
        </w:tc>
        <w:tc>
          <w:tcPr>
            <w:tcW w:w="4247" w:type="dxa"/>
            <w:tcPrChange w:id="2185" w:author="ilham.nur@office.ui.ac.id" w:date="2023-03-04T10:09:00Z">
              <w:tcPr>
                <w:tcW w:w="4247" w:type="dxa"/>
              </w:tcPr>
            </w:tcPrChange>
          </w:tcPr>
          <w:p w14:paraId="3253075B" w14:textId="77777777" w:rsidR="005A6278" w:rsidRPr="00D6609D" w:rsidRDefault="005A6278" w:rsidP="00D6609D">
            <w:pPr>
              <w:spacing w:line="360" w:lineRule="auto"/>
              <w:rPr>
                <w:b/>
                <w:bCs/>
              </w:rPr>
            </w:pPr>
            <w:proofErr w:type="spellStart"/>
            <w:r w:rsidRPr="00D6609D">
              <w:rPr>
                <w:b/>
                <w:bCs/>
              </w:rPr>
              <w:t>Penerapan</w:t>
            </w:r>
            <w:proofErr w:type="spellEnd"/>
          </w:p>
        </w:tc>
      </w:tr>
      <w:tr w:rsidR="005A6278" w14:paraId="0A0BD5EF" w14:textId="77777777" w:rsidTr="00BB68B9">
        <w:tc>
          <w:tcPr>
            <w:tcW w:w="4247" w:type="dxa"/>
            <w:tcPrChange w:id="2186" w:author="ilham.nur@office.ui.ac.id" w:date="2023-03-04T10:09:00Z">
              <w:tcPr>
                <w:tcW w:w="4247" w:type="dxa"/>
              </w:tcPr>
            </w:tcPrChange>
          </w:tcPr>
          <w:p w14:paraId="676738B2" w14:textId="77777777" w:rsidR="005A6278" w:rsidRPr="00D6609D" w:rsidRDefault="005A6278" w:rsidP="00D6609D">
            <w:pPr>
              <w:spacing w:line="360" w:lineRule="auto"/>
              <w:rPr>
                <w:b/>
                <w:bCs/>
                <w:i/>
                <w:iCs/>
              </w:rPr>
            </w:pPr>
            <w:r w:rsidRPr="00D6609D">
              <w:rPr>
                <w:b/>
                <w:bCs/>
                <w:i/>
                <w:iCs/>
              </w:rPr>
              <w:t>2. Operations Research &amp; Analysis</w:t>
            </w:r>
          </w:p>
          <w:p w14:paraId="7DF6E94A" w14:textId="77777777" w:rsidR="005A6278" w:rsidRPr="00D6609D" w:rsidRDefault="005A6278" w:rsidP="00D6609D">
            <w:pPr>
              <w:spacing w:line="360" w:lineRule="auto"/>
              <w:rPr>
                <w:i/>
                <w:iCs/>
              </w:rPr>
            </w:pPr>
            <w:r w:rsidRPr="00D6609D">
              <w:rPr>
                <w:i/>
                <w:iCs/>
              </w:rPr>
              <w:t>2.10 Decision Analysis and Game Theory</w:t>
            </w:r>
          </w:p>
          <w:p w14:paraId="0460B9EB" w14:textId="73666985" w:rsidR="005A6278" w:rsidRPr="00D6609D" w:rsidRDefault="005A6278" w:rsidP="00D6609D">
            <w:pPr>
              <w:spacing w:line="360" w:lineRule="auto"/>
              <w:rPr>
                <w:i/>
                <w:iCs/>
              </w:rPr>
            </w:pPr>
            <w:r w:rsidRPr="00D6609D">
              <w:rPr>
                <w:i/>
                <w:iCs/>
              </w:rPr>
              <w:t xml:space="preserve">2.10.3 Decision making under risk and </w:t>
            </w:r>
            <w:del w:id="2187" w:author="ilham.nur@office.ui.ac.id [2]" w:date="2023-01-23T11:21:00Z">
              <w:r w:rsidRPr="00D6609D" w:rsidDel="00576ADF">
                <w:rPr>
                  <w:i/>
                  <w:iCs/>
                </w:rPr>
                <w:delText>uncertainty</w:delText>
              </w:r>
            </w:del>
            <w:ins w:id="2188" w:author="ilham.nur@office.ui.ac.id [2]" w:date="2023-01-23T11:21:00Z">
              <w:r w:rsidR="00576ADF" w:rsidRPr="00D6609D">
                <w:rPr>
                  <w:i/>
                  <w:iCs/>
                </w:rPr>
                <w:t>uncertainty.</w:t>
              </w:r>
            </w:ins>
          </w:p>
          <w:p w14:paraId="0DC90D91" w14:textId="77777777" w:rsidR="005A6278" w:rsidRPr="00D6609D" w:rsidRDefault="005A6278" w:rsidP="00D6609D">
            <w:pPr>
              <w:spacing w:line="360" w:lineRule="auto"/>
              <w:rPr>
                <w:i/>
                <w:iCs/>
              </w:rPr>
            </w:pPr>
            <w:r w:rsidRPr="00D6609D">
              <w:rPr>
                <w:i/>
                <w:iCs/>
              </w:rPr>
              <w:t>2.10.3.1 Decision tree-based expected value criterion</w:t>
            </w:r>
          </w:p>
        </w:tc>
        <w:tc>
          <w:tcPr>
            <w:tcW w:w="4247" w:type="dxa"/>
            <w:tcPrChange w:id="2189" w:author="ilham.nur@office.ui.ac.id" w:date="2023-03-04T10:09:00Z">
              <w:tcPr>
                <w:tcW w:w="4247" w:type="dxa"/>
              </w:tcPr>
            </w:tcPrChange>
          </w:tcPr>
          <w:p w14:paraId="751A390E" w14:textId="715F0B65" w:rsidR="005A6278" w:rsidRPr="00D6609D" w:rsidRDefault="005A6278" w:rsidP="00D6609D">
            <w:pPr>
              <w:spacing w:line="360" w:lineRule="auto"/>
              <w:rPr>
                <w:b/>
                <w:bCs/>
              </w:rPr>
            </w:pPr>
            <w:proofErr w:type="spellStart"/>
            <w:r>
              <w:t>Bidang</w:t>
            </w:r>
            <w:proofErr w:type="spellEnd"/>
            <w:r>
              <w:t xml:space="preserve"> </w:t>
            </w:r>
            <w:proofErr w:type="spellStart"/>
            <w:r>
              <w:t>ilmu</w:t>
            </w:r>
            <w:proofErr w:type="spellEnd"/>
            <w:r>
              <w:t xml:space="preserve"> </w:t>
            </w:r>
            <w:proofErr w:type="spellStart"/>
            <w:r>
              <w:t>ini</w:t>
            </w:r>
            <w:proofErr w:type="spellEnd"/>
            <w:r>
              <w:t xml:space="preserve"> </w:t>
            </w:r>
            <w:proofErr w:type="spellStart"/>
            <w:r>
              <w:t>digunakan</w:t>
            </w:r>
            <w:proofErr w:type="spellEnd"/>
            <w:r>
              <w:t xml:space="preserve"> untuk </w:t>
            </w:r>
            <w:proofErr w:type="spellStart"/>
            <w:r>
              <w:t>melakukan</w:t>
            </w:r>
            <w:proofErr w:type="spellEnd"/>
            <w:r>
              <w:t xml:space="preserve"> pembuatan model </w:t>
            </w:r>
            <w:r w:rsidRPr="00D6609D">
              <w:rPr>
                <w:i/>
                <w:iCs/>
              </w:rPr>
              <w:t>machine learning</w:t>
            </w:r>
            <w:r>
              <w:rPr>
                <w:i/>
                <w:iCs/>
              </w:rPr>
              <w:t xml:space="preserve"> random forest, </w:t>
            </w:r>
            <w:r>
              <w:t xml:space="preserve">yang </w:t>
            </w:r>
            <w:proofErr w:type="spellStart"/>
            <w:r>
              <w:t>merupakan</w:t>
            </w:r>
            <w:proofErr w:type="spellEnd"/>
            <w:r>
              <w:t xml:space="preserve"> </w:t>
            </w:r>
            <w:proofErr w:type="spellStart"/>
            <w:r w:rsidR="00307486">
              <w:t>alat</w:t>
            </w:r>
            <w:proofErr w:type="spellEnd"/>
            <w:r w:rsidR="00307486">
              <w:t xml:space="preserve"> untuk </w:t>
            </w:r>
            <w:proofErr w:type="spellStart"/>
            <w:r w:rsidR="00307486">
              <w:t>menemukan</w:t>
            </w:r>
            <w:proofErr w:type="spellEnd"/>
            <w:r w:rsidR="00307486">
              <w:t xml:space="preserve"> </w:t>
            </w:r>
            <w:proofErr w:type="spellStart"/>
            <w:r w:rsidR="00307486">
              <w:t>kerangka</w:t>
            </w:r>
            <w:proofErr w:type="spellEnd"/>
            <w:r w:rsidR="00307486">
              <w:t xml:space="preserve"> </w:t>
            </w:r>
            <w:proofErr w:type="spellStart"/>
            <w:r w:rsidR="00307486">
              <w:t>penempatan</w:t>
            </w:r>
            <w:proofErr w:type="spellEnd"/>
            <w:r w:rsidR="00307486">
              <w:t xml:space="preserve"> </w:t>
            </w:r>
            <w:proofErr w:type="spellStart"/>
            <w:r w:rsidR="00307486">
              <w:t>sumber</w:t>
            </w:r>
            <w:proofErr w:type="spellEnd"/>
            <w:r w:rsidR="00307486">
              <w:t xml:space="preserve"> </w:t>
            </w:r>
            <w:proofErr w:type="spellStart"/>
            <w:r w:rsidR="00307486">
              <w:t>daya</w:t>
            </w:r>
            <w:proofErr w:type="spellEnd"/>
            <w:r w:rsidR="00307486">
              <w:t xml:space="preserve"> yang </w:t>
            </w:r>
            <w:proofErr w:type="spellStart"/>
            <w:r w:rsidR="00307486">
              <w:t>tepat</w:t>
            </w:r>
            <w:proofErr w:type="spellEnd"/>
            <w:r w:rsidR="00307486">
              <w:t xml:space="preserve"> pada </w:t>
            </w:r>
            <w:proofErr w:type="spellStart"/>
            <w:r w:rsidR="00307486">
              <w:t>pekerjaan</w:t>
            </w:r>
            <w:proofErr w:type="spellEnd"/>
            <w:r w:rsidR="00307486">
              <w:t xml:space="preserve"> yang </w:t>
            </w:r>
            <w:proofErr w:type="spellStart"/>
            <w:r w:rsidR="00307486">
              <w:t>tepat</w:t>
            </w:r>
            <w:proofErr w:type="spellEnd"/>
            <w:r w:rsidR="00307486">
              <w:t xml:space="preserve"> </w:t>
            </w:r>
            <w:proofErr w:type="spellStart"/>
            <w:r w:rsidR="00307486">
              <w:t>dalam</w:t>
            </w:r>
            <w:proofErr w:type="spellEnd"/>
            <w:r w:rsidR="00307486">
              <w:t xml:space="preserve"> </w:t>
            </w:r>
            <w:proofErr w:type="spellStart"/>
            <w:r w:rsidR="00307486">
              <w:t>menjalankan</w:t>
            </w:r>
            <w:proofErr w:type="spellEnd"/>
            <w:r w:rsidR="00307486">
              <w:t xml:space="preserve"> </w:t>
            </w:r>
            <w:proofErr w:type="spellStart"/>
            <w:r w:rsidR="00307486">
              <w:t>sebuah</w:t>
            </w:r>
            <w:proofErr w:type="spellEnd"/>
            <w:r w:rsidR="00307486">
              <w:t xml:space="preserve"> </w:t>
            </w:r>
            <w:proofErr w:type="spellStart"/>
            <w:r w:rsidR="00307486">
              <w:t>proyek</w:t>
            </w:r>
            <w:proofErr w:type="spellEnd"/>
            <w:r w:rsidR="00307486">
              <w:t>.</w:t>
            </w:r>
          </w:p>
        </w:tc>
      </w:tr>
      <w:tr w:rsidR="005A6278" w14:paraId="38E63FB6" w14:textId="77777777" w:rsidTr="00BB68B9">
        <w:tc>
          <w:tcPr>
            <w:tcW w:w="4247" w:type="dxa"/>
            <w:tcPrChange w:id="2190" w:author="ilham.nur@office.ui.ac.id" w:date="2023-03-04T10:09:00Z">
              <w:tcPr>
                <w:tcW w:w="4247" w:type="dxa"/>
              </w:tcPr>
            </w:tcPrChange>
          </w:tcPr>
          <w:p w14:paraId="031AF171" w14:textId="77777777" w:rsidR="005A6278" w:rsidRPr="00D6609D" w:rsidRDefault="005A6278" w:rsidP="00D6609D">
            <w:pPr>
              <w:spacing w:line="360" w:lineRule="auto"/>
              <w:rPr>
                <w:b/>
                <w:bCs/>
                <w:i/>
                <w:iCs/>
              </w:rPr>
            </w:pPr>
            <w:r w:rsidRPr="00D6609D">
              <w:rPr>
                <w:b/>
                <w:bCs/>
                <w:i/>
                <w:iCs/>
              </w:rPr>
              <w:t>7. Operations Engineering &amp; Management</w:t>
            </w:r>
          </w:p>
          <w:p w14:paraId="3BAD37B2" w14:textId="77777777" w:rsidR="005A6278" w:rsidRPr="00D6609D" w:rsidRDefault="005A6278" w:rsidP="00D6609D">
            <w:pPr>
              <w:spacing w:line="360" w:lineRule="auto"/>
              <w:rPr>
                <w:i/>
                <w:iCs/>
              </w:rPr>
            </w:pPr>
            <w:r w:rsidRPr="00D6609D">
              <w:rPr>
                <w:i/>
                <w:iCs/>
              </w:rPr>
              <w:t>7.2.4. Managing multiple project</w:t>
            </w:r>
          </w:p>
          <w:p w14:paraId="7F3E719E" w14:textId="77777777" w:rsidR="005A6278" w:rsidRPr="00D6609D" w:rsidRDefault="005A6278" w:rsidP="00D6609D">
            <w:pPr>
              <w:spacing w:line="360" w:lineRule="auto"/>
              <w:rPr>
                <w:i/>
                <w:iCs/>
              </w:rPr>
            </w:pPr>
            <w:r w:rsidRPr="00D6609D">
              <w:rPr>
                <w:i/>
                <w:iCs/>
              </w:rPr>
              <w:t>7.2.4.1 Constrained Resources</w:t>
            </w:r>
          </w:p>
        </w:tc>
        <w:tc>
          <w:tcPr>
            <w:tcW w:w="4247" w:type="dxa"/>
            <w:tcPrChange w:id="2191" w:author="ilham.nur@office.ui.ac.id" w:date="2023-03-04T10:09:00Z">
              <w:tcPr>
                <w:tcW w:w="4247" w:type="dxa"/>
              </w:tcPr>
            </w:tcPrChange>
          </w:tcPr>
          <w:p w14:paraId="1999B5F5" w14:textId="2E06DC84" w:rsidR="005A6278" w:rsidRDefault="00AA6DCA" w:rsidP="00D6609D">
            <w:pPr>
              <w:spacing w:line="360" w:lineRule="auto"/>
            </w:pPr>
            <w:proofErr w:type="spellStart"/>
            <w:r>
              <w:t>Bidang</w:t>
            </w:r>
            <w:proofErr w:type="spellEnd"/>
            <w:r>
              <w:t xml:space="preserve"> </w:t>
            </w:r>
            <w:proofErr w:type="spellStart"/>
            <w:r>
              <w:t>ilmu</w:t>
            </w:r>
            <w:proofErr w:type="spellEnd"/>
            <w:r>
              <w:t xml:space="preserve"> </w:t>
            </w:r>
            <w:proofErr w:type="spellStart"/>
            <w:r>
              <w:t>ini</w:t>
            </w:r>
            <w:proofErr w:type="spellEnd"/>
            <w:r>
              <w:t xml:space="preserve"> </w:t>
            </w:r>
            <w:proofErr w:type="spellStart"/>
            <w:r>
              <w:t>merupakan</w:t>
            </w:r>
            <w:proofErr w:type="spellEnd"/>
            <w:r w:rsidR="0016602B">
              <w:t xml:space="preserve"> </w:t>
            </w:r>
            <w:proofErr w:type="spellStart"/>
            <w:r w:rsidR="0016602B">
              <w:t>bidang</w:t>
            </w:r>
            <w:proofErr w:type="spellEnd"/>
            <w:r w:rsidR="0016602B">
              <w:t xml:space="preserve"> yang </w:t>
            </w:r>
            <w:proofErr w:type="spellStart"/>
            <w:r w:rsidR="0016602B">
              <w:t>menjadi</w:t>
            </w:r>
            <w:proofErr w:type="spellEnd"/>
            <w:r w:rsidR="0016602B">
              <w:t xml:space="preserve"> </w:t>
            </w:r>
            <w:proofErr w:type="spellStart"/>
            <w:r w:rsidR="0016602B">
              <w:t>landasan</w:t>
            </w:r>
            <w:proofErr w:type="spellEnd"/>
            <w:r w:rsidR="0016602B">
              <w:t xml:space="preserve"> </w:t>
            </w:r>
            <w:proofErr w:type="spellStart"/>
            <w:r w:rsidR="0016602B">
              <w:t>permasalahan</w:t>
            </w:r>
            <w:proofErr w:type="spellEnd"/>
            <w:r w:rsidR="0016602B">
              <w:t xml:space="preserve"> yang </w:t>
            </w:r>
            <w:proofErr w:type="spellStart"/>
            <w:r w:rsidR="0016602B">
              <w:t>diangkat</w:t>
            </w:r>
            <w:proofErr w:type="spellEnd"/>
            <w:r w:rsidR="0016602B">
              <w:t xml:space="preserve"> pada </w:t>
            </w:r>
            <w:proofErr w:type="spellStart"/>
            <w:r w:rsidR="0016602B">
              <w:t>penelitian</w:t>
            </w:r>
            <w:proofErr w:type="spellEnd"/>
            <w:r w:rsidR="0016602B">
              <w:t xml:space="preserve"> </w:t>
            </w:r>
            <w:proofErr w:type="spellStart"/>
            <w:r w:rsidR="0016602B">
              <w:t>ini</w:t>
            </w:r>
            <w:proofErr w:type="spellEnd"/>
            <w:r w:rsidR="0016602B">
              <w:t xml:space="preserve">. Di mana, </w:t>
            </w:r>
            <w:proofErr w:type="spellStart"/>
            <w:r w:rsidR="0016602B">
              <w:t>ilmu</w:t>
            </w:r>
            <w:proofErr w:type="spellEnd"/>
            <w:r w:rsidR="0016602B">
              <w:t xml:space="preserve"> </w:t>
            </w:r>
            <w:proofErr w:type="spellStart"/>
            <w:r w:rsidR="0016602B">
              <w:t>manajemen</w:t>
            </w:r>
            <w:proofErr w:type="spellEnd"/>
            <w:r w:rsidR="0016602B">
              <w:t xml:space="preserve"> </w:t>
            </w:r>
            <w:proofErr w:type="spellStart"/>
            <w:r w:rsidR="0016602B">
              <w:t>proyek</w:t>
            </w:r>
            <w:proofErr w:type="spellEnd"/>
            <w:r w:rsidR="0016602B">
              <w:t xml:space="preserve"> yang </w:t>
            </w:r>
            <w:proofErr w:type="spellStart"/>
            <w:r w:rsidR="0016602B">
              <w:t>banyak</w:t>
            </w:r>
            <w:proofErr w:type="spellEnd"/>
            <w:r w:rsidR="0016602B">
              <w:t xml:space="preserve"> dengan </w:t>
            </w:r>
            <w:proofErr w:type="spellStart"/>
            <w:r w:rsidR="0016602B">
              <w:t>sumber</w:t>
            </w:r>
            <w:proofErr w:type="spellEnd"/>
            <w:r w:rsidR="0016602B">
              <w:t xml:space="preserve"> </w:t>
            </w:r>
            <w:proofErr w:type="spellStart"/>
            <w:r w:rsidR="0016602B">
              <w:t>daya</w:t>
            </w:r>
            <w:proofErr w:type="spellEnd"/>
            <w:r w:rsidR="0016602B">
              <w:t xml:space="preserve"> </w:t>
            </w:r>
            <w:proofErr w:type="spellStart"/>
            <w:r w:rsidR="0016602B">
              <w:t>terbatas</w:t>
            </w:r>
            <w:proofErr w:type="spellEnd"/>
            <w:r w:rsidR="0016602B">
              <w:t xml:space="preserve"> </w:t>
            </w:r>
            <w:proofErr w:type="spellStart"/>
            <w:r w:rsidR="0016602B">
              <w:t>memiliki</w:t>
            </w:r>
            <w:proofErr w:type="spellEnd"/>
            <w:r w:rsidR="0016602B">
              <w:t xml:space="preserve"> </w:t>
            </w:r>
            <w:proofErr w:type="spellStart"/>
            <w:r w:rsidR="0016602B">
              <w:t>perlakuan</w:t>
            </w:r>
            <w:proofErr w:type="spellEnd"/>
            <w:r w:rsidR="0016602B">
              <w:t xml:space="preserve"> </w:t>
            </w:r>
            <w:proofErr w:type="spellStart"/>
            <w:r w:rsidR="0016602B">
              <w:t>berbeda</w:t>
            </w:r>
            <w:proofErr w:type="spellEnd"/>
            <w:r w:rsidR="0016602B">
              <w:t xml:space="preserve"> dengan </w:t>
            </w:r>
            <w:proofErr w:type="spellStart"/>
            <w:r w:rsidR="0016602B">
              <w:t>proyek</w:t>
            </w:r>
            <w:proofErr w:type="spellEnd"/>
            <w:r w:rsidR="0016602B">
              <w:t xml:space="preserve"> yang </w:t>
            </w:r>
            <w:proofErr w:type="spellStart"/>
            <w:r w:rsidR="0016602B">
              <w:t>jumlahnya</w:t>
            </w:r>
            <w:proofErr w:type="spellEnd"/>
            <w:r w:rsidR="0016602B">
              <w:t xml:space="preserve"> </w:t>
            </w:r>
            <w:proofErr w:type="spellStart"/>
            <w:r w:rsidR="0016602B">
              <w:t>sedikit</w:t>
            </w:r>
            <w:proofErr w:type="spellEnd"/>
            <w:r w:rsidR="0016602B">
              <w:t xml:space="preserve"> dengan </w:t>
            </w:r>
            <w:proofErr w:type="spellStart"/>
            <w:r w:rsidR="0016602B">
              <w:t>jumlah</w:t>
            </w:r>
            <w:proofErr w:type="spellEnd"/>
            <w:r w:rsidR="0016602B">
              <w:t xml:space="preserve"> </w:t>
            </w:r>
            <w:proofErr w:type="spellStart"/>
            <w:r w:rsidR="0016602B">
              <w:t>sumber</w:t>
            </w:r>
            <w:proofErr w:type="spellEnd"/>
            <w:r w:rsidR="0016602B">
              <w:t xml:space="preserve"> </w:t>
            </w:r>
            <w:proofErr w:type="spellStart"/>
            <w:r w:rsidR="0016602B">
              <w:t>daya</w:t>
            </w:r>
            <w:proofErr w:type="spellEnd"/>
            <w:r w:rsidR="0016602B">
              <w:t xml:space="preserve"> yang </w:t>
            </w:r>
            <w:proofErr w:type="spellStart"/>
            <w:r w:rsidR="0016602B">
              <w:t>memadai</w:t>
            </w:r>
            <w:proofErr w:type="spellEnd"/>
            <w:r w:rsidR="0016602B">
              <w:t xml:space="preserve">, untuk </w:t>
            </w:r>
            <w:proofErr w:type="spellStart"/>
            <w:r w:rsidR="0016602B">
              <w:t>itu</w:t>
            </w:r>
            <w:proofErr w:type="spellEnd"/>
            <w:r w:rsidR="0016602B">
              <w:t xml:space="preserve"> perlu </w:t>
            </w:r>
            <w:proofErr w:type="spellStart"/>
            <w:r w:rsidR="0016602B">
              <w:t>ada</w:t>
            </w:r>
            <w:proofErr w:type="spellEnd"/>
            <w:r w:rsidR="0016602B">
              <w:t xml:space="preserve"> </w:t>
            </w:r>
            <w:proofErr w:type="spellStart"/>
            <w:r w:rsidR="0016602B">
              <w:lastRenderedPageBreak/>
              <w:t>kajian</w:t>
            </w:r>
            <w:proofErr w:type="spellEnd"/>
            <w:r w:rsidR="0016602B">
              <w:t xml:space="preserve"> dan </w:t>
            </w:r>
            <w:proofErr w:type="spellStart"/>
            <w:r w:rsidR="0016602B">
              <w:t>analisis</w:t>
            </w:r>
            <w:proofErr w:type="spellEnd"/>
            <w:r w:rsidR="0016602B">
              <w:t xml:space="preserve"> </w:t>
            </w:r>
            <w:proofErr w:type="spellStart"/>
            <w:r w:rsidR="0016602B">
              <w:t>lebih</w:t>
            </w:r>
            <w:proofErr w:type="spellEnd"/>
            <w:r w:rsidR="0016602B">
              <w:t xml:space="preserve"> </w:t>
            </w:r>
            <w:proofErr w:type="spellStart"/>
            <w:r w:rsidR="0016602B">
              <w:t>lanjut</w:t>
            </w:r>
            <w:proofErr w:type="spellEnd"/>
            <w:r w:rsidR="0016602B">
              <w:t xml:space="preserve"> </w:t>
            </w:r>
            <w:proofErr w:type="spellStart"/>
            <w:r w:rsidR="0016602B">
              <w:t>mengenai</w:t>
            </w:r>
            <w:proofErr w:type="spellEnd"/>
            <w:r w:rsidR="0016602B">
              <w:t xml:space="preserve"> </w:t>
            </w:r>
            <w:proofErr w:type="spellStart"/>
            <w:r w:rsidR="0016602B">
              <w:t>bidang</w:t>
            </w:r>
            <w:proofErr w:type="spellEnd"/>
            <w:r w:rsidR="0016602B">
              <w:t xml:space="preserve"> </w:t>
            </w:r>
            <w:proofErr w:type="spellStart"/>
            <w:r w:rsidR="0016602B">
              <w:t>ini</w:t>
            </w:r>
            <w:proofErr w:type="spellEnd"/>
            <w:r w:rsidR="0016602B">
              <w:t>.</w:t>
            </w:r>
          </w:p>
        </w:tc>
      </w:tr>
      <w:tr w:rsidR="005A6278" w14:paraId="2DE5EC1B" w14:textId="77777777" w:rsidTr="00BB68B9">
        <w:tc>
          <w:tcPr>
            <w:tcW w:w="4247" w:type="dxa"/>
            <w:tcPrChange w:id="2192" w:author="ilham.nur@office.ui.ac.id" w:date="2023-03-04T10:09:00Z">
              <w:tcPr>
                <w:tcW w:w="4247" w:type="dxa"/>
              </w:tcPr>
            </w:tcPrChange>
          </w:tcPr>
          <w:p w14:paraId="7426FC6F" w14:textId="77777777" w:rsidR="005A6278" w:rsidRPr="00D6609D" w:rsidRDefault="005A6278" w:rsidP="00D6609D">
            <w:pPr>
              <w:spacing w:line="360" w:lineRule="auto"/>
              <w:rPr>
                <w:b/>
                <w:bCs/>
                <w:i/>
                <w:iCs/>
              </w:rPr>
            </w:pPr>
            <w:r w:rsidRPr="00D6609D">
              <w:rPr>
                <w:b/>
                <w:bCs/>
                <w:i/>
                <w:iCs/>
              </w:rPr>
              <w:lastRenderedPageBreak/>
              <w:t>9. Engineering Management</w:t>
            </w:r>
          </w:p>
          <w:p w14:paraId="16AF2DEE" w14:textId="77777777" w:rsidR="005A6278" w:rsidRPr="00D6609D" w:rsidRDefault="005A6278" w:rsidP="00D6609D">
            <w:pPr>
              <w:spacing w:line="360" w:lineRule="auto"/>
              <w:rPr>
                <w:i/>
                <w:iCs/>
              </w:rPr>
            </w:pPr>
            <w:r w:rsidRPr="00D6609D">
              <w:rPr>
                <w:i/>
                <w:iCs/>
              </w:rPr>
              <w:t>9.4 Business process</w:t>
            </w:r>
          </w:p>
          <w:p w14:paraId="5981C3D3" w14:textId="77777777" w:rsidR="005A6278" w:rsidRPr="00D6609D" w:rsidRDefault="005A6278" w:rsidP="00D6609D">
            <w:pPr>
              <w:spacing w:line="360" w:lineRule="auto"/>
              <w:rPr>
                <w:i/>
                <w:iCs/>
              </w:rPr>
            </w:pPr>
            <w:r w:rsidRPr="00D6609D">
              <w:rPr>
                <w:i/>
                <w:iCs/>
              </w:rPr>
              <w:t>9.4.1 Process management and improvement</w:t>
            </w:r>
          </w:p>
          <w:p w14:paraId="6242509D" w14:textId="77777777" w:rsidR="005A6278" w:rsidRPr="00D6609D" w:rsidRDefault="005A6278" w:rsidP="00D6609D">
            <w:pPr>
              <w:spacing w:line="360" w:lineRule="auto"/>
              <w:rPr>
                <w:i/>
                <w:iCs/>
              </w:rPr>
            </w:pPr>
            <w:r w:rsidRPr="00D6609D">
              <w:rPr>
                <w:i/>
                <w:iCs/>
              </w:rPr>
              <w:t>9.8 Project Management</w:t>
            </w:r>
          </w:p>
          <w:p w14:paraId="251B8482" w14:textId="77777777" w:rsidR="005A6278" w:rsidRDefault="005A6278" w:rsidP="00D6609D">
            <w:pPr>
              <w:spacing w:line="360" w:lineRule="auto"/>
            </w:pPr>
            <w:r w:rsidRPr="00D6609D">
              <w:rPr>
                <w:i/>
                <w:iCs/>
              </w:rPr>
              <w:t>9.8.2 Project resources allocation</w:t>
            </w:r>
          </w:p>
        </w:tc>
        <w:tc>
          <w:tcPr>
            <w:tcW w:w="4247" w:type="dxa"/>
            <w:tcPrChange w:id="2193" w:author="ilham.nur@office.ui.ac.id" w:date="2023-03-04T10:09:00Z">
              <w:tcPr>
                <w:tcW w:w="4247" w:type="dxa"/>
              </w:tcPr>
            </w:tcPrChange>
          </w:tcPr>
          <w:p w14:paraId="0E3900ED" w14:textId="11C45AF3" w:rsidR="005A6278" w:rsidRDefault="0016602B" w:rsidP="00D6609D">
            <w:pPr>
              <w:spacing w:line="360" w:lineRule="auto"/>
            </w:pPr>
            <w:proofErr w:type="spellStart"/>
            <w:r>
              <w:t>Kondisi</w:t>
            </w:r>
            <w:proofErr w:type="spellEnd"/>
            <w:r>
              <w:t xml:space="preserve"> </w:t>
            </w:r>
            <w:proofErr w:type="spellStart"/>
            <w:r w:rsidR="00326DD7">
              <w:t>bisnis</w:t>
            </w:r>
            <w:proofErr w:type="spellEnd"/>
            <w:r w:rsidR="00326DD7">
              <w:t xml:space="preserve"> proses </w:t>
            </w:r>
            <w:proofErr w:type="spellStart"/>
            <w:r w:rsidR="00326DD7">
              <w:t>sebelum</w:t>
            </w:r>
            <w:proofErr w:type="spellEnd"/>
            <w:r w:rsidR="00326DD7">
              <w:t xml:space="preserve"> </w:t>
            </w:r>
            <w:proofErr w:type="spellStart"/>
            <w:r w:rsidR="00326DD7">
              <w:t>adanya</w:t>
            </w:r>
            <w:proofErr w:type="spellEnd"/>
            <w:r w:rsidR="00326DD7">
              <w:t xml:space="preserve"> </w:t>
            </w:r>
            <w:proofErr w:type="spellStart"/>
            <w:r w:rsidR="00326DD7">
              <w:t>sistem</w:t>
            </w:r>
            <w:proofErr w:type="spellEnd"/>
            <w:r w:rsidR="00326DD7">
              <w:t xml:space="preserve"> </w:t>
            </w:r>
            <w:proofErr w:type="spellStart"/>
            <w:r w:rsidR="00326DD7">
              <w:t>informasi</w:t>
            </w:r>
            <w:proofErr w:type="spellEnd"/>
            <w:r w:rsidR="00326DD7">
              <w:t xml:space="preserve"> </w:t>
            </w:r>
            <w:proofErr w:type="spellStart"/>
            <w:r w:rsidR="00326DD7">
              <w:t>manajemen</w:t>
            </w:r>
            <w:proofErr w:type="spellEnd"/>
            <w:r w:rsidR="00326DD7">
              <w:t xml:space="preserve"> </w:t>
            </w:r>
            <w:proofErr w:type="spellStart"/>
            <w:r w:rsidR="00326DD7">
              <w:t>proyek</w:t>
            </w:r>
            <w:proofErr w:type="spellEnd"/>
            <w:r w:rsidR="00326DD7">
              <w:t xml:space="preserve"> yang </w:t>
            </w:r>
            <w:proofErr w:type="spellStart"/>
            <w:r w:rsidR="00326DD7">
              <w:t>akan</w:t>
            </w:r>
            <w:proofErr w:type="spellEnd"/>
            <w:r w:rsidR="00326DD7">
              <w:t xml:space="preserve"> </w:t>
            </w:r>
            <w:proofErr w:type="spellStart"/>
            <w:r w:rsidR="00326DD7">
              <w:t>dikembangkan</w:t>
            </w:r>
            <w:proofErr w:type="spellEnd"/>
            <w:r w:rsidR="00326DD7">
              <w:t xml:space="preserve">, </w:t>
            </w:r>
            <w:proofErr w:type="spellStart"/>
            <w:r w:rsidR="00326DD7">
              <w:t>digambarkan</w:t>
            </w:r>
            <w:proofErr w:type="spellEnd"/>
            <w:r w:rsidR="00326DD7">
              <w:t xml:space="preserve"> </w:t>
            </w:r>
            <w:proofErr w:type="spellStart"/>
            <w:r w:rsidR="00326DD7">
              <w:t>terlebih</w:t>
            </w:r>
            <w:proofErr w:type="spellEnd"/>
            <w:r w:rsidR="00326DD7">
              <w:t xml:space="preserve"> </w:t>
            </w:r>
            <w:proofErr w:type="spellStart"/>
            <w:r w:rsidR="00326DD7">
              <w:t>dahulu</w:t>
            </w:r>
            <w:proofErr w:type="spellEnd"/>
            <w:r w:rsidR="00326DD7">
              <w:t xml:space="preserve"> untuk </w:t>
            </w:r>
            <w:proofErr w:type="spellStart"/>
            <w:r w:rsidR="00326DD7">
              <w:t>menggambarkan</w:t>
            </w:r>
            <w:proofErr w:type="spellEnd"/>
            <w:r w:rsidR="00326DD7">
              <w:t xml:space="preserve"> </w:t>
            </w:r>
            <w:proofErr w:type="spellStart"/>
            <w:r w:rsidR="00326DD7">
              <w:t>kondisi</w:t>
            </w:r>
            <w:proofErr w:type="spellEnd"/>
            <w:r w:rsidR="00326DD7">
              <w:t xml:space="preserve"> </w:t>
            </w:r>
            <w:r w:rsidR="00326DD7" w:rsidRPr="00AE58C4">
              <w:rPr>
                <w:b/>
                <w:bCs/>
                <w:i/>
                <w:iCs/>
              </w:rPr>
              <w:t>as is</w:t>
            </w:r>
            <w:r w:rsidR="00393D6C">
              <w:rPr>
                <w:b/>
                <w:bCs/>
                <w:i/>
                <w:iCs/>
              </w:rPr>
              <w:t xml:space="preserve"> </w:t>
            </w:r>
            <w:r w:rsidR="00393D6C">
              <w:t xml:space="preserve">dengan </w:t>
            </w:r>
            <w:proofErr w:type="spellStart"/>
            <w:r w:rsidR="00393D6C">
              <w:t>menggunakan</w:t>
            </w:r>
            <w:proofErr w:type="spellEnd"/>
            <w:r w:rsidR="00393D6C">
              <w:t xml:space="preserve"> </w:t>
            </w:r>
            <w:r w:rsidR="00393D6C">
              <w:rPr>
                <w:i/>
                <w:iCs/>
              </w:rPr>
              <w:t xml:space="preserve">Business Process Modelling Notation </w:t>
            </w:r>
            <w:r w:rsidR="00393D6C">
              <w:t>(BPMN)</w:t>
            </w:r>
            <w:r w:rsidR="00AC356E">
              <w:rPr>
                <w:b/>
                <w:bCs/>
                <w:i/>
                <w:iCs/>
              </w:rPr>
              <w:t xml:space="preserve">. </w:t>
            </w:r>
            <w:proofErr w:type="spellStart"/>
            <w:r w:rsidR="00AC356E">
              <w:t>Kemudian</w:t>
            </w:r>
            <w:proofErr w:type="spellEnd"/>
            <w:r w:rsidR="00AC356E">
              <w:t xml:space="preserve"> </w:t>
            </w:r>
            <w:proofErr w:type="spellStart"/>
            <w:r w:rsidR="00AC356E">
              <w:t>setelah</w:t>
            </w:r>
            <w:proofErr w:type="spellEnd"/>
            <w:r w:rsidR="00AC356E">
              <w:t xml:space="preserve"> </w:t>
            </w:r>
            <w:proofErr w:type="spellStart"/>
            <w:r w:rsidR="00393D6C">
              <w:t>sistem</w:t>
            </w:r>
            <w:proofErr w:type="spellEnd"/>
            <w:r w:rsidR="00393D6C">
              <w:t xml:space="preserve"> </w:t>
            </w:r>
            <w:proofErr w:type="spellStart"/>
            <w:r w:rsidR="00393D6C">
              <w:t>telah</w:t>
            </w:r>
            <w:proofErr w:type="spellEnd"/>
            <w:r w:rsidR="00393D6C">
              <w:t xml:space="preserve"> </w:t>
            </w:r>
            <w:proofErr w:type="spellStart"/>
            <w:r w:rsidR="00393D6C">
              <w:t>dikembangkan</w:t>
            </w:r>
            <w:proofErr w:type="spellEnd"/>
            <w:r w:rsidR="007C0BA3">
              <w:t>,</w:t>
            </w:r>
            <w:r w:rsidR="00393D6C">
              <w:t xml:space="preserve"> model </w:t>
            </w:r>
            <w:proofErr w:type="spellStart"/>
            <w:r w:rsidR="00393D6C">
              <w:t>bisnis</w:t>
            </w:r>
            <w:proofErr w:type="spellEnd"/>
            <w:r w:rsidR="00393D6C">
              <w:t xml:space="preserve"> </w:t>
            </w:r>
            <w:r w:rsidR="007C0BA3">
              <w:t xml:space="preserve">proses juga </w:t>
            </w:r>
            <w:proofErr w:type="spellStart"/>
            <w:r w:rsidR="007C0BA3">
              <w:t>digambarkan</w:t>
            </w:r>
            <w:proofErr w:type="spellEnd"/>
            <w:r w:rsidR="007C0BA3">
              <w:t xml:space="preserve"> </w:t>
            </w:r>
            <w:proofErr w:type="spellStart"/>
            <w:r w:rsidR="007C0BA3">
              <w:t>menggunakan</w:t>
            </w:r>
            <w:proofErr w:type="spellEnd"/>
            <w:r w:rsidR="007C0BA3">
              <w:t xml:space="preserve"> BPMN</w:t>
            </w:r>
            <w:r w:rsidR="00EC610B">
              <w:t xml:space="preserve"> untuk </w:t>
            </w:r>
            <w:proofErr w:type="spellStart"/>
            <w:r w:rsidR="00EC610B">
              <w:t>menggambarkan</w:t>
            </w:r>
            <w:proofErr w:type="spellEnd"/>
            <w:r w:rsidR="00EC610B">
              <w:t xml:space="preserve"> </w:t>
            </w:r>
            <w:proofErr w:type="spellStart"/>
            <w:r w:rsidR="00EC610B">
              <w:t>kondisi</w:t>
            </w:r>
            <w:proofErr w:type="spellEnd"/>
            <w:r w:rsidR="00EC610B">
              <w:t xml:space="preserve"> </w:t>
            </w:r>
            <w:r w:rsidR="00EC610B">
              <w:rPr>
                <w:b/>
                <w:bCs/>
                <w:i/>
                <w:iCs/>
              </w:rPr>
              <w:t>to be</w:t>
            </w:r>
            <w:r w:rsidR="007C0BA3">
              <w:t xml:space="preserve">. </w:t>
            </w:r>
            <w:proofErr w:type="spellStart"/>
            <w:r w:rsidR="007C0BA3">
              <w:t>Ilmu</w:t>
            </w:r>
            <w:proofErr w:type="spellEnd"/>
            <w:r w:rsidR="007C0BA3">
              <w:t xml:space="preserve"> </w:t>
            </w:r>
            <w:proofErr w:type="spellStart"/>
            <w:r w:rsidR="007C0BA3">
              <w:t>ini</w:t>
            </w:r>
            <w:proofErr w:type="spellEnd"/>
            <w:r w:rsidR="007C0BA3">
              <w:t xml:space="preserve"> sangat </w:t>
            </w:r>
            <w:proofErr w:type="spellStart"/>
            <w:r w:rsidR="007C0BA3">
              <w:t>erat</w:t>
            </w:r>
            <w:proofErr w:type="spellEnd"/>
            <w:r w:rsidR="007C0BA3">
              <w:t xml:space="preserve"> </w:t>
            </w:r>
            <w:proofErr w:type="spellStart"/>
            <w:r w:rsidR="007C0BA3">
              <w:t>hubunganya</w:t>
            </w:r>
            <w:proofErr w:type="spellEnd"/>
            <w:r w:rsidR="007C0BA3">
              <w:t xml:space="preserve"> dengan </w:t>
            </w:r>
            <w:proofErr w:type="spellStart"/>
            <w:r w:rsidR="007C0BA3">
              <w:t>manajemen</w:t>
            </w:r>
            <w:proofErr w:type="spellEnd"/>
            <w:r w:rsidR="007C0BA3">
              <w:t xml:space="preserve"> dan perbaikan proses</w:t>
            </w:r>
            <w:r w:rsidR="002B0B82">
              <w:t>.</w:t>
            </w:r>
          </w:p>
          <w:p w14:paraId="43FF46A0" w14:textId="77777777" w:rsidR="002B0B82" w:rsidRDefault="002B0B82" w:rsidP="00D6609D">
            <w:pPr>
              <w:spacing w:line="360" w:lineRule="auto"/>
            </w:pPr>
          </w:p>
          <w:p w14:paraId="2BB7312A" w14:textId="190B36D3" w:rsidR="002B0B82" w:rsidRPr="00AC356E" w:rsidRDefault="002B0B82" w:rsidP="00D6609D">
            <w:pPr>
              <w:spacing w:line="360" w:lineRule="auto"/>
            </w:pPr>
            <w:r>
              <w:t xml:space="preserve">Serta tidak </w:t>
            </w:r>
            <w:proofErr w:type="spellStart"/>
            <w:r>
              <w:t>lepas</w:t>
            </w:r>
            <w:proofErr w:type="spellEnd"/>
            <w:r>
              <w:t xml:space="preserve"> </w:t>
            </w:r>
            <w:proofErr w:type="spellStart"/>
            <w:r>
              <w:t>bidang</w:t>
            </w:r>
            <w:proofErr w:type="spellEnd"/>
            <w:r>
              <w:t xml:space="preserve"> </w:t>
            </w:r>
            <w:proofErr w:type="spellStart"/>
            <w:r>
              <w:t>utama</w:t>
            </w:r>
            <w:proofErr w:type="spellEnd"/>
            <w:r>
              <w:t xml:space="preserve"> yang </w:t>
            </w:r>
            <w:proofErr w:type="spellStart"/>
            <w:r>
              <w:t>menjadi</w:t>
            </w:r>
            <w:proofErr w:type="spellEnd"/>
            <w:r>
              <w:t xml:space="preserve"> </w:t>
            </w:r>
            <w:proofErr w:type="spellStart"/>
            <w:r>
              <w:t>bahasan</w:t>
            </w:r>
            <w:proofErr w:type="spellEnd"/>
            <w:r>
              <w:t xml:space="preserve"> </w:t>
            </w:r>
            <w:proofErr w:type="spellStart"/>
            <w:r>
              <w:t>adalah</w:t>
            </w:r>
            <w:proofErr w:type="spellEnd"/>
            <w:r>
              <w:t xml:space="preserve"> terkait </w:t>
            </w:r>
            <w:proofErr w:type="spellStart"/>
            <w:r>
              <w:t>manajemen</w:t>
            </w:r>
            <w:proofErr w:type="spellEnd"/>
            <w:r>
              <w:t xml:space="preserve"> </w:t>
            </w:r>
            <w:proofErr w:type="spellStart"/>
            <w:r>
              <w:t>proyek</w:t>
            </w:r>
            <w:proofErr w:type="spellEnd"/>
            <w:r>
              <w:t xml:space="preserve"> dan bagaimana </w:t>
            </w:r>
            <w:proofErr w:type="spellStart"/>
            <w:r>
              <w:t>melakukan</w:t>
            </w:r>
            <w:proofErr w:type="spellEnd"/>
            <w:r>
              <w:t xml:space="preserve"> </w:t>
            </w:r>
            <w:proofErr w:type="spellStart"/>
            <w:r>
              <w:t>alokasi</w:t>
            </w:r>
            <w:proofErr w:type="spellEnd"/>
            <w:r>
              <w:t xml:space="preserve"> </w:t>
            </w:r>
            <w:proofErr w:type="spellStart"/>
            <w:r>
              <w:t>sumber</w:t>
            </w:r>
            <w:proofErr w:type="spellEnd"/>
            <w:r>
              <w:t xml:space="preserve"> </w:t>
            </w:r>
            <w:proofErr w:type="spellStart"/>
            <w:r>
              <w:t>daya</w:t>
            </w:r>
            <w:proofErr w:type="spellEnd"/>
            <w:r>
              <w:t xml:space="preserve"> pada </w:t>
            </w:r>
            <w:proofErr w:type="spellStart"/>
            <w:r>
              <w:t>sebuah</w:t>
            </w:r>
            <w:proofErr w:type="spellEnd"/>
            <w:r>
              <w:t xml:space="preserve"> </w:t>
            </w:r>
            <w:proofErr w:type="spellStart"/>
            <w:r>
              <w:t>proyek</w:t>
            </w:r>
            <w:proofErr w:type="spellEnd"/>
            <w:r>
              <w:t xml:space="preserve">, </w:t>
            </w:r>
            <w:proofErr w:type="spellStart"/>
            <w:r>
              <w:t>khususnya</w:t>
            </w:r>
            <w:proofErr w:type="spellEnd"/>
            <w:r>
              <w:t xml:space="preserve"> </w:t>
            </w:r>
            <w:proofErr w:type="spellStart"/>
            <w:r>
              <w:t>proyek</w:t>
            </w:r>
            <w:proofErr w:type="spellEnd"/>
            <w:r>
              <w:t xml:space="preserve"> yang sudah </w:t>
            </w:r>
            <w:proofErr w:type="spellStart"/>
            <w:r>
              <w:t>berjalan</w:t>
            </w:r>
            <w:proofErr w:type="spellEnd"/>
            <w:r>
              <w:t xml:space="preserve"> dan </w:t>
            </w:r>
            <w:proofErr w:type="spellStart"/>
            <w:r>
              <w:t>terjadi</w:t>
            </w:r>
            <w:proofErr w:type="spellEnd"/>
            <w:r>
              <w:t xml:space="preserve"> </w:t>
            </w:r>
            <w:proofErr w:type="spellStart"/>
            <w:r>
              <w:t>dinamika</w:t>
            </w:r>
            <w:proofErr w:type="spellEnd"/>
            <w:r>
              <w:t xml:space="preserve"> </w:t>
            </w:r>
            <w:proofErr w:type="spellStart"/>
            <w:r>
              <w:t>perubahan</w:t>
            </w:r>
            <w:proofErr w:type="spellEnd"/>
            <w:r>
              <w:t>.</w:t>
            </w:r>
          </w:p>
        </w:tc>
      </w:tr>
      <w:tr w:rsidR="005A6278" w14:paraId="205289F4" w14:textId="77777777" w:rsidTr="00BB68B9">
        <w:tc>
          <w:tcPr>
            <w:tcW w:w="4247" w:type="dxa"/>
            <w:tcPrChange w:id="2194" w:author="ilham.nur@office.ui.ac.id" w:date="2023-03-04T10:09:00Z">
              <w:tcPr>
                <w:tcW w:w="4247" w:type="dxa"/>
              </w:tcPr>
            </w:tcPrChange>
          </w:tcPr>
          <w:p w14:paraId="689F8519" w14:textId="77777777" w:rsidR="005A6278" w:rsidRPr="00D6609D" w:rsidRDefault="005A6278" w:rsidP="00D6609D">
            <w:pPr>
              <w:spacing w:line="360" w:lineRule="auto"/>
              <w:rPr>
                <w:b/>
                <w:bCs/>
                <w:i/>
                <w:iCs/>
              </w:rPr>
            </w:pPr>
            <w:r w:rsidRPr="00D6609D">
              <w:rPr>
                <w:b/>
                <w:bCs/>
                <w:i/>
                <w:iCs/>
              </w:rPr>
              <w:t>11. Information Engineering</w:t>
            </w:r>
          </w:p>
          <w:p w14:paraId="4AC20040" w14:textId="77777777" w:rsidR="005A6278" w:rsidRPr="00D6609D" w:rsidRDefault="005A6278" w:rsidP="00D6609D">
            <w:pPr>
              <w:spacing w:line="360" w:lineRule="auto"/>
              <w:rPr>
                <w:i/>
                <w:iCs/>
              </w:rPr>
            </w:pPr>
            <w:r w:rsidRPr="00D6609D">
              <w:rPr>
                <w:i/>
                <w:iCs/>
              </w:rPr>
              <w:t>11.11 System Design</w:t>
            </w:r>
          </w:p>
          <w:p w14:paraId="0F906DDF" w14:textId="048A4168" w:rsidR="005A6278" w:rsidRPr="00D6609D" w:rsidRDefault="005A6278" w:rsidP="00D6609D">
            <w:pPr>
              <w:spacing w:line="360" w:lineRule="auto"/>
              <w:rPr>
                <w:i/>
                <w:iCs/>
              </w:rPr>
            </w:pPr>
            <w:r w:rsidRPr="00D6609D">
              <w:rPr>
                <w:i/>
                <w:iCs/>
              </w:rPr>
              <w:t xml:space="preserve">11.11.1 Development of specifications to meet </w:t>
            </w:r>
            <w:del w:id="2195" w:author="ilham.nur@office.ui.ac.id [2]" w:date="2023-01-23T11:21:00Z">
              <w:r w:rsidRPr="00D6609D" w:rsidDel="00576ADF">
                <w:rPr>
                  <w:i/>
                  <w:iCs/>
                </w:rPr>
                <w:delText>demand</w:delText>
              </w:r>
            </w:del>
            <w:ins w:id="2196" w:author="ilham.nur@office.ui.ac.id [2]" w:date="2023-01-23T11:21:00Z">
              <w:r w:rsidR="00576ADF" w:rsidRPr="00D6609D">
                <w:rPr>
                  <w:i/>
                  <w:iCs/>
                </w:rPr>
                <w:t>demand.</w:t>
              </w:r>
            </w:ins>
          </w:p>
          <w:p w14:paraId="32D3B697" w14:textId="77777777" w:rsidR="005A6278" w:rsidRPr="00D6609D" w:rsidRDefault="005A6278" w:rsidP="00D6609D">
            <w:pPr>
              <w:spacing w:line="360" w:lineRule="auto"/>
              <w:rPr>
                <w:i/>
                <w:iCs/>
              </w:rPr>
            </w:pPr>
            <w:r w:rsidRPr="00D6609D">
              <w:rPr>
                <w:i/>
                <w:iCs/>
              </w:rPr>
              <w:t>11.11.2 Design Process</w:t>
            </w:r>
          </w:p>
          <w:p w14:paraId="7F1089A1" w14:textId="77777777" w:rsidR="005A6278" w:rsidRPr="00D6609D" w:rsidRDefault="005A6278" w:rsidP="00D6609D">
            <w:pPr>
              <w:spacing w:line="360" w:lineRule="auto"/>
              <w:rPr>
                <w:i/>
                <w:iCs/>
              </w:rPr>
            </w:pPr>
            <w:r w:rsidRPr="00D6609D">
              <w:rPr>
                <w:i/>
                <w:iCs/>
              </w:rPr>
              <w:t>11.11.3 Data Design</w:t>
            </w:r>
          </w:p>
          <w:p w14:paraId="387CF055" w14:textId="77777777" w:rsidR="005A6278" w:rsidRPr="00D6609D" w:rsidRDefault="005A6278" w:rsidP="00D6609D">
            <w:pPr>
              <w:spacing w:line="360" w:lineRule="auto"/>
              <w:rPr>
                <w:i/>
                <w:iCs/>
              </w:rPr>
            </w:pPr>
            <w:r w:rsidRPr="00D6609D">
              <w:rPr>
                <w:i/>
                <w:iCs/>
              </w:rPr>
              <w:t>11.11.4 System Architecture Design</w:t>
            </w:r>
          </w:p>
          <w:p w14:paraId="2C1CB6AF" w14:textId="77777777" w:rsidR="005A6278" w:rsidRDefault="005A6278" w:rsidP="00D6609D">
            <w:pPr>
              <w:spacing w:line="360" w:lineRule="auto"/>
              <w:rPr>
                <w:i/>
                <w:iCs/>
              </w:rPr>
            </w:pPr>
            <w:r w:rsidRPr="00D6609D">
              <w:rPr>
                <w:i/>
                <w:iCs/>
              </w:rPr>
              <w:t>11.11.5 UML and other common diagramming tools in design</w:t>
            </w:r>
          </w:p>
          <w:p w14:paraId="64992E30" w14:textId="77777777" w:rsidR="005A6278" w:rsidRPr="003540B5" w:rsidRDefault="005A6278" w:rsidP="00D6609D">
            <w:pPr>
              <w:spacing w:line="360" w:lineRule="auto"/>
              <w:rPr>
                <w:i/>
                <w:iCs/>
              </w:rPr>
            </w:pPr>
            <w:r w:rsidRPr="003540B5">
              <w:rPr>
                <w:i/>
                <w:iCs/>
              </w:rPr>
              <w:lastRenderedPageBreak/>
              <w:t>11.16 Management Considerations for the information system</w:t>
            </w:r>
          </w:p>
          <w:p w14:paraId="638DE6BD" w14:textId="77777777" w:rsidR="005A6278" w:rsidRPr="00D6609D" w:rsidRDefault="005A6278" w:rsidP="00D6609D">
            <w:pPr>
              <w:spacing w:line="360" w:lineRule="auto"/>
              <w:rPr>
                <w:i/>
                <w:iCs/>
              </w:rPr>
            </w:pPr>
            <w:r w:rsidRPr="003540B5">
              <w:rPr>
                <w:i/>
                <w:iCs/>
              </w:rPr>
              <w:t>11.16.3 Project Management of Information systems and software project</w:t>
            </w:r>
          </w:p>
        </w:tc>
        <w:tc>
          <w:tcPr>
            <w:tcW w:w="4247" w:type="dxa"/>
            <w:tcPrChange w:id="2197" w:author="ilham.nur@office.ui.ac.id" w:date="2023-03-04T10:09:00Z">
              <w:tcPr>
                <w:tcW w:w="4247" w:type="dxa"/>
              </w:tcPr>
            </w:tcPrChange>
          </w:tcPr>
          <w:p w14:paraId="55D9D1CD" w14:textId="35F27556" w:rsidR="005A6278" w:rsidRPr="00AE58C4" w:rsidRDefault="00AE663F" w:rsidP="00D6609D">
            <w:pPr>
              <w:spacing w:line="360" w:lineRule="auto"/>
              <w:rPr>
                <w:i/>
                <w:iCs/>
              </w:rPr>
            </w:pPr>
            <w:proofErr w:type="spellStart"/>
            <w:r>
              <w:lastRenderedPageBreak/>
              <w:t>Bidang</w:t>
            </w:r>
            <w:proofErr w:type="spellEnd"/>
            <w:r>
              <w:t xml:space="preserve"> </w:t>
            </w:r>
            <w:r w:rsidRPr="00AE58C4">
              <w:rPr>
                <w:i/>
                <w:iCs/>
              </w:rPr>
              <w:t xml:space="preserve">information </w:t>
            </w:r>
            <w:r w:rsidR="00092ECC" w:rsidRPr="00AE58C4">
              <w:rPr>
                <w:i/>
                <w:iCs/>
              </w:rPr>
              <w:t>engineering</w:t>
            </w:r>
            <w:r w:rsidR="00092ECC">
              <w:rPr>
                <w:i/>
                <w:iCs/>
              </w:rPr>
              <w:t xml:space="preserve"> </w:t>
            </w:r>
            <w:proofErr w:type="spellStart"/>
            <w:r w:rsidR="00092ECC">
              <w:t>merupakan</w:t>
            </w:r>
            <w:proofErr w:type="spellEnd"/>
            <w:r w:rsidR="00092ECC">
              <w:t xml:space="preserve"> </w:t>
            </w:r>
            <w:proofErr w:type="spellStart"/>
            <w:r w:rsidR="00092ECC">
              <w:t>bidang</w:t>
            </w:r>
            <w:proofErr w:type="spellEnd"/>
            <w:r w:rsidR="00092ECC">
              <w:t xml:space="preserve"> </w:t>
            </w:r>
            <w:proofErr w:type="spellStart"/>
            <w:r w:rsidR="00092ECC">
              <w:t>ilmu</w:t>
            </w:r>
            <w:proofErr w:type="spellEnd"/>
            <w:r w:rsidR="00092ECC">
              <w:t xml:space="preserve"> Teknik </w:t>
            </w:r>
            <w:proofErr w:type="spellStart"/>
            <w:r w:rsidR="00092ECC">
              <w:t>Industri</w:t>
            </w:r>
            <w:proofErr w:type="spellEnd"/>
            <w:r w:rsidR="00092ECC">
              <w:t xml:space="preserve"> yang </w:t>
            </w:r>
            <w:proofErr w:type="spellStart"/>
            <w:r w:rsidR="00092ECC">
              <w:t>digunakan</w:t>
            </w:r>
            <w:proofErr w:type="spellEnd"/>
            <w:r w:rsidR="00092ECC">
              <w:t xml:space="preserve"> untuk </w:t>
            </w:r>
            <w:proofErr w:type="spellStart"/>
            <w:r w:rsidR="00092ECC">
              <w:t>menyelesaikan</w:t>
            </w:r>
            <w:proofErr w:type="spellEnd"/>
            <w:r w:rsidR="00092ECC">
              <w:t xml:space="preserve"> </w:t>
            </w:r>
            <w:proofErr w:type="spellStart"/>
            <w:r w:rsidR="00092ECC">
              <w:t>permasalahan</w:t>
            </w:r>
            <w:proofErr w:type="spellEnd"/>
            <w:r w:rsidR="00092ECC">
              <w:t xml:space="preserve"> yang </w:t>
            </w:r>
            <w:proofErr w:type="spellStart"/>
            <w:r w:rsidR="00092ECC">
              <w:t>ada</w:t>
            </w:r>
            <w:proofErr w:type="spellEnd"/>
            <w:r w:rsidR="00092ECC">
              <w:t xml:space="preserve">. </w:t>
            </w:r>
            <w:r w:rsidR="00CB4043">
              <w:t xml:space="preserve">Di mana pada </w:t>
            </w:r>
            <w:proofErr w:type="spellStart"/>
            <w:r w:rsidR="00CB4043">
              <w:t>Sistem</w:t>
            </w:r>
            <w:proofErr w:type="spellEnd"/>
            <w:r w:rsidR="00CB4043">
              <w:t xml:space="preserve"> </w:t>
            </w:r>
            <w:proofErr w:type="spellStart"/>
            <w:r w:rsidR="00CB4043">
              <w:t>Informasi</w:t>
            </w:r>
            <w:proofErr w:type="spellEnd"/>
            <w:r w:rsidR="00CB4043">
              <w:t xml:space="preserve"> </w:t>
            </w:r>
            <w:proofErr w:type="spellStart"/>
            <w:r w:rsidR="00CB4043">
              <w:t>Manajemen</w:t>
            </w:r>
            <w:proofErr w:type="spellEnd"/>
            <w:r w:rsidR="00CB4043">
              <w:t xml:space="preserve"> </w:t>
            </w:r>
            <w:proofErr w:type="spellStart"/>
            <w:r w:rsidR="00CB4043">
              <w:t>Proyek</w:t>
            </w:r>
            <w:proofErr w:type="spellEnd"/>
            <w:r w:rsidR="00CB4043">
              <w:t xml:space="preserve"> dilakukan </w:t>
            </w:r>
            <w:proofErr w:type="spellStart"/>
            <w:r w:rsidR="00CB4043">
              <w:t>pembangunan</w:t>
            </w:r>
            <w:proofErr w:type="spellEnd"/>
            <w:r w:rsidR="00CB4043">
              <w:t xml:space="preserve"> </w:t>
            </w:r>
            <w:proofErr w:type="spellStart"/>
            <w:r w:rsidR="00CB4043">
              <w:t>desain</w:t>
            </w:r>
            <w:proofErr w:type="spellEnd"/>
            <w:r w:rsidR="00CB4043">
              <w:t xml:space="preserve"> proses, </w:t>
            </w:r>
            <w:proofErr w:type="spellStart"/>
            <w:r w:rsidR="00CB4043">
              <w:t>desain</w:t>
            </w:r>
            <w:proofErr w:type="spellEnd"/>
            <w:r w:rsidR="00CB4043">
              <w:t xml:space="preserve"> data yang </w:t>
            </w:r>
            <w:proofErr w:type="spellStart"/>
            <w:r w:rsidR="00CB4043">
              <w:t>akan</w:t>
            </w:r>
            <w:proofErr w:type="spellEnd"/>
            <w:r w:rsidR="00CB4043">
              <w:t xml:space="preserve"> </w:t>
            </w:r>
            <w:proofErr w:type="spellStart"/>
            <w:r w:rsidR="00CB4043">
              <w:t>dikirimkan</w:t>
            </w:r>
            <w:proofErr w:type="spellEnd"/>
            <w:r w:rsidR="00CB4043">
              <w:t xml:space="preserve">, </w:t>
            </w:r>
            <w:proofErr w:type="spellStart"/>
            <w:r w:rsidR="00CB4043">
              <w:t>arsitektur</w:t>
            </w:r>
            <w:proofErr w:type="spellEnd"/>
            <w:r w:rsidR="00CB4043">
              <w:t xml:space="preserve"> </w:t>
            </w:r>
            <w:proofErr w:type="spellStart"/>
            <w:r w:rsidR="00CB4043">
              <w:t>sistem</w:t>
            </w:r>
            <w:proofErr w:type="spellEnd"/>
            <w:r w:rsidR="00CB4043">
              <w:t xml:space="preserve"> dan data, </w:t>
            </w:r>
            <w:proofErr w:type="spellStart"/>
            <w:r w:rsidR="00CB4043">
              <w:t>serta</w:t>
            </w:r>
            <w:proofErr w:type="spellEnd"/>
            <w:r w:rsidR="00CB4043">
              <w:t xml:space="preserve"> U</w:t>
            </w:r>
            <w:r w:rsidR="00CB4043">
              <w:rPr>
                <w:i/>
                <w:iCs/>
              </w:rPr>
              <w:t xml:space="preserve">nified Modelling Language </w:t>
            </w:r>
            <w:r w:rsidR="00CB4043">
              <w:t xml:space="preserve">(UML) untuk </w:t>
            </w:r>
            <w:proofErr w:type="spellStart"/>
            <w:r w:rsidR="00CB4043">
              <w:lastRenderedPageBreak/>
              <w:t>memodelkan</w:t>
            </w:r>
            <w:proofErr w:type="spellEnd"/>
            <w:r w:rsidR="00CB4043">
              <w:t xml:space="preserve"> bagaimana </w:t>
            </w:r>
            <w:proofErr w:type="spellStart"/>
            <w:r w:rsidR="00CB4043">
              <w:t>sistem</w:t>
            </w:r>
            <w:proofErr w:type="spellEnd"/>
            <w:r w:rsidR="00CB4043">
              <w:t xml:space="preserve"> </w:t>
            </w:r>
            <w:proofErr w:type="spellStart"/>
            <w:r w:rsidR="00CB4043">
              <w:t>bekerja</w:t>
            </w:r>
            <w:proofErr w:type="spellEnd"/>
            <w:r w:rsidR="00CB4043">
              <w:t xml:space="preserve"> </w:t>
            </w:r>
            <w:proofErr w:type="spellStart"/>
            <w:r w:rsidR="00CB4043">
              <w:t>dari</w:t>
            </w:r>
            <w:proofErr w:type="spellEnd"/>
            <w:r w:rsidR="00CB4043">
              <w:t xml:space="preserve"> </w:t>
            </w:r>
            <w:proofErr w:type="spellStart"/>
            <w:r w:rsidR="00CB4043">
              <w:t>mulai</w:t>
            </w:r>
            <w:proofErr w:type="spellEnd"/>
            <w:r w:rsidR="00CB4043">
              <w:t xml:space="preserve"> </w:t>
            </w:r>
            <w:r w:rsidR="00CB4043" w:rsidRPr="00AE58C4">
              <w:rPr>
                <w:i/>
                <w:iCs/>
              </w:rPr>
              <w:t>input</w:t>
            </w:r>
            <w:r w:rsidR="00CB4043">
              <w:t xml:space="preserve">, proses dan </w:t>
            </w:r>
            <w:r w:rsidR="00CB4043">
              <w:rPr>
                <w:i/>
                <w:iCs/>
              </w:rPr>
              <w:t>output.</w:t>
            </w:r>
          </w:p>
        </w:tc>
      </w:tr>
    </w:tbl>
    <w:p w14:paraId="19831F5F" w14:textId="77777777" w:rsidR="005A6278" w:rsidRDefault="005A6278" w:rsidP="00BB68B9">
      <w:pPr>
        <w:spacing w:line="360" w:lineRule="auto"/>
      </w:pPr>
    </w:p>
    <w:p w14:paraId="070DFE06" w14:textId="77777777" w:rsidR="00E614FF" w:rsidRDefault="00E614FF">
      <w:pPr>
        <w:keepNext/>
        <w:spacing w:line="360" w:lineRule="auto"/>
        <w:jc w:val="center"/>
        <w:rPr>
          <w:ins w:id="2198" w:author="ilham.nur@office.ui.ac.id [2]" w:date="2023-01-05T22:19:00Z"/>
        </w:rPr>
        <w:pPrChange w:id="2199" w:author="ilham.nur@office.ui.ac.id" w:date="2023-03-04T10:09:00Z">
          <w:pPr>
            <w:spacing w:line="360" w:lineRule="auto"/>
            <w:ind w:left="720"/>
            <w:jc w:val="center"/>
          </w:pPr>
        </w:pPrChange>
      </w:pPr>
      <w:ins w:id="2200" w:author="ilham.nur@office.ui.ac.id [2]" w:date="2023-01-05T22:18:00Z">
        <w:r>
          <w:rPr>
            <w:noProof/>
          </w:rPr>
          <w:drawing>
            <wp:inline distT="0" distB="0" distL="0" distR="0" wp14:anchorId="5AC6DDC1" wp14:editId="5A99BE71">
              <wp:extent cx="5400040" cy="2935605"/>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53"/>
                      <a:stretch>
                        <a:fillRect/>
                      </a:stretch>
                    </pic:blipFill>
                    <pic:spPr>
                      <a:xfrm>
                        <a:off x="0" y="0"/>
                        <a:ext cx="5400040" cy="2935605"/>
                      </a:xfrm>
                      <a:prstGeom prst="rect">
                        <a:avLst/>
                      </a:prstGeom>
                    </pic:spPr>
                  </pic:pic>
                </a:graphicData>
              </a:graphic>
            </wp:inline>
          </w:drawing>
        </w:r>
      </w:ins>
    </w:p>
    <w:p w14:paraId="2A9C5AC3" w14:textId="4386D728" w:rsidR="00AE58C4" w:rsidRDefault="00E614FF" w:rsidP="003F0C01">
      <w:pPr>
        <w:pStyle w:val="Caption"/>
        <w:rPr>
          <w:ins w:id="2201" w:author="ilham.nur@office.ui.ac.id [2]" w:date="2023-01-29T12:18:00Z"/>
        </w:rPr>
      </w:pPr>
      <w:bookmarkStart w:id="2202" w:name="_Toc128944244"/>
      <w:ins w:id="2203" w:author="ilham.nur@office.ui.ac.id [2]" w:date="2023-01-05T22:19:00Z">
        <w:r>
          <w:t xml:space="preserve">Gambar </w:t>
        </w:r>
      </w:ins>
      <w:ins w:id="2204" w:author="ilham.nur@office.ui.ac.id" w:date="2023-03-10T23:19:00Z">
        <w:r w:rsidR="0017462A">
          <w:fldChar w:fldCharType="begin"/>
        </w:r>
        <w:r w:rsidR="0017462A">
          <w:instrText xml:space="preserve"> STYLEREF 1 \s </w:instrText>
        </w:r>
      </w:ins>
      <w:r w:rsidR="0017462A">
        <w:fldChar w:fldCharType="separate"/>
      </w:r>
      <w:r w:rsidR="0017462A">
        <w:rPr>
          <w:noProof/>
        </w:rPr>
        <w:t>3</w:t>
      </w:r>
      <w:ins w:id="2205"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2206" w:author="ilham.nur@office.ui.ac.id" w:date="2023-03-10T23:19:00Z">
        <w:r w:rsidR="0017462A">
          <w:rPr>
            <w:noProof/>
          </w:rPr>
          <w:t>2</w:t>
        </w:r>
        <w:r w:rsidR="0017462A">
          <w:fldChar w:fldCharType="end"/>
        </w:r>
      </w:ins>
      <w:ins w:id="2207" w:author="Ilham Nur Pratama" w:date="2023-03-09T00:23:00Z">
        <w:del w:id="2208" w:author="ilham.nur@office.ui.ac.id" w:date="2023-03-10T23:19:00Z">
          <w:r w:rsidR="00C56C18" w:rsidDel="0017462A">
            <w:fldChar w:fldCharType="begin"/>
          </w:r>
          <w:r w:rsidR="00C56C18" w:rsidDel="0017462A">
            <w:delInstrText xml:space="preserve"> STYLEREF 1 \s </w:delInstrText>
          </w:r>
        </w:del>
      </w:ins>
      <w:del w:id="2209" w:author="ilham.nur@office.ui.ac.id" w:date="2023-03-10T23:19:00Z">
        <w:r w:rsidR="00C56C18" w:rsidDel="0017462A">
          <w:fldChar w:fldCharType="separate"/>
        </w:r>
        <w:r w:rsidR="00C56C18" w:rsidDel="0017462A">
          <w:rPr>
            <w:noProof/>
          </w:rPr>
          <w:delText>3</w:delText>
        </w:r>
      </w:del>
      <w:ins w:id="2210" w:author="Ilham Nur Pratama" w:date="2023-03-09T00:23:00Z">
        <w:del w:id="2211"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2212" w:author="ilham.nur@office.ui.ac.id" w:date="2023-03-10T23:19:00Z">
        <w:r w:rsidR="00C56C18" w:rsidDel="0017462A">
          <w:fldChar w:fldCharType="separate"/>
        </w:r>
      </w:del>
      <w:ins w:id="2213" w:author="Ilham Nur Pratama" w:date="2023-03-09T00:23:00Z">
        <w:del w:id="2214" w:author="ilham.nur@office.ui.ac.id" w:date="2023-03-10T23:19:00Z">
          <w:r w:rsidR="00C56C18" w:rsidDel="0017462A">
            <w:rPr>
              <w:noProof/>
            </w:rPr>
            <w:delText>2</w:delText>
          </w:r>
          <w:r w:rsidR="00C56C18" w:rsidDel="0017462A">
            <w:fldChar w:fldCharType="end"/>
          </w:r>
        </w:del>
      </w:ins>
      <w:ins w:id="2215" w:author="ilham.nur@office.ui.ac.id" w:date="2023-03-05T14:12:00Z">
        <w:del w:id="2216" w:author="Ilham Nur Pratama" w:date="2023-03-08T18:52:00Z">
          <w:r w:rsidR="00604724" w:rsidDel="0067134C">
            <w:fldChar w:fldCharType="begin"/>
          </w:r>
          <w:r w:rsidR="00604724" w:rsidDel="0067134C">
            <w:delInstrText xml:space="preserve"> STYLEREF 1 \s </w:delInstrText>
          </w:r>
        </w:del>
      </w:ins>
      <w:del w:id="2217" w:author="Ilham Nur Pratama" w:date="2023-03-08T18:52:00Z">
        <w:r w:rsidR="00604724" w:rsidDel="0067134C">
          <w:fldChar w:fldCharType="separate"/>
        </w:r>
        <w:r w:rsidR="00A262DF" w:rsidDel="0067134C">
          <w:rPr>
            <w:noProof/>
          </w:rPr>
          <w:delText>3</w:delText>
        </w:r>
      </w:del>
      <w:ins w:id="2218" w:author="ilham.nur@office.ui.ac.id" w:date="2023-03-05T14:12:00Z">
        <w:del w:id="2219"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2220" w:author="Ilham Nur Pratama" w:date="2023-03-08T18:52:00Z">
        <w:r w:rsidR="00604724" w:rsidDel="0067134C">
          <w:fldChar w:fldCharType="separate"/>
        </w:r>
      </w:del>
      <w:ins w:id="2221" w:author="ilham.nur@office.ui.ac.id" w:date="2023-03-05T21:23:00Z">
        <w:del w:id="2222" w:author="Ilham Nur Pratama" w:date="2023-03-08T18:52:00Z">
          <w:r w:rsidR="00A262DF" w:rsidDel="0067134C">
            <w:rPr>
              <w:noProof/>
            </w:rPr>
            <w:delText>2</w:delText>
          </w:r>
        </w:del>
      </w:ins>
      <w:ins w:id="2223" w:author="ilham.nur@office.ui.ac.id" w:date="2023-03-05T14:12:00Z">
        <w:del w:id="2224" w:author="Ilham Nur Pratama" w:date="2023-03-08T18:52:00Z">
          <w:r w:rsidR="00604724" w:rsidDel="0067134C">
            <w:fldChar w:fldCharType="end"/>
          </w:r>
        </w:del>
      </w:ins>
      <w:ins w:id="2225" w:author="ilham.nur@office.ui.ac.id [2]" w:date="2023-01-25T05:09:00Z">
        <w:del w:id="2226" w:author="ilham.nur@office.ui.ac.id" w:date="2023-02-02T22:33:00Z">
          <w:r w:rsidR="00F62D33" w:rsidDel="00A76FCF">
            <w:fldChar w:fldCharType="begin"/>
          </w:r>
          <w:r w:rsidR="00F62D33" w:rsidDel="00A76FCF">
            <w:delInstrText xml:space="preserve"> STYLEREF 1 \s </w:delInstrText>
          </w:r>
        </w:del>
      </w:ins>
      <w:del w:id="2227" w:author="ilham.nur@office.ui.ac.id" w:date="2023-02-02T22:33:00Z">
        <w:r w:rsidR="00F62D33" w:rsidDel="00A76FCF">
          <w:fldChar w:fldCharType="separate"/>
        </w:r>
        <w:r w:rsidR="00C64CA0" w:rsidDel="00A76FCF">
          <w:rPr>
            <w:noProof/>
          </w:rPr>
          <w:delText>3</w:delText>
        </w:r>
      </w:del>
      <w:ins w:id="2228" w:author="ilham.nur@office.ui.ac.id [2]" w:date="2023-01-25T05:09:00Z">
        <w:del w:id="2229"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2230" w:author="ilham.nur@office.ui.ac.id" w:date="2023-02-02T22:33:00Z">
        <w:r w:rsidR="00000000">
          <w:fldChar w:fldCharType="separate"/>
        </w:r>
      </w:del>
      <w:ins w:id="2231" w:author="ilham.nur@office.ui.ac.id [2]" w:date="2023-01-25T05:09:00Z">
        <w:del w:id="2232" w:author="ilham.nur@office.ui.ac.id" w:date="2023-02-02T22:33:00Z">
          <w:r w:rsidR="00F62D33" w:rsidDel="00A76FCF">
            <w:fldChar w:fldCharType="end"/>
          </w:r>
        </w:del>
      </w:ins>
      <w:ins w:id="2233" w:author="ilham.nur@office.ui.ac.id [2]" w:date="2023-01-05T22:19:00Z">
        <w:r>
          <w:t xml:space="preserve"> Area </w:t>
        </w:r>
        <w:proofErr w:type="spellStart"/>
        <w:r>
          <w:t>penelitian</w:t>
        </w:r>
        <w:proofErr w:type="spellEnd"/>
        <w:r>
          <w:t xml:space="preserve"> yang dilakukan yang </w:t>
        </w:r>
        <w:proofErr w:type="spellStart"/>
        <w:r>
          <w:t>berhubungan</w:t>
        </w:r>
        <w:proofErr w:type="spellEnd"/>
        <w:r>
          <w:t xml:space="preserve"> dengan </w:t>
        </w:r>
        <w:proofErr w:type="spellStart"/>
        <w:r>
          <w:t>bidak</w:t>
        </w:r>
        <w:proofErr w:type="spellEnd"/>
        <w:r>
          <w:t xml:space="preserve"> Teknik </w:t>
        </w:r>
        <w:proofErr w:type="spellStart"/>
        <w:r>
          <w:t>Industri</w:t>
        </w:r>
      </w:ins>
      <w:bookmarkEnd w:id="2202"/>
      <w:proofErr w:type="spellEnd"/>
    </w:p>
    <w:p w14:paraId="0BD269B3" w14:textId="2A81E68F" w:rsidR="00EE4E27" w:rsidRPr="00EE4E27" w:rsidRDefault="00EE4E27">
      <w:pPr>
        <w:jc w:val="center"/>
        <w:pPrChange w:id="2234" w:author="ilham.nur@office.ui.ac.id" w:date="2023-03-04T10:09:00Z">
          <w:pPr>
            <w:spacing w:line="360" w:lineRule="auto"/>
          </w:pPr>
        </w:pPrChange>
      </w:pPr>
      <w:proofErr w:type="spellStart"/>
      <w:ins w:id="2235" w:author="ilham.nur@office.ui.ac.id [2]" w:date="2023-01-29T12:18:00Z">
        <w:r>
          <w:t>Sumber</w:t>
        </w:r>
        <w:proofErr w:type="spellEnd"/>
        <w:r>
          <w:t xml:space="preserve">: </w:t>
        </w:r>
        <w:r>
          <w:fldChar w:fldCharType="begin" w:fldLock="1"/>
        </w:r>
      </w:ins>
      <w:r>
        <w:instrText>ADDIN CSL_CITATION {"citationItems":[{"id":"ITEM-1","itemData":{"author":[{"dropping-particle":"","family":"Institute of Industrial and System Engineer","given":"","non-dropping-particle":"","parse-names":false,"suffix":""}],"id":"ITEM-1","issued":{"date-parts":[["2021"]]},"publisher":"IISE","publisher-place":"Norcoss","title":"Industrial and System Engineering Body of Knowledge","type":"article"},"uris":["http://www.mendeley.com/documents/?uuid=591ae1a8-bd6e-4c14-8d95-f0f9e9a19adf"]}],"mendeley":{"formattedCitation":"(Institute of Industrial and System Engineer, 2021)","plainTextFormattedCitation":"(Institute of Industrial and System Engineer, 2021)"},"properties":{"noteIndex":0},"schema":"https://github.com/citation-style-language/schema/raw/master/csl-citation.json"}</w:instrText>
      </w:r>
      <w:r>
        <w:fldChar w:fldCharType="separate"/>
      </w:r>
      <w:r w:rsidRPr="00EE4E27">
        <w:rPr>
          <w:noProof/>
        </w:rPr>
        <w:t>(Institute of Industrial and System Engineer, 2021)</w:t>
      </w:r>
      <w:ins w:id="2236" w:author="ilham.nur@office.ui.ac.id [2]" w:date="2023-01-29T12:18:00Z">
        <w:r>
          <w:fldChar w:fldCharType="end"/>
        </w:r>
      </w:ins>
    </w:p>
    <w:p w14:paraId="209BA341" w14:textId="24CA829A" w:rsidR="00071FC4" w:rsidRDefault="00071FC4">
      <w:pPr>
        <w:pStyle w:val="Heading2"/>
        <w:spacing w:line="360" w:lineRule="auto"/>
        <w:pPrChange w:id="2237" w:author="ilham.nur@office.ui.ac.id" w:date="2023-03-04T10:10:00Z">
          <w:pPr>
            <w:pStyle w:val="Heading3"/>
            <w:numPr>
              <w:numId w:val="29"/>
            </w:numPr>
            <w:spacing w:line="360" w:lineRule="auto"/>
          </w:pPr>
        </w:pPrChange>
      </w:pPr>
      <w:bookmarkStart w:id="2238" w:name="_Toc128943877"/>
      <w:proofErr w:type="spellStart"/>
      <w:r>
        <w:t>Mencari</w:t>
      </w:r>
      <w:proofErr w:type="spellEnd"/>
      <w:r>
        <w:t xml:space="preserve"> dan </w:t>
      </w:r>
      <w:proofErr w:type="spellStart"/>
      <w:r>
        <w:t>Menentukan</w:t>
      </w:r>
      <w:proofErr w:type="spellEnd"/>
      <w:r>
        <w:t xml:space="preserve"> </w:t>
      </w:r>
      <w:proofErr w:type="spellStart"/>
      <w:r>
        <w:t>Celah</w:t>
      </w:r>
      <w:proofErr w:type="spellEnd"/>
      <w:r>
        <w:t xml:space="preserve"> </w:t>
      </w:r>
      <w:proofErr w:type="spellStart"/>
      <w:r>
        <w:t>Penelitian</w:t>
      </w:r>
      <w:bookmarkEnd w:id="2238"/>
      <w:proofErr w:type="spellEnd"/>
    </w:p>
    <w:p w14:paraId="033DB62C" w14:textId="1750C14C" w:rsidR="00071FC4" w:rsidRDefault="00071FC4">
      <w:pPr>
        <w:spacing w:line="360" w:lineRule="auto"/>
        <w:pPrChange w:id="2239" w:author="ilham.nur@office.ui.ac.id" w:date="2023-03-04T10:10:00Z">
          <w:pPr>
            <w:spacing w:line="360" w:lineRule="auto"/>
            <w:ind w:left="720"/>
          </w:pPr>
        </w:pPrChange>
      </w:pPr>
      <w:proofErr w:type="spellStart"/>
      <w:r>
        <w:t>Tahapan</w:t>
      </w:r>
      <w:proofErr w:type="spellEnd"/>
      <w:r>
        <w:t xml:space="preserve"> </w:t>
      </w:r>
      <w:proofErr w:type="spellStart"/>
      <w:r>
        <w:t>ini</w:t>
      </w:r>
      <w:proofErr w:type="spellEnd"/>
      <w:r>
        <w:t xml:space="preserve"> </w:t>
      </w:r>
      <w:proofErr w:type="spellStart"/>
      <w:r>
        <w:t>didasari</w:t>
      </w:r>
      <w:proofErr w:type="spellEnd"/>
      <w:r>
        <w:t xml:space="preserve"> oleh proses </w:t>
      </w:r>
      <w:proofErr w:type="spellStart"/>
      <w:r>
        <w:t>studi</w:t>
      </w:r>
      <w:proofErr w:type="spellEnd"/>
      <w:r>
        <w:t xml:space="preserve"> </w:t>
      </w:r>
      <w:proofErr w:type="spellStart"/>
      <w:r>
        <w:t>literatur</w:t>
      </w:r>
      <w:proofErr w:type="spellEnd"/>
      <w:r>
        <w:t xml:space="preserve"> yang </w:t>
      </w:r>
      <w:proofErr w:type="spellStart"/>
      <w:r>
        <w:t>telah</w:t>
      </w:r>
      <w:proofErr w:type="spellEnd"/>
      <w:r>
        <w:t xml:space="preserve"> dilakukan untuk </w:t>
      </w:r>
      <w:proofErr w:type="spellStart"/>
      <w:r>
        <w:t>melihat</w:t>
      </w:r>
      <w:proofErr w:type="spellEnd"/>
      <w:r>
        <w:t xml:space="preserve"> </w:t>
      </w:r>
      <w:proofErr w:type="spellStart"/>
      <w:r>
        <w:t>apa</w:t>
      </w:r>
      <w:proofErr w:type="spellEnd"/>
      <w:r>
        <w:t xml:space="preserve"> yang </w:t>
      </w:r>
      <w:proofErr w:type="spellStart"/>
      <w:r>
        <w:t>telah</w:t>
      </w:r>
      <w:proofErr w:type="spellEnd"/>
      <w:r>
        <w:t xml:space="preserve"> dilakukan pada </w:t>
      </w:r>
      <w:proofErr w:type="spellStart"/>
      <w:r>
        <w:t>penelitian</w:t>
      </w:r>
      <w:proofErr w:type="spellEnd"/>
      <w:r>
        <w:t xml:space="preserve"> </w:t>
      </w:r>
      <w:proofErr w:type="spellStart"/>
      <w:r>
        <w:t>terdahulu</w:t>
      </w:r>
      <w:proofErr w:type="spellEnd"/>
      <w:r>
        <w:t xml:space="preserve"> dan apakah </w:t>
      </w:r>
      <w:proofErr w:type="spellStart"/>
      <w:r>
        <w:t>terbuka</w:t>
      </w:r>
      <w:proofErr w:type="spellEnd"/>
      <w:r>
        <w:t xml:space="preserve"> </w:t>
      </w:r>
      <w:proofErr w:type="spellStart"/>
      <w:r>
        <w:t>peluang</w:t>
      </w:r>
      <w:proofErr w:type="spellEnd"/>
      <w:r>
        <w:t xml:space="preserve"> untuk </w:t>
      </w:r>
      <w:proofErr w:type="spellStart"/>
      <w:r>
        <w:t>penelitian</w:t>
      </w:r>
      <w:proofErr w:type="spellEnd"/>
      <w:r>
        <w:t xml:space="preserve"> baru pada </w:t>
      </w:r>
      <w:proofErr w:type="spellStart"/>
      <w:r>
        <w:t>bidang</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Proyek</w:t>
      </w:r>
      <w:proofErr w:type="spellEnd"/>
      <w:r>
        <w:t xml:space="preserve"> yang </w:t>
      </w:r>
      <w:proofErr w:type="spellStart"/>
      <w:r>
        <w:t>diintegrasi</w:t>
      </w:r>
      <w:proofErr w:type="spellEnd"/>
      <w:r>
        <w:t xml:space="preserve"> dengan </w:t>
      </w:r>
      <w:r>
        <w:rPr>
          <w:i/>
          <w:iCs/>
        </w:rPr>
        <w:t xml:space="preserve">random forest </w:t>
      </w:r>
      <w:r>
        <w:t xml:space="preserve">untuk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proofErr w:type="spellEnd"/>
      <w:r>
        <w:t xml:space="preserve">. Adapun </w:t>
      </w:r>
      <w:proofErr w:type="spellStart"/>
      <w:r>
        <w:t>celah</w:t>
      </w:r>
      <w:proofErr w:type="spellEnd"/>
      <w:r>
        <w:t xml:space="preserve"> </w:t>
      </w:r>
      <w:proofErr w:type="spellStart"/>
      <w:r>
        <w:t>penelitian</w:t>
      </w:r>
      <w:proofErr w:type="spellEnd"/>
      <w:r>
        <w:t xml:space="preserve"> dilakukan dengan </w:t>
      </w:r>
      <w:proofErr w:type="spellStart"/>
      <w:r>
        <w:t>menggunakan</w:t>
      </w:r>
      <w:proofErr w:type="spellEnd"/>
      <w:r>
        <w:t xml:space="preserve"> </w:t>
      </w:r>
      <w:proofErr w:type="spellStart"/>
      <w:r>
        <w:t>alat</w:t>
      </w:r>
      <w:proofErr w:type="spellEnd"/>
      <w:r>
        <w:t xml:space="preserve"> </w:t>
      </w:r>
      <w:proofErr w:type="spellStart"/>
      <w:r>
        <w:rPr>
          <w:i/>
          <w:iCs/>
        </w:rPr>
        <w:t>VosViewer</w:t>
      </w:r>
      <w:proofErr w:type="spellEnd"/>
      <w:r>
        <w:rPr>
          <w:i/>
          <w:iCs/>
        </w:rPr>
        <w:t xml:space="preserve"> </w:t>
      </w:r>
      <w:r>
        <w:t xml:space="preserve">untuk </w:t>
      </w:r>
      <w:proofErr w:type="spellStart"/>
      <w:r>
        <w:t>melihat</w:t>
      </w:r>
      <w:proofErr w:type="spellEnd"/>
      <w:r>
        <w:t xml:space="preserve"> apakah sudah </w:t>
      </w:r>
      <w:proofErr w:type="spellStart"/>
      <w:r>
        <w:t>ada</w:t>
      </w:r>
      <w:proofErr w:type="spellEnd"/>
      <w:r>
        <w:t xml:space="preserve"> </w:t>
      </w:r>
      <w:proofErr w:type="spellStart"/>
      <w:r>
        <w:t>penelitian</w:t>
      </w:r>
      <w:proofErr w:type="spellEnd"/>
      <w:r>
        <w:t xml:space="preserve"> yang </w:t>
      </w:r>
      <w:proofErr w:type="spellStart"/>
      <w:r>
        <w:t>pernah</w:t>
      </w:r>
      <w:proofErr w:type="spellEnd"/>
      <w:r>
        <w:t xml:space="preserve"> </w:t>
      </w:r>
      <w:proofErr w:type="spellStart"/>
      <w:r>
        <w:t>membahas</w:t>
      </w:r>
      <w:proofErr w:type="spellEnd"/>
      <w:r>
        <w:t xml:space="preserve"> terkait dengan </w:t>
      </w:r>
      <w:proofErr w:type="spellStart"/>
      <w:r>
        <w:t>topik</w:t>
      </w:r>
      <w:proofErr w:type="spellEnd"/>
      <w:r>
        <w:t xml:space="preserve"> yang di </w:t>
      </w:r>
      <w:proofErr w:type="spellStart"/>
      <w:r>
        <w:t>angkat</w:t>
      </w:r>
      <w:proofErr w:type="spellEnd"/>
      <w:r>
        <w:t xml:space="preserve"> </w:t>
      </w:r>
      <w:proofErr w:type="spellStart"/>
      <w:r>
        <w:t>serta</w:t>
      </w:r>
      <w:proofErr w:type="spellEnd"/>
      <w:r>
        <w:t xml:space="preserve"> </w:t>
      </w:r>
      <w:proofErr w:type="spellStart"/>
      <w:r>
        <w:t>seberapa</w:t>
      </w:r>
      <w:proofErr w:type="spellEnd"/>
      <w:r>
        <w:t xml:space="preserve"> </w:t>
      </w:r>
      <w:proofErr w:type="spellStart"/>
      <w:r>
        <w:t>jauh</w:t>
      </w:r>
      <w:proofErr w:type="spellEnd"/>
      <w:r>
        <w:t xml:space="preserve"> </w:t>
      </w:r>
      <w:proofErr w:type="spellStart"/>
      <w:r>
        <w:t>keterkaitan</w:t>
      </w:r>
      <w:proofErr w:type="spellEnd"/>
      <w:r>
        <w:t xml:space="preserve"> </w:t>
      </w:r>
      <w:proofErr w:type="spellStart"/>
      <w:r>
        <w:t>topik</w:t>
      </w:r>
      <w:proofErr w:type="spellEnd"/>
      <w:r>
        <w:t xml:space="preserve"> yang </w:t>
      </w:r>
      <w:proofErr w:type="spellStart"/>
      <w:r>
        <w:t>akan</w:t>
      </w:r>
      <w:proofErr w:type="spellEnd"/>
      <w:r>
        <w:t xml:space="preserve"> </w:t>
      </w:r>
      <w:proofErr w:type="spellStart"/>
      <w:r>
        <w:t>dibahas</w:t>
      </w:r>
      <w:proofErr w:type="spellEnd"/>
      <w:r>
        <w:t>.</w:t>
      </w:r>
      <w:r w:rsidR="00C02E4D">
        <w:t xml:space="preserve"> </w:t>
      </w:r>
      <w:r w:rsidR="00C26E6C">
        <w:t xml:space="preserve">Adapun pada </w:t>
      </w:r>
      <w:proofErr w:type="spellStart"/>
      <w:r w:rsidR="00C26E6C">
        <w:t>penelitian</w:t>
      </w:r>
      <w:proofErr w:type="spellEnd"/>
      <w:r w:rsidR="00C26E6C">
        <w:t xml:space="preserve"> </w:t>
      </w:r>
      <w:proofErr w:type="spellStart"/>
      <w:r w:rsidR="00C26E6C">
        <w:t>ini</w:t>
      </w:r>
      <w:proofErr w:type="spellEnd"/>
      <w:r w:rsidR="00C26E6C">
        <w:t xml:space="preserve"> kata </w:t>
      </w:r>
      <w:proofErr w:type="spellStart"/>
      <w:r w:rsidR="00C26E6C">
        <w:t>kunci</w:t>
      </w:r>
      <w:proofErr w:type="spellEnd"/>
      <w:r w:rsidR="00C26E6C">
        <w:t xml:space="preserve"> </w:t>
      </w:r>
      <w:proofErr w:type="spellStart"/>
      <w:r w:rsidR="00C26E6C">
        <w:t>berkaitan</w:t>
      </w:r>
      <w:proofErr w:type="spellEnd"/>
      <w:r w:rsidR="00C26E6C">
        <w:t xml:space="preserve"> yang </w:t>
      </w:r>
      <w:proofErr w:type="spellStart"/>
      <w:r w:rsidR="00C26E6C">
        <w:t>digunakan</w:t>
      </w:r>
      <w:proofErr w:type="spellEnd"/>
      <w:r w:rsidR="00C26E6C">
        <w:t xml:space="preserve"> </w:t>
      </w:r>
      <w:proofErr w:type="spellStart"/>
      <w:r w:rsidR="003F6C83">
        <w:t>adalah</w:t>
      </w:r>
      <w:proofErr w:type="spellEnd"/>
      <w:r w:rsidR="003F6C83">
        <w:t>:</w:t>
      </w:r>
    </w:p>
    <w:p w14:paraId="46E030C8" w14:textId="145CD296" w:rsidR="003F6C83" w:rsidRDefault="003F6C83">
      <w:pPr>
        <w:pStyle w:val="ListParagraph"/>
        <w:numPr>
          <w:ilvl w:val="0"/>
          <w:numId w:val="28"/>
        </w:numPr>
        <w:spacing w:line="360" w:lineRule="auto"/>
        <w:ind w:left="720"/>
        <w:rPr>
          <w:i/>
          <w:iCs/>
        </w:rPr>
        <w:pPrChange w:id="2240" w:author="ilham.nur@office.ui.ac.id" w:date="2023-03-04T10:10:00Z">
          <w:pPr>
            <w:pStyle w:val="ListParagraph"/>
            <w:numPr>
              <w:numId w:val="28"/>
            </w:numPr>
            <w:spacing w:line="360" w:lineRule="auto"/>
            <w:ind w:left="1440" w:hanging="360"/>
          </w:pPr>
        </w:pPrChange>
      </w:pPr>
      <w:r w:rsidRPr="00AE58C4">
        <w:rPr>
          <w:i/>
          <w:iCs/>
        </w:rPr>
        <w:t xml:space="preserve">Project </w:t>
      </w:r>
      <w:r>
        <w:rPr>
          <w:i/>
          <w:iCs/>
        </w:rPr>
        <w:t xml:space="preserve">management </w:t>
      </w:r>
      <w:r w:rsidR="00A72838">
        <w:rPr>
          <w:i/>
          <w:iCs/>
        </w:rPr>
        <w:t>information system vs Decision making</w:t>
      </w:r>
    </w:p>
    <w:p w14:paraId="5A61BA4C" w14:textId="083E1EEC" w:rsidR="00A72838" w:rsidRDefault="00A72838">
      <w:pPr>
        <w:pStyle w:val="ListParagraph"/>
        <w:numPr>
          <w:ilvl w:val="0"/>
          <w:numId w:val="28"/>
        </w:numPr>
        <w:spacing w:line="360" w:lineRule="auto"/>
        <w:ind w:left="720"/>
        <w:rPr>
          <w:i/>
          <w:iCs/>
        </w:rPr>
        <w:pPrChange w:id="2241" w:author="ilham.nur@office.ui.ac.id" w:date="2023-03-04T10:10:00Z">
          <w:pPr>
            <w:pStyle w:val="ListParagraph"/>
            <w:numPr>
              <w:numId w:val="28"/>
            </w:numPr>
            <w:spacing w:line="360" w:lineRule="auto"/>
            <w:ind w:left="1440" w:hanging="360"/>
          </w:pPr>
        </w:pPrChange>
      </w:pPr>
      <w:r>
        <w:rPr>
          <w:i/>
          <w:iCs/>
        </w:rPr>
        <w:t>Project management information systems vs Project performance</w:t>
      </w:r>
    </w:p>
    <w:p w14:paraId="27EB771C" w14:textId="3AC20810" w:rsidR="00A72838" w:rsidRDefault="00A72838">
      <w:pPr>
        <w:pStyle w:val="ListParagraph"/>
        <w:numPr>
          <w:ilvl w:val="0"/>
          <w:numId w:val="28"/>
        </w:numPr>
        <w:spacing w:line="360" w:lineRule="auto"/>
        <w:ind w:left="720"/>
        <w:rPr>
          <w:i/>
          <w:iCs/>
        </w:rPr>
        <w:pPrChange w:id="2242" w:author="ilham.nur@office.ui.ac.id" w:date="2023-03-04T10:10:00Z">
          <w:pPr>
            <w:pStyle w:val="ListParagraph"/>
            <w:numPr>
              <w:numId w:val="28"/>
            </w:numPr>
            <w:spacing w:line="360" w:lineRule="auto"/>
            <w:ind w:left="1440" w:hanging="360"/>
          </w:pPr>
        </w:pPrChange>
      </w:pPr>
      <w:r>
        <w:rPr>
          <w:i/>
          <w:iCs/>
        </w:rPr>
        <w:lastRenderedPageBreak/>
        <w:t>Project human resource management vs Decision making</w:t>
      </w:r>
    </w:p>
    <w:p w14:paraId="1F428209" w14:textId="7E7C34F3" w:rsidR="00A72838" w:rsidRDefault="00A72838">
      <w:pPr>
        <w:spacing w:line="360" w:lineRule="auto"/>
        <w:pPrChange w:id="2243" w:author="ilham.nur@office.ui.ac.id" w:date="2023-03-04T10:10:00Z">
          <w:pPr>
            <w:spacing w:line="360" w:lineRule="auto"/>
            <w:ind w:left="720"/>
          </w:pPr>
        </w:pPrChange>
      </w:pPr>
      <w:r>
        <w:t xml:space="preserve">Di mana, </w:t>
      </w:r>
      <w:proofErr w:type="spellStart"/>
      <w:r>
        <w:t>pasangan</w:t>
      </w:r>
      <w:proofErr w:type="spellEnd"/>
      <w:r>
        <w:t xml:space="preserve"> kata </w:t>
      </w:r>
      <w:proofErr w:type="spellStart"/>
      <w:r>
        <w:t>kunci</w:t>
      </w:r>
      <w:proofErr w:type="spellEnd"/>
      <w:r>
        <w:t xml:space="preserve"> </w:t>
      </w:r>
      <w:proofErr w:type="spellStart"/>
      <w:r>
        <w:t>ini</w:t>
      </w:r>
      <w:proofErr w:type="spellEnd"/>
      <w:r>
        <w:t xml:space="preserve"> </w:t>
      </w:r>
      <w:proofErr w:type="spellStart"/>
      <w:r>
        <w:t>memiliki</w:t>
      </w:r>
      <w:proofErr w:type="spellEnd"/>
      <w:r>
        <w:t xml:space="preserve"> </w:t>
      </w:r>
      <w:r>
        <w:rPr>
          <w:i/>
          <w:iCs/>
        </w:rPr>
        <w:t xml:space="preserve">link </w:t>
      </w:r>
      <w:proofErr w:type="spellStart"/>
      <w:r>
        <w:t>sebesar</w:t>
      </w:r>
      <w:proofErr w:type="spellEnd"/>
      <w:r>
        <w:t xml:space="preserve"> </w:t>
      </w:r>
      <w:proofErr w:type="spellStart"/>
      <w:r>
        <w:t>satu</w:t>
      </w:r>
      <w:proofErr w:type="spellEnd"/>
      <w:r>
        <w:t xml:space="preserve"> yang </w:t>
      </w:r>
      <w:proofErr w:type="spellStart"/>
      <w:r>
        <w:t>menandakan</w:t>
      </w:r>
      <w:proofErr w:type="spellEnd"/>
      <w:r>
        <w:t xml:space="preserve"> </w:t>
      </w:r>
      <w:proofErr w:type="spellStart"/>
      <w:r>
        <w:t>belum</w:t>
      </w:r>
      <w:proofErr w:type="spellEnd"/>
      <w:r>
        <w:t xml:space="preserve"> </w:t>
      </w:r>
      <w:proofErr w:type="spellStart"/>
      <w:r>
        <w:t>adanya</w:t>
      </w:r>
      <w:proofErr w:type="spellEnd"/>
      <w:r>
        <w:t xml:space="preserve"> </w:t>
      </w:r>
      <w:proofErr w:type="spellStart"/>
      <w:r>
        <w:t>k</w:t>
      </w:r>
      <w:r w:rsidR="006F2DB3">
        <w:t>eterikatan</w:t>
      </w:r>
      <w:proofErr w:type="spellEnd"/>
      <w:r w:rsidR="006F2DB3">
        <w:t xml:space="preserve"> yang </w:t>
      </w:r>
      <w:proofErr w:type="spellStart"/>
      <w:r w:rsidR="006F2DB3">
        <w:t>erat</w:t>
      </w:r>
      <w:proofErr w:type="spellEnd"/>
      <w:r w:rsidR="006F2DB3">
        <w:t xml:space="preserve"> </w:t>
      </w:r>
      <w:proofErr w:type="spellStart"/>
      <w:r w:rsidR="006F2DB3">
        <w:t>antar</w:t>
      </w:r>
      <w:proofErr w:type="spellEnd"/>
      <w:r w:rsidR="006F2DB3">
        <w:t xml:space="preserve"> </w:t>
      </w:r>
      <w:proofErr w:type="spellStart"/>
      <w:r w:rsidR="006F2DB3">
        <w:t>topik</w:t>
      </w:r>
      <w:proofErr w:type="spellEnd"/>
      <w:r w:rsidR="006F2DB3">
        <w:t xml:space="preserve"> yang </w:t>
      </w:r>
      <w:proofErr w:type="spellStart"/>
      <w:r w:rsidR="006F2DB3">
        <w:t>dibahas</w:t>
      </w:r>
      <w:proofErr w:type="spellEnd"/>
      <w:r w:rsidR="006F2DB3">
        <w:t>.</w:t>
      </w:r>
      <w:ins w:id="2244" w:author="ilham.nur@office.ui.ac.id [2]" w:date="2023-01-25T06:02:00Z">
        <w:r w:rsidR="008A0345">
          <w:t xml:space="preserve"> </w:t>
        </w:r>
        <w:proofErr w:type="spellStart"/>
        <w:r w:rsidR="008A0345">
          <w:t>Sehingga</w:t>
        </w:r>
        <w:proofErr w:type="spellEnd"/>
        <w:r w:rsidR="008A0345">
          <w:t xml:space="preserve"> </w:t>
        </w:r>
        <w:proofErr w:type="spellStart"/>
        <w:r w:rsidR="008A0345">
          <w:t>terbuka</w:t>
        </w:r>
        <w:proofErr w:type="spellEnd"/>
        <w:r w:rsidR="008A0345">
          <w:t xml:space="preserve"> </w:t>
        </w:r>
        <w:proofErr w:type="spellStart"/>
        <w:r w:rsidR="008A0345">
          <w:t>peluang</w:t>
        </w:r>
        <w:proofErr w:type="spellEnd"/>
        <w:r w:rsidR="008A0345">
          <w:t xml:space="preserve"> untuk </w:t>
        </w:r>
        <w:proofErr w:type="spellStart"/>
        <w:r w:rsidR="008A0345">
          <w:t>melakukan</w:t>
        </w:r>
        <w:proofErr w:type="spellEnd"/>
        <w:r w:rsidR="008A0345">
          <w:t xml:space="preserve"> </w:t>
        </w:r>
        <w:proofErr w:type="spellStart"/>
        <w:r w:rsidR="008A0345">
          <w:t>penelitian</w:t>
        </w:r>
        <w:proofErr w:type="spellEnd"/>
        <w:r w:rsidR="008A0345">
          <w:t xml:space="preserve"> </w:t>
        </w:r>
        <w:r w:rsidR="00852093">
          <w:t xml:space="preserve">pada </w:t>
        </w:r>
        <w:proofErr w:type="spellStart"/>
        <w:r w:rsidR="00852093">
          <w:t>ketiga</w:t>
        </w:r>
        <w:proofErr w:type="spellEnd"/>
        <w:r w:rsidR="00852093">
          <w:t xml:space="preserve"> </w:t>
        </w:r>
        <w:proofErr w:type="spellStart"/>
        <w:r w:rsidR="00852093">
          <w:t>aspek</w:t>
        </w:r>
        <w:proofErr w:type="spellEnd"/>
        <w:r w:rsidR="00852093">
          <w:t xml:space="preserve"> yang </w:t>
        </w:r>
        <w:proofErr w:type="spellStart"/>
        <w:r w:rsidR="00852093">
          <w:t>telah</w:t>
        </w:r>
        <w:proofErr w:type="spellEnd"/>
        <w:r w:rsidR="00852093">
          <w:t xml:space="preserve"> </w:t>
        </w:r>
        <w:proofErr w:type="spellStart"/>
        <w:r w:rsidR="00852093">
          <w:t>disebutkan</w:t>
        </w:r>
        <w:proofErr w:type="spellEnd"/>
        <w:r w:rsidR="00852093">
          <w:t>.</w:t>
        </w:r>
      </w:ins>
    </w:p>
    <w:p w14:paraId="0CBAF8FF" w14:textId="25D77647" w:rsidR="0030521D" w:rsidRDefault="0030521D">
      <w:pPr>
        <w:keepNext/>
        <w:spacing w:line="360" w:lineRule="auto"/>
        <w:jc w:val="center"/>
        <w:pPrChange w:id="2245" w:author="ilham.nur@office.ui.ac.id" w:date="2023-03-04T10:10:00Z">
          <w:pPr>
            <w:keepNext/>
            <w:spacing w:line="360" w:lineRule="auto"/>
            <w:ind w:left="720"/>
            <w:jc w:val="center"/>
          </w:pPr>
        </w:pPrChange>
      </w:pPr>
      <w:del w:id="2246" w:author="ilham.nur@office.ui.ac.id [2]" w:date="2023-01-05T22:24:00Z">
        <w:r w:rsidDel="007453AB">
          <w:rPr>
            <w:noProof/>
          </w:rPr>
          <w:drawing>
            <wp:inline distT="0" distB="0" distL="0" distR="0" wp14:anchorId="61DBB4E6" wp14:editId="572BD5B5">
              <wp:extent cx="5400040" cy="32442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3244215"/>
                      </a:xfrm>
                      <a:prstGeom prst="rect">
                        <a:avLst/>
                      </a:prstGeom>
                      <a:noFill/>
                      <a:ln>
                        <a:noFill/>
                      </a:ln>
                    </pic:spPr>
                  </pic:pic>
                </a:graphicData>
              </a:graphic>
            </wp:inline>
          </w:drawing>
        </w:r>
      </w:del>
      <w:ins w:id="2247" w:author="ilham.nur@office.ui.ac.id [2]" w:date="2023-01-05T22:24:00Z">
        <w:r w:rsidR="007453AB">
          <w:rPr>
            <w:noProof/>
          </w:rPr>
          <w:drawing>
            <wp:inline distT="0" distB="0" distL="0" distR="0" wp14:anchorId="55E143BB" wp14:editId="47B266BB">
              <wp:extent cx="5400040" cy="33096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09620"/>
                      </a:xfrm>
                      <a:prstGeom prst="rect">
                        <a:avLst/>
                      </a:prstGeom>
                    </pic:spPr>
                  </pic:pic>
                </a:graphicData>
              </a:graphic>
            </wp:inline>
          </w:drawing>
        </w:r>
      </w:ins>
    </w:p>
    <w:p w14:paraId="13B919F3" w14:textId="31F7446F" w:rsidR="006F2DB3" w:rsidRDefault="0030521D" w:rsidP="003F0C01">
      <w:pPr>
        <w:pStyle w:val="Caption"/>
        <w:rPr>
          <w:ins w:id="2248" w:author="ilham.nur@office.ui.ac.id" w:date="2023-02-11T10:44:00Z"/>
        </w:rPr>
      </w:pPr>
      <w:bookmarkStart w:id="2249" w:name="_Toc128944245"/>
      <w:r>
        <w:t xml:space="preserve">Gambar </w:t>
      </w:r>
      <w:ins w:id="2250" w:author="ilham.nur@office.ui.ac.id" w:date="2023-03-10T23:19:00Z">
        <w:r w:rsidR="0017462A">
          <w:fldChar w:fldCharType="begin"/>
        </w:r>
        <w:r w:rsidR="0017462A">
          <w:instrText xml:space="preserve"> STYLEREF 1 \s </w:instrText>
        </w:r>
      </w:ins>
      <w:r w:rsidR="0017462A">
        <w:fldChar w:fldCharType="separate"/>
      </w:r>
      <w:r w:rsidR="0017462A">
        <w:rPr>
          <w:noProof/>
        </w:rPr>
        <w:t>3</w:t>
      </w:r>
      <w:ins w:id="2251"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2252" w:author="ilham.nur@office.ui.ac.id" w:date="2023-03-10T23:19:00Z">
        <w:r w:rsidR="0017462A">
          <w:rPr>
            <w:noProof/>
          </w:rPr>
          <w:t>3</w:t>
        </w:r>
        <w:r w:rsidR="0017462A">
          <w:fldChar w:fldCharType="end"/>
        </w:r>
      </w:ins>
      <w:ins w:id="2253" w:author="Ilham Nur Pratama" w:date="2023-03-09T00:23:00Z">
        <w:del w:id="2254" w:author="ilham.nur@office.ui.ac.id" w:date="2023-03-10T23:19:00Z">
          <w:r w:rsidR="00C56C18" w:rsidDel="0017462A">
            <w:fldChar w:fldCharType="begin"/>
          </w:r>
          <w:r w:rsidR="00C56C18" w:rsidDel="0017462A">
            <w:delInstrText xml:space="preserve"> STYLEREF 1 \s </w:delInstrText>
          </w:r>
        </w:del>
      </w:ins>
      <w:del w:id="2255" w:author="ilham.nur@office.ui.ac.id" w:date="2023-03-10T23:19:00Z">
        <w:r w:rsidR="00C56C18" w:rsidDel="0017462A">
          <w:fldChar w:fldCharType="separate"/>
        </w:r>
        <w:r w:rsidR="00C56C18" w:rsidDel="0017462A">
          <w:rPr>
            <w:noProof/>
          </w:rPr>
          <w:delText>3</w:delText>
        </w:r>
      </w:del>
      <w:ins w:id="2256" w:author="Ilham Nur Pratama" w:date="2023-03-09T00:23:00Z">
        <w:del w:id="2257"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2258" w:author="ilham.nur@office.ui.ac.id" w:date="2023-03-10T23:19:00Z">
        <w:r w:rsidR="00C56C18" w:rsidDel="0017462A">
          <w:fldChar w:fldCharType="separate"/>
        </w:r>
      </w:del>
      <w:ins w:id="2259" w:author="Ilham Nur Pratama" w:date="2023-03-09T00:23:00Z">
        <w:del w:id="2260" w:author="ilham.nur@office.ui.ac.id" w:date="2023-03-10T23:19:00Z">
          <w:r w:rsidR="00C56C18" w:rsidDel="0017462A">
            <w:rPr>
              <w:noProof/>
            </w:rPr>
            <w:delText>3</w:delText>
          </w:r>
          <w:r w:rsidR="00C56C18" w:rsidDel="0017462A">
            <w:fldChar w:fldCharType="end"/>
          </w:r>
        </w:del>
      </w:ins>
      <w:ins w:id="2261" w:author="ilham.nur@office.ui.ac.id" w:date="2023-03-05T14:12:00Z">
        <w:del w:id="2262" w:author="Ilham Nur Pratama" w:date="2023-03-08T18:52:00Z">
          <w:r w:rsidR="00604724" w:rsidDel="0067134C">
            <w:fldChar w:fldCharType="begin"/>
          </w:r>
          <w:r w:rsidR="00604724" w:rsidDel="0067134C">
            <w:delInstrText xml:space="preserve"> STYLEREF 1 \s </w:delInstrText>
          </w:r>
        </w:del>
      </w:ins>
      <w:del w:id="2263" w:author="Ilham Nur Pratama" w:date="2023-03-08T18:52:00Z">
        <w:r w:rsidR="00604724" w:rsidDel="0067134C">
          <w:fldChar w:fldCharType="separate"/>
        </w:r>
        <w:r w:rsidR="00A262DF" w:rsidDel="0067134C">
          <w:rPr>
            <w:noProof/>
          </w:rPr>
          <w:delText>3</w:delText>
        </w:r>
      </w:del>
      <w:ins w:id="2264" w:author="ilham.nur@office.ui.ac.id" w:date="2023-03-05T14:12:00Z">
        <w:del w:id="2265"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2266" w:author="Ilham Nur Pratama" w:date="2023-03-08T18:52:00Z">
        <w:r w:rsidR="00604724" w:rsidDel="0067134C">
          <w:fldChar w:fldCharType="separate"/>
        </w:r>
      </w:del>
      <w:ins w:id="2267" w:author="ilham.nur@office.ui.ac.id" w:date="2023-03-05T21:23:00Z">
        <w:del w:id="2268" w:author="Ilham Nur Pratama" w:date="2023-03-08T18:52:00Z">
          <w:r w:rsidR="00A262DF" w:rsidDel="0067134C">
            <w:rPr>
              <w:noProof/>
            </w:rPr>
            <w:delText>3</w:delText>
          </w:r>
        </w:del>
      </w:ins>
      <w:ins w:id="2269" w:author="ilham.nur@office.ui.ac.id" w:date="2023-03-05T14:12:00Z">
        <w:del w:id="2270" w:author="Ilham Nur Pratama" w:date="2023-03-08T18:52:00Z">
          <w:r w:rsidR="00604724" w:rsidDel="0067134C">
            <w:fldChar w:fldCharType="end"/>
          </w:r>
        </w:del>
      </w:ins>
      <w:ins w:id="2271" w:author="ilham.nur@office.ui.ac.id [2]" w:date="2023-01-25T05:09:00Z">
        <w:del w:id="2272" w:author="ilham.nur@office.ui.ac.id" w:date="2023-02-02T22:33:00Z">
          <w:r w:rsidR="00F62D33" w:rsidDel="00A76FCF">
            <w:fldChar w:fldCharType="begin"/>
          </w:r>
          <w:r w:rsidR="00F62D33" w:rsidDel="00A76FCF">
            <w:delInstrText xml:space="preserve"> STYLEREF 1 \s </w:delInstrText>
          </w:r>
        </w:del>
      </w:ins>
      <w:del w:id="2273" w:author="ilham.nur@office.ui.ac.id" w:date="2023-02-02T22:33:00Z">
        <w:r w:rsidR="00F62D33" w:rsidDel="00A76FCF">
          <w:fldChar w:fldCharType="separate"/>
        </w:r>
        <w:r w:rsidR="00C64CA0" w:rsidDel="00A76FCF">
          <w:rPr>
            <w:noProof/>
          </w:rPr>
          <w:delText>3</w:delText>
        </w:r>
      </w:del>
      <w:ins w:id="2274" w:author="ilham.nur@office.ui.ac.id [2]" w:date="2023-01-25T05:09:00Z">
        <w:del w:id="2275"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2276" w:author="ilham.nur@office.ui.ac.id" w:date="2023-02-02T22:33:00Z">
        <w:r w:rsidR="00000000">
          <w:fldChar w:fldCharType="separate"/>
        </w:r>
      </w:del>
      <w:ins w:id="2277" w:author="ilham.nur@office.ui.ac.id [2]" w:date="2023-01-25T05:09:00Z">
        <w:del w:id="2278" w:author="ilham.nur@office.ui.ac.id" w:date="2023-02-02T22:33:00Z">
          <w:r w:rsidR="00F62D33" w:rsidDel="00A76FCF">
            <w:fldChar w:fldCharType="end"/>
          </w:r>
        </w:del>
      </w:ins>
      <w:del w:id="2279" w:author="ilham.nur@office.ui.ac.id [2]" w:date="2023-01-05T22:19:00Z">
        <w:r w:rsidDel="00E614FF">
          <w:fldChar w:fldCharType="begin"/>
        </w:r>
        <w:r w:rsidDel="00E614FF">
          <w:delInstrText xml:space="preserve"> STYLEREF 1 \s </w:delInstrText>
        </w:r>
        <w:r w:rsidDel="00E614FF">
          <w:fldChar w:fldCharType="separate"/>
        </w:r>
        <w:r w:rsidDel="00E614FF">
          <w:rPr>
            <w:noProof/>
          </w:rPr>
          <w:delText>3</w:delText>
        </w:r>
        <w:r w:rsidDel="00E614FF">
          <w:fldChar w:fldCharType="end"/>
        </w:r>
        <w:r w:rsidDel="00E614FF">
          <w:delText>.</w:delText>
        </w:r>
        <w:r w:rsidDel="00E614FF">
          <w:fldChar w:fldCharType="begin"/>
        </w:r>
        <w:r w:rsidDel="00E614FF">
          <w:delInstrText xml:space="preserve"> SEQ Gambar \* ARABIC \s 1 </w:delInstrText>
        </w:r>
        <w:r w:rsidDel="00E614FF">
          <w:fldChar w:fldCharType="separate"/>
        </w:r>
        <w:r w:rsidDel="00E614FF">
          <w:rPr>
            <w:noProof/>
          </w:rPr>
          <w:delText>2</w:delText>
        </w:r>
        <w:r w:rsidDel="00E614FF">
          <w:fldChar w:fldCharType="end"/>
        </w:r>
      </w:del>
      <w:r>
        <w:t xml:space="preserve"> </w:t>
      </w:r>
      <w:proofErr w:type="spellStart"/>
      <w:r>
        <w:t>Sampel</w:t>
      </w:r>
      <w:proofErr w:type="spellEnd"/>
      <w:r>
        <w:t xml:space="preserve"> </w:t>
      </w:r>
      <w:proofErr w:type="spellStart"/>
      <w:r>
        <w:t>VosViewer</w:t>
      </w:r>
      <w:proofErr w:type="spellEnd"/>
      <w:r>
        <w:t xml:space="preserve"> terkait </w:t>
      </w:r>
      <w:proofErr w:type="spellStart"/>
      <w:r>
        <w:t>topik</w:t>
      </w:r>
      <w:proofErr w:type="spellEnd"/>
      <w:r>
        <w:t xml:space="preserve"> </w:t>
      </w:r>
      <w:proofErr w:type="spellStart"/>
      <w:r>
        <w:t>riset</w:t>
      </w:r>
      <w:proofErr w:type="spellEnd"/>
      <w:r>
        <w:t xml:space="preserve"> yang </w:t>
      </w:r>
      <w:proofErr w:type="spellStart"/>
      <w:r>
        <w:t>akan</w:t>
      </w:r>
      <w:proofErr w:type="spellEnd"/>
      <w:r>
        <w:t xml:space="preserve"> </w:t>
      </w:r>
      <w:proofErr w:type="spellStart"/>
      <w:r>
        <w:t>dibahas</w:t>
      </w:r>
      <w:bookmarkEnd w:id="2249"/>
      <w:proofErr w:type="spellEnd"/>
    </w:p>
    <w:p w14:paraId="1F9C936A" w14:textId="76EF2B7C" w:rsidR="00CC1639" w:rsidRPr="00CC1639" w:rsidDel="00BB68B9" w:rsidRDefault="00CC1639">
      <w:pPr>
        <w:pStyle w:val="Heading2"/>
        <w:spacing w:line="360" w:lineRule="auto"/>
        <w:rPr>
          <w:del w:id="2280" w:author="ilham.nur@office.ui.ac.id" w:date="2023-03-04T10:10:00Z"/>
        </w:rPr>
        <w:pPrChange w:id="2281" w:author="ilham.nur@office.ui.ac.id" w:date="2023-03-04T10:10:00Z">
          <w:pPr>
            <w:pStyle w:val="Caption"/>
          </w:pPr>
        </w:pPrChange>
      </w:pPr>
      <w:bookmarkStart w:id="2282" w:name="_Toc128821566"/>
      <w:bookmarkStart w:id="2283" w:name="_Toc128852285"/>
      <w:bookmarkStart w:id="2284" w:name="_Toc128943878"/>
      <w:bookmarkEnd w:id="2282"/>
      <w:bookmarkEnd w:id="2283"/>
      <w:bookmarkEnd w:id="2284"/>
    </w:p>
    <w:p w14:paraId="6D0AC639" w14:textId="6930335A" w:rsidR="005A6278" w:rsidRDefault="00E83809">
      <w:pPr>
        <w:pStyle w:val="Heading2"/>
        <w:spacing w:line="360" w:lineRule="auto"/>
        <w:pPrChange w:id="2285" w:author="ilham.nur@office.ui.ac.id" w:date="2023-03-04T10:10:00Z">
          <w:pPr>
            <w:pStyle w:val="Heading3"/>
            <w:spacing w:line="360" w:lineRule="auto"/>
          </w:pPr>
        </w:pPrChange>
      </w:pPr>
      <w:bookmarkStart w:id="2286" w:name="_Toc128943879"/>
      <w:proofErr w:type="spellStart"/>
      <w:r>
        <w:t>Penentuan</w:t>
      </w:r>
      <w:proofErr w:type="spellEnd"/>
      <w:r>
        <w:t xml:space="preserve"> </w:t>
      </w:r>
      <w:proofErr w:type="spellStart"/>
      <w:r>
        <w:t>Sumber</w:t>
      </w:r>
      <w:proofErr w:type="spellEnd"/>
      <w:r>
        <w:t xml:space="preserve"> dan </w:t>
      </w:r>
      <w:proofErr w:type="spellStart"/>
      <w:r>
        <w:t>Pakar</w:t>
      </w:r>
      <w:bookmarkEnd w:id="2286"/>
      <w:proofErr w:type="spellEnd"/>
    </w:p>
    <w:p w14:paraId="728C48BF" w14:textId="668FEF8C" w:rsidR="00E83809" w:rsidRDefault="00E83809">
      <w:pPr>
        <w:spacing w:line="360" w:lineRule="auto"/>
        <w:pPrChange w:id="2287" w:author="ilham.nur@office.ui.ac.id" w:date="2023-03-04T10:10:00Z">
          <w:pPr>
            <w:spacing w:line="360" w:lineRule="auto"/>
            <w:ind w:left="720"/>
          </w:pPr>
        </w:pPrChange>
      </w:pPr>
      <w:r>
        <w:t xml:space="preserve">Pada </w:t>
      </w:r>
      <w:proofErr w:type="spellStart"/>
      <w:r>
        <w:t>tahapan</w:t>
      </w:r>
      <w:proofErr w:type="spellEnd"/>
      <w:r>
        <w:t xml:space="preserve"> </w:t>
      </w:r>
      <w:proofErr w:type="spellStart"/>
      <w:r>
        <w:t>ini</w:t>
      </w:r>
      <w:proofErr w:type="spellEnd"/>
      <w:r>
        <w:t xml:space="preserve"> dilakukan </w:t>
      </w:r>
      <w:proofErr w:type="spellStart"/>
      <w:r>
        <w:t>penentuan</w:t>
      </w:r>
      <w:proofErr w:type="spellEnd"/>
      <w:r>
        <w:t xml:space="preserve"> </w:t>
      </w:r>
      <w:proofErr w:type="spellStart"/>
      <w:r>
        <w:t>sumber</w:t>
      </w:r>
      <w:proofErr w:type="spellEnd"/>
      <w:r>
        <w:t xml:space="preserve"> dan </w:t>
      </w:r>
      <w:proofErr w:type="spellStart"/>
      <w:r>
        <w:t>pakar</w:t>
      </w:r>
      <w:proofErr w:type="spellEnd"/>
      <w:r>
        <w:t xml:space="preserve"> yang </w:t>
      </w:r>
      <w:proofErr w:type="spellStart"/>
      <w:r>
        <w:t>akan</w:t>
      </w:r>
      <w:proofErr w:type="spellEnd"/>
      <w:r>
        <w:t xml:space="preserve"> </w:t>
      </w:r>
      <w:proofErr w:type="spellStart"/>
      <w:r>
        <w:t>menjadi</w:t>
      </w:r>
      <w:proofErr w:type="spellEnd"/>
      <w:r>
        <w:t xml:space="preserve"> </w:t>
      </w:r>
      <w:proofErr w:type="spellStart"/>
      <w:r>
        <w:t>landasan</w:t>
      </w:r>
      <w:proofErr w:type="spellEnd"/>
      <w:r>
        <w:t xml:space="preserve"> data </w:t>
      </w:r>
      <w:proofErr w:type="spellStart"/>
      <w:r>
        <w:t>dalam</w:t>
      </w:r>
      <w:proofErr w:type="spellEnd"/>
      <w:r>
        <w:t xml:space="preserve"> </w:t>
      </w:r>
      <w:proofErr w:type="spellStart"/>
      <w:r>
        <w:t>pembangunan</w:t>
      </w:r>
      <w:proofErr w:type="spellEnd"/>
      <w:r>
        <w:t xml:space="preserve"> model </w:t>
      </w:r>
      <w:r>
        <w:rPr>
          <w:i/>
          <w:iCs/>
        </w:rPr>
        <w:t xml:space="preserve">random forest, </w:t>
      </w:r>
      <w:proofErr w:type="spellStart"/>
      <w:r>
        <w:t>ataupun</w:t>
      </w:r>
      <w:proofErr w:type="spellEnd"/>
      <w:r>
        <w:t xml:space="preserve"> </w:t>
      </w:r>
      <w:proofErr w:type="spellStart"/>
      <w:r w:rsidR="00C25D4E">
        <w:t>analisis</w:t>
      </w:r>
      <w:proofErr w:type="spellEnd"/>
      <w:r w:rsidR="00C25D4E">
        <w:t xml:space="preserve"> data yang </w:t>
      </w:r>
      <w:proofErr w:type="spellStart"/>
      <w:r w:rsidR="00C25D4E">
        <w:t>digunakan</w:t>
      </w:r>
      <w:proofErr w:type="spellEnd"/>
      <w:r w:rsidR="00C25D4E">
        <w:t xml:space="preserve"> </w:t>
      </w:r>
      <w:proofErr w:type="spellStart"/>
      <w:r w:rsidR="00C25D4E">
        <w:t>sebagai</w:t>
      </w:r>
      <w:proofErr w:type="spellEnd"/>
      <w:r w:rsidR="00C25D4E">
        <w:t xml:space="preserve"> </w:t>
      </w:r>
      <w:proofErr w:type="spellStart"/>
      <w:r w:rsidR="00C25D4E">
        <w:t>acuan</w:t>
      </w:r>
      <w:proofErr w:type="spellEnd"/>
      <w:r w:rsidR="00C25D4E">
        <w:t xml:space="preserve"> </w:t>
      </w:r>
      <w:proofErr w:type="spellStart"/>
      <w:r w:rsidR="00C25D4E">
        <w:t>penelitian</w:t>
      </w:r>
      <w:proofErr w:type="spellEnd"/>
      <w:r w:rsidR="00C25D4E">
        <w:t xml:space="preserve">. Yang </w:t>
      </w:r>
      <w:proofErr w:type="spellStart"/>
      <w:r w:rsidR="00C25D4E">
        <w:t>menjadi</w:t>
      </w:r>
      <w:proofErr w:type="spellEnd"/>
      <w:r w:rsidR="00C25D4E">
        <w:t xml:space="preserve"> </w:t>
      </w:r>
      <w:proofErr w:type="spellStart"/>
      <w:r w:rsidR="00C25D4E">
        <w:t>pakar</w:t>
      </w:r>
      <w:proofErr w:type="spellEnd"/>
      <w:r w:rsidR="00C25D4E">
        <w:t xml:space="preserve"> pada </w:t>
      </w:r>
      <w:proofErr w:type="spellStart"/>
      <w:r w:rsidR="00C25D4E">
        <w:t>penelitian</w:t>
      </w:r>
      <w:proofErr w:type="spellEnd"/>
      <w:r w:rsidR="00C25D4E">
        <w:t xml:space="preserve"> </w:t>
      </w:r>
      <w:proofErr w:type="spellStart"/>
      <w:r w:rsidR="00C25D4E">
        <w:t>ini</w:t>
      </w:r>
      <w:proofErr w:type="spellEnd"/>
      <w:r w:rsidR="00C25D4E">
        <w:t xml:space="preserve"> </w:t>
      </w:r>
      <w:proofErr w:type="spellStart"/>
      <w:r w:rsidR="00C25D4E">
        <w:t>adalah</w:t>
      </w:r>
      <w:proofErr w:type="spellEnd"/>
      <w:r w:rsidR="00C25D4E">
        <w:t xml:space="preserve"> </w:t>
      </w:r>
      <w:proofErr w:type="spellStart"/>
      <w:r w:rsidR="00C25D4E">
        <w:t>manajer</w:t>
      </w:r>
      <w:proofErr w:type="spellEnd"/>
      <w:r w:rsidR="00C25D4E">
        <w:t xml:space="preserve"> </w:t>
      </w:r>
      <w:proofErr w:type="spellStart"/>
      <w:r w:rsidR="00826F70">
        <w:t>fungsional</w:t>
      </w:r>
      <w:proofErr w:type="spellEnd"/>
      <w:r w:rsidR="00826F70">
        <w:t xml:space="preserve"> </w:t>
      </w:r>
      <w:proofErr w:type="spellStart"/>
      <w:r w:rsidR="00826F70">
        <w:t>dari</w:t>
      </w:r>
      <w:proofErr w:type="spellEnd"/>
      <w:r w:rsidR="00826F70">
        <w:t xml:space="preserve"> </w:t>
      </w:r>
      <w:proofErr w:type="spellStart"/>
      <w:r w:rsidR="00826F70">
        <w:t>departemen</w:t>
      </w:r>
      <w:proofErr w:type="spellEnd"/>
      <w:del w:id="2288" w:author="ilham.nur@office.ui.ac.id [2]" w:date="2023-01-22T22:10:00Z">
        <w:r w:rsidR="00826F70" w:rsidDel="007A0CD3">
          <w:delText xml:space="preserve"> </w:delText>
        </w:r>
      </w:del>
      <w:ins w:id="2289" w:author="ilham.nur@office.ui.ac.id [2]" w:date="2023-01-22T22:10:00Z">
        <w:r w:rsidR="00611F12">
          <w:t xml:space="preserve"> </w:t>
        </w:r>
        <w:del w:id="2290" w:author="ilham.nur@office.ui.ac.id" w:date="2023-03-06T21:57:00Z">
          <w:r w:rsidR="00611F12" w:rsidDel="008B172B">
            <w:rPr>
              <w:i/>
              <w:iCs/>
            </w:rPr>
            <w:delText>solution management</w:delText>
          </w:r>
        </w:del>
      </w:ins>
      <w:ins w:id="2291" w:author="ilham.nur@office.ui.ac.id" w:date="2023-03-06T21:57:00Z">
        <w:r w:rsidR="008B172B">
          <w:rPr>
            <w:i/>
            <w:iCs/>
          </w:rPr>
          <w:t>fulfillment and delivery</w:t>
        </w:r>
      </w:ins>
      <w:del w:id="2292" w:author="ilham.nur@office.ui.ac.id [2]" w:date="2023-01-22T22:10:00Z">
        <w:r w:rsidR="00826F70" w:rsidDel="007A0CD3">
          <w:rPr>
            <w:i/>
            <w:iCs/>
          </w:rPr>
          <w:delText xml:space="preserve">frontend, backend, </w:delText>
        </w:r>
        <w:r w:rsidR="00826F70" w:rsidDel="007A0CD3">
          <w:delText xml:space="preserve">dan </w:delText>
        </w:r>
        <w:r w:rsidR="00826F70" w:rsidDel="007A0CD3">
          <w:rPr>
            <w:i/>
            <w:iCs/>
          </w:rPr>
          <w:delText>system integration</w:delText>
        </w:r>
        <w:r w:rsidR="00C76D0F" w:rsidDel="007A0CD3">
          <w:rPr>
            <w:i/>
            <w:iCs/>
          </w:rPr>
          <w:delText xml:space="preserve"> </w:delText>
        </w:r>
        <w:r w:rsidR="00C76D0F" w:rsidDel="007A0CD3">
          <w:delText xml:space="preserve">serta </w:delText>
        </w:r>
        <w:r w:rsidR="003773FA" w:rsidDel="007A0CD3">
          <w:delText xml:space="preserve">senior </w:delText>
        </w:r>
        <w:r w:rsidR="003773FA" w:rsidDel="007A0CD3">
          <w:rPr>
            <w:i/>
            <w:iCs/>
          </w:rPr>
          <w:delText>project manager</w:delText>
        </w:r>
      </w:del>
      <w:r w:rsidR="00826F70">
        <w:rPr>
          <w:i/>
          <w:iCs/>
        </w:rPr>
        <w:t xml:space="preserve">, </w:t>
      </w:r>
      <w:r w:rsidR="00826F70">
        <w:t xml:space="preserve">untuk </w:t>
      </w:r>
      <w:proofErr w:type="spellStart"/>
      <w:r w:rsidR="00826F70">
        <w:t>memberikan</w:t>
      </w:r>
      <w:proofErr w:type="spellEnd"/>
      <w:r w:rsidR="00826F70">
        <w:t xml:space="preserve"> </w:t>
      </w:r>
      <w:proofErr w:type="spellStart"/>
      <w:r w:rsidR="003F310F">
        <w:t>informasi</w:t>
      </w:r>
      <w:proofErr w:type="spellEnd"/>
      <w:r w:rsidR="003F310F">
        <w:t xml:space="preserve"> terkait dengan:</w:t>
      </w:r>
    </w:p>
    <w:p w14:paraId="47A89436" w14:textId="257F3365" w:rsidR="003F310F" w:rsidRDefault="003F310F">
      <w:pPr>
        <w:pStyle w:val="ListParagraph"/>
        <w:numPr>
          <w:ilvl w:val="0"/>
          <w:numId w:val="28"/>
        </w:numPr>
        <w:spacing w:line="360" w:lineRule="auto"/>
        <w:ind w:left="720"/>
        <w:rPr>
          <w:ins w:id="2293" w:author="ilham.nur@office.ui.ac.id" w:date="2023-03-06T21:57:00Z"/>
        </w:rPr>
      </w:pPr>
      <w:proofErr w:type="spellStart"/>
      <w:r>
        <w:t>Kriteria</w:t>
      </w:r>
      <w:proofErr w:type="spellEnd"/>
      <w:r>
        <w:t xml:space="preserve"> </w:t>
      </w:r>
      <w:r w:rsidR="00D878AE">
        <w:t xml:space="preserve">dan </w:t>
      </w:r>
      <w:proofErr w:type="spellStart"/>
      <w:r w:rsidR="00D878AE">
        <w:t>kemampuan</w:t>
      </w:r>
      <w:proofErr w:type="spellEnd"/>
      <w:r w:rsidR="00D878AE">
        <w:t xml:space="preserve"> </w:t>
      </w:r>
      <w:proofErr w:type="spellStart"/>
      <w:r w:rsidR="00D878AE">
        <w:t>apa</w:t>
      </w:r>
      <w:proofErr w:type="spellEnd"/>
      <w:r w:rsidR="00D878AE">
        <w:t xml:space="preserve"> yang </w:t>
      </w:r>
      <w:proofErr w:type="spellStart"/>
      <w:r w:rsidR="00D878AE">
        <w:t>diperlukan</w:t>
      </w:r>
      <w:proofErr w:type="spellEnd"/>
      <w:r w:rsidR="00D878AE">
        <w:t xml:space="preserve"> </w:t>
      </w:r>
      <w:proofErr w:type="spellStart"/>
      <w:r>
        <w:t>dalam</w:t>
      </w:r>
      <w:proofErr w:type="spellEnd"/>
      <w:r>
        <w:t xml:space="preserve"> </w:t>
      </w:r>
      <w:proofErr w:type="spellStart"/>
      <w:r>
        <w:t>menentukan</w:t>
      </w:r>
      <w:proofErr w:type="spellEnd"/>
      <w:r>
        <w:t xml:space="preserve"> </w:t>
      </w:r>
      <w:proofErr w:type="spellStart"/>
      <w:r>
        <w:t>sumber</w:t>
      </w:r>
      <w:proofErr w:type="spellEnd"/>
      <w:r>
        <w:t xml:space="preserve"> </w:t>
      </w:r>
      <w:proofErr w:type="spellStart"/>
      <w:r>
        <w:t>daya</w:t>
      </w:r>
      <w:proofErr w:type="spellEnd"/>
      <w:r>
        <w:t>,</w:t>
      </w:r>
    </w:p>
    <w:p w14:paraId="7B3350B8" w14:textId="44756D9A" w:rsidR="00AA2E0A" w:rsidRDefault="00AA2E0A">
      <w:pPr>
        <w:pStyle w:val="ListParagraph"/>
        <w:numPr>
          <w:ilvl w:val="0"/>
          <w:numId w:val="28"/>
        </w:numPr>
        <w:spacing w:line="360" w:lineRule="auto"/>
        <w:ind w:left="720"/>
        <w:pPrChange w:id="2294" w:author="ilham.nur@office.ui.ac.id" w:date="2023-03-04T10:10:00Z">
          <w:pPr>
            <w:pStyle w:val="ListParagraph"/>
            <w:numPr>
              <w:numId w:val="28"/>
            </w:numPr>
            <w:spacing w:line="360" w:lineRule="auto"/>
            <w:ind w:left="1440" w:hanging="360"/>
          </w:pPr>
        </w:pPrChange>
      </w:pPr>
      <w:proofErr w:type="spellStart"/>
      <w:ins w:id="2295" w:author="ilham.nur@office.ui.ac.id" w:date="2023-03-06T21:57:00Z">
        <w:r>
          <w:t>Berapa</w:t>
        </w:r>
        <w:proofErr w:type="spellEnd"/>
        <w:r>
          <w:t xml:space="preserve"> lama </w:t>
        </w:r>
        <w:proofErr w:type="spellStart"/>
        <w:r>
          <w:t>waktu</w:t>
        </w:r>
        <w:proofErr w:type="spellEnd"/>
        <w:r>
          <w:t xml:space="preserve"> yang </w:t>
        </w:r>
        <w:proofErr w:type="spellStart"/>
        <w:r>
          <w:t>dibutuhkan</w:t>
        </w:r>
        <w:proofErr w:type="spellEnd"/>
        <w:r>
          <w:t xml:space="preserve"> untuk </w:t>
        </w:r>
        <w:proofErr w:type="spellStart"/>
        <w:r>
          <w:t>menjalankan</w:t>
        </w:r>
        <w:proofErr w:type="spellEnd"/>
        <w:r>
          <w:t xml:space="preserve"> proses </w:t>
        </w:r>
        <w:proofErr w:type="spellStart"/>
        <w:r>
          <w:t>sehari-hari</w:t>
        </w:r>
        <w:proofErr w:type="spellEnd"/>
        <w:r>
          <w:t xml:space="preserve"> </w:t>
        </w:r>
        <w:proofErr w:type="spellStart"/>
        <w:r>
          <w:t>dalam</w:t>
        </w:r>
        <w:proofErr w:type="spellEnd"/>
        <w:r>
          <w:t xml:space="preserve"> </w:t>
        </w:r>
        <w:proofErr w:type="spellStart"/>
        <w:r>
          <w:t>pengawalan</w:t>
        </w:r>
        <w:proofErr w:type="spellEnd"/>
        <w:r>
          <w:t xml:space="preserve"> </w:t>
        </w:r>
        <w:proofErr w:type="spellStart"/>
        <w:r>
          <w:t>proyek</w:t>
        </w:r>
        <w:proofErr w:type="spellEnd"/>
        <w:r w:rsidR="007C3418">
          <w:t>.</w:t>
        </w:r>
      </w:ins>
    </w:p>
    <w:p w14:paraId="5EF517B0" w14:textId="0199DE6A" w:rsidR="00D878AE" w:rsidRDefault="00DA099B">
      <w:pPr>
        <w:pStyle w:val="ListParagraph"/>
        <w:numPr>
          <w:ilvl w:val="0"/>
          <w:numId w:val="28"/>
        </w:numPr>
        <w:spacing w:line="360" w:lineRule="auto"/>
        <w:ind w:left="720"/>
        <w:pPrChange w:id="2296" w:author="ilham.nur@office.ui.ac.id" w:date="2023-03-04T10:10:00Z">
          <w:pPr>
            <w:pStyle w:val="ListParagraph"/>
            <w:numPr>
              <w:numId w:val="28"/>
            </w:numPr>
            <w:spacing w:line="360" w:lineRule="auto"/>
            <w:ind w:left="1440" w:hanging="360"/>
          </w:pPr>
        </w:pPrChange>
      </w:pPr>
      <w:proofErr w:type="spellStart"/>
      <w:r>
        <w:t>Berapa</w:t>
      </w:r>
      <w:proofErr w:type="spellEnd"/>
      <w:r>
        <w:t xml:space="preserve"> lama </w:t>
      </w:r>
      <w:proofErr w:type="spellStart"/>
      <w:r>
        <w:t>waktu</w:t>
      </w:r>
      <w:proofErr w:type="spellEnd"/>
      <w:r>
        <w:t xml:space="preserve"> yang </w:t>
      </w:r>
      <w:proofErr w:type="spellStart"/>
      <w:r>
        <w:t>dibutuhkan</w:t>
      </w:r>
      <w:proofErr w:type="spellEnd"/>
      <w:r>
        <w:t xml:space="preserve"> untuk </w:t>
      </w:r>
      <w:proofErr w:type="spellStart"/>
      <w:r>
        <w:t>menyelesaikan</w:t>
      </w:r>
      <w:proofErr w:type="spellEnd"/>
      <w:r>
        <w:t xml:space="preserve"> </w:t>
      </w:r>
      <w:proofErr w:type="spellStart"/>
      <w:r>
        <w:t>pembangunan</w:t>
      </w:r>
      <w:proofErr w:type="spellEnd"/>
      <w:r>
        <w:t xml:space="preserve"> </w:t>
      </w:r>
      <w:proofErr w:type="spellStart"/>
      <w:r>
        <w:t>sistem</w:t>
      </w:r>
      <w:proofErr w:type="spellEnd"/>
      <w:r w:rsidR="00D878AE">
        <w:t>.</w:t>
      </w:r>
    </w:p>
    <w:p w14:paraId="1A4CCE65" w14:textId="16E6271B" w:rsidR="00F91388" w:rsidRDefault="00F91388">
      <w:pPr>
        <w:spacing w:line="360" w:lineRule="auto"/>
        <w:pPrChange w:id="2297" w:author="ilham.nur@office.ui.ac.id" w:date="2023-03-04T10:10:00Z">
          <w:pPr>
            <w:spacing w:line="360" w:lineRule="auto"/>
            <w:ind w:left="720"/>
          </w:pPr>
        </w:pPrChange>
      </w:pPr>
      <w:r>
        <w:t xml:space="preserve">Pembangunan </w:t>
      </w:r>
      <w:proofErr w:type="spellStart"/>
      <w:r>
        <w:t>sistem</w:t>
      </w:r>
      <w:proofErr w:type="spellEnd"/>
      <w:r>
        <w:t xml:space="preserve"> </w:t>
      </w:r>
      <w:del w:id="2298" w:author="ilham.nur@office.ui.ac.id" w:date="2023-03-06T23:11:00Z">
        <w:r w:rsidDel="00BD51DD">
          <w:delText>di sini</w:delText>
        </w:r>
      </w:del>
      <w:ins w:id="2299" w:author="ilham.nur@office.ui.ac.id" w:date="2023-03-06T23:11:00Z">
        <w:r w:rsidR="00BD51DD">
          <w:t xml:space="preserve">pada </w:t>
        </w:r>
        <w:proofErr w:type="spellStart"/>
        <w:r w:rsidR="00BD51DD">
          <w:t>penelitian</w:t>
        </w:r>
        <w:proofErr w:type="spellEnd"/>
        <w:r w:rsidR="00BD51DD">
          <w:t xml:space="preserve"> </w:t>
        </w:r>
        <w:proofErr w:type="spellStart"/>
        <w:r w:rsidR="00BD51DD">
          <w:t>ini</w:t>
        </w:r>
      </w:ins>
      <w:proofErr w:type="spellEnd"/>
      <w:r>
        <w:t xml:space="preserve"> </w:t>
      </w:r>
      <w:proofErr w:type="spellStart"/>
      <w:r>
        <w:t>dikategorikan</w:t>
      </w:r>
      <w:proofErr w:type="spellEnd"/>
      <w:r>
        <w:t xml:space="preserve"> </w:t>
      </w:r>
      <w:proofErr w:type="spellStart"/>
      <w:r>
        <w:t>menjadi</w:t>
      </w:r>
      <w:proofErr w:type="spellEnd"/>
      <w:r>
        <w:t xml:space="preserve"> </w:t>
      </w:r>
      <w:proofErr w:type="spellStart"/>
      <w:r>
        <w:t>tiga</w:t>
      </w:r>
      <w:proofErr w:type="spellEnd"/>
      <w:r>
        <w:t xml:space="preserve"> level </w:t>
      </w:r>
      <w:proofErr w:type="spellStart"/>
      <w:r>
        <w:t>yaitu</w:t>
      </w:r>
      <w:proofErr w:type="spellEnd"/>
      <w:r>
        <w:t>:</w:t>
      </w:r>
    </w:p>
    <w:p w14:paraId="2EDB349C" w14:textId="1EDE90E9" w:rsidR="00F91388" w:rsidRDefault="00F91388">
      <w:pPr>
        <w:pStyle w:val="ListParagraph"/>
        <w:numPr>
          <w:ilvl w:val="0"/>
          <w:numId w:val="28"/>
        </w:numPr>
        <w:spacing w:line="360" w:lineRule="auto"/>
        <w:ind w:left="720"/>
        <w:pPrChange w:id="2300" w:author="ilham.nur@office.ui.ac.id" w:date="2023-03-04T10:10:00Z">
          <w:pPr>
            <w:pStyle w:val="ListParagraph"/>
            <w:numPr>
              <w:numId w:val="28"/>
            </w:numPr>
            <w:spacing w:line="360" w:lineRule="auto"/>
            <w:ind w:left="1440" w:hanging="360"/>
          </w:pPr>
        </w:pPrChange>
      </w:pPr>
      <w:r w:rsidRPr="00AE58C4">
        <w:rPr>
          <w:b/>
          <w:bCs/>
        </w:rPr>
        <w:t xml:space="preserve">Level </w:t>
      </w:r>
      <w:proofErr w:type="spellStart"/>
      <w:r w:rsidRPr="00AE58C4">
        <w:rPr>
          <w:b/>
          <w:bCs/>
        </w:rPr>
        <w:t>Mudah</w:t>
      </w:r>
      <w:proofErr w:type="spellEnd"/>
      <w:r w:rsidRPr="00AE58C4">
        <w:rPr>
          <w:b/>
          <w:bCs/>
        </w:rPr>
        <w:t>:</w:t>
      </w:r>
      <w:r>
        <w:t xml:space="preserve"> </w:t>
      </w:r>
      <w:proofErr w:type="spellStart"/>
      <w:r>
        <w:t>Pengembangan</w:t>
      </w:r>
      <w:proofErr w:type="spellEnd"/>
      <w:r>
        <w:t xml:space="preserve"> yang </w:t>
      </w:r>
      <w:proofErr w:type="spellStart"/>
      <w:r>
        <w:t>bersifat</w:t>
      </w:r>
      <w:proofErr w:type="spellEnd"/>
      <w:r>
        <w:t xml:space="preserve"> </w:t>
      </w:r>
      <w:r w:rsidR="00455A8F">
        <w:t xml:space="preserve">perbaikan </w:t>
      </w:r>
      <w:proofErr w:type="spellStart"/>
      <w:r w:rsidR="00455A8F">
        <w:t>dari</w:t>
      </w:r>
      <w:proofErr w:type="spellEnd"/>
      <w:r w:rsidR="00455A8F">
        <w:t xml:space="preserve"> yang sudah </w:t>
      </w:r>
      <w:proofErr w:type="spellStart"/>
      <w:r w:rsidR="00455A8F">
        <w:t>ada</w:t>
      </w:r>
      <w:proofErr w:type="spellEnd"/>
      <w:r w:rsidR="00026804">
        <w:t xml:space="preserve">, </w:t>
      </w:r>
      <w:r w:rsidR="001D0B00">
        <w:rPr>
          <w:i/>
          <w:iCs/>
        </w:rPr>
        <w:t xml:space="preserve">deliverables </w:t>
      </w:r>
      <w:proofErr w:type="spellStart"/>
      <w:r w:rsidR="001D0B00">
        <w:t>sedikit</w:t>
      </w:r>
      <w:proofErr w:type="spellEnd"/>
      <w:r w:rsidR="001D0B00">
        <w:t xml:space="preserve"> dengan </w:t>
      </w:r>
      <w:proofErr w:type="spellStart"/>
      <w:r w:rsidR="001D0B00">
        <w:t>tingkat</w:t>
      </w:r>
      <w:proofErr w:type="spellEnd"/>
      <w:r w:rsidR="001D0B00">
        <w:t xml:space="preserve"> </w:t>
      </w:r>
      <w:proofErr w:type="spellStart"/>
      <w:r w:rsidR="001D0B00">
        <w:t>kesulitan</w:t>
      </w:r>
      <w:proofErr w:type="spellEnd"/>
      <w:r w:rsidR="001D0B00">
        <w:t xml:space="preserve"> yang </w:t>
      </w:r>
      <w:proofErr w:type="spellStart"/>
      <w:r w:rsidR="001D0B00">
        <w:t>rendah</w:t>
      </w:r>
      <w:proofErr w:type="spellEnd"/>
      <w:r w:rsidR="001D0B00">
        <w:t>.</w:t>
      </w:r>
    </w:p>
    <w:p w14:paraId="6834C223" w14:textId="6AF0B457" w:rsidR="00F91388" w:rsidRDefault="00F91388">
      <w:pPr>
        <w:pStyle w:val="ListParagraph"/>
        <w:numPr>
          <w:ilvl w:val="0"/>
          <w:numId w:val="28"/>
        </w:numPr>
        <w:spacing w:line="360" w:lineRule="auto"/>
        <w:ind w:left="720"/>
        <w:pPrChange w:id="2301" w:author="ilham.nur@office.ui.ac.id" w:date="2023-03-04T10:10:00Z">
          <w:pPr>
            <w:pStyle w:val="ListParagraph"/>
            <w:numPr>
              <w:numId w:val="28"/>
            </w:numPr>
            <w:spacing w:line="360" w:lineRule="auto"/>
            <w:ind w:left="1440" w:hanging="360"/>
          </w:pPr>
        </w:pPrChange>
      </w:pPr>
      <w:r w:rsidRPr="00AE58C4">
        <w:rPr>
          <w:b/>
          <w:bCs/>
        </w:rPr>
        <w:lastRenderedPageBreak/>
        <w:t xml:space="preserve">Level </w:t>
      </w:r>
      <w:proofErr w:type="spellStart"/>
      <w:r w:rsidRPr="00AE58C4">
        <w:rPr>
          <w:b/>
          <w:bCs/>
        </w:rPr>
        <w:t>Menengah</w:t>
      </w:r>
      <w:proofErr w:type="spellEnd"/>
      <w:r w:rsidR="00455A8F" w:rsidRPr="00AE58C4">
        <w:rPr>
          <w:b/>
          <w:bCs/>
        </w:rPr>
        <w:t>:</w:t>
      </w:r>
      <w:r w:rsidR="00455A8F">
        <w:t xml:space="preserve"> </w:t>
      </w:r>
      <w:proofErr w:type="spellStart"/>
      <w:r w:rsidR="00455A8F">
        <w:t>Pengembangan</w:t>
      </w:r>
      <w:proofErr w:type="spellEnd"/>
      <w:r w:rsidR="00455A8F">
        <w:t xml:space="preserve"> </w:t>
      </w:r>
      <w:proofErr w:type="spellStart"/>
      <w:r w:rsidR="00455A8F">
        <w:t>dari</w:t>
      </w:r>
      <w:proofErr w:type="spellEnd"/>
      <w:r w:rsidR="00455A8F">
        <w:t xml:space="preserve"> </w:t>
      </w:r>
      <w:proofErr w:type="spellStart"/>
      <w:r w:rsidR="00455A8F">
        <w:t>sistem</w:t>
      </w:r>
      <w:proofErr w:type="spellEnd"/>
      <w:r w:rsidR="00455A8F">
        <w:t xml:space="preserve"> yang sudah </w:t>
      </w:r>
      <w:proofErr w:type="spellStart"/>
      <w:r w:rsidR="00455A8F">
        <w:t>ada</w:t>
      </w:r>
      <w:proofErr w:type="spellEnd"/>
      <w:r w:rsidR="005E2148">
        <w:t xml:space="preserve">, </w:t>
      </w:r>
      <w:proofErr w:type="spellStart"/>
      <w:r w:rsidR="005E2148">
        <w:t>namun</w:t>
      </w:r>
      <w:proofErr w:type="spellEnd"/>
      <w:r w:rsidR="005E2148">
        <w:t xml:space="preserve"> </w:t>
      </w:r>
      <w:proofErr w:type="spellStart"/>
      <w:r w:rsidR="005E2148">
        <w:t>terdapat</w:t>
      </w:r>
      <w:proofErr w:type="spellEnd"/>
      <w:r w:rsidR="005E2148">
        <w:t xml:space="preserve"> </w:t>
      </w:r>
      <w:proofErr w:type="spellStart"/>
      <w:r w:rsidR="005E2148">
        <w:t>fitur</w:t>
      </w:r>
      <w:proofErr w:type="spellEnd"/>
      <w:r w:rsidR="005E2148">
        <w:t xml:space="preserve"> baru yang perlu </w:t>
      </w:r>
      <w:proofErr w:type="spellStart"/>
      <w:r w:rsidR="005E2148">
        <w:t>dikembangkan</w:t>
      </w:r>
      <w:proofErr w:type="spellEnd"/>
      <w:r w:rsidR="00C63318">
        <w:t xml:space="preserve">, level </w:t>
      </w:r>
      <w:proofErr w:type="spellStart"/>
      <w:r w:rsidR="00C63318">
        <w:t>ini</w:t>
      </w:r>
      <w:proofErr w:type="spellEnd"/>
      <w:r w:rsidR="00C63318">
        <w:t xml:space="preserve"> </w:t>
      </w:r>
      <w:proofErr w:type="spellStart"/>
      <w:r w:rsidR="00C63318">
        <w:t>memilki</w:t>
      </w:r>
      <w:proofErr w:type="spellEnd"/>
      <w:r w:rsidR="00C63318">
        <w:t xml:space="preserve"> </w:t>
      </w:r>
      <w:r w:rsidR="00C63318">
        <w:rPr>
          <w:i/>
          <w:iCs/>
        </w:rPr>
        <w:t xml:space="preserve">deliverables </w:t>
      </w:r>
      <w:r w:rsidR="00C63318">
        <w:t xml:space="preserve">yang </w:t>
      </w:r>
      <w:proofErr w:type="spellStart"/>
      <w:r w:rsidR="00C63318">
        <w:t>banyak</w:t>
      </w:r>
      <w:proofErr w:type="spellEnd"/>
      <w:r w:rsidR="00C63318">
        <w:t xml:space="preserve"> dengan </w:t>
      </w:r>
      <w:proofErr w:type="spellStart"/>
      <w:r w:rsidR="00C63318">
        <w:t>tingkat</w:t>
      </w:r>
      <w:proofErr w:type="spellEnd"/>
      <w:r w:rsidR="00C63318">
        <w:t xml:space="preserve"> </w:t>
      </w:r>
      <w:proofErr w:type="spellStart"/>
      <w:r w:rsidR="00C63318">
        <w:t>kesulitan</w:t>
      </w:r>
      <w:proofErr w:type="spellEnd"/>
      <w:r w:rsidR="00C63318">
        <w:t xml:space="preserve"> yang </w:t>
      </w:r>
      <w:proofErr w:type="spellStart"/>
      <w:r w:rsidR="00C63318">
        <w:t>mudah</w:t>
      </w:r>
      <w:proofErr w:type="spellEnd"/>
      <w:r w:rsidR="00C63318">
        <w:t xml:space="preserve"> </w:t>
      </w:r>
      <w:proofErr w:type="spellStart"/>
      <w:r w:rsidR="00C63318">
        <w:t>atau</w:t>
      </w:r>
      <w:proofErr w:type="spellEnd"/>
      <w:r w:rsidR="00C63318">
        <w:t xml:space="preserve"> </w:t>
      </w:r>
      <w:r w:rsidR="00C63318">
        <w:rPr>
          <w:i/>
          <w:iCs/>
        </w:rPr>
        <w:t xml:space="preserve">deliverables </w:t>
      </w:r>
      <w:r w:rsidR="00C63318">
        <w:t xml:space="preserve">yang </w:t>
      </w:r>
      <w:proofErr w:type="spellStart"/>
      <w:r w:rsidR="00C63318">
        <w:t>sedikit</w:t>
      </w:r>
      <w:proofErr w:type="spellEnd"/>
      <w:r w:rsidR="00C63318">
        <w:t xml:space="preserve"> dengan </w:t>
      </w:r>
      <w:proofErr w:type="spellStart"/>
      <w:r w:rsidR="00C63318">
        <w:t>kesulitan</w:t>
      </w:r>
      <w:proofErr w:type="spellEnd"/>
      <w:r w:rsidR="00C63318">
        <w:t xml:space="preserve"> yang </w:t>
      </w:r>
      <w:proofErr w:type="spellStart"/>
      <w:r w:rsidR="00C63318">
        <w:t>tinggi</w:t>
      </w:r>
      <w:proofErr w:type="spellEnd"/>
      <w:r w:rsidR="00C63318">
        <w:t>.</w:t>
      </w:r>
    </w:p>
    <w:p w14:paraId="523EC478" w14:textId="3AF58B11" w:rsidR="00F91388" w:rsidRDefault="00F91388">
      <w:pPr>
        <w:pStyle w:val="ListParagraph"/>
        <w:numPr>
          <w:ilvl w:val="0"/>
          <w:numId w:val="28"/>
        </w:numPr>
        <w:spacing w:line="360" w:lineRule="auto"/>
        <w:ind w:left="720"/>
        <w:pPrChange w:id="2302" w:author="ilham.nur@office.ui.ac.id" w:date="2023-03-04T10:10:00Z">
          <w:pPr>
            <w:pStyle w:val="ListParagraph"/>
            <w:numPr>
              <w:numId w:val="28"/>
            </w:numPr>
            <w:spacing w:line="360" w:lineRule="auto"/>
            <w:ind w:left="1440" w:hanging="360"/>
          </w:pPr>
        </w:pPrChange>
      </w:pPr>
      <w:r w:rsidRPr="00AE58C4">
        <w:rPr>
          <w:b/>
          <w:bCs/>
        </w:rPr>
        <w:t xml:space="preserve">Level </w:t>
      </w:r>
      <w:proofErr w:type="spellStart"/>
      <w:r w:rsidRPr="00AE58C4">
        <w:rPr>
          <w:b/>
          <w:bCs/>
        </w:rPr>
        <w:t>Sulit</w:t>
      </w:r>
      <w:proofErr w:type="spellEnd"/>
      <w:r w:rsidR="00455A8F" w:rsidRPr="00AE58C4">
        <w:rPr>
          <w:b/>
          <w:bCs/>
        </w:rPr>
        <w:t>:</w:t>
      </w:r>
      <w:r w:rsidR="00455A8F">
        <w:t xml:space="preserve"> Pembangunan </w:t>
      </w:r>
      <w:proofErr w:type="spellStart"/>
      <w:r w:rsidR="00455A8F">
        <w:t>sistem</w:t>
      </w:r>
      <w:proofErr w:type="spellEnd"/>
      <w:r w:rsidR="00455A8F">
        <w:t xml:space="preserve"> baru yang </w:t>
      </w:r>
      <w:proofErr w:type="spellStart"/>
      <w:r w:rsidR="00455A8F">
        <w:t>berbeda</w:t>
      </w:r>
      <w:proofErr w:type="spellEnd"/>
      <w:r w:rsidR="00455A8F">
        <w:t xml:space="preserve"> </w:t>
      </w:r>
      <w:proofErr w:type="spellStart"/>
      <w:r w:rsidR="00455A8F">
        <w:t>dari</w:t>
      </w:r>
      <w:proofErr w:type="spellEnd"/>
      <w:r w:rsidR="00455A8F">
        <w:t xml:space="preserve"> yang sudah </w:t>
      </w:r>
      <w:proofErr w:type="spellStart"/>
      <w:r w:rsidR="00455A8F">
        <w:t>ada</w:t>
      </w:r>
      <w:proofErr w:type="spellEnd"/>
      <w:r w:rsidR="00BA2D38">
        <w:t xml:space="preserve">, </w:t>
      </w:r>
      <w:r w:rsidR="00BA2D38">
        <w:rPr>
          <w:i/>
          <w:iCs/>
        </w:rPr>
        <w:t xml:space="preserve">deliverables </w:t>
      </w:r>
      <w:r w:rsidR="00BA2D38">
        <w:t xml:space="preserve">yang </w:t>
      </w:r>
      <w:proofErr w:type="spellStart"/>
      <w:r w:rsidR="00BA2D38">
        <w:t>harus</w:t>
      </w:r>
      <w:proofErr w:type="spellEnd"/>
      <w:r w:rsidR="00BA2D38">
        <w:t xml:space="preserve"> </w:t>
      </w:r>
      <w:proofErr w:type="spellStart"/>
      <w:r w:rsidR="00BA2D38">
        <w:t>dihasilkan</w:t>
      </w:r>
      <w:proofErr w:type="spellEnd"/>
      <w:r w:rsidR="00BA2D38">
        <w:t xml:space="preserve"> </w:t>
      </w:r>
      <w:proofErr w:type="spellStart"/>
      <w:r w:rsidR="00BA2D38">
        <w:t>banyak</w:t>
      </w:r>
      <w:proofErr w:type="spellEnd"/>
      <w:r w:rsidR="00BA2D38">
        <w:t xml:space="preserve"> dengan </w:t>
      </w:r>
      <w:proofErr w:type="spellStart"/>
      <w:r w:rsidR="00BA2D38">
        <w:t>tingkat</w:t>
      </w:r>
      <w:proofErr w:type="spellEnd"/>
      <w:r w:rsidR="00BA2D38">
        <w:t xml:space="preserve"> </w:t>
      </w:r>
      <w:proofErr w:type="spellStart"/>
      <w:r w:rsidR="00BA2D38">
        <w:t>kesulitan</w:t>
      </w:r>
      <w:proofErr w:type="spellEnd"/>
      <w:r w:rsidR="00BA2D38">
        <w:t xml:space="preserve"> </w:t>
      </w:r>
      <w:proofErr w:type="spellStart"/>
      <w:r w:rsidR="00BA2D38">
        <w:t>tinggi</w:t>
      </w:r>
      <w:proofErr w:type="spellEnd"/>
      <w:r w:rsidR="00BA2D38">
        <w:t>.</w:t>
      </w:r>
    </w:p>
    <w:p w14:paraId="201BBE6C" w14:textId="2F333D45" w:rsidR="000F5627" w:rsidRDefault="000F5627">
      <w:pPr>
        <w:spacing w:line="360" w:lineRule="auto"/>
        <w:rPr>
          <w:ins w:id="2303" w:author="ilham.nur@office.ui.ac.id [2]" w:date="2023-01-25T20:49:00Z"/>
        </w:rPr>
        <w:pPrChange w:id="2304" w:author="ilham.nur@office.ui.ac.id" w:date="2023-03-04T10:10:00Z">
          <w:pPr>
            <w:spacing w:line="360" w:lineRule="auto"/>
            <w:ind w:left="720"/>
          </w:pPr>
        </w:pPrChange>
      </w:pPr>
      <w:proofErr w:type="spellStart"/>
      <w:ins w:id="2305" w:author="ilham.nur@office.ui.ac.id [2]" w:date="2023-01-25T20:49:00Z">
        <w:r>
          <w:t>Profil</w:t>
        </w:r>
        <w:proofErr w:type="spellEnd"/>
        <w:r>
          <w:t xml:space="preserve"> </w:t>
        </w:r>
        <w:proofErr w:type="spellStart"/>
        <w:r>
          <w:t>dari</w:t>
        </w:r>
        <w:proofErr w:type="spellEnd"/>
        <w:r>
          <w:t xml:space="preserve"> </w:t>
        </w:r>
        <w:proofErr w:type="spellStart"/>
        <w:r>
          <w:t>pakar</w:t>
        </w:r>
        <w:proofErr w:type="spellEnd"/>
        <w:r>
          <w:t xml:space="preserve"> yang </w:t>
        </w:r>
        <w:proofErr w:type="spellStart"/>
        <w:r w:rsidR="0017259D">
          <w:t>menjadi</w:t>
        </w:r>
        <w:proofErr w:type="spellEnd"/>
        <w:r w:rsidR="0017259D">
          <w:t xml:space="preserve"> </w:t>
        </w:r>
        <w:proofErr w:type="spellStart"/>
        <w:r w:rsidR="0017259D">
          <w:t>acuan</w:t>
        </w:r>
        <w:proofErr w:type="spellEnd"/>
        <w:r w:rsidR="0017259D">
          <w:t xml:space="preserve"> </w:t>
        </w:r>
        <w:proofErr w:type="spellStart"/>
        <w:r w:rsidR="0017259D">
          <w:t>dalam</w:t>
        </w:r>
        <w:proofErr w:type="spellEnd"/>
        <w:r w:rsidR="0017259D">
          <w:t xml:space="preserve"> </w:t>
        </w:r>
        <w:proofErr w:type="spellStart"/>
        <w:r w:rsidR="0017259D">
          <w:t>penelitian</w:t>
        </w:r>
        <w:proofErr w:type="spellEnd"/>
        <w:r w:rsidR="0017259D">
          <w:t xml:space="preserve"> </w:t>
        </w:r>
        <w:proofErr w:type="spellStart"/>
        <w:r w:rsidR="0017259D">
          <w:t>ini</w:t>
        </w:r>
        <w:proofErr w:type="spellEnd"/>
        <w:r w:rsidR="0017259D">
          <w:t xml:space="preserve"> </w:t>
        </w:r>
        <w:proofErr w:type="spellStart"/>
        <w:r w:rsidR="0017259D">
          <w:t>dapat</w:t>
        </w:r>
        <w:proofErr w:type="spellEnd"/>
        <w:r w:rsidR="0017259D">
          <w:t xml:space="preserve"> </w:t>
        </w:r>
        <w:proofErr w:type="spellStart"/>
        <w:r w:rsidR="0017259D">
          <w:t>dilihat</w:t>
        </w:r>
        <w:proofErr w:type="spellEnd"/>
        <w:r w:rsidR="0017259D">
          <w:t xml:space="preserve"> pada </w:t>
        </w:r>
      </w:ins>
      <w:ins w:id="2306" w:author="ilham.nur@office.ui.ac.id [2]" w:date="2023-01-25T21:00:00Z">
        <w:r w:rsidR="00371C46">
          <w:fldChar w:fldCharType="begin"/>
        </w:r>
        <w:r w:rsidR="00371C46">
          <w:instrText xml:space="preserve"> REF _Ref125572848 \h </w:instrText>
        </w:r>
      </w:ins>
      <w:r w:rsidR="00371C46">
        <w:fldChar w:fldCharType="separate"/>
      </w:r>
      <w:proofErr w:type="spellStart"/>
      <w:ins w:id="2307" w:author="ilham.nur@office.ui.ac.id" w:date="2023-03-05T21:23:00Z">
        <w:r w:rsidR="00A262DF">
          <w:t>Tabel</w:t>
        </w:r>
        <w:proofErr w:type="spellEnd"/>
        <w:r w:rsidR="00A262DF">
          <w:t xml:space="preserve"> </w:t>
        </w:r>
        <w:r w:rsidR="00A262DF">
          <w:rPr>
            <w:noProof/>
          </w:rPr>
          <w:t>3</w:t>
        </w:r>
        <w:r w:rsidR="00A262DF">
          <w:t>.</w:t>
        </w:r>
        <w:r w:rsidR="00A262DF">
          <w:rPr>
            <w:noProof/>
          </w:rPr>
          <w:t>2</w:t>
        </w:r>
      </w:ins>
      <w:ins w:id="2308" w:author="ilham.nur@office.ui.ac.id [2]" w:date="2023-01-25T21:00:00Z">
        <w:r w:rsidR="00371C46">
          <w:fldChar w:fldCharType="end"/>
        </w:r>
      </w:ins>
      <w:ins w:id="2309" w:author="ilham.nur@office.ui.ac.id [2]" w:date="2023-01-25T20:49:00Z">
        <w:r w:rsidR="0017259D">
          <w:t>.</w:t>
        </w:r>
      </w:ins>
    </w:p>
    <w:p w14:paraId="1696ADF3" w14:textId="7F32BF85" w:rsidR="005C4FD3" w:rsidRDefault="005C4FD3" w:rsidP="003F0C01">
      <w:pPr>
        <w:pStyle w:val="Caption"/>
        <w:rPr>
          <w:ins w:id="2310" w:author="ilham.nur@office.ui.ac.id [2]" w:date="2023-01-25T20:52:00Z"/>
        </w:rPr>
        <w:pPrChange w:id="2311" w:author="ilham.nur@office.ui.ac.id" w:date="2023-03-10T23:21:00Z">
          <w:pPr/>
        </w:pPrChange>
      </w:pPr>
      <w:bookmarkStart w:id="2312" w:name="_Ref125572848"/>
      <w:bookmarkStart w:id="2313" w:name="_Toc128944264"/>
      <w:proofErr w:type="spellStart"/>
      <w:ins w:id="2314" w:author="ilham.nur@office.ui.ac.id [2]" w:date="2023-01-25T20:52:00Z">
        <w:r>
          <w:lastRenderedPageBreak/>
          <w:t>Tabel</w:t>
        </w:r>
        <w:proofErr w:type="spellEnd"/>
        <w:r>
          <w:t xml:space="preserve"> </w:t>
        </w:r>
      </w:ins>
      <w:ins w:id="2315" w:author="ilham.nur@office.ui.ac.id" w:date="2023-03-04T17:01:00Z">
        <w:r w:rsidR="0016052A">
          <w:fldChar w:fldCharType="begin"/>
        </w:r>
        <w:r w:rsidR="0016052A">
          <w:instrText xml:space="preserve"> STYLEREF 1 \s </w:instrText>
        </w:r>
      </w:ins>
      <w:r w:rsidR="0016052A">
        <w:fldChar w:fldCharType="separate"/>
      </w:r>
      <w:r w:rsidR="00A262DF">
        <w:rPr>
          <w:noProof/>
        </w:rPr>
        <w:t>3</w:t>
      </w:r>
      <w:ins w:id="2316" w:author="ilham.nur@office.ui.ac.id" w:date="2023-03-04T17:01:00Z">
        <w:r w:rsidR="0016052A">
          <w:fldChar w:fldCharType="end"/>
        </w:r>
        <w:r w:rsidR="0016052A">
          <w:t>.</w:t>
        </w:r>
        <w:r w:rsidR="0016052A">
          <w:fldChar w:fldCharType="begin"/>
        </w:r>
        <w:r w:rsidR="0016052A">
          <w:instrText xml:space="preserve"> SEQ Tabel \* ARABIC \s 1 </w:instrText>
        </w:r>
      </w:ins>
      <w:r w:rsidR="0016052A">
        <w:fldChar w:fldCharType="separate"/>
      </w:r>
      <w:ins w:id="2317" w:author="ilham.nur@office.ui.ac.id" w:date="2023-03-05T21:23:00Z">
        <w:r w:rsidR="00A262DF">
          <w:rPr>
            <w:noProof/>
          </w:rPr>
          <w:t>2</w:t>
        </w:r>
      </w:ins>
      <w:ins w:id="2318" w:author="ilham.nur@office.ui.ac.id" w:date="2023-03-04T17:01:00Z">
        <w:r w:rsidR="0016052A">
          <w:fldChar w:fldCharType="end"/>
        </w:r>
      </w:ins>
      <w:ins w:id="2319" w:author="ilham.nur@office.ui.ac.id [2]" w:date="2023-01-28T21:53:00Z">
        <w:del w:id="2320" w:author="ilham.nur@office.ui.ac.id" w:date="2023-02-02T21:41:00Z">
          <w:r w:rsidR="009035EE" w:rsidDel="003B572F">
            <w:fldChar w:fldCharType="begin"/>
          </w:r>
          <w:r w:rsidR="009035EE" w:rsidDel="003B572F">
            <w:delInstrText xml:space="preserve"> STYLEREF 1 \s </w:delInstrText>
          </w:r>
        </w:del>
      </w:ins>
      <w:del w:id="2321" w:author="ilham.nur@office.ui.ac.id" w:date="2023-02-02T21:41:00Z">
        <w:r w:rsidR="009035EE" w:rsidDel="003B572F">
          <w:fldChar w:fldCharType="separate"/>
        </w:r>
        <w:r w:rsidR="00C64CA0" w:rsidDel="003B572F">
          <w:rPr>
            <w:noProof/>
          </w:rPr>
          <w:delText>3</w:delText>
        </w:r>
      </w:del>
      <w:ins w:id="2322" w:author="ilham.nur@office.ui.ac.id [2]" w:date="2023-01-28T21:53:00Z">
        <w:del w:id="2323"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2324" w:author="ilham.nur@office.ui.ac.id" w:date="2023-02-02T21:41:00Z">
        <w:r w:rsidR="00000000">
          <w:fldChar w:fldCharType="separate"/>
        </w:r>
      </w:del>
      <w:ins w:id="2325" w:author="ilham.nur@office.ui.ac.id [2]" w:date="2023-01-28T21:53:00Z">
        <w:del w:id="2326" w:author="ilham.nur@office.ui.ac.id" w:date="2023-02-02T21:41:00Z">
          <w:r w:rsidR="009035EE" w:rsidDel="003B572F">
            <w:fldChar w:fldCharType="end"/>
          </w:r>
        </w:del>
      </w:ins>
      <w:bookmarkEnd w:id="2312"/>
      <w:ins w:id="2327" w:author="ilham.nur@office.ui.ac.id [2]" w:date="2023-01-25T20:52:00Z">
        <w:r>
          <w:t xml:space="preserve"> </w:t>
        </w:r>
        <w:proofErr w:type="spellStart"/>
        <w:r>
          <w:t>Profil</w:t>
        </w:r>
        <w:proofErr w:type="spellEnd"/>
        <w:r>
          <w:t xml:space="preserve"> </w:t>
        </w:r>
        <w:proofErr w:type="spellStart"/>
        <w:r>
          <w:t>Pakar</w:t>
        </w:r>
        <w:proofErr w:type="spellEnd"/>
        <w:r>
          <w:t xml:space="preserve"> yang </w:t>
        </w:r>
        <w:proofErr w:type="spellStart"/>
        <w:r>
          <w:t>memberikan</w:t>
        </w:r>
        <w:proofErr w:type="spellEnd"/>
        <w:r>
          <w:t xml:space="preserve"> </w:t>
        </w:r>
        <w:proofErr w:type="spellStart"/>
        <w:r>
          <w:t>informasi</w:t>
        </w:r>
        <w:proofErr w:type="spellEnd"/>
        <w:r>
          <w:t xml:space="preserve"> terkait </w:t>
        </w:r>
        <w:proofErr w:type="spellStart"/>
        <w:r>
          <w:t>penelitian</w:t>
        </w:r>
        <w:proofErr w:type="spellEnd"/>
        <w:r>
          <w:t xml:space="preserve"> </w:t>
        </w:r>
        <w:proofErr w:type="spellStart"/>
        <w:r>
          <w:t>ini</w:t>
        </w:r>
        <w:bookmarkEnd w:id="2313"/>
        <w:proofErr w:type="spellEnd"/>
      </w:ins>
    </w:p>
    <w:tbl>
      <w:tblPr>
        <w:tblStyle w:val="TableGrid"/>
        <w:tblW w:w="0" w:type="auto"/>
        <w:jc w:val="center"/>
        <w:tblLook w:val="04A0" w:firstRow="1" w:lastRow="0" w:firstColumn="1" w:lastColumn="0" w:noHBand="0" w:noVBand="1"/>
        <w:tblPrChange w:id="2328" w:author="ilham.nur@office.ui.ac.id" w:date="2023-03-06T21:57:00Z">
          <w:tblPr>
            <w:tblStyle w:val="TableGrid"/>
            <w:tblW w:w="0" w:type="auto"/>
            <w:tblInd w:w="720" w:type="dxa"/>
            <w:tblLook w:val="04A0" w:firstRow="1" w:lastRow="0" w:firstColumn="1" w:lastColumn="0" w:noHBand="0" w:noVBand="1"/>
          </w:tblPr>
        </w:tblPrChange>
      </w:tblPr>
      <w:tblGrid>
        <w:gridCol w:w="693"/>
        <w:gridCol w:w="2551"/>
        <w:gridCol w:w="4548"/>
        <w:tblGridChange w:id="2329">
          <w:tblGrid>
            <w:gridCol w:w="693"/>
            <w:gridCol w:w="27"/>
            <w:gridCol w:w="693"/>
            <w:gridCol w:w="1831"/>
            <w:gridCol w:w="720"/>
            <w:gridCol w:w="1866"/>
            <w:gridCol w:w="720"/>
          </w:tblGrid>
        </w:tblGridChange>
      </w:tblGrid>
      <w:tr w:rsidR="00C9736D" w14:paraId="078D8955" w14:textId="77777777" w:rsidTr="007C3418">
        <w:trPr>
          <w:jc w:val="center"/>
          <w:ins w:id="2330" w:author="ilham.nur@office.ui.ac.id [2]" w:date="2023-01-25T20:49:00Z"/>
          <w:trPrChange w:id="2331" w:author="ilham.nur@office.ui.ac.id" w:date="2023-03-06T21:57:00Z">
            <w:trPr>
              <w:gridBefore w:val="2"/>
            </w:trPr>
          </w:trPrChange>
        </w:trPr>
        <w:tc>
          <w:tcPr>
            <w:tcW w:w="693" w:type="dxa"/>
            <w:tcPrChange w:id="2332" w:author="ilham.nur@office.ui.ac.id" w:date="2023-03-06T21:57:00Z">
              <w:tcPr>
                <w:tcW w:w="693" w:type="dxa"/>
              </w:tcPr>
            </w:tcPrChange>
          </w:tcPr>
          <w:p w14:paraId="387E8010" w14:textId="06F17AF2" w:rsidR="00C9736D" w:rsidRPr="00C9736D" w:rsidRDefault="00C9736D">
            <w:pPr>
              <w:keepNext/>
              <w:spacing w:line="360" w:lineRule="auto"/>
              <w:rPr>
                <w:ins w:id="2333" w:author="ilham.nur@office.ui.ac.id [2]" w:date="2023-01-25T20:49:00Z"/>
                <w:b/>
                <w:bCs/>
                <w:rPrChange w:id="2334" w:author="ilham.nur@office.ui.ac.id [2]" w:date="2023-01-25T20:50:00Z">
                  <w:rPr>
                    <w:ins w:id="2335" w:author="ilham.nur@office.ui.ac.id [2]" w:date="2023-01-25T20:49:00Z"/>
                  </w:rPr>
                </w:rPrChange>
              </w:rPr>
              <w:pPrChange w:id="2336" w:author="ilham.nur@office.ui.ac.id [2]" w:date="2023-01-25T21:06:00Z">
                <w:pPr>
                  <w:spacing w:line="360" w:lineRule="auto"/>
                </w:pPr>
              </w:pPrChange>
            </w:pPr>
            <w:ins w:id="2337" w:author="ilham.nur@office.ui.ac.id [2]" w:date="2023-01-25T20:49:00Z">
              <w:r w:rsidRPr="00C9736D">
                <w:rPr>
                  <w:b/>
                  <w:bCs/>
                  <w:rPrChange w:id="2338" w:author="ilham.nur@office.ui.ac.id [2]" w:date="2023-01-25T20:50:00Z">
                    <w:rPr/>
                  </w:rPrChange>
                </w:rPr>
                <w:t>No</w:t>
              </w:r>
            </w:ins>
          </w:p>
        </w:tc>
        <w:tc>
          <w:tcPr>
            <w:tcW w:w="2551" w:type="dxa"/>
            <w:tcPrChange w:id="2339" w:author="ilham.nur@office.ui.ac.id" w:date="2023-03-06T21:57:00Z">
              <w:tcPr>
                <w:tcW w:w="2551" w:type="dxa"/>
                <w:gridSpan w:val="2"/>
              </w:tcPr>
            </w:tcPrChange>
          </w:tcPr>
          <w:p w14:paraId="6803B695" w14:textId="7E416C6E" w:rsidR="00C9736D" w:rsidRPr="00C9736D" w:rsidRDefault="00C9736D">
            <w:pPr>
              <w:keepNext/>
              <w:spacing w:line="360" w:lineRule="auto"/>
              <w:rPr>
                <w:ins w:id="2340" w:author="ilham.nur@office.ui.ac.id [2]" w:date="2023-01-25T20:49:00Z"/>
                <w:b/>
                <w:bCs/>
                <w:rPrChange w:id="2341" w:author="ilham.nur@office.ui.ac.id [2]" w:date="2023-01-25T20:50:00Z">
                  <w:rPr>
                    <w:ins w:id="2342" w:author="ilham.nur@office.ui.ac.id [2]" w:date="2023-01-25T20:49:00Z"/>
                  </w:rPr>
                </w:rPrChange>
              </w:rPr>
              <w:pPrChange w:id="2343" w:author="ilham.nur@office.ui.ac.id [2]" w:date="2023-01-25T21:06:00Z">
                <w:pPr>
                  <w:spacing w:line="360" w:lineRule="auto"/>
                </w:pPr>
              </w:pPrChange>
            </w:pPr>
            <w:proofErr w:type="spellStart"/>
            <w:ins w:id="2344" w:author="ilham.nur@office.ui.ac.id [2]" w:date="2023-01-25T20:49:00Z">
              <w:r w:rsidRPr="00C9736D">
                <w:rPr>
                  <w:b/>
                  <w:bCs/>
                  <w:rPrChange w:id="2345" w:author="ilham.nur@office.ui.ac.id [2]" w:date="2023-01-25T20:50:00Z">
                    <w:rPr/>
                  </w:rPrChange>
                </w:rPr>
                <w:t>Jabatan</w:t>
              </w:r>
              <w:proofErr w:type="spellEnd"/>
            </w:ins>
          </w:p>
        </w:tc>
        <w:tc>
          <w:tcPr>
            <w:tcW w:w="4548" w:type="dxa"/>
            <w:tcPrChange w:id="2346" w:author="ilham.nur@office.ui.ac.id" w:date="2023-03-06T21:57:00Z">
              <w:tcPr>
                <w:tcW w:w="2586" w:type="dxa"/>
                <w:gridSpan w:val="2"/>
              </w:tcPr>
            </w:tcPrChange>
          </w:tcPr>
          <w:p w14:paraId="71806AFC" w14:textId="02ADD98A" w:rsidR="00C9736D" w:rsidRPr="00C9736D" w:rsidRDefault="00C9736D">
            <w:pPr>
              <w:keepNext/>
              <w:spacing w:line="360" w:lineRule="auto"/>
              <w:rPr>
                <w:ins w:id="2347" w:author="ilham.nur@office.ui.ac.id [2]" w:date="2023-01-25T20:49:00Z"/>
                <w:b/>
                <w:bCs/>
                <w:rPrChange w:id="2348" w:author="ilham.nur@office.ui.ac.id [2]" w:date="2023-01-25T20:50:00Z">
                  <w:rPr>
                    <w:ins w:id="2349" w:author="ilham.nur@office.ui.ac.id [2]" w:date="2023-01-25T20:49:00Z"/>
                  </w:rPr>
                </w:rPrChange>
              </w:rPr>
              <w:pPrChange w:id="2350" w:author="ilham.nur@office.ui.ac.id [2]" w:date="2023-01-25T21:06:00Z">
                <w:pPr>
                  <w:spacing w:line="360" w:lineRule="auto"/>
                </w:pPr>
              </w:pPrChange>
            </w:pPr>
            <w:proofErr w:type="spellStart"/>
            <w:ins w:id="2351" w:author="ilham.nur@office.ui.ac.id [2]" w:date="2023-01-25T20:49:00Z">
              <w:r w:rsidRPr="00C9736D">
                <w:rPr>
                  <w:b/>
                  <w:bCs/>
                  <w:rPrChange w:id="2352" w:author="ilham.nur@office.ui.ac.id [2]" w:date="2023-01-25T20:50:00Z">
                    <w:rPr/>
                  </w:rPrChange>
                </w:rPr>
                <w:t>Detil</w:t>
              </w:r>
            </w:ins>
            <w:proofErr w:type="spellEnd"/>
            <w:ins w:id="2353" w:author="ilham.nur@office.ui.ac.id [2]" w:date="2023-01-25T20:50:00Z">
              <w:r w:rsidRPr="00C9736D">
                <w:rPr>
                  <w:b/>
                  <w:bCs/>
                  <w:rPrChange w:id="2354" w:author="ilham.nur@office.ui.ac.id [2]" w:date="2023-01-25T20:50:00Z">
                    <w:rPr/>
                  </w:rPrChange>
                </w:rPr>
                <w:t xml:space="preserve"> </w:t>
              </w:r>
              <w:proofErr w:type="spellStart"/>
              <w:r w:rsidRPr="00C9736D">
                <w:rPr>
                  <w:b/>
                  <w:bCs/>
                  <w:rPrChange w:id="2355" w:author="ilham.nur@office.ui.ac.id [2]" w:date="2023-01-25T20:50:00Z">
                    <w:rPr/>
                  </w:rPrChange>
                </w:rPr>
                <w:t>Pengalaman</w:t>
              </w:r>
            </w:ins>
            <w:proofErr w:type="spellEnd"/>
          </w:p>
        </w:tc>
      </w:tr>
      <w:tr w:rsidR="00C9736D" w14:paraId="15E03B88" w14:textId="77777777" w:rsidTr="007C3418">
        <w:trPr>
          <w:jc w:val="center"/>
          <w:ins w:id="2356" w:author="ilham.nur@office.ui.ac.id [2]" w:date="2023-01-25T20:50:00Z"/>
          <w:trPrChange w:id="2357" w:author="ilham.nur@office.ui.ac.id" w:date="2023-03-06T21:57:00Z">
            <w:trPr>
              <w:gridBefore w:val="2"/>
            </w:trPr>
          </w:trPrChange>
        </w:trPr>
        <w:tc>
          <w:tcPr>
            <w:tcW w:w="693" w:type="dxa"/>
            <w:tcPrChange w:id="2358" w:author="ilham.nur@office.ui.ac.id" w:date="2023-03-06T21:57:00Z">
              <w:tcPr>
                <w:tcW w:w="693" w:type="dxa"/>
              </w:tcPr>
            </w:tcPrChange>
          </w:tcPr>
          <w:p w14:paraId="1DBA21C3" w14:textId="5E63B953" w:rsidR="00C9736D" w:rsidRDefault="00C9736D">
            <w:pPr>
              <w:keepNext/>
              <w:spacing w:line="360" w:lineRule="auto"/>
              <w:rPr>
                <w:ins w:id="2359" w:author="ilham.nur@office.ui.ac.id [2]" w:date="2023-01-25T20:50:00Z"/>
              </w:rPr>
              <w:pPrChange w:id="2360" w:author="ilham.nur@office.ui.ac.id [2]" w:date="2023-01-25T21:06:00Z">
                <w:pPr>
                  <w:spacing w:line="360" w:lineRule="auto"/>
                </w:pPr>
              </w:pPrChange>
            </w:pPr>
            <w:ins w:id="2361" w:author="ilham.nur@office.ui.ac.id [2]" w:date="2023-01-25T20:50:00Z">
              <w:r>
                <w:t>1</w:t>
              </w:r>
            </w:ins>
          </w:p>
        </w:tc>
        <w:tc>
          <w:tcPr>
            <w:tcW w:w="2551" w:type="dxa"/>
            <w:tcPrChange w:id="2362" w:author="ilham.nur@office.ui.ac.id" w:date="2023-03-06T21:57:00Z">
              <w:tcPr>
                <w:tcW w:w="2551" w:type="dxa"/>
                <w:gridSpan w:val="2"/>
              </w:tcPr>
            </w:tcPrChange>
          </w:tcPr>
          <w:p w14:paraId="08ADF2AF" w14:textId="5756E77F" w:rsidR="00C9736D" w:rsidRPr="00C47619" w:rsidRDefault="00C9736D">
            <w:pPr>
              <w:keepNext/>
              <w:spacing w:line="360" w:lineRule="auto"/>
              <w:rPr>
                <w:ins w:id="2363" w:author="ilham.nur@office.ui.ac.id [2]" w:date="2023-01-25T20:50:00Z"/>
                <w:i/>
                <w:iCs/>
                <w:rPrChange w:id="2364" w:author="ilham.nur@office.ui.ac.id [2]" w:date="2023-01-25T20:59:00Z">
                  <w:rPr>
                    <w:ins w:id="2365" w:author="ilham.nur@office.ui.ac.id [2]" w:date="2023-01-25T20:50:00Z"/>
                  </w:rPr>
                </w:rPrChange>
              </w:rPr>
              <w:pPrChange w:id="2366" w:author="ilham.nur@office.ui.ac.id [2]" w:date="2023-01-25T21:06:00Z">
                <w:pPr>
                  <w:spacing w:line="360" w:lineRule="auto"/>
                </w:pPr>
              </w:pPrChange>
            </w:pPr>
            <w:ins w:id="2367" w:author="ilham.nur@office.ui.ac.id [2]" w:date="2023-01-25T20:50:00Z">
              <w:r w:rsidRPr="00C47619">
                <w:rPr>
                  <w:i/>
                  <w:iCs/>
                  <w:rPrChange w:id="2368" w:author="ilham.nur@office.ui.ac.id [2]" w:date="2023-01-25T20:59:00Z">
                    <w:rPr/>
                  </w:rPrChange>
                </w:rPr>
                <w:t>Head of Project Management</w:t>
              </w:r>
            </w:ins>
          </w:p>
        </w:tc>
        <w:tc>
          <w:tcPr>
            <w:tcW w:w="4548" w:type="dxa"/>
            <w:tcPrChange w:id="2369" w:author="ilham.nur@office.ui.ac.id" w:date="2023-03-06T21:57:00Z">
              <w:tcPr>
                <w:tcW w:w="2586" w:type="dxa"/>
                <w:gridSpan w:val="2"/>
              </w:tcPr>
            </w:tcPrChange>
          </w:tcPr>
          <w:p w14:paraId="6893C714" w14:textId="77777777" w:rsidR="00C9736D" w:rsidRDefault="004E7501">
            <w:pPr>
              <w:pStyle w:val="ListParagraph"/>
              <w:keepNext/>
              <w:numPr>
                <w:ilvl w:val="0"/>
                <w:numId w:val="39"/>
              </w:numPr>
              <w:spacing w:line="360" w:lineRule="auto"/>
              <w:rPr>
                <w:ins w:id="2370" w:author="ilham.nur@office.ui.ac.id [2]" w:date="2023-01-25T20:54:00Z"/>
              </w:rPr>
              <w:pPrChange w:id="2371" w:author="ilham.nur@office.ui.ac.id [2]" w:date="2023-01-25T21:06:00Z">
                <w:pPr>
                  <w:pStyle w:val="ListParagraph"/>
                  <w:numPr>
                    <w:numId w:val="39"/>
                  </w:numPr>
                  <w:spacing w:line="360" w:lineRule="auto"/>
                  <w:ind w:hanging="360"/>
                </w:pPr>
              </w:pPrChange>
            </w:pPr>
            <w:ins w:id="2372" w:author="ilham.nur@office.ui.ac.id [2]" w:date="2023-01-25T20:53:00Z">
              <w:r>
                <w:t xml:space="preserve">10 </w:t>
              </w:r>
              <w:proofErr w:type="spellStart"/>
              <w:r>
                <w:t>Tahun</w:t>
              </w:r>
              <w:proofErr w:type="spellEnd"/>
              <w:r>
                <w:t xml:space="preserve"> </w:t>
              </w:r>
              <w:proofErr w:type="spellStart"/>
              <w:r>
                <w:t>Pengalaman</w:t>
              </w:r>
              <w:proofErr w:type="spellEnd"/>
              <w:r>
                <w:t xml:space="preserve"> </w:t>
              </w:r>
              <w:proofErr w:type="spellStart"/>
              <w:r>
                <w:t>kerja</w:t>
              </w:r>
              <w:proofErr w:type="spellEnd"/>
              <w:r>
                <w:t xml:space="preserve"> pada </w:t>
              </w:r>
              <w:proofErr w:type="spellStart"/>
              <w:r>
                <w:t>bidang</w:t>
              </w:r>
              <w:proofErr w:type="spellEnd"/>
              <w:r>
                <w:t xml:space="preserve"> </w:t>
              </w:r>
            </w:ins>
            <w:ins w:id="2373" w:author="ilham.nur@office.ui.ac.id [2]" w:date="2023-01-25T20:54:00Z">
              <w:r>
                <w:t xml:space="preserve">IT dan </w:t>
              </w:r>
              <w:proofErr w:type="spellStart"/>
              <w:r>
                <w:t>Pembayaran</w:t>
              </w:r>
              <w:proofErr w:type="spellEnd"/>
              <w:r>
                <w:t xml:space="preserve"> Digital</w:t>
              </w:r>
            </w:ins>
          </w:p>
          <w:p w14:paraId="1443E9EF" w14:textId="65CDF878" w:rsidR="004E7501" w:rsidRDefault="004E7501">
            <w:pPr>
              <w:pStyle w:val="ListParagraph"/>
              <w:keepNext/>
              <w:numPr>
                <w:ilvl w:val="0"/>
                <w:numId w:val="39"/>
              </w:numPr>
              <w:spacing w:line="360" w:lineRule="auto"/>
              <w:rPr>
                <w:ins w:id="2374" w:author="ilham.nur@office.ui.ac.id [2]" w:date="2023-01-25T20:50:00Z"/>
              </w:rPr>
              <w:pPrChange w:id="2375" w:author="ilham.nur@office.ui.ac.id [2]" w:date="2023-01-25T21:06:00Z">
                <w:pPr>
                  <w:spacing w:line="360" w:lineRule="auto"/>
                </w:pPr>
              </w:pPrChange>
            </w:pPr>
            <w:proofErr w:type="spellStart"/>
            <w:ins w:id="2376" w:author="ilham.nur@office.ui.ac.id [2]" w:date="2023-01-25T20:54:00Z">
              <w:r>
                <w:t>Ser</w:t>
              </w:r>
            </w:ins>
            <w:ins w:id="2377" w:author="ilham.nur@office.ui.ac.id [2]" w:date="2023-01-25T20:55:00Z">
              <w:r w:rsidR="007F76D2">
                <w:t>tifikasi</w:t>
              </w:r>
              <w:proofErr w:type="spellEnd"/>
              <w:r w:rsidR="007F76D2">
                <w:t xml:space="preserve"> </w:t>
              </w:r>
              <w:r w:rsidR="007F76D2">
                <w:rPr>
                  <w:i/>
                  <w:iCs/>
                </w:rPr>
                <w:t>Scrum Master Certified</w:t>
              </w:r>
              <w:r w:rsidR="00227951">
                <w:rPr>
                  <w:i/>
                  <w:iCs/>
                </w:rPr>
                <w:t xml:space="preserve"> </w:t>
              </w:r>
            </w:ins>
            <w:ins w:id="2378" w:author="ilham.nur@office.ui.ac.id [2]" w:date="2023-01-25T20:56:00Z">
              <w:r w:rsidR="00227951">
                <w:t xml:space="preserve">(SMC) </w:t>
              </w:r>
            </w:ins>
            <w:ins w:id="2379" w:author="ilham.nur@office.ui.ac.id [2]" w:date="2023-01-25T20:55:00Z">
              <w:r w:rsidR="00227951">
                <w:t xml:space="preserve">dan </w:t>
              </w:r>
              <w:r w:rsidR="00227951">
                <w:rPr>
                  <w:i/>
                  <w:iCs/>
                </w:rPr>
                <w:t>Project M</w:t>
              </w:r>
            </w:ins>
            <w:ins w:id="2380" w:author="ilham.nur@office.ui.ac.id [2]" w:date="2023-01-25T20:56:00Z">
              <w:r w:rsidR="00227951">
                <w:rPr>
                  <w:i/>
                  <w:iCs/>
                </w:rPr>
                <w:t xml:space="preserve">anagement Professional </w:t>
              </w:r>
              <w:r w:rsidR="00227951">
                <w:t>(PMP)</w:t>
              </w:r>
            </w:ins>
          </w:p>
        </w:tc>
      </w:tr>
      <w:tr w:rsidR="00C9736D" w14:paraId="10174B45" w14:textId="77777777" w:rsidTr="007C3418">
        <w:tblPrEx>
          <w:tblPrExChange w:id="2381" w:author="ilham.nur@office.ui.ac.id" w:date="2023-03-06T21:57:00Z">
            <w:tblPrEx>
              <w:jc w:val="center"/>
              <w:tblInd w:w="0" w:type="dxa"/>
            </w:tblPrEx>
          </w:tblPrExChange>
        </w:tblPrEx>
        <w:trPr>
          <w:jc w:val="center"/>
          <w:ins w:id="2382" w:author="ilham.nur@office.ui.ac.id [2]" w:date="2023-01-25T20:50:00Z"/>
          <w:trPrChange w:id="2383" w:author="ilham.nur@office.ui.ac.id" w:date="2023-03-06T21:57:00Z">
            <w:trPr>
              <w:gridAfter w:val="0"/>
              <w:jc w:val="center"/>
            </w:trPr>
          </w:trPrChange>
        </w:trPr>
        <w:tc>
          <w:tcPr>
            <w:tcW w:w="693" w:type="dxa"/>
            <w:tcPrChange w:id="2384" w:author="ilham.nur@office.ui.ac.id" w:date="2023-03-06T21:57:00Z">
              <w:tcPr>
                <w:tcW w:w="693" w:type="dxa"/>
              </w:tcPr>
            </w:tcPrChange>
          </w:tcPr>
          <w:p w14:paraId="26B05B3D" w14:textId="1967884B" w:rsidR="00C9736D" w:rsidRDefault="00C9736D">
            <w:pPr>
              <w:keepNext/>
              <w:spacing w:line="360" w:lineRule="auto"/>
              <w:rPr>
                <w:ins w:id="2385" w:author="ilham.nur@office.ui.ac.id [2]" w:date="2023-01-25T20:50:00Z"/>
              </w:rPr>
              <w:pPrChange w:id="2386" w:author="ilham.nur@office.ui.ac.id [2]" w:date="2023-01-25T21:06:00Z">
                <w:pPr>
                  <w:spacing w:line="360" w:lineRule="auto"/>
                </w:pPr>
              </w:pPrChange>
            </w:pPr>
            <w:ins w:id="2387" w:author="ilham.nur@office.ui.ac.id [2]" w:date="2023-01-25T20:50:00Z">
              <w:r>
                <w:t>2</w:t>
              </w:r>
            </w:ins>
          </w:p>
        </w:tc>
        <w:tc>
          <w:tcPr>
            <w:tcW w:w="2551" w:type="dxa"/>
            <w:tcPrChange w:id="2388" w:author="ilham.nur@office.ui.ac.id" w:date="2023-03-06T21:57:00Z">
              <w:tcPr>
                <w:tcW w:w="2551" w:type="dxa"/>
                <w:gridSpan w:val="3"/>
              </w:tcPr>
            </w:tcPrChange>
          </w:tcPr>
          <w:p w14:paraId="56A8F35F" w14:textId="77713050" w:rsidR="00C9736D" w:rsidRPr="00C47619" w:rsidRDefault="00C9736D">
            <w:pPr>
              <w:keepNext/>
              <w:spacing w:line="360" w:lineRule="auto"/>
              <w:rPr>
                <w:ins w:id="2389" w:author="ilham.nur@office.ui.ac.id [2]" w:date="2023-01-25T20:50:00Z"/>
                <w:i/>
                <w:iCs/>
                <w:rPrChange w:id="2390" w:author="ilham.nur@office.ui.ac.id [2]" w:date="2023-01-25T20:59:00Z">
                  <w:rPr>
                    <w:ins w:id="2391" w:author="ilham.nur@office.ui.ac.id [2]" w:date="2023-01-25T20:50:00Z"/>
                  </w:rPr>
                </w:rPrChange>
              </w:rPr>
              <w:pPrChange w:id="2392" w:author="ilham.nur@office.ui.ac.id [2]" w:date="2023-01-25T21:06:00Z">
                <w:pPr>
                  <w:spacing w:line="360" w:lineRule="auto"/>
                </w:pPr>
              </w:pPrChange>
            </w:pPr>
            <w:ins w:id="2393" w:author="ilham.nur@office.ui.ac.id [2]" w:date="2023-01-25T20:50:00Z">
              <w:r w:rsidRPr="00C47619">
                <w:rPr>
                  <w:i/>
                  <w:iCs/>
                  <w:rPrChange w:id="2394" w:author="ilham.nur@office.ui.ac.id [2]" w:date="2023-01-25T20:59:00Z">
                    <w:rPr/>
                  </w:rPrChange>
                </w:rPr>
                <w:t>Head of Product Man</w:t>
              </w:r>
              <w:r w:rsidR="005C4FD3" w:rsidRPr="00C47619">
                <w:rPr>
                  <w:i/>
                  <w:iCs/>
                  <w:rPrChange w:id="2395" w:author="ilham.nur@office.ui.ac.id [2]" w:date="2023-01-25T20:59:00Z">
                    <w:rPr/>
                  </w:rPrChange>
                </w:rPr>
                <w:t>agement</w:t>
              </w:r>
            </w:ins>
          </w:p>
        </w:tc>
        <w:tc>
          <w:tcPr>
            <w:tcW w:w="4548" w:type="dxa"/>
            <w:tcPrChange w:id="2396" w:author="ilham.nur@office.ui.ac.id" w:date="2023-03-06T21:57:00Z">
              <w:tcPr>
                <w:tcW w:w="2586" w:type="dxa"/>
                <w:gridSpan w:val="2"/>
              </w:tcPr>
            </w:tcPrChange>
          </w:tcPr>
          <w:p w14:paraId="32F8746F" w14:textId="77777777" w:rsidR="00C9736D" w:rsidRDefault="00952DA9">
            <w:pPr>
              <w:pStyle w:val="ListParagraph"/>
              <w:keepNext/>
              <w:numPr>
                <w:ilvl w:val="0"/>
                <w:numId w:val="40"/>
              </w:numPr>
              <w:spacing w:line="360" w:lineRule="auto"/>
              <w:rPr>
                <w:ins w:id="2397" w:author="ilham.nur@office.ui.ac.id [2]" w:date="2023-01-25T20:56:00Z"/>
              </w:rPr>
              <w:pPrChange w:id="2398" w:author="ilham.nur@office.ui.ac.id [2]" w:date="2023-01-25T21:06:00Z">
                <w:pPr>
                  <w:pStyle w:val="ListParagraph"/>
                  <w:numPr>
                    <w:numId w:val="40"/>
                  </w:numPr>
                  <w:spacing w:line="360" w:lineRule="auto"/>
                  <w:ind w:hanging="360"/>
                </w:pPr>
              </w:pPrChange>
            </w:pPr>
            <w:ins w:id="2399" w:author="ilham.nur@office.ui.ac.id [2]" w:date="2023-01-25T20:56:00Z">
              <w:r>
                <w:t xml:space="preserve">11 </w:t>
              </w:r>
              <w:proofErr w:type="spellStart"/>
              <w:r>
                <w:t>Tahun</w:t>
              </w:r>
              <w:proofErr w:type="spellEnd"/>
              <w:r>
                <w:t xml:space="preserve"> </w:t>
              </w:r>
              <w:proofErr w:type="spellStart"/>
              <w:r>
                <w:t>pengalaman</w:t>
              </w:r>
              <w:proofErr w:type="spellEnd"/>
              <w:r>
                <w:t xml:space="preserve"> </w:t>
              </w:r>
              <w:proofErr w:type="spellStart"/>
              <w:r>
                <w:t>kerja</w:t>
              </w:r>
              <w:proofErr w:type="spellEnd"/>
              <w:r>
                <w:t xml:space="preserve"> pada </w:t>
              </w:r>
              <w:proofErr w:type="spellStart"/>
              <w:r>
                <w:t>perusahaan</w:t>
              </w:r>
              <w:proofErr w:type="spellEnd"/>
              <w:r>
                <w:t xml:space="preserve"> BUMN yang </w:t>
              </w:r>
              <w:proofErr w:type="spellStart"/>
              <w:r>
                <w:t>menangani</w:t>
              </w:r>
              <w:proofErr w:type="spellEnd"/>
              <w:r>
                <w:t xml:space="preserve"> </w:t>
              </w:r>
              <w:proofErr w:type="spellStart"/>
              <w:r>
                <w:t>bidang</w:t>
              </w:r>
              <w:proofErr w:type="spellEnd"/>
              <w:r>
                <w:t xml:space="preserve"> IT dan </w:t>
              </w:r>
              <w:proofErr w:type="spellStart"/>
              <w:r>
                <w:t>pembayaran</w:t>
              </w:r>
              <w:proofErr w:type="spellEnd"/>
              <w:r>
                <w:t xml:space="preserve"> digital</w:t>
              </w:r>
            </w:ins>
          </w:p>
          <w:p w14:paraId="5599500F" w14:textId="77777777" w:rsidR="00952DA9" w:rsidRDefault="009964B8">
            <w:pPr>
              <w:pStyle w:val="ListParagraph"/>
              <w:keepNext/>
              <w:numPr>
                <w:ilvl w:val="0"/>
                <w:numId w:val="40"/>
              </w:numPr>
              <w:spacing w:line="360" w:lineRule="auto"/>
              <w:rPr>
                <w:ins w:id="2400" w:author="ilham.nur@office.ui.ac.id [2]" w:date="2023-01-25T20:58:00Z"/>
              </w:rPr>
              <w:pPrChange w:id="2401" w:author="ilham.nur@office.ui.ac.id [2]" w:date="2023-01-25T21:06:00Z">
                <w:pPr>
                  <w:pStyle w:val="ListParagraph"/>
                  <w:numPr>
                    <w:numId w:val="40"/>
                  </w:numPr>
                  <w:spacing w:line="360" w:lineRule="auto"/>
                  <w:ind w:hanging="360"/>
                </w:pPr>
              </w:pPrChange>
            </w:pPr>
            <w:ins w:id="2402" w:author="ilham.nur@office.ui.ac.id [2]" w:date="2023-01-25T20:57:00Z">
              <w:r>
                <w:t xml:space="preserve">4 </w:t>
              </w:r>
              <w:proofErr w:type="spellStart"/>
              <w:r>
                <w:t>Tahun</w:t>
              </w:r>
              <w:proofErr w:type="spellEnd"/>
              <w:r>
                <w:t xml:space="preserve"> </w:t>
              </w:r>
              <w:proofErr w:type="spellStart"/>
              <w:r>
                <w:t>memegang</w:t>
              </w:r>
              <w:proofErr w:type="spellEnd"/>
              <w:r>
                <w:t xml:space="preserve"> </w:t>
              </w:r>
              <w:proofErr w:type="spellStart"/>
              <w:r>
                <w:t>proyek</w:t>
              </w:r>
              <w:proofErr w:type="spellEnd"/>
              <w:r>
                <w:t xml:space="preserve"> </w:t>
              </w:r>
              <w:proofErr w:type="spellStart"/>
              <w:r>
                <w:t>strategis</w:t>
              </w:r>
              <w:proofErr w:type="spellEnd"/>
              <w:r>
                <w:t xml:space="preserve"> </w:t>
              </w:r>
            </w:ins>
            <w:proofErr w:type="spellStart"/>
            <w:ins w:id="2403" w:author="ilham.nur@office.ui.ac.id [2]" w:date="2023-01-25T20:58:00Z">
              <w:r w:rsidR="006B1707">
                <w:t>perusahaan</w:t>
              </w:r>
              <w:proofErr w:type="spellEnd"/>
              <w:r w:rsidR="006B1707">
                <w:t xml:space="preserve"> BUMN</w:t>
              </w:r>
            </w:ins>
          </w:p>
          <w:p w14:paraId="2A8D76E7" w14:textId="4A921AB0" w:rsidR="00D40E7B" w:rsidRDefault="00267840">
            <w:pPr>
              <w:pStyle w:val="ListParagraph"/>
              <w:keepNext/>
              <w:numPr>
                <w:ilvl w:val="0"/>
                <w:numId w:val="40"/>
              </w:numPr>
              <w:spacing w:line="360" w:lineRule="auto"/>
              <w:rPr>
                <w:ins w:id="2404" w:author="ilham.nur@office.ui.ac.id [2]" w:date="2023-01-25T20:50:00Z"/>
              </w:rPr>
              <w:pPrChange w:id="2405" w:author="ilham.nur@office.ui.ac.id [2]" w:date="2023-01-25T21:06:00Z">
                <w:pPr>
                  <w:spacing w:line="360" w:lineRule="auto"/>
                </w:pPr>
              </w:pPrChange>
            </w:pPr>
            <w:ins w:id="2406" w:author="ilham.nur@office.ui.ac.id" w:date="2023-02-22T21:19:00Z">
              <w:r>
                <w:t>2</w:t>
              </w:r>
            </w:ins>
            <w:ins w:id="2407" w:author="ilham.nur@office.ui.ac.id [2]" w:date="2023-01-25T20:58:00Z">
              <w:del w:id="2408" w:author="ilham.nur@office.ui.ac.id" w:date="2023-02-22T21:19:00Z">
                <w:r w:rsidR="00D40E7B" w:rsidDel="00267840">
                  <w:delText>1</w:delText>
                </w:r>
                <w:r w:rsidR="00D40E7B" w:rsidRPr="00D40E7B" w:rsidDel="00267840">
                  <w:rPr>
                    <w:vertAlign w:val="superscript"/>
                    <w:rPrChange w:id="2409" w:author="ilham.nur@office.ui.ac.id [2]" w:date="2023-01-25T20:58:00Z">
                      <w:rPr/>
                    </w:rPrChange>
                  </w:rPr>
                  <w:delText>st</w:delText>
                </w:r>
              </w:del>
            </w:ins>
            <w:ins w:id="2410" w:author="ilham.nur@office.ui.ac.id" w:date="2023-02-22T21:19:00Z">
              <w:r>
                <w:rPr>
                  <w:vertAlign w:val="superscript"/>
                </w:rPr>
                <w:t>nd</w:t>
              </w:r>
            </w:ins>
            <w:ins w:id="2411" w:author="ilham.nur@office.ui.ac.id [2]" w:date="2023-01-25T20:58:00Z">
              <w:r w:rsidR="00D40E7B">
                <w:t xml:space="preserve"> Best Employee PT </w:t>
              </w:r>
            </w:ins>
            <w:proofErr w:type="spellStart"/>
            <w:ins w:id="2412" w:author="ilham.nur@office.ui.ac.id" w:date="2023-02-02T22:45:00Z">
              <w:r w:rsidR="00303105">
                <w:t>Pembayaran</w:t>
              </w:r>
              <w:proofErr w:type="spellEnd"/>
              <w:r w:rsidR="00303105">
                <w:t xml:space="preserve"> Digital Indonesia</w:t>
              </w:r>
            </w:ins>
            <w:ins w:id="2413" w:author="ilham.nur@office.ui.ac.id [2]" w:date="2023-01-25T20:58:00Z">
              <w:del w:id="2414" w:author="ilham.nur@office.ui.ac.id" w:date="2023-02-02T22:45:00Z">
                <w:r w:rsidR="00D40E7B" w:rsidDel="00303105">
                  <w:delText>X</w:delText>
                </w:r>
              </w:del>
              <w:r w:rsidR="00D40E7B">
                <w:t xml:space="preserve"> </w:t>
              </w:r>
              <w:proofErr w:type="spellStart"/>
              <w:r w:rsidR="00D40E7B">
                <w:t>Periode</w:t>
              </w:r>
              <w:proofErr w:type="spellEnd"/>
              <w:r w:rsidR="00D40E7B">
                <w:t xml:space="preserve"> 2021-2022</w:t>
              </w:r>
            </w:ins>
          </w:p>
        </w:tc>
      </w:tr>
      <w:tr w:rsidR="005C4FD3" w14:paraId="4A4237F8" w14:textId="77777777" w:rsidTr="007C3418">
        <w:tblPrEx>
          <w:tblPrExChange w:id="2415" w:author="ilham.nur@office.ui.ac.id" w:date="2023-03-06T21:57:00Z">
            <w:tblPrEx>
              <w:jc w:val="center"/>
              <w:tblInd w:w="0" w:type="dxa"/>
            </w:tblPrEx>
          </w:tblPrExChange>
        </w:tblPrEx>
        <w:trPr>
          <w:jc w:val="center"/>
          <w:ins w:id="2416" w:author="ilham.nur@office.ui.ac.id [2]" w:date="2023-01-25T20:50:00Z"/>
          <w:trPrChange w:id="2417" w:author="ilham.nur@office.ui.ac.id" w:date="2023-03-06T21:57:00Z">
            <w:trPr>
              <w:gridAfter w:val="0"/>
              <w:jc w:val="center"/>
            </w:trPr>
          </w:trPrChange>
        </w:trPr>
        <w:tc>
          <w:tcPr>
            <w:tcW w:w="693" w:type="dxa"/>
            <w:tcPrChange w:id="2418" w:author="ilham.nur@office.ui.ac.id" w:date="2023-03-06T21:57:00Z">
              <w:tcPr>
                <w:tcW w:w="693" w:type="dxa"/>
              </w:tcPr>
            </w:tcPrChange>
          </w:tcPr>
          <w:p w14:paraId="4B8D2A46" w14:textId="6C175CB6" w:rsidR="005C4FD3" w:rsidRDefault="005C4FD3">
            <w:pPr>
              <w:keepNext/>
              <w:spacing w:line="360" w:lineRule="auto"/>
              <w:rPr>
                <w:ins w:id="2419" w:author="ilham.nur@office.ui.ac.id [2]" w:date="2023-01-25T20:50:00Z"/>
              </w:rPr>
              <w:pPrChange w:id="2420" w:author="ilham.nur@office.ui.ac.id [2]" w:date="2023-01-25T21:06:00Z">
                <w:pPr>
                  <w:spacing w:line="360" w:lineRule="auto"/>
                </w:pPr>
              </w:pPrChange>
            </w:pPr>
            <w:ins w:id="2421" w:author="ilham.nur@office.ui.ac.id [2]" w:date="2023-01-25T20:51:00Z">
              <w:r>
                <w:t>3</w:t>
              </w:r>
            </w:ins>
          </w:p>
        </w:tc>
        <w:tc>
          <w:tcPr>
            <w:tcW w:w="2551" w:type="dxa"/>
            <w:tcPrChange w:id="2422" w:author="ilham.nur@office.ui.ac.id" w:date="2023-03-06T21:57:00Z">
              <w:tcPr>
                <w:tcW w:w="2551" w:type="dxa"/>
                <w:gridSpan w:val="3"/>
              </w:tcPr>
            </w:tcPrChange>
          </w:tcPr>
          <w:p w14:paraId="019B95E7" w14:textId="09D2955E" w:rsidR="005C4FD3" w:rsidRPr="00C47619" w:rsidRDefault="005C4FD3">
            <w:pPr>
              <w:keepNext/>
              <w:spacing w:line="360" w:lineRule="auto"/>
              <w:rPr>
                <w:ins w:id="2423" w:author="ilham.nur@office.ui.ac.id [2]" w:date="2023-01-25T20:50:00Z"/>
                <w:i/>
                <w:iCs/>
                <w:rPrChange w:id="2424" w:author="ilham.nur@office.ui.ac.id [2]" w:date="2023-01-25T20:59:00Z">
                  <w:rPr>
                    <w:ins w:id="2425" w:author="ilham.nur@office.ui.ac.id [2]" w:date="2023-01-25T20:50:00Z"/>
                  </w:rPr>
                </w:rPrChange>
              </w:rPr>
              <w:pPrChange w:id="2426" w:author="ilham.nur@office.ui.ac.id [2]" w:date="2023-01-25T21:06:00Z">
                <w:pPr>
                  <w:spacing w:line="360" w:lineRule="auto"/>
                </w:pPr>
              </w:pPrChange>
            </w:pPr>
            <w:ins w:id="2427" w:author="ilham.nur@office.ui.ac.id [2]" w:date="2023-01-25T20:51:00Z">
              <w:r w:rsidRPr="00C47619">
                <w:rPr>
                  <w:i/>
                  <w:iCs/>
                  <w:rPrChange w:id="2428" w:author="ilham.nur@office.ui.ac.id [2]" w:date="2023-01-25T20:59:00Z">
                    <w:rPr/>
                  </w:rPrChange>
                </w:rPr>
                <w:t>Head of Solution Development</w:t>
              </w:r>
            </w:ins>
          </w:p>
        </w:tc>
        <w:tc>
          <w:tcPr>
            <w:tcW w:w="4548" w:type="dxa"/>
            <w:tcPrChange w:id="2429" w:author="ilham.nur@office.ui.ac.id" w:date="2023-03-06T21:57:00Z">
              <w:tcPr>
                <w:tcW w:w="2586" w:type="dxa"/>
                <w:gridSpan w:val="2"/>
              </w:tcPr>
            </w:tcPrChange>
          </w:tcPr>
          <w:p w14:paraId="5A923B94" w14:textId="77777777" w:rsidR="005C4FD3" w:rsidRDefault="00397635">
            <w:pPr>
              <w:pStyle w:val="ListParagraph"/>
              <w:keepNext/>
              <w:numPr>
                <w:ilvl w:val="0"/>
                <w:numId w:val="42"/>
              </w:numPr>
              <w:spacing w:line="360" w:lineRule="auto"/>
              <w:rPr>
                <w:ins w:id="2430" w:author="ilham.nur@office.ui.ac.id [2]" w:date="2023-01-25T21:05:00Z"/>
              </w:rPr>
              <w:pPrChange w:id="2431" w:author="ilham.nur@office.ui.ac.id [2]" w:date="2023-01-25T21:06:00Z">
                <w:pPr>
                  <w:pStyle w:val="ListParagraph"/>
                  <w:numPr>
                    <w:numId w:val="42"/>
                  </w:numPr>
                  <w:spacing w:line="360" w:lineRule="auto"/>
                  <w:ind w:hanging="360"/>
                </w:pPr>
              </w:pPrChange>
            </w:pPr>
            <w:ins w:id="2432" w:author="ilham.nur@office.ui.ac.id [2]" w:date="2023-01-25T21:04:00Z">
              <w:r>
                <w:t xml:space="preserve">9 </w:t>
              </w:r>
              <w:proofErr w:type="spellStart"/>
              <w:r>
                <w:t>Tahun</w:t>
              </w:r>
              <w:proofErr w:type="spellEnd"/>
              <w:r>
                <w:t xml:space="preserve"> </w:t>
              </w:r>
              <w:proofErr w:type="spellStart"/>
              <w:r>
                <w:t>pengalaman</w:t>
              </w:r>
              <w:proofErr w:type="spellEnd"/>
              <w:r>
                <w:t xml:space="preserve"> </w:t>
              </w:r>
              <w:proofErr w:type="spellStart"/>
              <w:r>
                <w:t>kerja</w:t>
              </w:r>
              <w:proofErr w:type="spellEnd"/>
              <w:r>
                <w:t xml:space="preserve"> pada </w:t>
              </w:r>
              <w:proofErr w:type="spellStart"/>
              <w:r>
                <w:t>perusahaan</w:t>
              </w:r>
              <w:proofErr w:type="spellEnd"/>
              <w:r>
                <w:t xml:space="preserve"> BU</w:t>
              </w:r>
            </w:ins>
            <w:ins w:id="2433" w:author="ilham.nur@office.ui.ac.id [2]" w:date="2023-01-25T21:05:00Z">
              <w:r>
                <w:t xml:space="preserve">MN yang </w:t>
              </w:r>
              <w:proofErr w:type="spellStart"/>
              <w:r>
                <w:t>menangani</w:t>
              </w:r>
              <w:proofErr w:type="spellEnd"/>
              <w:r>
                <w:t xml:space="preserve"> </w:t>
              </w:r>
              <w:proofErr w:type="spellStart"/>
              <w:r>
                <w:t>bidang</w:t>
              </w:r>
              <w:proofErr w:type="spellEnd"/>
              <w:r>
                <w:t xml:space="preserve"> IT dan </w:t>
              </w:r>
              <w:proofErr w:type="spellStart"/>
              <w:r>
                <w:t>pembayaran</w:t>
              </w:r>
              <w:proofErr w:type="spellEnd"/>
              <w:r>
                <w:t xml:space="preserve"> digital</w:t>
              </w:r>
            </w:ins>
          </w:p>
          <w:p w14:paraId="70D2E2A4" w14:textId="77777777" w:rsidR="00397635" w:rsidRPr="00267840" w:rsidRDefault="00C934BA">
            <w:pPr>
              <w:pStyle w:val="ListParagraph"/>
              <w:keepNext/>
              <w:numPr>
                <w:ilvl w:val="0"/>
                <w:numId w:val="42"/>
              </w:numPr>
              <w:spacing w:line="360" w:lineRule="auto"/>
              <w:rPr>
                <w:ins w:id="2434" w:author="ilham.nur@office.ui.ac.id" w:date="2023-02-22T21:19:00Z"/>
                <w:rPrChange w:id="2435" w:author="ilham.nur@office.ui.ac.id" w:date="2023-02-22T21:19:00Z">
                  <w:rPr>
                    <w:ins w:id="2436" w:author="ilham.nur@office.ui.ac.id" w:date="2023-02-22T21:19:00Z"/>
                    <w:i/>
                    <w:iCs/>
                  </w:rPr>
                </w:rPrChange>
              </w:rPr>
            </w:pPr>
            <w:ins w:id="2437" w:author="ilham.nur@office.ui.ac.id [2]" w:date="2023-01-25T21:05:00Z">
              <w:r>
                <w:t xml:space="preserve">1 </w:t>
              </w:r>
              <w:proofErr w:type="spellStart"/>
              <w:r>
                <w:t>Tahun</w:t>
              </w:r>
              <w:proofErr w:type="spellEnd"/>
              <w:r>
                <w:t xml:space="preserve"> </w:t>
              </w:r>
              <w:proofErr w:type="spellStart"/>
              <w:r>
                <w:t>pengalaman</w:t>
              </w:r>
              <w:proofErr w:type="spellEnd"/>
              <w:r>
                <w:t xml:space="preserve"> </w:t>
              </w:r>
              <w:proofErr w:type="spellStart"/>
              <w:r>
                <w:t>sebagai</w:t>
              </w:r>
              <w:proofErr w:type="spellEnd"/>
              <w:r>
                <w:t xml:space="preserve"> </w:t>
              </w:r>
              <w:r>
                <w:rPr>
                  <w:i/>
                  <w:iCs/>
                </w:rPr>
                <w:t xml:space="preserve">Head of </w:t>
              </w:r>
              <w:r w:rsidR="0000696D">
                <w:rPr>
                  <w:i/>
                  <w:iCs/>
                </w:rPr>
                <w:t xml:space="preserve">ecosystem development, </w:t>
              </w:r>
              <w:r w:rsidR="0000696D">
                <w:t xml:space="preserve">dan </w:t>
              </w:r>
              <w:proofErr w:type="spellStart"/>
              <w:r w:rsidR="0000696D">
                <w:t>berhasil</w:t>
              </w:r>
              <w:proofErr w:type="spellEnd"/>
              <w:r w:rsidR="0000696D">
                <w:t xml:space="preserve"> </w:t>
              </w:r>
              <w:proofErr w:type="spellStart"/>
              <w:r w:rsidR="0000696D">
                <w:t>mem</w:t>
              </w:r>
            </w:ins>
            <w:ins w:id="2438" w:author="ilham.nur@office.ui.ac.id [2]" w:date="2023-01-25T21:06:00Z">
              <w:r w:rsidR="0000696D">
                <w:t>berikan</w:t>
              </w:r>
              <w:proofErr w:type="spellEnd"/>
              <w:r w:rsidR="0000696D">
                <w:t xml:space="preserve"> </w:t>
              </w:r>
              <w:proofErr w:type="spellStart"/>
              <w:r w:rsidR="0000696D">
                <w:t>terobosan</w:t>
              </w:r>
              <w:proofErr w:type="spellEnd"/>
              <w:r w:rsidR="0000696D">
                <w:t xml:space="preserve"> </w:t>
              </w:r>
              <w:proofErr w:type="spellStart"/>
              <w:r w:rsidR="0000696D">
                <w:t>terhadap</w:t>
              </w:r>
              <w:proofErr w:type="spellEnd"/>
              <w:r w:rsidR="0000696D">
                <w:t xml:space="preserve"> </w:t>
              </w:r>
              <w:proofErr w:type="spellStart"/>
              <w:r w:rsidR="0000696D">
                <w:t>produk</w:t>
              </w:r>
              <w:proofErr w:type="spellEnd"/>
              <w:r w:rsidR="0000696D">
                <w:t xml:space="preserve"> </w:t>
              </w:r>
              <w:r w:rsidR="00567F35" w:rsidRPr="00662964">
                <w:rPr>
                  <w:i/>
                  <w:iCs/>
                  <w:rPrChange w:id="2439" w:author="ilham.nur@office.ui.ac.id [2]" w:date="2023-01-25T21:06:00Z">
                    <w:rPr/>
                  </w:rPrChange>
                </w:rPr>
                <w:t>O</w:t>
              </w:r>
              <w:r w:rsidR="00567F35">
                <w:rPr>
                  <w:i/>
                  <w:iCs/>
                </w:rPr>
                <w:t>nline Payment Solution</w:t>
              </w:r>
            </w:ins>
            <w:ins w:id="2440" w:author="ilham.nur@office.ui.ac.id" w:date="2023-02-22T21:19:00Z">
              <w:r w:rsidR="00267840">
                <w:rPr>
                  <w:i/>
                  <w:iCs/>
                </w:rPr>
                <w:t>.</w:t>
              </w:r>
            </w:ins>
          </w:p>
          <w:p w14:paraId="48D2638F" w14:textId="08E4E84F" w:rsidR="00267840" w:rsidRDefault="00267840">
            <w:pPr>
              <w:pStyle w:val="ListParagraph"/>
              <w:keepNext/>
              <w:numPr>
                <w:ilvl w:val="0"/>
                <w:numId w:val="42"/>
              </w:numPr>
              <w:spacing w:line="360" w:lineRule="auto"/>
              <w:rPr>
                <w:ins w:id="2441" w:author="ilham.nur@office.ui.ac.id [2]" w:date="2023-01-25T20:50:00Z"/>
              </w:rPr>
              <w:pPrChange w:id="2442" w:author="ilham.nur@office.ui.ac.id [2]" w:date="2023-01-25T21:06:00Z">
                <w:pPr>
                  <w:spacing w:line="360" w:lineRule="auto"/>
                </w:pPr>
              </w:pPrChange>
            </w:pPr>
            <w:ins w:id="2443" w:author="ilham.nur@office.ui.ac.id" w:date="2023-02-22T21:19:00Z">
              <w:r>
                <w:t>3</w:t>
              </w:r>
            </w:ins>
            <w:ins w:id="2444" w:author="ilham.nur@office.ui.ac.id" w:date="2023-02-22T21:20:00Z">
              <w:r>
                <w:rPr>
                  <w:vertAlign w:val="superscript"/>
                </w:rPr>
                <w:t>rd</w:t>
              </w:r>
            </w:ins>
            <w:ins w:id="2445" w:author="ilham.nur@office.ui.ac.id" w:date="2023-02-22T21:19:00Z">
              <w:r>
                <w:t xml:space="preserve"> </w:t>
              </w:r>
              <w:r w:rsidRPr="002F7E70">
                <w:rPr>
                  <w:i/>
                  <w:iCs/>
                  <w:rPrChange w:id="2446" w:author="ilham.nur@office.ui.ac.id" w:date="2023-03-06T22:00:00Z">
                    <w:rPr/>
                  </w:rPrChange>
                </w:rPr>
                <w:t>Best Employee</w:t>
              </w:r>
              <w:r>
                <w:t xml:space="preserve"> PT </w:t>
              </w:r>
              <w:proofErr w:type="spellStart"/>
              <w:r>
                <w:t>Pembayaran</w:t>
              </w:r>
              <w:proofErr w:type="spellEnd"/>
              <w:r>
                <w:t xml:space="preserve"> Digital Indonesia </w:t>
              </w:r>
              <w:proofErr w:type="spellStart"/>
              <w:r>
                <w:t>Periode</w:t>
              </w:r>
              <w:proofErr w:type="spellEnd"/>
              <w:r>
                <w:t xml:space="preserve"> 2021-2022</w:t>
              </w:r>
            </w:ins>
          </w:p>
        </w:tc>
      </w:tr>
      <w:tr w:rsidR="005C4FD3" w14:paraId="14CD450D" w14:textId="77777777" w:rsidTr="007C3418">
        <w:tblPrEx>
          <w:tblPrExChange w:id="2447" w:author="ilham.nur@office.ui.ac.id" w:date="2023-03-06T21:57:00Z">
            <w:tblPrEx>
              <w:jc w:val="center"/>
              <w:tblInd w:w="0" w:type="dxa"/>
            </w:tblPrEx>
          </w:tblPrExChange>
        </w:tblPrEx>
        <w:trPr>
          <w:jc w:val="center"/>
          <w:ins w:id="2448" w:author="ilham.nur@office.ui.ac.id [2]" w:date="2023-01-25T20:51:00Z"/>
          <w:trPrChange w:id="2449" w:author="ilham.nur@office.ui.ac.id" w:date="2023-03-06T21:57:00Z">
            <w:trPr>
              <w:gridAfter w:val="0"/>
              <w:jc w:val="center"/>
            </w:trPr>
          </w:trPrChange>
        </w:trPr>
        <w:tc>
          <w:tcPr>
            <w:tcW w:w="693" w:type="dxa"/>
            <w:tcPrChange w:id="2450" w:author="ilham.nur@office.ui.ac.id" w:date="2023-03-06T21:57:00Z">
              <w:tcPr>
                <w:tcW w:w="693" w:type="dxa"/>
              </w:tcPr>
            </w:tcPrChange>
          </w:tcPr>
          <w:p w14:paraId="4CE8A9A7" w14:textId="689CBF04" w:rsidR="005C4FD3" w:rsidRDefault="005C4FD3">
            <w:pPr>
              <w:keepNext/>
              <w:spacing w:line="360" w:lineRule="auto"/>
              <w:rPr>
                <w:ins w:id="2451" w:author="ilham.nur@office.ui.ac.id [2]" w:date="2023-01-25T20:51:00Z"/>
              </w:rPr>
              <w:pPrChange w:id="2452" w:author="ilham.nur@office.ui.ac.id [2]" w:date="2023-01-25T21:06:00Z">
                <w:pPr>
                  <w:spacing w:line="360" w:lineRule="auto"/>
                </w:pPr>
              </w:pPrChange>
            </w:pPr>
            <w:ins w:id="2453" w:author="ilham.nur@office.ui.ac.id [2]" w:date="2023-01-25T20:51:00Z">
              <w:r>
                <w:t>4</w:t>
              </w:r>
            </w:ins>
          </w:p>
        </w:tc>
        <w:tc>
          <w:tcPr>
            <w:tcW w:w="2551" w:type="dxa"/>
            <w:tcPrChange w:id="2454" w:author="ilham.nur@office.ui.ac.id" w:date="2023-03-06T21:57:00Z">
              <w:tcPr>
                <w:tcW w:w="2551" w:type="dxa"/>
                <w:gridSpan w:val="3"/>
              </w:tcPr>
            </w:tcPrChange>
          </w:tcPr>
          <w:p w14:paraId="14C1370C" w14:textId="7353D693" w:rsidR="005C4FD3" w:rsidRPr="00C47619" w:rsidRDefault="005C4FD3">
            <w:pPr>
              <w:keepNext/>
              <w:spacing w:line="360" w:lineRule="auto"/>
              <w:rPr>
                <w:ins w:id="2455" w:author="ilham.nur@office.ui.ac.id [2]" w:date="2023-01-25T20:51:00Z"/>
                <w:i/>
                <w:iCs/>
                <w:rPrChange w:id="2456" w:author="ilham.nur@office.ui.ac.id [2]" w:date="2023-01-25T20:59:00Z">
                  <w:rPr>
                    <w:ins w:id="2457" w:author="ilham.nur@office.ui.ac.id [2]" w:date="2023-01-25T20:51:00Z"/>
                  </w:rPr>
                </w:rPrChange>
              </w:rPr>
              <w:pPrChange w:id="2458" w:author="ilham.nur@office.ui.ac.id [2]" w:date="2023-01-25T21:06:00Z">
                <w:pPr>
                  <w:spacing w:line="360" w:lineRule="auto"/>
                </w:pPr>
              </w:pPrChange>
            </w:pPr>
            <w:ins w:id="2459" w:author="ilham.nur@office.ui.ac.id [2]" w:date="2023-01-25T20:51:00Z">
              <w:r w:rsidRPr="00C47619">
                <w:rPr>
                  <w:i/>
                  <w:iCs/>
                  <w:rPrChange w:id="2460" w:author="ilham.nur@office.ui.ac.id [2]" w:date="2023-01-25T20:59:00Z">
                    <w:rPr/>
                  </w:rPrChange>
                </w:rPr>
                <w:t>Senior Business Analyst</w:t>
              </w:r>
            </w:ins>
          </w:p>
        </w:tc>
        <w:tc>
          <w:tcPr>
            <w:tcW w:w="4548" w:type="dxa"/>
            <w:tcPrChange w:id="2461" w:author="ilham.nur@office.ui.ac.id" w:date="2023-03-06T21:57:00Z">
              <w:tcPr>
                <w:tcW w:w="2586" w:type="dxa"/>
                <w:gridSpan w:val="2"/>
              </w:tcPr>
            </w:tcPrChange>
          </w:tcPr>
          <w:p w14:paraId="6A28C1DD" w14:textId="77777777" w:rsidR="002D6366" w:rsidRPr="002F7E70" w:rsidRDefault="002D6366">
            <w:pPr>
              <w:pStyle w:val="ListParagraph"/>
              <w:keepNext/>
              <w:numPr>
                <w:ilvl w:val="0"/>
                <w:numId w:val="41"/>
              </w:numPr>
              <w:spacing w:line="360" w:lineRule="auto"/>
              <w:rPr>
                <w:ins w:id="2462" w:author="ilham.nur@office.ui.ac.id" w:date="2023-03-06T22:00:00Z"/>
                <w:i/>
                <w:iCs/>
                <w:rPrChange w:id="2463" w:author="ilham.nur@office.ui.ac.id" w:date="2023-03-06T22:00:00Z">
                  <w:rPr>
                    <w:ins w:id="2464" w:author="ilham.nur@office.ui.ac.id" w:date="2023-03-06T22:00:00Z"/>
                  </w:rPr>
                </w:rPrChange>
              </w:rPr>
              <w:pPrChange w:id="2465" w:author="ilham.nur@office.ui.ac.id" w:date="2023-03-06T22:00:00Z">
                <w:pPr>
                  <w:pStyle w:val="ListParagraph"/>
                  <w:keepNext/>
                  <w:numPr>
                    <w:numId w:val="41"/>
                  </w:numPr>
                  <w:ind w:hanging="360"/>
                </w:pPr>
              </w:pPrChange>
            </w:pPr>
            <w:proofErr w:type="spellStart"/>
            <w:ins w:id="2466" w:author="ilham.nur@office.ui.ac.id" w:date="2023-03-06T22:00:00Z">
              <w:r w:rsidRPr="002D6366">
                <w:t>Pengalaman</w:t>
              </w:r>
              <w:proofErr w:type="spellEnd"/>
              <w:r w:rsidRPr="002D6366">
                <w:t xml:space="preserve"> 7 </w:t>
              </w:r>
              <w:proofErr w:type="spellStart"/>
              <w:r w:rsidRPr="002D6366">
                <w:t>Tahun</w:t>
              </w:r>
              <w:proofErr w:type="spellEnd"/>
              <w:r w:rsidRPr="002D6366">
                <w:t xml:space="preserve"> </w:t>
              </w:r>
              <w:proofErr w:type="spellStart"/>
              <w:r w:rsidRPr="002D6366">
                <w:t>sebagai</w:t>
              </w:r>
              <w:proofErr w:type="spellEnd"/>
              <w:r w:rsidRPr="002D6366">
                <w:t xml:space="preserve"> </w:t>
              </w:r>
              <w:r w:rsidRPr="002F7E70">
                <w:rPr>
                  <w:i/>
                  <w:iCs/>
                  <w:rPrChange w:id="2467" w:author="ilham.nur@office.ui.ac.id" w:date="2023-03-06T22:00:00Z">
                    <w:rPr/>
                  </w:rPrChange>
                </w:rPr>
                <w:t>Business Solution</w:t>
              </w:r>
              <w:r w:rsidRPr="002D6366">
                <w:t xml:space="preserve"> dan </w:t>
              </w:r>
              <w:r w:rsidRPr="002F7E70">
                <w:rPr>
                  <w:i/>
                  <w:iCs/>
                  <w:rPrChange w:id="2468" w:author="ilham.nur@office.ui.ac.id" w:date="2023-03-06T22:00:00Z">
                    <w:rPr/>
                  </w:rPrChange>
                </w:rPr>
                <w:t>Business Analyst.</w:t>
              </w:r>
            </w:ins>
          </w:p>
          <w:p w14:paraId="7D6083A3" w14:textId="316887EF" w:rsidR="005C4FD3" w:rsidRPr="00F37B2C" w:rsidDel="002D6366" w:rsidRDefault="002D6366">
            <w:pPr>
              <w:pStyle w:val="ListParagraph"/>
              <w:keepNext/>
              <w:numPr>
                <w:ilvl w:val="0"/>
                <w:numId w:val="41"/>
              </w:numPr>
              <w:spacing w:line="360" w:lineRule="auto"/>
              <w:rPr>
                <w:ins w:id="2469" w:author="ilham.nur@office.ui.ac.id [2]" w:date="2023-01-25T21:03:00Z"/>
                <w:del w:id="2470" w:author="ilham.nur@office.ui.ac.id" w:date="2023-03-06T22:00:00Z"/>
                <w:rPrChange w:id="2471" w:author="ilham.nur@office.ui.ac.id [2]" w:date="2023-01-25T21:03:00Z">
                  <w:rPr>
                    <w:ins w:id="2472" w:author="ilham.nur@office.ui.ac.id [2]" w:date="2023-01-25T21:03:00Z"/>
                    <w:del w:id="2473" w:author="ilham.nur@office.ui.ac.id" w:date="2023-03-06T22:00:00Z"/>
                    <w:i/>
                    <w:iCs/>
                  </w:rPr>
                </w:rPrChange>
              </w:rPr>
              <w:pPrChange w:id="2474" w:author="ilham.nur@office.ui.ac.id" w:date="2023-03-06T22:00:00Z">
                <w:pPr>
                  <w:pStyle w:val="ListParagraph"/>
                  <w:numPr>
                    <w:numId w:val="41"/>
                  </w:numPr>
                  <w:spacing w:line="360" w:lineRule="auto"/>
                  <w:ind w:hanging="360"/>
                </w:pPr>
              </w:pPrChange>
            </w:pPr>
            <w:proofErr w:type="spellStart"/>
            <w:ins w:id="2475" w:author="ilham.nur@office.ui.ac.id" w:date="2023-03-06T22:00:00Z">
              <w:r w:rsidRPr="002D6366">
                <w:t>Berpengalaman</w:t>
              </w:r>
              <w:proofErr w:type="spellEnd"/>
              <w:r w:rsidRPr="002D6366">
                <w:t xml:space="preserve"> </w:t>
              </w:r>
              <w:proofErr w:type="spellStart"/>
              <w:r w:rsidRPr="002D6366">
                <w:t>dalam</w:t>
              </w:r>
              <w:proofErr w:type="spellEnd"/>
              <w:r w:rsidRPr="002D6366">
                <w:t xml:space="preserve"> </w:t>
              </w:r>
              <w:proofErr w:type="spellStart"/>
              <w:r w:rsidRPr="002D6366">
                <w:t>melakukan</w:t>
              </w:r>
              <w:proofErr w:type="spellEnd"/>
              <w:r w:rsidRPr="002D6366">
                <w:t xml:space="preserve"> </w:t>
              </w:r>
              <w:proofErr w:type="spellStart"/>
              <w:r w:rsidRPr="002D6366">
                <w:t>analisa</w:t>
              </w:r>
              <w:proofErr w:type="spellEnd"/>
              <w:r w:rsidRPr="002D6366">
                <w:t xml:space="preserve"> </w:t>
              </w:r>
              <w:proofErr w:type="spellStart"/>
              <w:r w:rsidRPr="002D6366">
                <w:t>kelayakan</w:t>
              </w:r>
              <w:proofErr w:type="spellEnd"/>
              <w:r w:rsidRPr="002D6366">
                <w:t xml:space="preserve"> </w:t>
              </w:r>
              <w:proofErr w:type="spellStart"/>
              <w:r w:rsidRPr="002D6366">
                <w:t>bisnis</w:t>
              </w:r>
              <w:proofErr w:type="spellEnd"/>
              <w:r w:rsidRPr="002D6366">
                <w:t xml:space="preserve"> pada </w:t>
              </w:r>
              <w:proofErr w:type="spellStart"/>
              <w:r w:rsidRPr="002D6366">
                <w:t>bisnis-bisnis</w:t>
              </w:r>
              <w:proofErr w:type="spellEnd"/>
              <w:r w:rsidRPr="002D6366">
                <w:t xml:space="preserve"> </w:t>
              </w:r>
              <w:proofErr w:type="spellStart"/>
              <w:r w:rsidRPr="002D6366">
                <w:t>strategis</w:t>
              </w:r>
              <w:proofErr w:type="spellEnd"/>
              <w:r w:rsidRPr="002D6366">
                <w:t xml:space="preserve"> </w:t>
              </w:r>
              <w:proofErr w:type="spellStart"/>
              <w:r w:rsidRPr="002D6366">
                <w:t>yagn</w:t>
              </w:r>
              <w:proofErr w:type="spellEnd"/>
              <w:r w:rsidRPr="002D6366">
                <w:t xml:space="preserve"> </w:t>
              </w:r>
              <w:proofErr w:type="spellStart"/>
              <w:r w:rsidRPr="002D6366">
                <w:t>dijalankan</w:t>
              </w:r>
              <w:proofErr w:type="spellEnd"/>
              <w:r w:rsidRPr="002D6366">
                <w:t xml:space="preserve"> oleh PT PDI</w:t>
              </w:r>
            </w:ins>
            <w:ins w:id="2476" w:author="ilham.nur@office.ui.ac.id [2]" w:date="2023-01-25T20:59:00Z">
              <w:del w:id="2477" w:author="ilham.nur@office.ui.ac.id" w:date="2023-03-06T22:00:00Z">
                <w:r w:rsidR="006D4E14" w:rsidDel="002D6366">
                  <w:delText xml:space="preserve">Pengalaman </w:delText>
                </w:r>
                <w:r w:rsidR="00C47619" w:rsidDel="002D6366">
                  <w:delText xml:space="preserve">7 Tahun sebagai </w:delText>
                </w:r>
              </w:del>
            </w:ins>
            <w:ins w:id="2478" w:author="ilham.nur@office.ui.ac.id [2]" w:date="2023-01-25T21:00:00Z">
              <w:del w:id="2479" w:author="ilham.nur@office.ui.ac.id" w:date="2023-03-06T22:00:00Z">
                <w:r w:rsidR="00877B32" w:rsidRPr="002D6366" w:rsidDel="002D6366">
                  <w:rPr>
                    <w:i/>
                    <w:iCs/>
                  </w:rPr>
                  <w:delText xml:space="preserve">Business </w:delText>
                </w:r>
              </w:del>
            </w:ins>
            <w:ins w:id="2480" w:author="ilham.nur@office.ui.ac.id [2]" w:date="2023-01-25T21:01:00Z">
              <w:del w:id="2481" w:author="ilham.nur@office.ui.ac.id" w:date="2023-03-06T22:00:00Z">
                <w:r w:rsidR="00877B32" w:rsidRPr="002D6366" w:rsidDel="002D6366">
                  <w:rPr>
                    <w:i/>
                    <w:iCs/>
                  </w:rPr>
                  <w:delText>S</w:delText>
                </w:r>
              </w:del>
            </w:ins>
            <w:ins w:id="2482" w:author="ilham.nur@office.ui.ac.id [2]" w:date="2023-01-25T21:00:00Z">
              <w:del w:id="2483" w:author="ilham.nur@office.ui.ac.id" w:date="2023-03-06T22:00:00Z">
                <w:r w:rsidR="00877B32" w:rsidRPr="002D6366" w:rsidDel="002D6366">
                  <w:rPr>
                    <w:i/>
                    <w:iCs/>
                  </w:rPr>
                  <w:delText>olution</w:delText>
                </w:r>
              </w:del>
            </w:ins>
            <w:ins w:id="2484" w:author="ilham.nur@office.ui.ac.id [2]" w:date="2023-01-25T21:01:00Z">
              <w:del w:id="2485" w:author="ilham.nur@office.ui.ac.id" w:date="2023-03-06T22:00:00Z">
                <w:r w:rsidR="002E2832" w:rsidRPr="002D6366" w:rsidDel="002D6366">
                  <w:rPr>
                    <w:i/>
                    <w:iCs/>
                  </w:rPr>
                  <w:delText xml:space="preserve"> </w:delText>
                </w:r>
                <w:r w:rsidR="002E2832" w:rsidDel="002D6366">
                  <w:delText xml:space="preserve">dan </w:delText>
                </w:r>
              </w:del>
            </w:ins>
            <w:ins w:id="2486" w:author="ilham.nur@office.ui.ac.id [2]" w:date="2023-01-25T21:03:00Z">
              <w:del w:id="2487" w:author="ilham.nur@office.ui.ac.id" w:date="2023-03-06T22:00:00Z">
                <w:r w:rsidR="00F37B2C" w:rsidRPr="002D6366" w:rsidDel="002D6366">
                  <w:rPr>
                    <w:i/>
                    <w:iCs/>
                  </w:rPr>
                  <w:delText>Business Analyst</w:delText>
                </w:r>
              </w:del>
            </w:ins>
            <w:ins w:id="2488" w:author="ilham.nur@office.ui.ac.id [2]" w:date="2023-01-25T21:04:00Z">
              <w:del w:id="2489" w:author="ilham.nur@office.ui.ac.id" w:date="2023-03-06T22:00:00Z">
                <w:r w:rsidR="007741F5" w:rsidRPr="002D6366" w:rsidDel="002D6366">
                  <w:rPr>
                    <w:i/>
                    <w:iCs/>
                  </w:rPr>
                  <w:delText>.</w:delText>
                </w:r>
              </w:del>
            </w:ins>
          </w:p>
          <w:p w14:paraId="536996DC" w14:textId="0E443819" w:rsidR="00F37B2C" w:rsidRDefault="00F37B2C">
            <w:pPr>
              <w:pStyle w:val="ListParagraph"/>
              <w:keepNext/>
              <w:numPr>
                <w:ilvl w:val="0"/>
                <w:numId w:val="41"/>
              </w:numPr>
              <w:spacing w:line="360" w:lineRule="auto"/>
              <w:rPr>
                <w:ins w:id="2490" w:author="ilham.nur@office.ui.ac.id [2]" w:date="2023-01-25T20:51:00Z"/>
              </w:rPr>
              <w:pPrChange w:id="2491" w:author="ilham.nur@office.ui.ac.id" w:date="2023-03-06T22:00:00Z">
                <w:pPr>
                  <w:spacing w:line="360" w:lineRule="auto"/>
                </w:pPr>
              </w:pPrChange>
            </w:pPr>
            <w:ins w:id="2492" w:author="ilham.nur@office.ui.ac.id [2]" w:date="2023-01-25T21:03:00Z">
              <w:del w:id="2493" w:author="ilham.nur@office.ui.ac.id" w:date="2023-03-06T22:00:00Z">
                <w:r w:rsidDel="002D6366">
                  <w:delText xml:space="preserve">Menjadi </w:delText>
                </w:r>
                <w:r w:rsidR="00F4519F" w:rsidDel="002D6366">
                  <w:rPr>
                    <w:i/>
                    <w:iCs/>
                  </w:rPr>
                  <w:delText xml:space="preserve">single point </w:delText>
                </w:r>
                <w:r w:rsidR="004605AE" w:rsidDel="002D6366">
                  <w:rPr>
                    <w:i/>
                    <w:iCs/>
                  </w:rPr>
                  <w:delText xml:space="preserve">of contact </w:delText>
                </w:r>
                <w:r w:rsidR="004605AE" w:rsidDel="002D6366">
                  <w:delText xml:space="preserve">dalam pembuatan dan validasi </w:delText>
                </w:r>
              </w:del>
            </w:ins>
            <w:ins w:id="2494" w:author="ilham.nur@office.ui.ac.id [2]" w:date="2023-01-25T21:04:00Z">
              <w:del w:id="2495" w:author="ilham.nur@office.ui.ac.id" w:date="2023-03-06T22:00:00Z">
                <w:r w:rsidR="007741F5" w:rsidDel="002D6366">
                  <w:delText>analisis kelayakan bisnis.</w:delText>
                </w:r>
              </w:del>
            </w:ins>
          </w:p>
        </w:tc>
      </w:tr>
    </w:tbl>
    <w:p w14:paraId="7F67C747" w14:textId="77777777" w:rsidR="0017259D" w:rsidRDefault="0017259D">
      <w:pPr>
        <w:spacing w:line="360" w:lineRule="auto"/>
        <w:rPr>
          <w:ins w:id="2496" w:author="ilham.nur@office.ui.ac.id [2]" w:date="2023-01-25T20:49:00Z"/>
        </w:rPr>
        <w:pPrChange w:id="2497" w:author="ilham.nur@office.ui.ac.id" w:date="2023-03-04T10:10:00Z">
          <w:pPr>
            <w:spacing w:line="360" w:lineRule="auto"/>
            <w:ind w:left="720"/>
          </w:pPr>
        </w:pPrChange>
      </w:pPr>
    </w:p>
    <w:p w14:paraId="3DFBDACA" w14:textId="715C478E" w:rsidR="00C465F1" w:rsidRDefault="00C465F1">
      <w:pPr>
        <w:spacing w:line="360" w:lineRule="auto"/>
        <w:pPrChange w:id="2498" w:author="ilham.nur@office.ui.ac.id" w:date="2023-03-04T10:10:00Z">
          <w:pPr>
            <w:spacing w:line="360" w:lineRule="auto"/>
            <w:ind w:left="720"/>
          </w:pPr>
        </w:pPrChange>
      </w:pPr>
      <w:proofErr w:type="spellStart"/>
      <w:r>
        <w:lastRenderedPageBreak/>
        <w:t>Sedangakan</w:t>
      </w:r>
      <w:proofErr w:type="spellEnd"/>
      <w:r>
        <w:t xml:space="preserve"> yang </w:t>
      </w:r>
      <w:proofErr w:type="spellStart"/>
      <w:r>
        <w:t>akan</w:t>
      </w:r>
      <w:proofErr w:type="spellEnd"/>
      <w:r>
        <w:t xml:space="preserve"> </w:t>
      </w:r>
      <w:proofErr w:type="spellStart"/>
      <w:r>
        <w:t>menjadi</w:t>
      </w:r>
      <w:proofErr w:type="spellEnd"/>
      <w:r>
        <w:t xml:space="preserve"> </w:t>
      </w:r>
      <w:proofErr w:type="spellStart"/>
      <w:r>
        <w:t>sumber</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karyawan</w:t>
      </w:r>
      <w:proofErr w:type="spellEnd"/>
      <w:r>
        <w:t xml:space="preserve"> </w:t>
      </w:r>
      <w:proofErr w:type="spellStart"/>
      <w:r>
        <w:t>dari</w:t>
      </w:r>
      <w:proofErr w:type="spellEnd"/>
      <w:r>
        <w:t xml:space="preserve"> PT </w:t>
      </w:r>
      <w:proofErr w:type="spellStart"/>
      <w:ins w:id="2499" w:author="ilham.nur@office.ui.ac.id" w:date="2023-02-02T22:45:00Z">
        <w:r w:rsidR="00303105">
          <w:t>Pembayaran</w:t>
        </w:r>
        <w:proofErr w:type="spellEnd"/>
        <w:r w:rsidR="00303105">
          <w:t xml:space="preserve"> Digital Indonesia</w:t>
        </w:r>
      </w:ins>
      <w:del w:id="2500" w:author="ilham.nur@office.ui.ac.id" w:date="2023-02-02T22:45:00Z">
        <w:r w:rsidDel="00303105">
          <w:delText>X</w:delText>
        </w:r>
      </w:del>
      <w:r>
        <w:t xml:space="preserve"> untuk </w:t>
      </w:r>
      <w:proofErr w:type="spellStart"/>
      <w:r>
        <w:t>mengumpulkan</w:t>
      </w:r>
      <w:proofErr w:type="spellEnd"/>
      <w:r>
        <w:t xml:space="preserve"> data-data </w:t>
      </w:r>
      <w:proofErr w:type="spellStart"/>
      <w:r>
        <w:t>mengenai</w:t>
      </w:r>
      <w:proofErr w:type="spellEnd"/>
      <w:r>
        <w:t xml:space="preserve"> </w:t>
      </w:r>
      <w:proofErr w:type="spellStart"/>
      <w:r>
        <w:t>permasalahan</w:t>
      </w:r>
      <w:proofErr w:type="spellEnd"/>
      <w:r>
        <w:t xml:space="preserve"> </w:t>
      </w:r>
      <w:proofErr w:type="spellStart"/>
      <w:r>
        <w:t>khususnya</w:t>
      </w:r>
      <w:proofErr w:type="spellEnd"/>
      <w:r>
        <w:t xml:space="preserve"> </w:t>
      </w:r>
      <w:proofErr w:type="spellStart"/>
      <w:r>
        <w:t>manajemen</w:t>
      </w:r>
      <w:proofErr w:type="spellEnd"/>
      <w:r>
        <w:t xml:space="preserve"> </w:t>
      </w:r>
      <w:proofErr w:type="spellStart"/>
      <w:r>
        <w:t>proyek</w:t>
      </w:r>
      <w:proofErr w:type="spellEnd"/>
      <w:r>
        <w:t xml:space="preserve"> dan </w:t>
      </w:r>
      <w:proofErr w:type="spellStart"/>
      <w:r>
        <w:t>alokasi</w:t>
      </w:r>
      <w:proofErr w:type="spellEnd"/>
      <w:r>
        <w:t xml:space="preserve"> </w:t>
      </w:r>
      <w:proofErr w:type="spellStart"/>
      <w:r>
        <w:t>pekerjaan</w:t>
      </w:r>
      <w:proofErr w:type="spellEnd"/>
      <w:r>
        <w:t xml:space="preserve"> pada </w:t>
      </w:r>
      <w:proofErr w:type="spellStart"/>
      <w:r>
        <w:t>proyek</w:t>
      </w:r>
      <w:proofErr w:type="spellEnd"/>
      <w:r>
        <w:t xml:space="preserve"> yang </w:t>
      </w:r>
      <w:proofErr w:type="spellStart"/>
      <w:r>
        <w:t>sedang</w:t>
      </w:r>
      <w:proofErr w:type="spellEnd"/>
      <w:r>
        <w:t xml:space="preserve"> </w:t>
      </w:r>
      <w:proofErr w:type="spellStart"/>
      <w:r>
        <w:t>berjalan</w:t>
      </w:r>
      <w:proofErr w:type="spellEnd"/>
      <w:r>
        <w:t>.</w:t>
      </w:r>
    </w:p>
    <w:p w14:paraId="6DF01E0E" w14:textId="53666A82" w:rsidR="00972366" w:rsidRDefault="00972366">
      <w:pPr>
        <w:pStyle w:val="Heading2"/>
        <w:spacing w:line="360" w:lineRule="auto"/>
        <w:pPrChange w:id="2501" w:author="ilham.nur@office.ui.ac.id" w:date="2023-03-04T10:11:00Z">
          <w:pPr>
            <w:pStyle w:val="Heading3"/>
            <w:spacing w:line="360" w:lineRule="auto"/>
          </w:pPr>
        </w:pPrChange>
      </w:pPr>
      <w:bookmarkStart w:id="2502" w:name="_Toc128943880"/>
      <w:proofErr w:type="spellStart"/>
      <w:r>
        <w:t>Melakukan</w:t>
      </w:r>
      <w:proofErr w:type="spellEnd"/>
      <w:r>
        <w:t xml:space="preserve"> Penyusunan </w:t>
      </w:r>
      <w:proofErr w:type="spellStart"/>
      <w:r>
        <w:t>Kuesioner</w:t>
      </w:r>
      <w:bookmarkEnd w:id="2502"/>
      <w:proofErr w:type="spellEnd"/>
    </w:p>
    <w:p w14:paraId="3A6F0184" w14:textId="405CE3C7" w:rsidR="00972366" w:rsidRDefault="00972366">
      <w:pPr>
        <w:spacing w:line="360" w:lineRule="auto"/>
        <w:pPrChange w:id="2503" w:author="ilham.nur@office.ui.ac.id" w:date="2023-03-04T10:11:00Z">
          <w:pPr>
            <w:spacing w:line="360" w:lineRule="auto"/>
            <w:ind w:left="720"/>
          </w:pPr>
        </w:pPrChange>
      </w:pPr>
      <w:proofErr w:type="spellStart"/>
      <w:r>
        <w:t>Kuesioner</w:t>
      </w:r>
      <w:proofErr w:type="spellEnd"/>
      <w:r>
        <w:t xml:space="preserve"> </w:t>
      </w:r>
      <w:proofErr w:type="spellStart"/>
      <w:r>
        <w:t>disusun</w:t>
      </w:r>
      <w:proofErr w:type="spellEnd"/>
      <w:r>
        <w:t xml:space="preserve"> </w:t>
      </w:r>
      <w:proofErr w:type="spellStart"/>
      <w:r>
        <w:t>sebagai</w:t>
      </w:r>
      <w:proofErr w:type="spellEnd"/>
      <w:r>
        <w:t xml:space="preserve"> salah </w:t>
      </w:r>
      <w:proofErr w:type="spellStart"/>
      <w:r>
        <w:t>satu</w:t>
      </w:r>
      <w:proofErr w:type="spellEnd"/>
      <w:r>
        <w:t xml:space="preserve"> </w:t>
      </w:r>
      <w:proofErr w:type="spellStart"/>
      <w:r>
        <w:t>alat</w:t>
      </w:r>
      <w:proofErr w:type="spellEnd"/>
      <w:r>
        <w:t xml:space="preserve"> untuk </w:t>
      </w:r>
      <w:proofErr w:type="spellStart"/>
      <w:r w:rsidR="00C93F03">
        <w:t>mendapatkan</w:t>
      </w:r>
      <w:proofErr w:type="spellEnd"/>
      <w:r w:rsidR="00C93F03">
        <w:t xml:space="preserve"> </w:t>
      </w:r>
      <w:proofErr w:type="spellStart"/>
      <w:r w:rsidR="00C93F03">
        <w:t>informasi</w:t>
      </w:r>
      <w:proofErr w:type="spellEnd"/>
      <w:r w:rsidR="00C93F03">
        <w:t xml:space="preserve"> </w:t>
      </w:r>
      <w:proofErr w:type="spellStart"/>
      <w:r w:rsidR="00C93F03">
        <w:t>dari</w:t>
      </w:r>
      <w:proofErr w:type="spellEnd"/>
      <w:r w:rsidR="00C93F03">
        <w:t xml:space="preserve"> </w:t>
      </w:r>
      <w:proofErr w:type="spellStart"/>
      <w:r w:rsidR="00C93F03">
        <w:t>pakar</w:t>
      </w:r>
      <w:proofErr w:type="spellEnd"/>
      <w:r w:rsidR="00C93F03">
        <w:t xml:space="preserve"> dan juga </w:t>
      </w:r>
      <w:proofErr w:type="spellStart"/>
      <w:r w:rsidR="00C93F03">
        <w:t>dari</w:t>
      </w:r>
      <w:proofErr w:type="spellEnd"/>
      <w:r w:rsidR="00C93F03">
        <w:t xml:space="preserve"> </w:t>
      </w:r>
      <w:proofErr w:type="spellStart"/>
      <w:r w:rsidR="00C93F03">
        <w:t>sumber</w:t>
      </w:r>
      <w:proofErr w:type="spellEnd"/>
      <w:r w:rsidR="00C93F03">
        <w:t xml:space="preserve"> </w:t>
      </w:r>
      <w:proofErr w:type="spellStart"/>
      <w:r w:rsidR="00C93F03">
        <w:t>daya</w:t>
      </w:r>
      <w:proofErr w:type="spellEnd"/>
      <w:r w:rsidR="00C93F03">
        <w:t xml:space="preserve"> yang </w:t>
      </w:r>
      <w:proofErr w:type="spellStart"/>
      <w:r w:rsidR="00C93F03">
        <w:t>berkecimbung</w:t>
      </w:r>
      <w:proofErr w:type="spellEnd"/>
      <w:r w:rsidR="00C93F03">
        <w:t xml:space="preserve"> </w:t>
      </w:r>
      <w:proofErr w:type="spellStart"/>
      <w:r w:rsidR="00C93F03">
        <w:t>dal</w:t>
      </w:r>
      <w:r w:rsidR="00741C24">
        <w:t>am</w:t>
      </w:r>
      <w:proofErr w:type="spellEnd"/>
      <w:r w:rsidR="00741C24">
        <w:t xml:space="preserve"> </w:t>
      </w:r>
      <w:proofErr w:type="spellStart"/>
      <w:r w:rsidR="00741C24">
        <w:t>kegiatan</w:t>
      </w:r>
      <w:proofErr w:type="spellEnd"/>
      <w:r w:rsidR="00741C24">
        <w:t xml:space="preserve"> </w:t>
      </w:r>
      <w:proofErr w:type="spellStart"/>
      <w:r w:rsidR="00741C24">
        <w:t>proyek</w:t>
      </w:r>
      <w:proofErr w:type="spellEnd"/>
      <w:r w:rsidR="00741C24">
        <w:t xml:space="preserve">. </w:t>
      </w:r>
      <w:proofErr w:type="spellStart"/>
      <w:r w:rsidR="00741C24">
        <w:t>Kuesioner</w:t>
      </w:r>
      <w:proofErr w:type="spellEnd"/>
      <w:r w:rsidR="00741C24">
        <w:t xml:space="preserve"> </w:t>
      </w:r>
      <w:proofErr w:type="spellStart"/>
      <w:r w:rsidR="00741C24">
        <w:t>disusun</w:t>
      </w:r>
      <w:proofErr w:type="spellEnd"/>
      <w:r w:rsidR="00741C24">
        <w:t xml:space="preserve"> </w:t>
      </w:r>
      <w:proofErr w:type="spellStart"/>
      <w:r w:rsidR="00741C24">
        <w:t>menjadi</w:t>
      </w:r>
      <w:proofErr w:type="spellEnd"/>
      <w:r w:rsidR="00741C24">
        <w:t xml:space="preserve"> </w:t>
      </w:r>
      <w:proofErr w:type="spellStart"/>
      <w:r w:rsidR="00741C24">
        <w:t>beberapa</w:t>
      </w:r>
      <w:proofErr w:type="spellEnd"/>
      <w:r w:rsidR="00741C24">
        <w:t xml:space="preserve"> </w:t>
      </w:r>
      <w:proofErr w:type="spellStart"/>
      <w:r w:rsidR="00741C24">
        <w:t>bagian</w:t>
      </w:r>
      <w:proofErr w:type="spellEnd"/>
      <w:r w:rsidR="00741C24">
        <w:t xml:space="preserve"> </w:t>
      </w:r>
      <w:proofErr w:type="spellStart"/>
      <w:r w:rsidR="00741C24">
        <w:t>yaitu</w:t>
      </w:r>
      <w:proofErr w:type="spellEnd"/>
      <w:r w:rsidR="00741C24">
        <w:t>:</w:t>
      </w:r>
    </w:p>
    <w:p w14:paraId="7222AC23" w14:textId="1CC5930C" w:rsidR="00741C24" w:rsidDel="003C71FD" w:rsidRDefault="00741C24">
      <w:pPr>
        <w:pStyle w:val="ListParagraph"/>
        <w:numPr>
          <w:ilvl w:val="0"/>
          <w:numId w:val="28"/>
        </w:numPr>
        <w:spacing w:line="360" w:lineRule="auto"/>
        <w:ind w:left="720"/>
        <w:rPr>
          <w:del w:id="2504" w:author="ilham.nur@office.ui.ac.id" w:date="2023-03-06T22:05:00Z"/>
        </w:rPr>
        <w:pPrChange w:id="2505" w:author="ilham.nur@office.ui.ac.id" w:date="2023-03-04T10:11:00Z">
          <w:pPr>
            <w:pStyle w:val="ListParagraph"/>
            <w:numPr>
              <w:numId w:val="28"/>
            </w:numPr>
            <w:spacing w:line="360" w:lineRule="auto"/>
            <w:ind w:left="1440" w:hanging="360"/>
          </w:pPr>
        </w:pPrChange>
      </w:pPr>
      <w:del w:id="2506" w:author="ilham.nur@office.ui.ac.id" w:date="2023-03-06T22:05:00Z">
        <w:r w:rsidDel="003C71FD">
          <w:delText xml:space="preserve">Bagian </w:delText>
        </w:r>
        <w:r w:rsidR="007F447E" w:rsidDel="003C71FD">
          <w:delText>Umum</w:delText>
        </w:r>
      </w:del>
    </w:p>
    <w:p w14:paraId="07FD81FC" w14:textId="79439746" w:rsidR="002B5F30" w:rsidRPr="00AE58C4" w:rsidRDefault="002B5F30">
      <w:pPr>
        <w:pStyle w:val="ListParagraph"/>
        <w:numPr>
          <w:ilvl w:val="0"/>
          <w:numId w:val="28"/>
        </w:numPr>
        <w:spacing w:line="360" w:lineRule="auto"/>
        <w:ind w:left="720"/>
        <w:pPrChange w:id="2507" w:author="ilham.nur@office.ui.ac.id" w:date="2023-03-04T10:11:00Z">
          <w:pPr>
            <w:pStyle w:val="ListParagraph"/>
            <w:numPr>
              <w:numId w:val="28"/>
            </w:numPr>
            <w:spacing w:line="360" w:lineRule="auto"/>
            <w:ind w:left="1440" w:hanging="360"/>
          </w:pPr>
        </w:pPrChange>
      </w:pPr>
      <w:r>
        <w:t xml:space="preserve">Bagian </w:t>
      </w:r>
      <w:r w:rsidR="007F447E">
        <w:rPr>
          <w:i/>
          <w:iCs/>
        </w:rPr>
        <w:t>Project management case</w:t>
      </w:r>
      <w:del w:id="2508" w:author="ilham.nur@office.ui.ac.id" w:date="2023-03-06T22:06:00Z">
        <w:r w:rsidR="007F447E" w:rsidDel="00DD415B">
          <w:rPr>
            <w:i/>
            <w:iCs/>
          </w:rPr>
          <w:delText>s</w:delText>
        </w:r>
      </w:del>
    </w:p>
    <w:p w14:paraId="310F611A" w14:textId="4CE2BFA0" w:rsidR="007F447E" w:rsidRPr="003C71FD" w:rsidRDefault="007F447E">
      <w:pPr>
        <w:pStyle w:val="ListParagraph"/>
        <w:numPr>
          <w:ilvl w:val="0"/>
          <w:numId w:val="28"/>
        </w:numPr>
        <w:spacing w:line="360" w:lineRule="auto"/>
        <w:ind w:left="720"/>
        <w:rPr>
          <w:ins w:id="2509" w:author="ilham.nur@office.ui.ac.id" w:date="2023-03-06T22:06:00Z"/>
          <w:rPrChange w:id="2510" w:author="ilham.nur@office.ui.ac.id" w:date="2023-03-06T22:06:00Z">
            <w:rPr>
              <w:ins w:id="2511" w:author="ilham.nur@office.ui.ac.id" w:date="2023-03-06T22:06:00Z"/>
              <w:i/>
              <w:iCs/>
            </w:rPr>
          </w:rPrChange>
        </w:rPr>
      </w:pPr>
      <w:r>
        <w:t xml:space="preserve">Bagian </w:t>
      </w:r>
      <w:r w:rsidRPr="00AE58C4">
        <w:rPr>
          <w:i/>
          <w:iCs/>
        </w:rPr>
        <w:t>expert case</w:t>
      </w:r>
    </w:p>
    <w:p w14:paraId="05B33E94" w14:textId="7AC5AE9F" w:rsidR="003C71FD" w:rsidRDefault="003C71FD">
      <w:pPr>
        <w:pStyle w:val="ListParagraph"/>
        <w:numPr>
          <w:ilvl w:val="0"/>
          <w:numId w:val="28"/>
        </w:numPr>
        <w:spacing w:line="360" w:lineRule="auto"/>
        <w:ind w:left="720"/>
        <w:pPrChange w:id="2512" w:author="ilham.nur@office.ui.ac.id" w:date="2023-03-04T10:11:00Z">
          <w:pPr>
            <w:pStyle w:val="ListParagraph"/>
            <w:numPr>
              <w:numId w:val="28"/>
            </w:numPr>
            <w:spacing w:line="360" w:lineRule="auto"/>
            <w:ind w:left="1440" w:hanging="360"/>
          </w:pPr>
        </w:pPrChange>
      </w:pPr>
      <w:ins w:id="2513" w:author="ilham.nur@office.ui.ac.id" w:date="2023-03-06T22:06:00Z">
        <w:r>
          <w:t xml:space="preserve">Bagian </w:t>
        </w:r>
        <w:r w:rsidR="005703E2">
          <w:rPr>
            <w:i/>
            <w:iCs/>
          </w:rPr>
          <w:t xml:space="preserve">work allocation study </w:t>
        </w:r>
        <w:proofErr w:type="gramStart"/>
        <w:r w:rsidR="005703E2">
          <w:rPr>
            <w:i/>
            <w:iCs/>
          </w:rPr>
          <w:t>case</w:t>
        </w:r>
      </w:ins>
      <w:proofErr w:type="gramEnd"/>
    </w:p>
    <w:p w14:paraId="2E8BC3AA" w14:textId="258F962F" w:rsidR="00DA6C71" w:rsidRDefault="00DA6C71">
      <w:pPr>
        <w:spacing w:line="360" w:lineRule="auto"/>
        <w:pPrChange w:id="2514" w:author="ilham.nur@office.ui.ac.id" w:date="2023-03-04T10:11:00Z">
          <w:pPr>
            <w:spacing w:line="360" w:lineRule="auto"/>
            <w:ind w:left="720"/>
          </w:pPr>
        </w:pPrChange>
      </w:pPr>
      <w:r>
        <w:t xml:space="preserve">Pada </w:t>
      </w:r>
      <w:proofErr w:type="spellStart"/>
      <w:r>
        <w:t>bagian</w:t>
      </w:r>
      <w:proofErr w:type="spellEnd"/>
      <w:r>
        <w:t xml:space="preserve"> </w:t>
      </w:r>
      <w:proofErr w:type="spellStart"/>
      <w:r w:rsidR="007F447E">
        <w:t>umum</w:t>
      </w:r>
      <w:proofErr w:type="spellEnd"/>
      <w:r w:rsidR="007F447E">
        <w:t xml:space="preserve">, </w:t>
      </w:r>
      <w:proofErr w:type="spellStart"/>
      <w:r w:rsidR="006C1FCC">
        <w:t>informasi</w:t>
      </w:r>
      <w:proofErr w:type="spellEnd"/>
      <w:r w:rsidR="006C1FCC">
        <w:t xml:space="preserve"> yang </w:t>
      </w:r>
      <w:proofErr w:type="spellStart"/>
      <w:r w:rsidR="006C1FCC">
        <w:t>akan</w:t>
      </w:r>
      <w:proofErr w:type="spellEnd"/>
      <w:r w:rsidR="006C1FCC">
        <w:t xml:space="preserve"> </w:t>
      </w:r>
      <w:proofErr w:type="spellStart"/>
      <w:r w:rsidR="006C1FCC">
        <w:t>diperoleh</w:t>
      </w:r>
      <w:proofErr w:type="spellEnd"/>
      <w:r w:rsidR="006C1FCC">
        <w:t xml:space="preserve"> terkait dengan:</w:t>
      </w:r>
    </w:p>
    <w:p w14:paraId="5E379E81" w14:textId="14EB996A" w:rsidR="006C1FCC" w:rsidRDefault="00751470">
      <w:pPr>
        <w:pStyle w:val="ListParagraph"/>
        <w:numPr>
          <w:ilvl w:val="0"/>
          <w:numId w:val="28"/>
        </w:numPr>
        <w:spacing w:line="360" w:lineRule="auto"/>
        <w:ind w:left="720"/>
        <w:pPrChange w:id="2515" w:author="ilham.nur@office.ui.ac.id" w:date="2023-03-04T10:11:00Z">
          <w:pPr>
            <w:pStyle w:val="ListParagraph"/>
            <w:numPr>
              <w:numId w:val="28"/>
            </w:numPr>
            <w:spacing w:line="360" w:lineRule="auto"/>
            <w:ind w:left="1440" w:hanging="360"/>
          </w:pPr>
        </w:pPrChange>
      </w:pPr>
      <w:proofErr w:type="spellStart"/>
      <w:r>
        <w:t>Penyebab</w:t>
      </w:r>
      <w:proofErr w:type="spellEnd"/>
      <w:r>
        <w:t xml:space="preserve"> </w:t>
      </w:r>
      <w:proofErr w:type="spellStart"/>
      <w:r>
        <w:t>keterlambatan</w:t>
      </w:r>
      <w:proofErr w:type="spellEnd"/>
      <w:r>
        <w:t xml:space="preserve"> </w:t>
      </w:r>
      <w:proofErr w:type="spellStart"/>
      <w:r>
        <w:t>proyek</w:t>
      </w:r>
      <w:proofErr w:type="spellEnd"/>
    </w:p>
    <w:p w14:paraId="2C76304F" w14:textId="788880AD" w:rsidR="00751470" w:rsidRDefault="000B6F77">
      <w:pPr>
        <w:pStyle w:val="ListParagraph"/>
        <w:numPr>
          <w:ilvl w:val="0"/>
          <w:numId w:val="28"/>
        </w:numPr>
        <w:spacing w:line="360" w:lineRule="auto"/>
        <w:ind w:left="720"/>
        <w:pPrChange w:id="2516" w:author="ilham.nur@office.ui.ac.id" w:date="2023-03-04T10:11:00Z">
          <w:pPr>
            <w:pStyle w:val="ListParagraph"/>
            <w:numPr>
              <w:numId w:val="28"/>
            </w:numPr>
            <w:spacing w:line="360" w:lineRule="auto"/>
            <w:ind w:left="1440" w:hanging="360"/>
          </w:pPr>
        </w:pPrChange>
      </w:pPr>
      <w:proofErr w:type="spellStart"/>
      <w:r>
        <w:t>Kendala</w:t>
      </w:r>
      <w:proofErr w:type="spellEnd"/>
      <w:r>
        <w:t xml:space="preserve"> </w:t>
      </w:r>
      <w:r w:rsidR="00973E3F">
        <w:t xml:space="preserve">yang </w:t>
      </w:r>
      <w:proofErr w:type="spellStart"/>
      <w:r w:rsidR="00973E3F">
        <w:t>membuat</w:t>
      </w:r>
      <w:proofErr w:type="spellEnd"/>
      <w:r w:rsidR="00973E3F">
        <w:t xml:space="preserve"> </w:t>
      </w:r>
      <w:proofErr w:type="spellStart"/>
      <w:r w:rsidR="00973E3F">
        <w:t>pekerjaan</w:t>
      </w:r>
      <w:proofErr w:type="spellEnd"/>
      <w:r w:rsidR="00973E3F">
        <w:t xml:space="preserve"> </w:t>
      </w:r>
      <w:proofErr w:type="spellStart"/>
      <w:r w:rsidR="00973E3F">
        <w:t>proyek</w:t>
      </w:r>
      <w:proofErr w:type="spellEnd"/>
      <w:r w:rsidR="00973E3F">
        <w:t xml:space="preserve"> </w:t>
      </w:r>
      <w:proofErr w:type="spellStart"/>
      <w:r w:rsidR="00973E3F">
        <w:t>tertunda</w:t>
      </w:r>
      <w:proofErr w:type="spellEnd"/>
    </w:p>
    <w:p w14:paraId="6850C6EA" w14:textId="01DDA7E4" w:rsidR="00973E3F" w:rsidRDefault="007F447E">
      <w:pPr>
        <w:pStyle w:val="ListParagraph"/>
        <w:numPr>
          <w:ilvl w:val="0"/>
          <w:numId w:val="28"/>
        </w:numPr>
        <w:spacing w:line="360" w:lineRule="auto"/>
        <w:ind w:left="720"/>
        <w:pPrChange w:id="2517" w:author="ilham.nur@office.ui.ac.id" w:date="2023-03-04T10:11:00Z">
          <w:pPr>
            <w:pStyle w:val="ListParagraph"/>
            <w:numPr>
              <w:numId w:val="28"/>
            </w:numPr>
            <w:spacing w:line="360" w:lineRule="auto"/>
            <w:ind w:left="1440" w:hanging="360"/>
          </w:pPr>
        </w:pPrChange>
      </w:pPr>
      <w:proofErr w:type="spellStart"/>
      <w:r>
        <w:t>Berapa</w:t>
      </w:r>
      <w:proofErr w:type="spellEnd"/>
      <w:r>
        <w:t xml:space="preserve"> </w:t>
      </w:r>
      <w:proofErr w:type="spellStart"/>
      <w:r>
        <w:t>banyak</w:t>
      </w:r>
      <w:proofErr w:type="spellEnd"/>
      <w:r>
        <w:t xml:space="preserve"> </w:t>
      </w:r>
      <w:proofErr w:type="spellStart"/>
      <w:r>
        <w:t>pekerjaan</w:t>
      </w:r>
      <w:proofErr w:type="spellEnd"/>
      <w:r>
        <w:t xml:space="preserve"> yang </w:t>
      </w:r>
      <w:proofErr w:type="spellStart"/>
      <w:r>
        <w:t>dapat</w:t>
      </w:r>
      <w:proofErr w:type="spellEnd"/>
      <w:r>
        <w:t xml:space="preserve"> </w:t>
      </w:r>
      <w:proofErr w:type="spellStart"/>
      <w:r>
        <w:t>dikerjakan</w:t>
      </w:r>
      <w:proofErr w:type="spellEnd"/>
      <w:r>
        <w:t xml:space="preserve"> oleh </w:t>
      </w:r>
      <w:proofErr w:type="spellStart"/>
      <w:r>
        <w:t>seseorang</w:t>
      </w:r>
      <w:proofErr w:type="spellEnd"/>
      <w:r>
        <w:t xml:space="preserve"> </w:t>
      </w:r>
      <w:proofErr w:type="spellStart"/>
      <w:r>
        <w:t>dalam</w:t>
      </w:r>
      <w:proofErr w:type="spellEnd"/>
      <w:r>
        <w:t xml:space="preserve"> </w:t>
      </w:r>
      <w:proofErr w:type="spellStart"/>
      <w:r>
        <w:t>satu</w:t>
      </w:r>
      <w:proofErr w:type="spellEnd"/>
      <w:r>
        <w:t xml:space="preserve"> </w:t>
      </w:r>
      <w:proofErr w:type="spellStart"/>
      <w:r>
        <w:t>waktu</w:t>
      </w:r>
      <w:proofErr w:type="spellEnd"/>
      <w:r>
        <w:t>.</w:t>
      </w:r>
    </w:p>
    <w:p w14:paraId="2F7E851C" w14:textId="4F8E1206" w:rsidR="007F447E" w:rsidRDefault="007F447E">
      <w:pPr>
        <w:pStyle w:val="ListParagraph"/>
        <w:numPr>
          <w:ilvl w:val="0"/>
          <w:numId w:val="28"/>
        </w:numPr>
        <w:spacing w:line="360" w:lineRule="auto"/>
        <w:ind w:left="720"/>
        <w:pPrChange w:id="2518" w:author="ilham.nur@office.ui.ac.id" w:date="2023-03-04T10:11:00Z">
          <w:pPr>
            <w:pStyle w:val="ListParagraph"/>
            <w:numPr>
              <w:numId w:val="28"/>
            </w:numPr>
            <w:spacing w:line="360" w:lineRule="auto"/>
            <w:ind w:left="1440" w:hanging="360"/>
          </w:pPr>
        </w:pPrChange>
      </w:pPr>
      <w:proofErr w:type="spellStart"/>
      <w:r>
        <w:t>Prioritas</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pekerjaan</w:t>
      </w:r>
      <w:proofErr w:type="spellEnd"/>
    </w:p>
    <w:p w14:paraId="18565FD3" w14:textId="0FF34D91" w:rsidR="007F447E" w:rsidRDefault="007F447E">
      <w:pPr>
        <w:pStyle w:val="ListParagraph"/>
        <w:numPr>
          <w:ilvl w:val="0"/>
          <w:numId w:val="28"/>
        </w:numPr>
        <w:spacing w:line="360" w:lineRule="auto"/>
        <w:ind w:left="720"/>
        <w:pPrChange w:id="2519" w:author="ilham.nur@office.ui.ac.id" w:date="2023-03-04T10:11:00Z">
          <w:pPr>
            <w:pStyle w:val="ListParagraph"/>
            <w:numPr>
              <w:numId w:val="28"/>
            </w:numPr>
            <w:spacing w:line="360" w:lineRule="auto"/>
            <w:ind w:left="1440" w:hanging="360"/>
          </w:pPr>
        </w:pPrChange>
      </w:pPr>
      <w:r>
        <w:t xml:space="preserve">Performa </w:t>
      </w:r>
      <w:proofErr w:type="spellStart"/>
      <w:r>
        <w:t>penyelesaian</w:t>
      </w:r>
      <w:proofErr w:type="spellEnd"/>
      <w:r>
        <w:t xml:space="preserve"> </w:t>
      </w:r>
      <w:proofErr w:type="spellStart"/>
      <w:r>
        <w:t>pekerjaan</w:t>
      </w:r>
      <w:proofErr w:type="spellEnd"/>
      <w:r>
        <w:t xml:space="preserve"> </w:t>
      </w:r>
      <w:proofErr w:type="spellStart"/>
      <w:r>
        <w:t>proyek</w:t>
      </w:r>
      <w:proofErr w:type="spellEnd"/>
    </w:p>
    <w:p w14:paraId="03F37910" w14:textId="5FB8296B" w:rsidR="007F447E" w:rsidRDefault="007F447E">
      <w:pPr>
        <w:spacing w:line="360" w:lineRule="auto"/>
        <w:pPrChange w:id="2520" w:author="ilham.nur@office.ui.ac.id" w:date="2023-03-04T10:11:00Z">
          <w:pPr>
            <w:spacing w:line="360" w:lineRule="auto"/>
            <w:ind w:left="720"/>
          </w:pPr>
        </w:pPrChange>
      </w:pPr>
      <w:r>
        <w:t xml:space="preserve">Pada </w:t>
      </w:r>
      <w:proofErr w:type="spellStart"/>
      <w:r>
        <w:t>bagian</w:t>
      </w:r>
      <w:proofErr w:type="spellEnd"/>
      <w:r>
        <w:t xml:space="preserve"> </w:t>
      </w:r>
      <w:r>
        <w:rPr>
          <w:i/>
          <w:iCs/>
        </w:rPr>
        <w:t xml:space="preserve">expert case, </w:t>
      </w:r>
      <w:proofErr w:type="spellStart"/>
      <w:r>
        <w:t>merupakan</w:t>
      </w:r>
      <w:proofErr w:type="spellEnd"/>
      <w:r>
        <w:t xml:space="preserve"> </w:t>
      </w:r>
      <w:proofErr w:type="spellStart"/>
      <w:r>
        <w:t>pertanyaan</w:t>
      </w:r>
      <w:proofErr w:type="spellEnd"/>
      <w:r>
        <w:t xml:space="preserve"> yang </w:t>
      </w:r>
      <w:proofErr w:type="spellStart"/>
      <w:r>
        <w:t>akan</w:t>
      </w:r>
      <w:proofErr w:type="spellEnd"/>
      <w:r>
        <w:t xml:space="preserve"> </w:t>
      </w:r>
      <w:proofErr w:type="spellStart"/>
      <w:r>
        <w:t>ditanyakan</w:t>
      </w:r>
      <w:proofErr w:type="spellEnd"/>
      <w:r>
        <w:t xml:space="preserve"> </w:t>
      </w:r>
      <w:proofErr w:type="spellStart"/>
      <w:r>
        <w:t>kepada</w:t>
      </w:r>
      <w:proofErr w:type="spellEnd"/>
      <w:r>
        <w:t xml:space="preserve"> </w:t>
      </w:r>
      <w:r w:rsidRPr="00AE58C4">
        <w:rPr>
          <w:i/>
          <w:iCs/>
        </w:rPr>
        <w:t>expert</w:t>
      </w:r>
      <w:r>
        <w:t xml:space="preserve"> terkait dengan bagaimana </w:t>
      </w:r>
      <w:proofErr w:type="spellStart"/>
      <w:r>
        <w:t>mengalokasikan</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proofErr w:type="spellEnd"/>
      <w:r>
        <w:t xml:space="preserve">. Adapun </w:t>
      </w:r>
      <w:proofErr w:type="spellStart"/>
      <w:r>
        <w:t>informasi</w:t>
      </w:r>
      <w:proofErr w:type="spellEnd"/>
      <w:r>
        <w:t xml:space="preserve"> yang </w:t>
      </w:r>
      <w:proofErr w:type="spellStart"/>
      <w:r>
        <w:t>akan</w:t>
      </w:r>
      <w:proofErr w:type="spellEnd"/>
      <w:r>
        <w:t xml:space="preserve"> </w:t>
      </w:r>
      <w:proofErr w:type="spellStart"/>
      <w:r>
        <w:t>diperoleh</w:t>
      </w:r>
      <w:proofErr w:type="spellEnd"/>
      <w:r>
        <w:t xml:space="preserve"> </w:t>
      </w:r>
      <w:proofErr w:type="spellStart"/>
      <w:r>
        <w:t>dari</w:t>
      </w:r>
      <w:proofErr w:type="spellEnd"/>
      <w:r>
        <w:t xml:space="preserve"> </w:t>
      </w:r>
      <w:proofErr w:type="spellStart"/>
      <w:r>
        <w:t>bagian</w:t>
      </w:r>
      <w:proofErr w:type="spellEnd"/>
      <w:r>
        <w:t xml:space="preserve"> </w:t>
      </w:r>
      <w:proofErr w:type="spellStart"/>
      <w:r>
        <w:t>ini</w:t>
      </w:r>
      <w:proofErr w:type="spellEnd"/>
      <w:r>
        <w:t xml:space="preserve"> </w:t>
      </w:r>
      <w:proofErr w:type="spellStart"/>
      <w:r>
        <w:t>adalah</w:t>
      </w:r>
      <w:proofErr w:type="spellEnd"/>
      <w:r>
        <w:t>:</w:t>
      </w:r>
    </w:p>
    <w:p w14:paraId="3719C623" w14:textId="0FB658D2" w:rsidR="007F447E" w:rsidRDefault="00CB0D55">
      <w:pPr>
        <w:pStyle w:val="ListParagraph"/>
        <w:numPr>
          <w:ilvl w:val="0"/>
          <w:numId w:val="28"/>
        </w:numPr>
        <w:spacing w:line="360" w:lineRule="auto"/>
        <w:ind w:left="720"/>
        <w:pPrChange w:id="2521" w:author="ilham.nur@office.ui.ac.id" w:date="2023-03-04T10:11:00Z">
          <w:pPr>
            <w:pStyle w:val="ListParagraph"/>
            <w:numPr>
              <w:numId w:val="28"/>
            </w:numPr>
            <w:spacing w:line="360" w:lineRule="auto"/>
            <w:ind w:left="1440" w:hanging="360"/>
          </w:pPr>
        </w:pPrChange>
      </w:pPr>
      <w:proofErr w:type="spellStart"/>
      <w:r>
        <w:t>Pertimbangan</w:t>
      </w:r>
      <w:proofErr w:type="spellEnd"/>
      <w:r>
        <w:t xml:space="preserve"> </w:t>
      </w:r>
      <w:proofErr w:type="spellStart"/>
      <w:r>
        <w:t>penunjukan</w:t>
      </w:r>
      <w:proofErr w:type="spellEnd"/>
      <w:r>
        <w:t xml:space="preserve"> </w:t>
      </w:r>
      <w:r>
        <w:rPr>
          <w:i/>
          <w:iCs/>
        </w:rPr>
        <w:t xml:space="preserve">resource </w:t>
      </w:r>
      <w:r>
        <w:t xml:space="preserve">yang </w:t>
      </w:r>
      <w:proofErr w:type="spellStart"/>
      <w:r>
        <w:t>akan</w:t>
      </w:r>
      <w:proofErr w:type="spellEnd"/>
      <w:r>
        <w:t xml:space="preserve"> </w:t>
      </w:r>
      <w:proofErr w:type="spellStart"/>
      <w:r>
        <w:t>melakukan</w:t>
      </w:r>
      <w:proofErr w:type="spellEnd"/>
      <w:r>
        <w:t xml:space="preserve"> </w:t>
      </w:r>
      <w:proofErr w:type="spellStart"/>
      <w:r>
        <w:t>pekerjaan</w:t>
      </w:r>
      <w:proofErr w:type="spellEnd"/>
      <w:r>
        <w:t>.</w:t>
      </w:r>
    </w:p>
    <w:p w14:paraId="617A2650" w14:textId="1D84C5E5" w:rsidR="00CB0D55" w:rsidRDefault="00CB0D55">
      <w:pPr>
        <w:pStyle w:val="ListParagraph"/>
        <w:numPr>
          <w:ilvl w:val="0"/>
          <w:numId w:val="28"/>
        </w:numPr>
        <w:spacing w:line="360" w:lineRule="auto"/>
        <w:ind w:left="720"/>
        <w:pPrChange w:id="2522" w:author="ilham.nur@office.ui.ac.id" w:date="2023-03-04T10:11:00Z">
          <w:pPr>
            <w:pStyle w:val="ListParagraph"/>
            <w:numPr>
              <w:numId w:val="28"/>
            </w:numPr>
            <w:spacing w:line="360" w:lineRule="auto"/>
            <w:ind w:left="1440" w:hanging="360"/>
          </w:pPr>
        </w:pPrChange>
      </w:pPr>
      <w:proofErr w:type="spellStart"/>
      <w:r>
        <w:t>Berapa</w:t>
      </w:r>
      <w:proofErr w:type="spellEnd"/>
      <w:r>
        <w:t xml:space="preserve"> </w:t>
      </w:r>
      <w:proofErr w:type="spellStart"/>
      <w:r>
        <w:t>banyak</w:t>
      </w:r>
      <w:proofErr w:type="spellEnd"/>
      <w:r>
        <w:t xml:space="preserve"> </w:t>
      </w:r>
      <w:proofErr w:type="spellStart"/>
      <w:r>
        <w:t>jumlah</w:t>
      </w:r>
      <w:proofErr w:type="spellEnd"/>
      <w:r>
        <w:t xml:space="preserve"> </w:t>
      </w:r>
      <w:proofErr w:type="spellStart"/>
      <w:r>
        <w:t>pekerjaan</w:t>
      </w:r>
      <w:proofErr w:type="spellEnd"/>
      <w:r>
        <w:t xml:space="preserve"> </w:t>
      </w:r>
      <w:proofErr w:type="spellStart"/>
      <w:r>
        <w:t>proyek</w:t>
      </w:r>
      <w:proofErr w:type="spellEnd"/>
      <w:r>
        <w:t xml:space="preserve"> yang </w:t>
      </w:r>
      <w:proofErr w:type="spellStart"/>
      <w:r>
        <w:t>dibebani</w:t>
      </w:r>
      <w:proofErr w:type="spellEnd"/>
      <w:r>
        <w:t xml:space="preserve"> pada </w:t>
      </w:r>
      <w:proofErr w:type="spellStart"/>
      <w:r>
        <w:t>suatu</w:t>
      </w:r>
      <w:proofErr w:type="spellEnd"/>
      <w:r>
        <w:t xml:space="preserve"> </w:t>
      </w:r>
      <w:proofErr w:type="spellStart"/>
      <w:r>
        <w:t>anggota</w:t>
      </w:r>
      <w:proofErr w:type="spellEnd"/>
      <w:r>
        <w:t xml:space="preserve">, yang </w:t>
      </w:r>
      <w:proofErr w:type="spellStart"/>
      <w:r>
        <w:t>masih</w:t>
      </w:r>
      <w:proofErr w:type="spellEnd"/>
      <w:r>
        <w:t xml:space="preserve"> ideal </w:t>
      </w:r>
      <w:proofErr w:type="spellStart"/>
      <w:r>
        <w:t>dikerjakan</w:t>
      </w:r>
      <w:proofErr w:type="spellEnd"/>
      <w:r>
        <w:t>.</w:t>
      </w:r>
    </w:p>
    <w:p w14:paraId="09A8A4CE" w14:textId="3FF29275" w:rsidR="00CB0D55" w:rsidRDefault="00CB0D55">
      <w:pPr>
        <w:pStyle w:val="ListParagraph"/>
        <w:numPr>
          <w:ilvl w:val="0"/>
          <w:numId w:val="28"/>
        </w:numPr>
        <w:spacing w:line="360" w:lineRule="auto"/>
        <w:ind w:left="720"/>
        <w:pPrChange w:id="2523" w:author="ilham.nur@office.ui.ac.id" w:date="2023-03-04T10:11:00Z">
          <w:pPr>
            <w:pStyle w:val="ListParagraph"/>
            <w:numPr>
              <w:numId w:val="28"/>
            </w:numPr>
            <w:spacing w:line="360" w:lineRule="auto"/>
            <w:ind w:left="1440" w:hanging="360"/>
          </w:pPr>
        </w:pPrChange>
      </w:pPr>
      <w:proofErr w:type="spellStart"/>
      <w:r>
        <w:t>Penyebab</w:t>
      </w:r>
      <w:proofErr w:type="spellEnd"/>
      <w:r>
        <w:t xml:space="preserve"> </w:t>
      </w:r>
      <w:proofErr w:type="spellStart"/>
      <w:r>
        <w:t>anggota</w:t>
      </w:r>
      <w:proofErr w:type="spellEnd"/>
      <w:r>
        <w:t xml:space="preserve"> </w:t>
      </w:r>
      <w:proofErr w:type="spellStart"/>
      <w:r>
        <w:t>dalam</w:t>
      </w:r>
      <w:proofErr w:type="spellEnd"/>
      <w:r>
        <w:t xml:space="preserve"> </w:t>
      </w:r>
      <w:proofErr w:type="spellStart"/>
      <w:r>
        <w:t>kelompok</w:t>
      </w:r>
      <w:proofErr w:type="spellEnd"/>
      <w:r>
        <w:t xml:space="preserve"> </w:t>
      </w:r>
      <w:proofErr w:type="spellStart"/>
      <w:r>
        <w:t>memiliki</w:t>
      </w:r>
      <w:proofErr w:type="spellEnd"/>
      <w:r>
        <w:t xml:space="preserve"> </w:t>
      </w:r>
      <w:proofErr w:type="spellStart"/>
      <w:r>
        <w:t>beban</w:t>
      </w:r>
      <w:proofErr w:type="spellEnd"/>
      <w:r>
        <w:t xml:space="preserve"> </w:t>
      </w:r>
      <w:proofErr w:type="spellStart"/>
      <w:r>
        <w:t>kerja</w:t>
      </w:r>
      <w:proofErr w:type="spellEnd"/>
      <w:r>
        <w:t xml:space="preserve"> yang </w:t>
      </w:r>
      <w:proofErr w:type="spellStart"/>
      <w:r>
        <w:t>lebih</w:t>
      </w:r>
      <w:proofErr w:type="spellEnd"/>
      <w:r>
        <w:t xml:space="preserve"> </w:t>
      </w:r>
      <w:proofErr w:type="spellStart"/>
      <w:r>
        <w:t>dibandingkan</w:t>
      </w:r>
      <w:proofErr w:type="spellEnd"/>
      <w:r>
        <w:t xml:space="preserve"> </w:t>
      </w:r>
      <w:proofErr w:type="spellStart"/>
      <w:r>
        <w:t>anggota</w:t>
      </w:r>
      <w:proofErr w:type="spellEnd"/>
      <w:r>
        <w:t xml:space="preserve"> yang lain.</w:t>
      </w:r>
    </w:p>
    <w:p w14:paraId="57E96958" w14:textId="45AF587C" w:rsidR="00CB0D55" w:rsidRDefault="00CB0D55">
      <w:pPr>
        <w:pStyle w:val="ListParagraph"/>
        <w:numPr>
          <w:ilvl w:val="0"/>
          <w:numId w:val="28"/>
        </w:numPr>
        <w:spacing w:line="360" w:lineRule="auto"/>
        <w:ind w:left="720"/>
        <w:pPrChange w:id="2524" w:author="ilham.nur@office.ui.ac.id" w:date="2023-03-04T10:11:00Z">
          <w:pPr>
            <w:pStyle w:val="ListParagraph"/>
            <w:numPr>
              <w:numId w:val="28"/>
            </w:numPr>
            <w:spacing w:line="360" w:lineRule="auto"/>
            <w:ind w:left="1440" w:hanging="360"/>
          </w:pPr>
        </w:pPrChange>
      </w:pPr>
      <w:proofErr w:type="spellStart"/>
      <w:r>
        <w:t>Faktor</w:t>
      </w:r>
      <w:proofErr w:type="spellEnd"/>
      <w:r>
        <w:t xml:space="preserve"> yang </w:t>
      </w:r>
      <w:proofErr w:type="spellStart"/>
      <w:r>
        <w:t>menentukan</w:t>
      </w:r>
      <w:proofErr w:type="spellEnd"/>
      <w:r>
        <w:t xml:space="preserve"> </w:t>
      </w:r>
      <w:proofErr w:type="spellStart"/>
      <w:r>
        <w:t>pengganti</w:t>
      </w:r>
      <w:proofErr w:type="spellEnd"/>
      <w:r>
        <w:t xml:space="preserve"> </w:t>
      </w:r>
      <w:proofErr w:type="spellStart"/>
      <w:r>
        <w:t>sumber</w:t>
      </w:r>
      <w:proofErr w:type="spellEnd"/>
      <w:r>
        <w:t xml:space="preserve"> </w:t>
      </w:r>
      <w:proofErr w:type="spellStart"/>
      <w:r>
        <w:t>daya</w:t>
      </w:r>
      <w:proofErr w:type="spellEnd"/>
      <w:r>
        <w:t xml:space="preserve"> </w:t>
      </w:r>
      <w:proofErr w:type="spellStart"/>
      <w:r w:rsidR="00F35B3B">
        <w:t>ketika</w:t>
      </w:r>
      <w:proofErr w:type="spellEnd"/>
      <w:r>
        <w:t xml:space="preserve"> </w:t>
      </w:r>
      <w:proofErr w:type="spellStart"/>
      <w:r>
        <w:t>ada</w:t>
      </w:r>
      <w:proofErr w:type="spellEnd"/>
      <w:r>
        <w:t xml:space="preserve"> </w:t>
      </w:r>
      <w:proofErr w:type="spellStart"/>
      <w:r>
        <w:t>kendala</w:t>
      </w:r>
      <w:proofErr w:type="spellEnd"/>
    </w:p>
    <w:p w14:paraId="26AB2644" w14:textId="204D9B9C" w:rsidR="00F35B3B" w:rsidRDefault="00F35B3B">
      <w:pPr>
        <w:spacing w:line="360" w:lineRule="auto"/>
        <w:pPrChange w:id="2525" w:author="ilham.nur@office.ui.ac.id" w:date="2023-03-04T10:11:00Z">
          <w:pPr>
            <w:spacing w:line="360" w:lineRule="auto"/>
            <w:ind w:left="720"/>
          </w:pPr>
        </w:pPrChange>
      </w:pPr>
      <w:r>
        <w:t xml:space="preserve">Pada </w:t>
      </w:r>
      <w:proofErr w:type="spellStart"/>
      <w:r>
        <w:t>bagian</w:t>
      </w:r>
      <w:proofErr w:type="spellEnd"/>
      <w:r>
        <w:t xml:space="preserve"> </w:t>
      </w:r>
      <w:r>
        <w:rPr>
          <w:i/>
          <w:iCs/>
        </w:rPr>
        <w:t xml:space="preserve">Work Allocation Study Case, </w:t>
      </w:r>
      <w:proofErr w:type="spellStart"/>
      <w:r>
        <w:t>merupakan</w:t>
      </w:r>
      <w:proofErr w:type="spellEnd"/>
      <w:r>
        <w:t xml:space="preserve"> </w:t>
      </w:r>
      <w:proofErr w:type="spellStart"/>
      <w:r>
        <w:t>bagian</w:t>
      </w:r>
      <w:proofErr w:type="spellEnd"/>
      <w:r>
        <w:t xml:space="preserve"> </w:t>
      </w:r>
      <w:r w:rsidR="00E30FF0">
        <w:t xml:space="preserve">di mana, para </w:t>
      </w:r>
      <w:proofErr w:type="spellStart"/>
      <w:r w:rsidR="00E30FF0">
        <w:t>pakar</w:t>
      </w:r>
      <w:proofErr w:type="spellEnd"/>
      <w:r w:rsidR="00E30FF0">
        <w:t xml:space="preserve"> </w:t>
      </w:r>
      <w:proofErr w:type="spellStart"/>
      <w:r w:rsidR="00E30FF0">
        <w:t>memberi</w:t>
      </w:r>
      <w:proofErr w:type="spellEnd"/>
      <w:r w:rsidR="00E30FF0">
        <w:t xml:space="preserve"> </w:t>
      </w:r>
      <w:proofErr w:type="spellStart"/>
      <w:r w:rsidR="00E30FF0">
        <w:t>tahu</w:t>
      </w:r>
      <w:proofErr w:type="spellEnd"/>
      <w:r w:rsidR="00E30FF0">
        <w:t xml:space="preserve"> bagaimana </w:t>
      </w:r>
      <w:proofErr w:type="spellStart"/>
      <w:r w:rsidR="00E30FF0">
        <w:t>preferensi</w:t>
      </w:r>
      <w:proofErr w:type="spellEnd"/>
      <w:r w:rsidR="00E30FF0">
        <w:t xml:space="preserve"> </w:t>
      </w:r>
      <w:proofErr w:type="spellStart"/>
      <w:r w:rsidR="00E30FF0">
        <w:t>mereka</w:t>
      </w:r>
      <w:proofErr w:type="spellEnd"/>
      <w:r w:rsidR="00E30FF0">
        <w:t xml:space="preserve"> </w:t>
      </w:r>
      <w:proofErr w:type="spellStart"/>
      <w:r w:rsidR="00E30FF0">
        <w:t>dalam</w:t>
      </w:r>
      <w:proofErr w:type="spellEnd"/>
      <w:r w:rsidR="00E30FF0">
        <w:t xml:space="preserve"> </w:t>
      </w:r>
      <w:proofErr w:type="spellStart"/>
      <w:r w:rsidR="00E30FF0">
        <w:t>mengalokasikan</w:t>
      </w:r>
      <w:proofErr w:type="spellEnd"/>
      <w:r w:rsidR="00E30FF0">
        <w:t xml:space="preserve"> </w:t>
      </w:r>
      <w:proofErr w:type="spellStart"/>
      <w:r w:rsidR="00E30FF0">
        <w:t>pekerjaan</w:t>
      </w:r>
      <w:proofErr w:type="spellEnd"/>
      <w:r w:rsidR="00E30FF0">
        <w:t xml:space="preserve"> pada </w:t>
      </w:r>
      <w:r w:rsidR="00E428F6">
        <w:t xml:space="preserve">level </w:t>
      </w:r>
      <w:proofErr w:type="spellStart"/>
      <w:r w:rsidR="00E428F6">
        <w:t>pekerjaan</w:t>
      </w:r>
      <w:proofErr w:type="spellEnd"/>
      <w:r w:rsidR="00E428F6">
        <w:t xml:space="preserve"> yang </w:t>
      </w:r>
      <w:proofErr w:type="spellStart"/>
      <w:r w:rsidR="00E428F6">
        <w:t>telah</w:t>
      </w:r>
      <w:proofErr w:type="spellEnd"/>
      <w:r w:rsidR="00E428F6">
        <w:t xml:space="preserve"> </w:t>
      </w:r>
      <w:proofErr w:type="spellStart"/>
      <w:r w:rsidR="00E428F6">
        <w:t>ditentukan</w:t>
      </w:r>
      <w:proofErr w:type="spellEnd"/>
      <w:r w:rsidR="00E428F6">
        <w:t>.</w:t>
      </w:r>
    </w:p>
    <w:p w14:paraId="5C576565" w14:textId="62C0476E" w:rsidR="006E2BBD" w:rsidRDefault="006E2BBD">
      <w:pPr>
        <w:spacing w:line="360" w:lineRule="auto"/>
        <w:pPrChange w:id="2526" w:author="ilham.nur@office.ui.ac.id" w:date="2023-03-04T10:11:00Z">
          <w:pPr>
            <w:spacing w:line="360" w:lineRule="auto"/>
            <w:ind w:left="720"/>
          </w:pPr>
        </w:pPrChange>
      </w:pPr>
      <w:proofErr w:type="spellStart"/>
      <w:r>
        <w:lastRenderedPageBreak/>
        <w:t>Dalam</w:t>
      </w:r>
      <w:proofErr w:type="spellEnd"/>
      <w:r>
        <w:t xml:space="preserve"> </w:t>
      </w:r>
      <w:proofErr w:type="spellStart"/>
      <w:r>
        <w:t>mene</w:t>
      </w:r>
      <w:r w:rsidR="008B35C3">
        <w:t>ntukan</w:t>
      </w:r>
      <w:proofErr w:type="spellEnd"/>
      <w:r w:rsidR="008B35C3">
        <w:t xml:space="preserve"> </w:t>
      </w:r>
      <w:proofErr w:type="spellStart"/>
      <w:r w:rsidR="008B35C3">
        <w:t>komponen</w:t>
      </w:r>
      <w:proofErr w:type="spellEnd"/>
      <w:r w:rsidR="008B35C3">
        <w:t xml:space="preserve"> </w:t>
      </w:r>
      <w:proofErr w:type="spellStart"/>
      <w:r w:rsidR="008B35C3">
        <w:t>dari</w:t>
      </w:r>
      <w:proofErr w:type="spellEnd"/>
      <w:r w:rsidR="008B35C3">
        <w:t xml:space="preserve"> </w:t>
      </w:r>
      <w:proofErr w:type="spellStart"/>
      <w:r w:rsidR="008B35C3">
        <w:t>kuesioner</w:t>
      </w:r>
      <w:proofErr w:type="spellEnd"/>
      <w:r w:rsidR="008B35C3">
        <w:t xml:space="preserve">, dilakukan </w:t>
      </w:r>
      <w:proofErr w:type="spellStart"/>
      <w:r w:rsidR="008B35C3">
        <w:t>penyelarasan</w:t>
      </w:r>
      <w:proofErr w:type="spellEnd"/>
      <w:r w:rsidR="008B35C3">
        <w:t xml:space="preserve"> </w:t>
      </w:r>
      <w:proofErr w:type="spellStart"/>
      <w:r w:rsidR="008B35C3">
        <w:t>pertanyaan</w:t>
      </w:r>
      <w:proofErr w:type="spellEnd"/>
      <w:r w:rsidR="008B35C3">
        <w:t xml:space="preserve"> </w:t>
      </w:r>
      <w:proofErr w:type="spellStart"/>
      <w:r w:rsidR="008B35C3">
        <w:t>serupa</w:t>
      </w:r>
      <w:proofErr w:type="spellEnd"/>
      <w:r w:rsidR="008B35C3">
        <w:t xml:space="preserve"> dengan </w:t>
      </w:r>
      <w:proofErr w:type="spellStart"/>
      <w:r w:rsidR="008B35C3">
        <w:t>penelitian</w:t>
      </w:r>
      <w:proofErr w:type="spellEnd"/>
      <w:r w:rsidR="008B35C3">
        <w:t xml:space="preserve"> yang </w:t>
      </w:r>
      <w:proofErr w:type="spellStart"/>
      <w:r w:rsidR="008B35C3">
        <w:t>pernah</w:t>
      </w:r>
      <w:proofErr w:type="spellEnd"/>
      <w:r w:rsidR="008B35C3">
        <w:t xml:space="preserve"> </w:t>
      </w:r>
      <w:proofErr w:type="spellStart"/>
      <w:r w:rsidR="008B35C3">
        <w:t>ada</w:t>
      </w:r>
      <w:proofErr w:type="spellEnd"/>
      <w:r w:rsidR="008B35C3">
        <w:t xml:space="preserve"> </w:t>
      </w:r>
      <w:proofErr w:type="spellStart"/>
      <w:r w:rsidR="008B35C3">
        <w:t>sebelumnya</w:t>
      </w:r>
      <w:proofErr w:type="spellEnd"/>
      <w:r w:rsidR="008B35C3">
        <w:t xml:space="preserve"> untuk </w:t>
      </w:r>
      <w:proofErr w:type="spellStart"/>
      <w:r w:rsidR="008B35C3">
        <w:t>memastikan</w:t>
      </w:r>
      <w:proofErr w:type="spellEnd"/>
      <w:r w:rsidR="008B35C3">
        <w:t xml:space="preserve"> </w:t>
      </w:r>
      <w:proofErr w:type="spellStart"/>
      <w:r w:rsidR="008B35C3">
        <w:t>relevansi</w:t>
      </w:r>
      <w:proofErr w:type="spellEnd"/>
      <w:r w:rsidR="008B35C3">
        <w:t xml:space="preserve"> </w:t>
      </w:r>
      <w:proofErr w:type="spellStart"/>
      <w:r w:rsidR="008B35C3">
        <w:t>dari</w:t>
      </w:r>
      <w:proofErr w:type="spellEnd"/>
      <w:r w:rsidR="008B35C3">
        <w:t xml:space="preserve"> </w:t>
      </w:r>
      <w:proofErr w:type="spellStart"/>
      <w:r w:rsidR="008B35C3">
        <w:t>pertanyaan</w:t>
      </w:r>
      <w:proofErr w:type="spellEnd"/>
      <w:r w:rsidR="008B35C3">
        <w:t xml:space="preserve">. Hal </w:t>
      </w:r>
      <w:proofErr w:type="spellStart"/>
      <w:r w:rsidR="008B35C3">
        <w:t>ini</w:t>
      </w:r>
      <w:proofErr w:type="spellEnd"/>
      <w:r w:rsidR="008B35C3">
        <w:t xml:space="preserve"> </w:t>
      </w:r>
      <w:proofErr w:type="spellStart"/>
      <w:r w:rsidR="008B35C3">
        <w:t>ditunjukkan</w:t>
      </w:r>
      <w:proofErr w:type="spellEnd"/>
      <w:r w:rsidR="008B35C3">
        <w:t xml:space="preserve"> pada</w:t>
      </w:r>
    </w:p>
    <w:p w14:paraId="43433F2C" w14:textId="3299204F" w:rsidR="00E15A3D" w:rsidRDefault="00E15A3D" w:rsidP="003F0C01">
      <w:pPr>
        <w:pStyle w:val="Caption"/>
      </w:pPr>
      <w:bookmarkStart w:id="2527" w:name="_Toc128944265"/>
      <w:proofErr w:type="spellStart"/>
      <w:r>
        <w:t>Tabel</w:t>
      </w:r>
      <w:proofErr w:type="spellEnd"/>
      <w:r>
        <w:t xml:space="preserve"> </w:t>
      </w:r>
      <w:ins w:id="2528" w:author="ilham.nur@office.ui.ac.id" w:date="2023-03-04T17:01:00Z">
        <w:r w:rsidR="0016052A">
          <w:fldChar w:fldCharType="begin"/>
        </w:r>
        <w:r w:rsidR="0016052A">
          <w:instrText xml:space="preserve"> STYLEREF 1 \s </w:instrText>
        </w:r>
      </w:ins>
      <w:r w:rsidR="0016052A">
        <w:fldChar w:fldCharType="separate"/>
      </w:r>
      <w:r w:rsidR="00A262DF">
        <w:rPr>
          <w:noProof/>
        </w:rPr>
        <w:t>3</w:t>
      </w:r>
      <w:ins w:id="2529" w:author="ilham.nur@office.ui.ac.id" w:date="2023-03-04T17:01:00Z">
        <w:r w:rsidR="0016052A">
          <w:fldChar w:fldCharType="end"/>
        </w:r>
        <w:r w:rsidR="0016052A">
          <w:t>.</w:t>
        </w:r>
        <w:r w:rsidR="0016052A">
          <w:fldChar w:fldCharType="begin"/>
        </w:r>
        <w:r w:rsidR="0016052A">
          <w:instrText xml:space="preserve"> SEQ Tabel \* ARABIC \s 1 </w:instrText>
        </w:r>
      </w:ins>
      <w:r w:rsidR="0016052A">
        <w:fldChar w:fldCharType="separate"/>
      </w:r>
      <w:ins w:id="2530" w:author="ilham.nur@office.ui.ac.id" w:date="2023-03-05T21:23:00Z">
        <w:r w:rsidR="00A262DF">
          <w:rPr>
            <w:noProof/>
          </w:rPr>
          <w:t>3</w:t>
        </w:r>
      </w:ins>
      <w:ins w:id="2531" w:author="ilham.nur@office.ui.ac.id" w:date="2023-03-04T17:01:00Z">
        <w:r w:rsidR="0016052A">
          <w:fldChar w:fldCharType="end"/>
        </w:r>
      </w:ins>
      <w:ins w:id="2532" w:author="ilham.nur@office.ui.ac.id [2]" w:date="2023-01-28T21:53:00Z">
        <w:del w:id="2533" w:author="ilham.nur@office.ui.ac.id" w:date="2023-02-02T21:41:00Z">
          <w:r w:rsidR="009035EE" w:rsidDel="003B572F">
            <w:fldChar w:fldCharType="begin"/>
          </w:r>
          <w:r w:rsidR="009035EE" w:rsidDel="003B572F">
            <w:delInstrText xml:space="preserve"> STYLEREF 1 \s </w:delInstrText>
          </w:r>
        </w:del>
      </w:ins>
      <w:del w:id="2534" w:author="ilham.nur@office.ui.ac.id" w:date="2023-02-02T21:41:00Z">
        <w:r w:rsidR="009035EE" w:rsidDel="003B572F">
          <w:fldChar w:fldCharType="separate"/>
        </w:r>
        <w:r w:rsidR="00C64CA0" w:rsidDel="003B572F">
          <w:rPr>
            <w:noProof/>
          </w:rPr>
          <w:delText>3</w:delText>
        </w:r>
      </w:del>
      <w:ins w:id="2535" w:author="ilham.nur@office.ui.ac.id [2]" w:date="2023-01-28T21:53:00Z">
        <w:del w:id="2536"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2537" w:author="ilham.nur@office.ui.ac.id" w:date="2023-02-02T21:41:00Z">
        <w:r w:rsidR="00000000">
          <w:fldChar w:fldCharType="separate"/>
        </w:r>
      </w:del>
      <w:ins w:id="2538" w:author="ilham.nur@office.ui.ac.id [2]" w:date="2023-01-28T21:53:00Z">
        <w:del w:id="2539" w:author="ilham.nur@office.ui.ac.id" w:date="2023-02-02T21:41:00Z">
          <w:r w:rsidR="009035EE" w:rsidDel="003B572F">
            <w:fldChar w:fldCharType="end"/>
          </w:r>
        </w:del>
      </w:ins>
      <w:del w:id="2540" w:author="ilham.nur@office.ui.ac.id [2]" w:date="2023-01-25T05:08:00Z">
        <w:r w:rsidR="00F62D33" w:rsidDel="00F62D33">
          <w:fldChar w:fldCharType="begin"/>
        </w:r>
        <w:r w:rsidR="00F62D33" w:rsidDel="00F62D33">
          <w:delInstrText xml:space="preserve"> STYLEREF 1 \s </w:delInstrText>
        </w:r>
        <w:r w:rsidR="00F62D33" w:rsidDel="00F62D33">
          <w:fldChar w:fldCharType="separate"/>
        </w:r>
        <w:r w:rsidR="00AF75ED" w:rsidDel="00F62D33">
          <w:rPr>
            <w:noProof/>
          </w:rPr>
          <w:delText>3</w:delText>
        </w:r>
        <w:r w:rsidR="00F62D33" w:rsidDel="00F62D33">
          <w:rPr>
            <w:noProof/>
          </w:rPr>
          <w:fldChar w:fldCharType="end"/>
        </w:r>
        <w:r w:rsidR="00A72F57" w:rsidDel="00F62D33">
          <w:delText>.</w:delText>
        </w:r>
        <w:r w:rsidR="00F62D33" w:rsidDel="00F62D33">
          <w:fldChar w:fldCharType="begin"/>
        </w:r>
        <w:r w:rsidR="00F62D33" w:rsidDel="00F62D33">
          <w:delInstrText xml:space="preserve"> SEQ Tabel \* ARABIC \s 1 </w:delInstrText>
        </w:r>
        <w:r w:rsidR="00F62D33" w:rsidDel="00F62D33">
          <w:fldChar w:fldCharType="separate"/>
        </w:r>
        <w:r w:rsidR="00AF75ED" w:rsidDel="00F62D33">
          <w:rPr>
            <w:noProof/>
          </w:rPr>
          <w:delText>2</w:delText>
        </w:r>
        <w:r w:rsidR="00F62D33" w:rsidDel="00F62D33">
          <w:rPr>
            <w:noProof/>
          </w:rPr>
          <w:fldChar w:fldCharType="end"/>
        </w:r>
      </w:del>
      <w:r>
        <w:t xml:space="preserve"> </w:t>
      </w:r>
      <w:proofErr w:type="spellStart"/>
      <w:r>
        <w:t>Acuan</w:t>
      </w:r>
      <w:proofErr w:type="spellEnd"/>
      <w:r>
        <w:t xml:space="preserve"> </w:t>
      </w:r>
      <w:proofErr w:type="spellStart"/>
      <w:r>
        <w:t>penelitian</w:t>
      </w:r>
      <w:proofErr w:type="spellEnd"/>
      <w:r>
        <w:t xml:space="preserve"> </w:t>
      </w:r>
      <w:proofErr w:type="spellStart"/>
      <w:r>
        <w:t>terdahulu</w:t>
      </w:r>
      <w:proofErr w:type="spellEnd"/>
      <w:r>
        <w:t xml:space="preserve"> terkait </w:t>
      </w:r>
      <w:proofErr w:type="spellStart"/>
      <w:r>
        <w:t>komponen</w:t>
      </w:r>
      <w:proofErr w:type="spellEnd"/>
      <w:r>
        <w:t xml:space="preserve"> </w:t>
      </w:r>
      <w:proofErr w:type="spellStart"/>
      <w:r>
        <w:t>kuesioner</w:t>
      </w:r>
      <w:bookmarkEnd w:id="2527"/>
      <w:proofErr w:type="spellEnd"/>
    </w:p>
    <w:tbl>
      <w:tblPr>
        <w:tblStyle w:val="TableGrid"/>
        <w:tblW w:w="0" w:type="auto"/>
        <w:tblLook w:val="04A0" w:firstRow="1" w:lastRow="0" w:firstColumn="1" w:lastColumn="0" w:noHBand="0" w:noVBand="1"/>
        <w:tblPrChange w:id="2541" w:author="ilham.nur@office.ui.ac.id" w:date="2023-03-04T10:11:00Z">
          <w:tblPr>
            <w:tblStyle w:val="TableGrid"/>
            <w:tblW w:w="0" w:type="auto"/>
            <w:tblInd w:w="720" w:type="dxa"/>
            <w:tblLook w:val="04A0" w:firstRow="1" w:lastRow="0" w:firstColumn="1" w:lastColumn="0" w:noHBand="0" w:noVBand="1"/>
          </w:tblPr>
        </w:tblPrChange>
      </w:tblPr>
      <w:tblGrid>
        <w:gridCol w:w="1827"/>
        <w:gridCol w:w="2693"/>
        <w:gridCol w:w="3254"/>
        <w:tblGridChange w:id="2542">
          <w:tblGrid>
            <w:gridCol w:w="1827"/>
            <w:gridCol w:w="2693"/>
            <w:gridCol w:w="3254"/>
          </w:tblGrid>
        </w:tblGridChange>
      </w:tblGrid>
      <w:tr w:rsidR="00E15A3D" w14:paraId="1BEB113C" w14:textId="77777777" w:rsidTr="00BB68B9">
        <w:trPr>
          <w:tblHeader/>
        </w:trPr>
        <w:tc>
          <w:tcPr>
            <w:tcW w:w="1827" w:type="dxa"/>
            <w:tcPrChange w:id="2543" w:author="ilham.nur@office.ui.ac.id" w:date="2023-03-04T10:11:00Z">
              <w:tcPr>
                <w:tcW w:w="1827" w:type="dxa"/>
              </w:tcPr>
            </w:tcPrChange>
          </w:tcPr>
          <w:p w14:paraId="3D26A7D4" w14:textId="7961F44A" w:rsidR="00E15A3D" w:rsidRPr="00AE58C4" w:rsidRDefault="006B6B12">
            <w:pPr>
              <w:spacing w:line="360" w:lineRule="auto"/>
              <w:rPr>
                <w:b/>
                <w:bCs/>
              </w:rPr>
            </w:pPr>
            <w:r w:rsidRPr="00AE58C4">
              <w:rPr>
                <w:b/>
                <w:bCs/>
              </w:rPr>
              <w:t>Bagian</w:t>
            </w:r>
          </w:p>
        </w:tc>
        <w:tc>
          <w:tcPr>
            <w:tcW w:w="2693" w:type="dxa"/>
            <w:tcPrChange w:id="2544" w:author="ilham.nur@office.ui.ac.id" w:date="2023-03-04T10:11:00Z">
              <w:tcPr>
                <w:tcW w:w="2693" w:type="dxa"/>
              </w:tcPr>
            </w:tcPrChange>
          </w:tcPr>
          <w:p w14:paraId="0F0151CD" w14:textId="11852B9A" w:rsidR="00E15A3D" w:rsidRPr="00AE58C4" w:rsidRDefault="006B6B12">
            <w:pPr>
              <w:spacing w:line="360" w:lineRule="auto"/>
              <w:rPr>
                <w:b/>
                <w:bCs/>
              </w:rPr>
            </w:pPr>
            <w:proofErr w:type="spellStart"/>
            <w:r w:rsidRPr="00AE58C4">
              <w:rPr>
                <w:b/>
                <w:bCs/>
              </w:rPr>
              <w:t>Pertanyaan</w:t>
            </w:r>
            <w:proofErr w:type="spellEnd"/>
            <w:r w:rsidR="000E539D">
              <w:rPr>
                <w:b/>
                <w:bCs/>
              </w:rPr>
              <w:t>/</w:t>
            </w:r>
            <w:proofErr w:type="spellStart"/>
            <w:r w:rsidR="000E539D">
              <w:rPr>
                <w:b/>
                <w:bCs/>
              </w:rPr>
              <w:t>Informasi</w:t>
            </w:r>
            <w:proofErr w:type="spellEnd"/>
            <w:r w:rsidR="000E539D">
              <w:rPr>
                <w:b/>
                <w:bCs/>
              </w:rPr>
              <w:t xml:space="preserve"> yang </w:t>
            </w:r>
            <w:proofErr w:type="spellStart"/>
            <w:r w:rsidR="000E539D">
              <w:rPr>
                <w:b/>
                <w:bCs/>
              </w:rPr>
              <w:t>ingin</w:t>
            </w:r>
            <w:proofErr w:type="spellEnd"/>
            <w:r w:rsidR="000E539D">
              <w:rPr>
                <w:b/>
                <w:bCs/>
              </w:rPr>
              <w:t xml:space="preserve"> </w:t>
            </w:r>
            <w:proofErr w:type="spellStart"/>
            <w:r w:rsidR="000E539D">
              <w:rPr>
                <w:b/>
                <w:bCs/>
              </w:rPr>
              <w:t>didapatkan</w:t>
            </w:r>
            <w:proofErr w:type="spellEnd"/>
          </w:p>
        </w:tc>
        <w:tc>
          <w:tcPr>
            <w:tcW w:w="3254" w:type="dxa"/>
            <w:tcPrChange w:id="2545" w:author="ilham.nur@office.ui.ac.id" w:date="2023-03-04T10:11:00Z">
              <w:tcPr>
                <w:tcW w:w="3254" w:type="dxa"/>
              </w:tcPr>
            </w:tcPrChange>
          </w:tcPr>
          <w:p w14:paraId="40ABDA86" w14:textId="394FEF37" w:rsidR="00E15A3D" w:rsidRPr="00AE58C4" w:rsidRDefault="006B6B12">
            <w:pPr>
              <w:spacing w:line="360" w:lineRule="auto"/>
              <w:rPr>
                <w:b/>
                <w:bCs/>
              </w:rPr>
            </w:pPr>
            <w:proofErr w:type="spellStart"/>
            <w:r w:rsidRPr="00AE58C4">
              <w:rPr>
                <w:b/>
                <w:bCs/>
              </w:rPr>
              <w:t>Referensi</w:t>
            </w:r>
            <w:proofErr w:type="spellEnd"/>
          </w:p>
        </w:tc>
      </w:tr>
      <w:tr w:rsidR="003435AA" w14:paraId="0853BF02" w14:textId="77777777" w:rsidTr="00BB68B9">
        <w:tc>
          <w:tcPr>
            <w:tcW w:w="1827" w:type="dxa"/>
            <w:vMerge w:val="restart"/>
            <w:tcPrChange w:id="2546" w:author="ilham.nur@office.ui.ac.id" w:date="2023-03-04T10:11:00Z">
              <w:tcPr>
                <w:tcW w:w="1827" w:type="dxa"/>
                <w:vMerge w:val="restart"/>
              </w:tcPr>
            </w:tcPrChange>
          </w:tcPr>
          <w:p w14:paraId="2400FA5F" w14:textId="06A7B7AA" w:rsidR="003435AA" w:rsidRDefault="003435AA">
            <w:pPr>
              <w:spacing w:line="360" w:lineRule="auto"/>
            </w:pPr>
            <w:r>
              <w:t>Project Management Cases</w:t>
            </w:r>
          </w:p>
        </w:tc>
        <w:tc>
          <w:tcPr>
            <w:tcW w:w="2693" w:type="dxa"/>
            <w:tcPrChange w:id="2547" w:author="ilham.nur@office.ui.ac.id" w:date="2023-03-04T10:11:00Z">
              <w:tcPr>
                <w:tcW w:w="2693" w:type="dxa"/>
              </w:tcPr>
            </w:tcPrChange>
          </w:tcPr>
          <w:p w14:paraId="5491E49A" w14:textId="18660637" w:rsidR="003435AA" w:rsidRDefault="003435AA">
            <w:pPr>
              <w:spacing w:line="360" w:lineRule="auto"/>
            </w:pPr>
            <w:proofErr w:type="spellStart"/>
            <w:r>
              <w:t>Peranan</w:t>
            </w:r>
            <w:proofErr w:type="spellEnd"/>
            <w:r>
              <w:t xml:space="preserve"> </w:t>
            </w:r>
            <w:proofErr w:type="spellStart"/>
            <w:r>
              <w:t>anda</w:t>
            </w:r>
            <w:proofErr w:type="spellEnd"/>
            <w:r>
              <w:t xml:space="preserve"> </w:t>
            </w:r>
            <w:proofErr w:type="spellStart"/>
            <w:r>
              <w:t>dalam</w:t>
            </w:r>
            <w:proofErr w:type="spellEnd"/>
            <w:r>
              <w:t xml:space="preserve"> </w:t>
            </w:r>
            <w:proofErr w:type="spellStart"/>
            <w:r>
              <w:t>proyek</w:t>
            </w:r>
            <w:proofErr w:type="spellEnd"/>
          </w:p>
        </w:tc>
        <w:tc>
          <w:tcPr>
            <w:tcW w:w="3254" w:type="dxa"/>
            <w:vMerge w:val="restart"/>
            <w:tcPrChange w:id="2548" w:author="ilham.nur@office.ui.ac.id" w:date="2023-03-04T10:11:00Z">
              <w:tcPr>
                <w:tcW w:w="3254" w:type="dxa"/>
                <w:vMerge w:val="restart"/>
              </w:tcPr>
            </w:tcPrChange>
          </w:tcPr>
          <w:p w14:paraId="3B313ED5" w14:textId="04F10529" w:rsidR="003435AA" w:rsidRDefault="00D71E95">
            <w:pPr>
              <w:pPrChange w:id="2549" w:author="ilham.nur@office.ui.ac.id" w:date="2023-01-31T22:33:00Z">
                <w:pPr>
                  <w:pStyle w:val="Heading3"/>
                  <w:numPr>
                    <w:ilvl w:val="0"/>
                    <w:numId w:val="30"/>
                  </w:numPr>
                  <w:ind w:left="720"/>
                </w:pPr>
              </w:pPrChange>
            </w:pPr>
            <w:ins w:id="2550" w:author="ilham.nur@office.ui.ac.id" w:date="2023-01-31T22:32:00Z">
              <w:r>
                <w:t xml:space="preserve">1. </w:t>
              </w:r>
            </w:ins>
            <w:r w:rsidR="003435AA">
              <w:t>Resource allocation in IT projects: using schedule optimization – Chilton,</w:t>
            </w:r>
            <w:ins w:id="2551" w:author="ilham.nur@office.ui.ac.id [2]" w:date="2023-01-17T22:56:00Z">
              <w:r w:rsidR="001C1B0A">
                <w:t xml:space="preserve"> </w:t>
              </w:r>
            </w:ins>
            <w:r w:rsidR="003435AA">
              <w:t>2014</w:t>
            </w:r>
          </w:p>
          <w:p w14:paraId="1522D778" w14:textId="4980868F" w:rsidR="003435AA" w:rsidRDefault="00D71E95">
            <w:pPr>
              <w:pPrChange w:id="2552" w:author="ilham.nur@office.ui.ac.id" w:date="2023-01-31T22:32:00Z">
                <w:pPr>
                  <w:pStyle w:val="ListParagraph"/>
                  <w:numPr>
                    <w:numId w:val="30"/>
                  </w:numPr>
                  <w:ind w:hanging="360"/>
                </w:pPr>
              </w:pPrChange>
            </w:pPr>
            <w:ins w:id="2553" w:author="ilham.nur@office.ui.ac.id" w:date="2023-01-31T22:32:00Z">
              <w:r>
                <w:t xml:space="preserve">2. </w:t>
              </w:r>
            </w:ins>
            <w:r w:rsidR="003435AA">
              <w:t>Smart Project Management Information Systems (SPMIS) for Engineering Projects – Project Performance Monitoring &amp; Reporting – Besouw,</w:t>
            </w:r>
            <w:ins w:id="2554" w:author="ilham.nur@office.ui.ac.id [2]" w:date="2023-01-17T22:56:00Z">
              <w:r w:rsidR="001C1B0A">
                <w:t xml:space="preserve"> </w:t>
              </w:r>
            </w:ins>
            <w:r w:rsidR="003435AA">
              <w:t>2021</w:t>
            </w:r>
          </w:p>
          <w:p w14:paraId="13A49BA7" w14:textId="64795C32" w:rsidR="003435AA" w:rsidRDefault="00D71E95">
            <w:pPr>
              <w:pPrChange w:id="2555" w:author="ilham.nur@office.ui.ac.id" w:date="2023-01-31T22:32:00Z">
                <w:pPr>
                  <w:pStyle w:val="ListParagraph"/>
                  <w:numPr>
                    <w:numId w:val="30"/>
                  </w:numPr>
                  <w:ind w:hanging="360"/>
                </w:pPr>
              </w:pPrChange>
            </w:pPr>
            <w:ins w:id="2556" w:author="ilham.nur@office.ui.ac.id" w:date="2023-01-31T22:32:00Z">
              <w:r>
                <w:t xml:space="preserve">3. </w:t>
              </w:r>
            </w:ins>
            <w:r w:rsidR="003435AA">
              <w:t>A two-phase approach for solving the multi-skill resource constrained multi-project scheduling problem: a case study in construction industry-Hosseinian,</w:t>
            </w:r>
            <w:ins w:id="2557" w:author="ilham.nur@office.ui.ac.id [2]" w:date="2023-01-17T22:56:00Z">
              <w:r w:rsidR="001C1B0A">
                <w:t xml:space="preserve"> </w:t>
              </w:r>
            </w:ins>
            <w:r w:rsidR="003435AA">
              <w:t>2021</w:t>
            </w:r>
            <w:ins w:id="2558" w:author="ilham.nur@office.ui.ac.id [2]" w:date="2023-01-17T22:56:00Z">
              <w:r w:rsidR="001C1B0A">
                <w:t>.</w:t>
              </w:r>
            </w:ins>
          </w:p>
          <w:p w14:paraId="7BFBDCD5" w14:textId="39E337BD" w:rsidR="003435AA" w:rsidRPr="00A82EBE" w:rsidRDefault="00D71E95">
            <w:pPr>
              <w:pPrChange w:id="2559" w:author="ilham.nur@office.ui.ac.id" w:date="2023-01-31T22:32:00Z">
                <w:pPr>
                  <w:pStyle w:val="ListParagraph"/>
                  <w:numPr>
                    <w:numId w:val="30"/>
                  </w:numPr>
                  <w:ind w:hanging="360"/>
                </w:pPr>
              </w:pPrChange>
            </w:pPr>
            <w:ins w:id="2560" w:author="ilham.nur@office.ui.ac.id" w:date="2023-01-31T22:32:00Z">
              <w:r>
                <w:t xml:space="preserve">4. </w:t>
              </w:r>
            </w:ins>
            <w:r w:rsidR="003435AA">
              <w:t>The State of Project Management 2021, Association of Project Management</w:t>
            </w:r>
          </w:p>
        </w:tc>
      </w:tr>
      <w:tr w:rsidR="003435AA" w14:paraId="25F66809" w14:textId="77777777" w:rsidTr="00BB68B9">
        <w:tc>
          <w:tcPr>
            <w:tcW w:w="1827" w:type="dxa"/>
            <w:vMerge/>
            <w:tcPrChange w:id="2561" w:author="ilham.nur@office.ui.ac.id" w:date="2023-03-04T10:11:00Z">
              <w:tcPr>
                <w:tcW w:w="1827" w:type="dxa"/>
                <w:vMerge/>
              </w:tcPr>
            </w:tcPrChange>
          </w:tcPr>
          <w:p w14:paraId="0B4B22F9" w14:textId="62FDEBFA" w:rsidR="003435AA" w:rsidRDefault="003435AA">
            <w:pPr>
              <w:spacing w:line="360" w:lineRule="auto"/>
            </w:pPr>
          </w:p>
        </w:tc>
        <w:tc>
          <w:tcPr>
            <w:tcW w:w="2693" w:type="dxa"/>
            <w:tcPrChange w:id="2562" w:author="ilham.nur@office.ui.ac.id" w:date="2023-03-04T10:11:00Z">
              <w:tcPr>
                <w:tcW w:w="2693" w:type="dxa"/>
              </w:tcPr>
            </w:tcPrChange>
          </w:tcPr>
          <w:p w14:paraId="5C896EB7" w14:textId="727FED32" w:rsidR="003435AA" w:rsidRPr="005E0D79" w:rsidRDefault="003435AA">
            <w:pPr>
              <w:spacing w:line="360" w:lineRule="auto"/>
            </w:pPr>
            <w:proofErr w:type="spellStart"/>
            <w:r>
              <w:t>Kondisi</w:t>
            </w:r>
            <w:proofErr w:type="spellEnd"/>
            <w:r>
              <w:t xml:space="preserve"> </w:t>
            </w:r>
            <w:r w:rsidRPr="00AE58C4">
              <w:rPr>
                <w:i/>
                <w:iCs/>
              </w:rPr>
              <w:t>multiple project</w:t>
            </w:r>
            <w:r>
              <w:t xml:space="preserve"> pada </w:t>
            </w:r>
            <w:proofErr w:type="spellStart"/>
            <w:r>
              <w:t>perusahaan</w:t>
            </w:r>
            <w:proofErr w:type="spellEnd"/>
          </w:p>
        </w:tc>
        <w:tc>
          <w:tcPr>
            <w:tcW w:w="3254" w:type="dxa"/>
            <w:vMerge/>
            <w:tcPrChange w:id="2563" w:author="ilham.nur@office.ui.ac.id" w:date="2023-03-04T10:11:00Z">
              <w:tcPr>
                <w:tcW w:w="3254" w:type="dxa"/>
                <w:vMerge/>
              </w:tcPr>
            </w:tcPrChange>
          </w:tcPr>
          <w:p w14:paraId="1F694E88" w14:textId="77777777" w:rsidR="003435AA" w:rsidRDefault="003435AA" w:rsidP="00AE58C4">
            <w:pPr>
              <w:pStyle w:val="Heading3"/>
              <w:numPr>
                <w:ilvl w:val="0"/>
                <w:numId w:val="0"/>
              </w:numPr>
              <w:ind w:left="720"/>
            </w:pPr>
          </w:p>
        </w:tc>
      </w:tr>
      <w:tr w:rsidR="003435AA" w14:paraId="19D93D72" w14:textId="77777777" w:rsidTr="00BB68B9">
        <w:tc>
          <w:tcPr>
            <w:tcW w:w="1827" w:type="dxa"/>
            <w:vMerge/>
            <w:tcPrChange w:id="2564" w:author="ilham.nur@office.ui.ac.id" w:date="2023-03-04T10:11:00Z">
              <w:tcPr>
                <w:tcW w:w="1827" w:type="dxa"/>
                <w:vMerge/>
              </w:tcPr>
            </w:tcPrChange>
          </w:tcPr>
          <w:p w14:paraId="006E22A2" w14:textId="6592275F" w:rsidR="003435AA" w:rsidRDefault="003435AA">
            <w:pPr>
              <w:spacing w:line="360" w:lineRule="auto"/>
            </w:pPr>
          </w:p>
        </w:tc>
        <w:tc>
          <w:tcPr>
            <w:tcW w:w="2693" w:type="dxa"/>
            <w:tcPrChange w:id="2565" w:author="ilham.nur@office.ui.ac.id" w:date="2023-03-04T10:11:00Z">
              <w:tcPr>
                <w:tcW w:w="2693" w:type="dxa"/>
              </w:tcPr>
            </w:tcPrChange>
          </w:tcPr>
          <w:p w14:paraId="1C3341BF" w14:textId="24D86BE9" w:rsidR="003435AA" w:rsidRPr="0085275A" w:rsidRDefault="003435AA">
            <w:pPr>
              <w:spacing w:line="360" w:lineRule="auto"/>
            </w:pPr>
            <w:proofErr w:type="spellStart"/>
            <w:r>
              <w:t>Kondisi</w:t>
            </w:r>
            <w:proofErr w:type="spellEnd"/>
            <w:r>
              <w:t xml:space="preserve"> </w:t>
            </w:r>
            <w:r>
              <w:rPr>
                <w:i/>
                <w:iCs/>
              </w:rPr>
              <w:t xml:space="preserve">resource constrain </w:t>
            </w:r>
            <w:r>
              <w:t xml:space="preserve">pada </w:t>
            </w:r>
            <w:proofErr w:type="spellStart"/>
            <w:r>
              <w:t>perusahaan</w:t>
            </w:r>
            <w:proofErr w:type="spellEnd"/>
          </w:p>
        </w:tc>
        <w:tc>
          <w:tcPr>
            <w:tcW w:w="3254" w:type="dxa"/>
            <w:vMerge/>
            <w:tcPrChange w:id="2566" w:author="ilham.nur@office.ui.ac.id" w:date="2023-03-04T10:11:00Z">
              <w:tcPr>
                <w:tcW w:w="3254" w:type="dxa"/>
                <w:vMerge/>
              </w:tcPr>
            </w:tcPrChange>
          </w:tcPr>
          <w:p w14:paraId="756E0C42" w14:textId="77777777" w:rsidR="003435AA" w:rsidRDefault="003435AA" w:rsidP="00202D86">
            <w:pPr>
              <w:pStyle w:val="Heading3"/>
              <w:numPr>
                <w:ilvl w:val="0"/>
                <w:numId w:val="0"/>
              </w:numPr>
              <w:ind w:left="720"/>
            </w:pPr>
          </w:p>
        </w:tc>
      </w:tr>
      <w:tr w:rsidR="003435AA" w14:paraId="464DF4DB" w14:textId="77777777" w:rsidTr="00BB68B9">
        <w:tc>
          <w:tcPr>
            <w:tcW w:w="1827" w:type="dxa"/>
            <w:vMerge/>
            <w:tcPrChange w:id="2567" w:author="ilham.nur@office.ui.ac.id" w:date="2023-03-04T10:11:00Z">
              <w:tcPr>
                <w:tcW w:w="1827" w:type="dxa"/>
                <w:vMerge/>
              </w:tcPr>
            </w:tcPrChange>
          </w:tcPr>
          <w:p w14:paraId="31E19CCC" w14:textId="77777777" w:rsidR="003435AA" w:rsidRDefault="003435AA">
            <w:pPr>
              <w:spacing w:line="360" w:lineRule="auto"/>
            </w:pPr>
          </w:p>
        </w:tc>
        <w:tc>
          <w:tcPr>
            <w:tcW w:w="2693" w:type="dxa"/>
            <w:tcPrChange w:id="2568" w:author="ilham.nur@office.ui.ac.id" w:date="2023-03-04T10:11:00Z">
              <w:tcPr>
                <w:tcW w:w="2693" w:type="dxa"/>
              </w:tcPr>
            </w:tcPrChange>
          </w:tcPr>
          <w:p w14:paraId="37491B3F" w14:textId="64FD7677" w:rsidR="003435AA" w:rsidRDefault="003435AA">
            <w:pPr>
              <w:spacing w:line="360" w:lineRule="auto"/>
            </w:pPr>
            <w:proofErr w:type="spellStart"/>
            <w:r>
              <w:t>Permasalahan</w:t>
            </w:r>
            <w:proofErr w:type="spellEnd"/>
            <w:r>
              <w:t xml:space="preserve"> terkait </w:t>
            </w:r>
            <w:proofErr w:type="spellStart"/>
            <w:r>
              <w:t>penyebab</w:t>
            </w:r>
            <w:proofErr w:type="spellEnd"/>
            <w:r>
              <w:t xml:space="preserve"> </w:t>
            </w:r>
            <w:proofErr w:type="spellStart"/>
            <w:r>
              <w:t>waktu</w:t>
            </w:r>
            <w:proofErr w:type="spellEnd"/>
            <w:r>
              <w:t xml:space="preserve"> </w:t>
            </w:r>
            <w:proofErr w:type="spellStart"/>
            <w:r>
              <w:t>penyelesaian</w:t>
            </w:r>
            <w:proofErr w:type="spellEnd"/>
            <w:r>
              <w:t xml:space="preserve"> yang </w:t>
            </w:r>
            <w:proofErr w:type="spellStart"/>
            <w:r>
              <w:t>terlambat</w:t>
            </w:r>
            <w:proofErr w:type="spellEnd"/>
            <w:r>
              <w:t>.</w:t>
            </w:r>
          </w:p>
        </w:tc>
        <w:tc>
          <w:tcPr>
            <w:tcW w:w="3254" w:type="dxa"/>
            <w:vMerge/>
            <w:tcPrChange w:id="2569" w:author="ilham.nur@office.ui.ac.id" w:date="2023-03-04T10:11:00Z">
              <w:tcPr>
                <w:tcW w:w="3254" w:type="dxa"/>
                <w:vMerge/>
              </w:tcPr>
            </w:tcPrChange>
          </w:tcPr>
          <w:p w14:paraId="0AA71143" w14:textId="77777777" w:rsidR="003435AA" w:rsidRDefault="003435AA" w:rsidP="00202D86">
            <w:pPr>
              <w:pStyle w:val="Heading3"/>
              <w:numPr>
                <w:ilvl w:val="0"/>
                <w:numId w:val="0"/>
              </w:numPr>
              <w:ind w:left="720"/>
            </w:pPr>
          </w:p>
        </w:tc>
      </w:tr>
      <w:tr w:rsidR="007E1CBC" w14:paraId="0E1CE812" w14:textId="77777777" w:rsidTr="00BB68B9">
        <w:tc>
          <w:tcPr>
            <w:tcW w:w="1827" w:type="dxa"/>
            <w:vMerge/>
            <w:tcPrChange w:id="2570" w:author="ilham.nur@office.ui.ac.id" w:date="2023-03-04T10:11:00Z">
              <w:tcPr>
                <w:tcW w:w="1827" w:type="dxa"/>
                <w:vMerge/>
              </w:tcPr>
            </w:tcPrChange>
          </w:tcPr>
          <w:p w14:paraId="5AB2AC2C" w14:textId="77777777" w:rsidR="007E1CBC" w:rsidRDefault="007E1CBC">
            <w:pPr>
              <w:spacing w:line="360" w:lineRule="auto"/>
            </w:pPr>
          </w:p>
        </w:tc>
        <w:tc>
          <w:tcPr>
            <w:tcW w:w="2693" w:type="dxa"/>
            <w:tcPrChange w:id="2571" w:author="ilham.nur@office.ui.ac.id" w:date="2023-03-04T10:11:00Z">
              <w:tcPr>
                <w:tcW w:w="2693" w:type="dxa"/>
              </w:tcPr>
            </w:tcPrChange>
          </w:tcPr>
          <w:p w14:paraId="13840415" w14:textId="6B4681DB" w:rsidR="007E1CBC" w:rsidRDefault="007E1CBC">
            <w:pPr>
              <w:spacing w:line="360" w:lineRule="auto"/>
            </w:pPr>
            <w:proofErr w:type="spellStart"/>
            <w:r>
              <w:t>Berapa</w:t>
            </w:r>
            <w:proofErr w:type="spellEnd"/>
            <w:r>
              <w:t xml:space="preserve"> </w:t>
            </w:r>
            <w:proofErr w:type="spellStart"/>
            <w:r>
              <w:t>banyak</w:t>
            </w:r>
            <w:proofErr w:type="spellEnd"/>
            <w:r>
              <w:t xml:space="preserve"> </w:t>
            </w:r>
            <w:proofErr w:type="spellStart"/>
            <w:r>
              <w:t>pekerjaan</w:t>
            </w:r>
            <w:proofErr w:type="spellEnd"/>
            <w:r>
              <w:t xml:space="preserve"> yang </w:t>
            </w:r>
            <w:proofErr w:type="spellStart"/>
            <w:r>
              <w:t>dapat</w:t>
            </w:r>
            <w:proofErr w:type="spellEnd"/>
            <w:r>
              <w:t xml:space="preserve"> </w:t>
            </w:r>
            <w:proofErr w:type="spellStart"/>
            <w:r>
              <w:t>dikerjakan</w:t>
            </w:r>
            <w:proofErr w:type="spellEnd"/>
            <w:r>
              <w:t xml:space="preserve"> </w:t>
            </w:r>
            <w:proofErr w:type="spellStart"/>
            <w:r>
              <w:t>dalam</w:t>
            </w:r>
            <w:proofErr w:type="spellEnd"/>
            <w:r>
              <w:t xml:space="preserve"> </w:t>
            </w:r>
            <w:proofErr w:type="spellStart"/>
            <w:r>
              <w:t>satu</w:t>
            </w:r>
            <w:proofErr w:type="spellEnd"/>
            <w:r>
              <w:t xml:space="preserve"> </w:t>
            </w:r>
            <w:proofErr w:type="spellStart"/>
            <w:r>
              <w:t>waktu</w:t>
            </w:r>
            <w:proofErr w:type="spellEnd"/>
            <w:r>
              <w:t>.</w:t>
            </w:r>
          </w:p>
        </w:tc>
        <w:tc>
          <w:tcPr>
            <w:tcW w:w="3254" w:type="dxa"/>
            <w:vMerge w:val="restart"/>
            <w:tcPrChange w:id="2572" w:author="ilham.nur@office.ui.ac.id" w:date="2023-03-04T10:11:00Z">
              <w:tcPr>
                <w:tcW w:w="3254" w:type="dxa"/>
                <w:vMerge w:val="restart"/>
              </w:tcPr>
            </w:tcPrChange>
          </w:tcPr>
          <w:p w14:paraId="342D6A71" w14:textId="62F26441" w:rsidR="007E1CBC" w:rsidDel="00AF6D5C" w:rsidRDefault="00D71E95">
            <w:pPr>
              <w:rPr>
                <w:del w:id="2573" w:author="ilham.nur@office.ui.ac.id" w:date="2023-01-31T22:31:00Z"/>
              </w:rPr>
              <w:pPrChange w:id="2574" w:author="ilham.nur@office.ui.ac.id" w:date="2023-01-31T22:32:00Z">
                <w:pPr>
                  <w:pStyle w:val="ListParagraph"/>
                  <w:numPr>
                    <w:numId w:val="43"/>
                  </w:numPr>
                  <w:ind w:hanging="360"/>
                </w:pPr>
              </w:pPrChange>
            </w:pPr>
            <w:ins w:id="2575" w:author="ilham.nur@office.ui.ac.id" w:date="2023-01-31T22:32:00Z">
              <w:r>
                <w:t xml:space="preserve">1. </w:t>
              </w:r>
            </w:ins>
            <w:ins w:id="2576" w:author="ilham.nur@office.ui.ac.id [2]" w:date="2023-01-17T22:54:00Z">
              <w:r w:rsidR="007E1CBC">
                <w:t xml:space="preserve">Using AI to develop a framework to prevent employees from missing project deadlines in software projects - case study of a global human capital management (HCM) software company, </w:t>
              </w:r>
            </w:ins>
            <w:ins w:id="2577" w:author="ilham.nur@office.ui.ac.id [2]" w:date="2023-01-17T22:56:00Z">
              <w:r w:rsidR="007E1CBC">
                <w:t>-</w:t>
              </w:r>
            </w:ins>
            <w:proofErr w:type="spellStart"/>
            <w:ins w:id="2578" w:author="ilham.nur@office.ui.ac.id [2]" w:date="2023-01-17T22:55:00Z">
              <w:r w:rsidR="007E1CBC">
                <w:t>Sheoraj</w:t>
              </w:r>
              <w:proofErr w:type="spellEnd"/>
              <w:r w:rsidR="007E1CBC">
                <w:t>, 2022</w:t>
              </w:r>
            </w:ins>
            <w:ins w:id="2579" w:author="ilham.nur@office.ui.ac.id [2]" w:date="2023-01-17T22:56:00Z">
              <w:r w:rsidR="007E1CBC">
                <w:t>.</w:t>
              </w:r>
            </w:ins>
          </w:p>
          <w:p w14:paraId="32CD9219" w14:textId="77777777" w:rsidR="00AF6D5C" w:rsidRDefault="00AF6D5C">
            <w:pPr>
              <w:rPr>
                <w:ins w:id="2580" w:author="ilham.nur@office.ui.ac.id" w:date="2023-01-31T22:31:00Z"/>
              </w:rPr>
              <w:pPrChange w:id="2581" w:author="ilham.nur@office.ui.ac.id" w:date="2023-01-31T22:32:00Z">
                <w:pPr>
                  <w:pStyle w:val="Heading3"/>
                  <w:numPr>
                    <w:ilvl w:val="0"/>
                    <w:numId w:val="33"/>
                  </w:numPr>
                  <w:ind w:left="739"/>
                </w:pPr>
              </w:pPrChange>
            </w:pPr>
          </w:p>
          <w:p w14:paraId="4A9D42EA" w14:textId="37406B7A" w:rsidR="007E1CBC" w:rsidRPr="0015371B" w:rsidRDefault="00D71E95">
            <w:pPr>
              <w:pPrChange w:id="2582" w:author="ilham.nur@office.ui.ac.id" w:date="2023-01-31T22:32:00Z">
                <w:pPr>
                  <w:pStyle w:val="Heading3"/>
                  <w:numPr>
                    <w:ilvl w:val="0"/>
                    <w:numId w:val="0"/>
                  </w:numPr>
                  <w:ind w:left="720" w:firstLine="0"/>
                </w:pPr>
              </w:pPrChange>
            </w:pPr>
            <w:ins w:id="2583" w:author="ilham.nur@office.ui.ac.id" w:date="2023-01-31T22:32:00Z">
              <w:r>
                <w:t xml:space="preserve">2. </w:t>
              </w:r>
            </w:ins>
            <w:ins w:id="2584" w:author="ilham.nur@office.ui.ac.id [2]" w:date="2023-01-17T22:56:00Z">
              <w:r w:rsidR="007E1CBC">
                <w:t>A review of machine learning</w:t>
              </w:r>
            </w:ins>
            <w:ins w:id="2585" w:author="ilham.nur@office.ui.ac.id [2]" w:date="2023-01-17T22:57:00Z">
              <w:r w:rsidR="007E1CBC">
                <w:t xml:space="preserve"> </w:t>
              </w:r>
            </w:ins>
            <w:ins w:id="2586" w:author="ilham.nur@office.ui.ac.id [2]" w:date="2023-01-17T22:56:00Z">
              <w:r w:rsidR="007E1CBC">
                <w:t>applications in human</w:t>
              </w:r>
            </w:ins>
            <w:ins w:id="2587" w:author="ilham.nur@office.ui.ac.id [2]" w:date="2023-01-17T22:57:00Z">
              <w:r w:rsidR="007E1CBC">
                <w:t xml:space="preserve"> </w:t>
              </w:r>
            </w:ins>
            <w:ins w:id="2588" w:author="ilham.nur@office.ui.ac.id [2]" w:date="2023-01-17T22:56:00Z">
              <w:r w:rsidR="007E1CBC">
                <w:t>resource management</w:t>
              </w:r>
            </w:ins>
            <w:ins w:id="2589" w:author="ilham.nur@office.ui.ac.id [2]" w:date="2023-01-17T22:57:00Z">
              <w:r w:rsidR="007E1CBC">
                <w:t xml:space="preserve"> – Garg, 2022</w:t>
              </w:r>
            </w:ins>
          </w:p>
        </w:tc>
      </w:tr>
      <w:tr w:rsidR="007E1CBC" w14:paraId="6783FEB4" w14:textId="77777777" w:rsidTr="00BB68B9">
        <w:tc>
          <w:tcPr>
            <w:tcW w:w="1827" w:type="dxa"/>
            <w:vMerge/>
            <w:tcPrChange w:id="2590" w:author="ilham.nur@office.ui.ac.id" w:date="2023-03-04T10:11:00Z">
              <w:tcPr>
                <w:tcW w:w="1827" w:type="dxa"/>
                <w:vMerge/>
              </w:tcPr>
            </w:tcPrChange>
          </w:tcPr>
          <w:p w14:paraId="4C221742" w14:textId="77777777" w:rsidR="007E1CBC" w:rsidRDefault="007E1CBC">
            <w:pPr>
              <w:spacing w:line="360" w:lineRule="auto"/>
            </w:pPr>
          </w:p>
        </w:tc>
        <w:tc>
          <w:tcPr>
            <w:tcW w:w="2693" w:type="dxa"/>
            <w:tcPrChange w:id="2591" w:author="ilham.nur@office.ui.ac.id" w:date="2023-03-04T10:11:00Z">
              <w:tcPr>
                <w:tcW w:w="2693" w:type="dxa"/>
              </w:tcPr>
            </w:tcPrChange>
          </w:tcPr>
          <w:p w14:paraId="52E316F1" w14:textId="4EDE9888" w:rsidR="007E1CBC" w:rsidRDefault="007E1CBC">
            <w:pPr>
              <w:spacing w:line="360" w:lineRule="auto"/>
            </w:pPr>
            <w:proofErr w:type="spellStart"/>
            <w:r>
              <w:t>Prioritas</w:t>
            </w:r>
            <w:proofErr w:type="spellEnd"/>
            <w:r>
              <w:t xml:space="preserve"> </w:t>
            </w:r>
            <w:proofErr w:type="spellStart"/>
            <w:r>
              <w:t>pekerjaan</w:t>
            </w:r>
            <w:proofErr w:type="spellEnd"/>
            <w:r>
              <w:t xml:space="preserve"> yang dilakukan</w:t>
            </w:r>
          </w:p>
        </w:tc>
        <w:tc>
          <w:tcPr>
            <w:tcW w:w="3254" w:type="dxa"/>
            <w:vMerge/>
            <w:tcPrChange w:id="2592" w:author="ilham.nur@office.ui.ac.id" w:date="2023-03-04T10:11:00Z">
              <w:tcPr>
                <w:tcW w:w="3254" w:type="dxa"/>
                <w:vMerge/>
              </w:tcPr>
            </w:tcPrChange>
          </w:tcPr>
          <w:p w14:paraId="6CF3FED4" w14:textId="77777777" w:rsidR="007E1CBC" w:rsidRDefault="007E1CBC" w:rsidP="00202D86">
            <w:pPr>
              <w:pStyle w:val="Heading3"/>
              <w:numPr>
                <w:ilvl w:val="0"/>
                <w:numId w:val="0"/>
              </w:numPr>
              <w:ind w:left="720"/>
            </w:pPr>
          </w:p>
        </w:tc>
      </w:tr>
      <w:tr w:rsidR="007E1CBC" w14:paraId="418343EE" w14:textId="77777777" w:rsidTr="00BB68B9">
        <w:tc>
          <w:tcPr>
            <w:tcW w:w="1827" w:type="dxa"/>
            <w:vMerge/>
            <w:tcPrChange w:id="2593" w:author="ilham.nur@office.ui.ac.id" w:date="2023-03-04T10:11:00Z">
              <w:tcPr>
                <w:tcW w:w="1827" w:type="dxa"/>
                <w:vMerge/>
              </w:tcPr>
            </w:tcPrChange>
          </w:tcPr>
          <w:p w14:paraId="60170904" w14:textId="77777777" w:rsidR="007E1CBC" w:rsidRDefault="007E1CBC">
            <w:pPr>
              <w:spacing w:line="360" w:lineRule="auto"/>
            </w:pPr>
          </w:p>
        </w:tc>
        <w:tc>
          <w:tcPr>
            <w:tcW w:w="2693" w:type="dxa"/>
            <w:tcPrChange w:id="2594" w:author="ilham.nur@office.ui.ac.id" w:date="2023-03-04T10:11:00Z">
              <w:tcPr>
                <w:tcW w:w="2693" w:type="dxa"/>
              </w:tcPr>
            </w:tcPrChange>
          </w:tcPr>
          <w:p w14:paraId="6EC1CD6B" w14:textId="12B0D7B7" w:rsidR="007E1CBC" w:rsidRDefault="007E1CBC">
            <w:pPr>
              <w:spacing w:line="360" w:lineRule="auto"/>
            </w:pPr>
            <w:proofErr w:type="spellStart"/>
            <w:r>
              <w:t>Probabilitas</w:t>
            </w:r>
            <w:proofErr w:type="spellEnd"/>
            <w:r>
              <w:t xml:space="preserve"> </w:t>
            </w:r>
            <w:proofErr w:type="spellStart"/>
            <w:r>
              <w:t>pekerjaan</w:t>
            </w:r>
            <w:proofErr w:type="spellEnd"/>
            <w:r>
              <w:t xml:space="preserve"> </w:t>
            </w:r>
            <w:proofErr w:type="spellStart"/>
            <w:r>
              <w:t>diselesaikan</w:t>
            </w:r>
            <w:proofErr w:type="spellEnd"/>
            <w:r>
              <w:t xml:space="preserve"> </w:t>
            </w:r>
            <w:proofErr w:type="spellStart"/>
            <w:r>
              <w:t>tepat</w:t>
            </w:r>
            <w:proofErr w:type="spellEnd"/>
            <w:r>
              <w:t xml:space="preserve"> </w:t>
            </w:r>
            <w:proofErr w:type="spellStart"/>
            <w:r>
              <w:t>waktu</w:t>
            </w:r>
            <w:proofErr w:type="spellEnd"/>
          </w:p>
        </w:tc>
        <w:tc>
          <w:tcPr>
            <w:tcW w:w="3254" w:type="dxa"/>
            <w:vMerge/>
            <w:tcPrChange w:id="2595" w:author="ilham.nur@office.ui.ac.id" w:date="2023-03-04T10:11:00Z">
              <w:tcPr>
                <w:tcW w:w="3254" w:type="dxa"/>
                <w:vMerge/>
              </w:tcPr>
            </w:tcPrChange>
          </w:tcPr>
          <w:p w14:paraId="1BF28273" w14:textId="77777777" w:rsidR="007E1CBC" w:rsidRDefault="007E1CBC" w:rsidP="00202D86">
            <w:pPr>
              <w:pStyle w:val="Heading3"/>
              <w:numPr>
                <w:ilvl w:val="0"/>
                <w:numId w:val="0"/>
              </w:numPr>
              <w:ind w:left="720"/>
            </w:pPr>
          </w:p>
        </w:tc>
      </w:tr>
      <w:tr w:rsidR="007E1CBC" w14:paraId="2DCB2F14" w14:textId="77777777" w:rsidTr="00BB68B9">
        <w:tc>
          <w:tcPr>
            <w:tcW w:w="1827" w:type="dxa"/>
            <w:vMerge/>
            <w:tcPrChange w:id="2596" w:author="ilham.nur@office.ui.ac.id" w:date="2023-03-04T10:11:00Z">
              <w:tcPr>
                <w:tcW w:w="1827" w:type="dxa"/>
                <w:vMerge/>
              </w:tcPr>
            </w:tcPrChange>
          </w:tcPr>
          <w:p w14:paraId="60436117" w14:textId="77777777" w:rsidR="007E1CBC" w:rsidRDefault="007E1CBC">
            <w:pPr>
              <w:spacing w:line="360" w:lineRule="auto"/>
            </w:pPr>
          </w:p>
        </w:tc>
        <w:tc>
          <w:tcPr>
            <w:tcW w:w="2693" w:type="dxa"/>
            <w:tcPrChange w:id="2597" w:author="ilham.nur@office.ui.ac.id" w:date="2023-03-04T10:11:00Z">
              <w:tcPr>
                <w:tcW w:w="2693" w:type="dxa"/>
              </w:tcPr>
            </w:tcPrChange>
          </w:tcPr>
          <w:p w14:paraId="13F099AF" w14:textId="288CA863" w:rsidR="007E1CBC" w:rsidRDefault="007E1CBC">
            <w:pPr>
              <w:spacing w:line="360" w:lineRule="auto"/>
            </w:pPr>
            <w:r>
              <w:t xml:space="preserve">Performa </w:t>
            </w:r>
            <w:r w:rsidRPr="00AE58C4">
              <w:rPr>
                <w:i/>
                <w:iCs/>
              </w:rPr>
              <w:t>deliverable</w:t>
            </w:r>
            <w:r>
              <w:t xml:space="preserve"> yang </w:t>
            </w:r>
            <w:proofErr w:type="spellStart"/>
            <w:r>
              <w:t>dihasilkan</w:t>
            </w:r>
            <w:proofErr w:type="spellEnd"/>
          </w:p>
        </w:tc>
        <w:tc>
          <w:tcPr>
            <w:tcW w:w="3254" w:type="dxa"/>
            <w:vMerge/>
            <w:tcPrChange w:id="2598" w:author="ilham.nur@office.ui.ac.id" w:date="2023-03-04T10:11:00Z">
              <w:tcPr>
                <w:tcW w:w="3254" w:type="dxa"/>
                <w:vMerge/>
              </w:tcPr>
            </w:tcPrChange>
          </w:tcPr>
          <w:p w14:paraId="10447863" w14:textId="77777777" w:rsidR="007E1CBC" w:rsidRDefault="007E1CBC" w:rsidP="00202D86">
            <w:pPr>
              <w:pStyle w:val="Heading3"/>
              <w:numPr>
                <w:ilvl w:val="0"/>
                <w:numId w:val="0"/>
              </w:numPr>
              <w:ind w:left="720"/>
            </w:pPr>
          </w:p>
        </w:tc>
      </w:tr>
      <w:tr w:rsidR="00034016" w14:paraId="0062AF16" w14:textId="77777777" w:rsidTr="00BB68B9">
        <w:tc>
          <w:tcPr>
            <w:tcW w:w="1827" w:type="dxa"/>
            <w:vMerge w:val="restart"/>
            <w:tcPrChange w:id="2599" w:author="ilham.nur@office.ui.ac.id" w:date="2023-03-04T10:11:00Z">
              <w:tcPr>
                <w:tcW w:w="1827" w:type="dxa"/>
                <w:vMerge w:val="restart"/>
              </w:tcPr>
            </w:tcPrChange>
          </w:tcPr>
          <w:p w14:paraId="595EDE7E" w14:textId="35A8EE92" w:rsidR="00034016" w:rsidRPr="00AE58C4" w:rsidRDefault="00034016">
            <w:pPr>
              <w:spacing w:line="360" w:lineRule="auto"/>
              <w:rPr>
                <w:i/>
                <w:iCs/>
              </w:rPr>
            </w:pPr>
            <w:r w:rsidRPr="00AE58C4">
              <w:rPr>
                <w:i/>
                <w:iCs/>
              </w:rPr>
              <w:t>Expert Case</w:t>
            </w:r>
          </w:p>
        </w:tc>
        <w:tc>
          <w:tcPr>
            <w:tcW w:w="2693" w:type="dxa"/>
            <w:tcPrChange w:id="2600" w:author="ilham.nur@office.ui.ac.id" w:date="2023-03-04T10:11:00Z">
              <w:tcPr>
                <w:tcW w:w="2693" w:type="dxa"/>
              </w:tcPr>
            </w:tcPrChange>
          </w:tcPr>
          <w:p w14:paraId="278A63B6" w14:textId="7CAD9579" w:rsidR="00034016" w:rsidRDefault="00034016">
            <w:pPr>
              <w:spacing w:line="360" w:lineRule="auto"/>
            </w:pPr>
            <w:proofErr w:type="spellStart"/>
            <w:r>
              <w:t>Pertimbangan</w:t>
            </w:r>
            <w:proofErr w:type="spellEnd"/>
            <w:r>
              <w:t xml:space="preserve"> </w:t>
            </w:r>
            <w:proofErr w:type="spellStart"/>
            <w:r>
              <w:t>atas</w:t>
            </w:r>
            <w:proofErr w:type="spellEnd"/>
            <w:r>
              <w:t xml:space="preserve"> </w:t>
            </w:r>
            <w:proofErr w:type="spellStart"/>
            <w:r>
              <w:t>penunjukan</w:t>
            </w:r>
            <w:proofErr w:type="spellEnd"/>
            <w:r>
              <w:t xml:space="preserve"> </w:t>
            </w:r>
            <w:proofErr w:type="spellStart"/>
            <w:r>
              <w:t>anggota</w:t>
            </w:r>
            <w:proofErr w:type="spellEnd"/>
            <w:r>
              <w:t xml:space="preserve"> </w:t>
            </w:r>
            <w:proofErr w:type="spellStart"/>
            <w:r>
              <w:t>tim</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pekerjaan</w:t>
            </w:r>
            <w:proofErr w:type="spellEnd"/>
          </w:p>
        </w:tc>
        <w:tc>
          <w:tcPr>
            <w:tcW w:w="3254" w:type="dxa"/>
            <w:tcPrChange w:id="2601" w:author="ilham.nur@office.ui.ac.id" w:date="2023-03-04T10:11:00Z">
              <w:tcPr>
                <w:tcW w:w="3254" w:type="dxa"/>
              </w:tcPr>
            </w:tcPrChange>
          </w:tcPr>
          <w:p w14:paraId="6DCCC623" w14:textId="68B62164" w:rsidR="00034016" w:rsidRDefault="00AF6D5C">
            <w:pPr>
              <w:pPrChange w:id="2602" w:author="ilham.nur@office.ui.ac.id" w:date="2023-01-31T22:31:00Z">
                <w:pPr>
                  <w:pStyle w:val="Heading3"/>
                  <w:numPr>
                    <w:ilvl w:val="0"/>
                    <w:numId w:val="32"/>
                  </w:numPr>
                  <w:ind w:left="720"/>
                </w:pPr>
              </w:pPrChange>
            </w:pPr>
            <w:ins w:id="2603" w:author="ilham.nur@office.ui.ac.id" w:date="2023-01-31T22:32:00Z">
              <w:r>
                <w:t xml:space="preserve">1. </w:t>
              </w:r>
            </w:ins>
            <w:r w:rsidR="00034016">
              <w:t>Resource allocation in IT projects: using schedule optimization – Chilton,2014</w:t>
            </w:r>
          </w:p>
          <w:p w14:paraId="2963F85F" w14:textId="34456DE3" w:rsidR="00034016" w:rsidRDefault="00AF6D5C">
            <w:pPr>
              <w:pPrChange w:id="2604" w:author="ilham.nur@office.ui.ac.id" w:date="2023-01-31T22:32:00Z">
                <w:pPr>
                  <w:pStyle w:val="ListParagraph"/>
                  <w:numPr>
                    <w:numId w:val="32"/>
                  </w:numPr>
                  <w:ind w:hanging="360"/>
                </w:pPr>
              </w:pPrChange>
            </w:pPr>
            <w:ins w:id="2605" w:author="ilham.nur@office.ui.ac.id" w:date="2023-01-31T22:32:00Z">
              <w:r>
                <w:t xml:space="preserve">2. </w:t>
              </w:r>
            </w:ins>
            <w:r w:rsidR="00034016">
              <w:t xml:space="preserve">A two-phase approach for solving the multi-skill resource constrained multi-project </w:t>
            </w:r>
            <w:r w:rsidR="00034016">
              <w:lastRenderedPageBreak/>
              <w:t>scheduling problem: a case study in construction industry-Hosseinian,2021</w:t>
            </w:r>
          </w:p>
          <w:p w14:paraId="03201217" w14:textId="2491FBAA" w:rsidR="00034016" w:rsidRPr="009B59EB" w:rsidRDefault="00AF6D5C">
            <w:pPr>
              <w:pPrChange w:id="2606" w:author="ilham.nur@office.ui.ac.id" w:date="2023-01-31T22:32:00Z">
                <w:pPr>
                  <w:pStyle w:val="ListParagraph"/>
                  <w:numPr>
                    <w:numId w:val="32"/>
                  </w:numPr>
                  <w:ind w:hanging="360"/>
                </w:pPr>
              </w:pPrChange>
            </w:pPr>
            <w:ins w:id="2607" w:author="ilham.nur@office.ui.ac.id" w:date="2023-01-31T22:32:00Z">
              <w:r>
                <w:t xml:space="preserve">3. </w:t>
              </w:r>
            </w:ins>
            <w:r w:rsidR="00034016">
              <w:t>The State of Project Management 2021, Association of Project Management</w:t>
            </w:r>
          </w:p>
        </w:tc>
      </w:tr>
      <w:tr w:rsidR="007E1CBC" w14:paraId="16E875F7" w14:textId="77777777" w:rsidTr="00BB68B9">
        <w:tc>
          <w:tcPr>
            <w:tcW w:w="1827" w:type="dxa"/>
            <w:vMerge/>
            <w:tcPrChange w:id="2608" w:author="ilham.nur@office.ui.ac.id" w:date="2023-03-04T10:11:00Z">
              <w:tcPr>
                <w:tcW w:w="1827" w:type="dxa"/>
                <w:vMerge/>
              </w:tcPr>
            </w:tcPrChange>
          </w:tcPr>
          <w:p w14:paraId="00D249C7" w14:textId="77777777" w:rsidR="007E1CBC" w:rsidRPr="00E60C21" w:rsidRDefault="007E1CBC">
            <w:pPr>
              <w:spacing w:line="360" w:lineRule="auto"/>
              <w:rPr>
                <w:i/>
                <w:iCs/>
              </w:rPr>
            </w:pPr>
          </w:p>
        </w:tc>
        <w:tc>
          <w:tcPr>
            <w:tcW w:w="2693" w:type="dxa"/>
            <w:tcPrChange w:id="2609" w:author="ilham.nur@office.ui.ac.id" w:date="2023-03-04T10:11:00Z">
              <w:tcPr>
                <w:tcW w:w="2693" w:type="dxa"/>
              </w:tcPr>
            </w:tcPrChange>
          </w:tcPr>
          <w:p w14:paraId="1E64F903" w14:textId="24751E77" w:rsidR="007E1CBC" w:rsidRDefault="007E1CBC">
            <w:pPr>
              <w:spacing w:line="360" w:lineRule="auto"/>
            </w:pPr>
            <w:proofErr w:type="spellStart"/>
            <w:r>
              <w:t>Berapa</w:t>
            </w:r>
            <w:proofErr w:type="spellEnd"/>
            <w:r>
              <w:t xml:space="preserve"> </w:t>
            </w:r>
            <w:proofErr w:type="spellStart"/>
            <w:r>
              <w:t>beban</w:t>
            </w:r>
            <w:proofErr w:type="spellEnd"/>
            <w:r>
              <w:t xml:space="preserve"> </w:t>
            </w:r>
            <w:proofErr w:type="spellStart"/>
            <w:r>
              <w:t>proyek</w:t>
            </w:r>
            <w:proofErr w:type="spellEnd"/>
            <w:r>
              <w:t xml:space="preserve"> yang </w:t>
            </w:r>
            <w:proofErr w:type="spellStart"/>
            <w:r>
              <w:t>dapat</w:t>
            </w:r>
            <w:proofErr w:type="spellEnd"/>
            <w:r>
              <w:t xml:space="preserve"> </w:t>
            </w:r>
            <w:proofErr w:type="spellStart"/>
            <w:r>
              <w:t>diberikan</w:t>
            </w:r>
            <w:proofErr w:type="spellEnd"/>
            <w:r>
              <w:t xml:space="preserve"> </w:t>
            </w:r>
            <w:proofErr w:type="spellStart"/>
            <w:r>
              <w:t>kepada</w:t>
            </w:r>
            <w:proofErr w:type="spellEnd"/>
            <w:r>
              <w:t xml:space="preserve"> </w:t>
            </w:r>
            <w:proofErr w:type="spellStart"/>
            <w:r>
              <w:t>satu</w:t>
            </w:r>
            <w:proofErr w:type="spellEnd"/>
            <w:r>
              <w:t xml:space="preserve"> orang</w:t>
            </w:r>
          </w:p>
        </w:tc>
        <w:tc>
          <w:tcPr>
            <w:tcW w:w="3254" w:type="dxa"/>
            <w:vMerge w:val="restart"/>
            <w:tcPrChange w:id="2610" w:author="ilham.nur@office.ui.ac.id" w:date="2023-03-04T10:11:00Z">
              <w:tcPr>
                <w:tcW w:w="3254" w:type="dxa"/>
                <w:vMerge w:val="restart"/>
              </w:tcPr>
            </w:tcPrChange>
          </w:tcPr>
          <w:p w14:paraId="590007D6" w14:textId="0E4FD2BE" w:rsidR="007E1CBC" w:rsidRDefault="00D71E95">
            <w:pPr>
              <w:rPr>
                <w:ins w:id="2611" w:author="ilham.nur@office.ui.ac.id [2]" w:date="2023-01-17T22:58:00Z"/>
              </w:rPr>
              <w:pPrChange w:id="2612" w:author="ilham.nur@office.ui.ac.id" w:date="2023-01-31T22:33:00Z">
                <w:pPr>
                  <w:pStyle w:val="Heading3"/>
                  <w:numPr>
                    <w:numId w:val="34"/>
                  </w:numPr>
                </w:pPr>
              </w:pPrChange>
            </w:pPr>
            <w:ins w:id="2613" w:author="ilham.nur@office.ui.ac.id" w:date="2023-01-31T22:33:00Z">
              <w:r>
                <w:t xml:space="preserve">1. </w:t>
              </w:r>
            </w:ins>
            <w:ins w:id="2614" w:author="ilham.nur@office.ui.ac.id [2]" w:date="2023-01-17T22:58:00Z">
              <w:r w:rsidR="007E1CBC">
                <w:t>Using AI to develop a framework to prevent employees from missing project deadlines in software projects - case study of a global human capital management (HCM) software company, -</w:t>
              </w:r>
              <w:proofErr w:type="spellStart"/>
              <w:r w:rsidR="007E1CBC">
                <w:t>Sheoraj</w:t>
              </w:r>
              <w:proofErr w:type="spellEnd"/>
              <w:r w:rsidR="007E1CBC">
                <w:t>, 2022.</w:t>
              </w:r>
            </w:ins>
          </w:p>
          <w:p w14:paraId="22B1B7E4" w14:textId="31E7F4FF" w:rsidR="007E1CBC" w:rsidRDefault="00D71E95">
            <w:pPr>
              <w:pPrChange w:id="2615" w:author="ilham.nur@office.ui.ac.id" w:date="2023-01-31T22:33:00Z">
                <w:pPr>
                  <w:pStyle w:val="Heading3"/>
                  <w:numPr>
                    <w:ilvl w:val="0"/>
                    <w:numId w:val="0"/>
                  </w:numPr>
                  <w:ind w:left="720" w:firstLine="0"/>
                </w:pPr>
              </w:pPrChange>
            </w:pPr>
            <w:ins w:id="2616" w:author="ilham.nur@office.ui.ac.id" w:date="2023-01-31T22:33:00Z">
              <w:r>
                <w:t xml:space="preserve">2. </w:t>
              </w:r>
            </w:ins>
            <w:ins w:id="2617" w:author="ilham.nur@office.ui.ac.id [2]" w:date="2023-01-17T22:58:00Z">
              <w:r w:rsidR="007E1CBC">
                <w:t>A review of machine learning applications in human resource management – Garg, 2022</w:t>
              </w:r>
            </w:ins>
          </w:p>
        </w:tc>
      </w:tr>
      <w:tr w:rsidR="007E1CBC" w14:paraId="1911BD45" w14:textId="77777777" w:rsidTr="00BB68B9">
        <w:tc>
          <w:tcPr>
            <w:tcW w:w="1827" w:type="dxa"/>
            <w:vMerge/>
            <w:tcPrChange w:id="2618" w:author="ilham.nur@office.ui.ac.id" w:date="2023-03-04T10:11:00Z">
              <w:tcPr>
                <w:tcW w:w="1827" w:type="dxa"/>
                <w:vMerge/>
              </w:tcPr>
            </w:tcPrChange>
          </w:tcPr>
          <w:p w14:paraId="5630A81F" w14:textId="77777777" w:rsidR="007E1CBC" w:rsidRPr="00E60C21" w:rsidRDefault="007E1CBC">
            <w:pPr>
              <w:spacing w:line="360" w:lineRule="auto"/>
              <w:rPr>
                <w:i/>
                <w:iCs/>
              </w:rPr>
            </w:pPr>
          </w:p>
        </w:tc>
        <w:tc>
          <w:tcPr>
            <w:tcW w:w="2693" w:type="dxa"/>
            <w:tcPrChange w:id="2619" w:author="ilham.nur@office.ui.ac.id" w:date="2023-03-04T10:11:00Z">
              <w:tcPr>
                <w:tcW w:w="2693" w:type="dxa"/>
              </w:tcPr>
            </w:tcPrChange>
          </w:tcPr>
          <w:p w14:paraId="23AE9DBB" w14:textId="32D3B3FA" w:rsidR="007E1CBC" w:rsidRDefault="007E1CBC">
            <w:pPr>
              <w:spacing w:line="360" w:lineRule="auto"/>
            </w:pPr>
            <w:proofErr w:type="spellStart"/>
            <w:r>
              <w:t>Penyebab</w:t>
            </w:r>
            <w:proofErr w:type="spellEnd"/>
            <w:r>
              <w:t xml:space="preserve"> </w:t>
            </w:r>
            <w:proofErr w:type="spellStart"/>
            <w:r>
              <w:t>anggota</w:t>
            </w:r>
            <w:proofErr w:type="spellEnd"/>
            <w:r>
              <w:t xml:space="preserve"> unit </w:t>
            </w:r>
            <w:proofErr w:type="spellStart"/>
            <w:r>
              <w:t>atau</w:t>
            </w:r>
            <w:proofErr w:type="spellEnd"/>
            <w:r>
              <w:t xml:space="preserve"> </w:t>
            </w:r>
            <w:proofErr w:type="spellStart"/>
            <w:r>
              <w:t>bagian</w:t>
            </w:r>
            <w:proofErr w:type="spellEnd"/>
            <w:r>
              <w:t xml:space="preserve"> </w:t>
            </w:r>
            <w:proofErr w:type="spellStart"/>
            <w:r>
              <w:t>mengerjakan</w:t>
            </w:r>
            <w:proofErr w:type="spellEnd"/>
            <w:r>
              <w:t xml:space="preserve"> </w:t>
            </w:r>
            <w:proofErr w:type="spellStart"/>
            <w:r>
              <w:t>lebih</w:t>
            </w:r>
            <w:proofErr w:type="spellEnd"/>
            <w:r>
              <w:t xml:space="preserve"> </w:t>
            </w:r>
            <w:proofErr w:type="spellStart"/>
            <w:r>
              <w:t>jumlah</w:t>
            </w:r>
            <w:proofErr w:type="spellEnd"/>
            <w:r>
              <w:t xml:space="preserve"> </w:t>
            </w:r>
            <w:proofErr w:type="spellStart"/>
            <w:r>
              <w:t>proyek</w:t>
            </w:r>
            <w:proofErr w:type="spellEnd"/>
            <w:r>
              <w:t xml:space="preserve"> yang </w:t>
            </w:r>
            <w:proofErr w:type="spellStart"/>
            <w:r>
              <w:t>dikerjakan</w:t>
            </w:r>
            <w:proofErr w:type="spellEnd"/>
            <w:r>
              <w:t xml:space="preserve"> oleh orang lain.</w:t>
            </w:r>
          </w:p>
        </w:tc>
        <w:tc>
          <w:tcPr>
            <w:tcW w:w="3254" w:type="dxa"/>
            <w:vMerge/>
            <w:tcPrChange w:id="2620" w:author="ilham.nur@office.ui.ac.id" w:date="2023-03-04T10:11:00Z">
              <w:tcPr>
                <w:tcW w:w="3254" w:type="dxa"/>
                <w:vMerge/>
              </w:tcPr>
            </w:tcPrChange>
          </w:tcPr>
          <w:p w14:paraId="7CE5DB0F" w14:textId="77777777" w:rsidR="007E1CBC" w:rsidRDefault="007E1CBC" w:rsidP="00202D86">
            <w:pPr>
              <w:pStyle w:val="Heading3"/>
              <w:numPr>
                <w:ilvl w:val="0"/>
                <w:numId w:val="0"/>
              </w:numPr>
              <w:ind w:left="720"/>
            </w:pPr>
          </w:p>
        </w:tc>
      </w:tr>
      <w:tr w:rsidR="007E1CBC" w14:paraId="391E0A35" w14:textId="77777777" w:rsidTr="00BB68B9">
        <w:tc>
          <w:tcPr>
            <w:tcW w:w="1827" w:type="dxa"/>
            <w:vMerge/>
            <w:tcPrChange w:id="2621" w:author="ilham.nur@office.ui.ac.id" w:date="2023-03-04T10:11:00Z">
              <w:tcPr>
                <w:tcW w:w="1827" w:type="dxa"/>
                <w:vMerge/>
              </w:tcPr>
            </w:tcPrChange>
          </w:tcPr>
          <w:p w14:paraId="05B0C56F" w14:textId="77777777" w:rsidR="007E1CBC" w:rsidRPr="00E60C21" w:rsidRDefault="007E1CBC">
            <w:pPr>
              <w:spacing w:line="360" w:lineRule="auto"/>
              <w:rPr>
                <w:i/>
                <w:iCs/>
              </w:rPr>
            </w:pPr>
          </w:p>
        </w:tc>
        <w:tc>
          <w:tcPr>
            <w:tcW w:w="2693" w:type="dxa"/>
            <w:tcPrChange w:id="2622" w:author="ilham.nur@office.ui.ac.id" w:date="2023-03-04T10:11:00Z">
              <w:tcPr>
                <w:tcW w:w="2693" w:type="dxa"/>
              </w:tcPr>
            </w:tcPrChange>
          </w:tcPr>
          <w:p w14:paraId="6992E899" w14:textId="2A73F694" w:rsidR="007E1CBC" w:rsidRDefault="007E1CBC">
            <w:pPr>
              <w:spacing w:line="360" w:lineRule="auto"/>
            </w:pPr>
            <w:r>
              <w:t xml:space="preserve">Hal yang </w:t>
            </w:r>
            <w:proofErr w:type="spellStart"/>
            <w:r>
              <w:t>diperhatikan</w:t>
            </w:r>
            <w:proofErr w:type="spellEnd"/>
            <w:r>
              <w:t xml:space="preserve"> </w:t>
            </w:r>
            <w:proofErr w:type="spellStart"/>
            <w:r>
              <w:t>dalam</w:t>
            </w:r>
            <w:proofErr w:type="spellEnd"/>
            <w:r>
              <w:t xml:space="preserve"> </w:t>
            </w:r>
            <w:proofErr w:type="spellStart"/>
            <w:r>
              <w:t>mencari</w:t>
            </w:r>
            <w:proofErr w:type="spellEnd"/>
            <w:r>
              <w:t xml:space="preserve"> </w:t>
            </w:r>
            <w:proofErr w:type="spellStart"/>
            <w:r>
              <w:t>pengganti</w:t>
            </w:r>
            <w:proofErr w:type="spellEnd"/>
            <w:r>
              <w:t xml:space="preserve"> </w:t>
            </w:r>
            <w:proofErr w:type="spellStart"/>
            <w:r>
              <w:t>pekerjaan</w:t>
            </w:r>
            <w:proofErr w:type="spellEnd"/>
            <w:r>
              <w:t xml:space="preserve"> pada </w:t>
            </w:r>
            <w:proofErr w:type="spellStart"/>
            <w:r>
              <w:t>proyek</w:t>
            </w:r>
            <w:proofErr w:type="spellEnd"/>
            <w:r>
              <w:t xml:space="preserve">, yang </w:t>
            </w:r>
            <w:proofErr w:type="spellStart"/>
            <w:r>
              <w:t>penanggung</w:t>
            </w:r>
            <w:proofErr w:type="spellEnd"/>
            <w:r>
              <w:t xml:space="preserve"> </w:t>
            </w:r>
            <w:proofErr w:type="spellStart"/>
            <w:r>
              <w:t>jawabnya</w:t>
            </w:r>
            <w:proofErr w:type="spellEnd"/>
            <w:r>
              <w:t xml:space="preserve"> tidak </w:t>
            </w:r>
            <w:proofErr w:type="spellStart"/>
            <w:r>
              <w:t>dapat</w:t>
            </w:r>
            <w:proofErr w:type="spellEnd"/>
            <w:r>
              <w:t xml:space="preserve"> </w:t>
            </w:r>
            <w:proofErr w:type="spellStart"/>
            <w:r>
              <w:t>hadir</w:t>
            </w:r>
            <w:proofErr w:type="spellEnd"/>
            <w:r>
              <w:t>.</w:t>
            </w:r>
          </w:p>
        </w:tc>
        <w:tc>
          <w:tcPr>
            <w:tcW w:w="3254" w:type="dxa"/>
            <w:vMerge/>
            <w:tcPrChange w:id="2623" w:author="ilham.nur@office.ui.ac.id" w:date="2023-03-04T10:11:00Z">
              <w:tcPr>
                <w:tcW w:w="3254" w:type="dxa"/>
                <w:vMerge/>
              </w:tcPr>
            </w:tcPrChange>
          </w:tcPr>
          <w:p w14:paraId="43F2150A" w14:textId="77777777" w:rsidR="007E1CBC" w:rsidRDefault="007E1CBC" w:rsidP="00202D86">
            <w:pPr>
              <w:pStyle w:val="Heading3"/>
              <w:numPr>
                <w:ilvl w:val="0"/>
                <w:numId w:val="0"/>
              </w:numPr>
              <w:ind w:left="720"/>
            </w:pPr>
          </w:p>
        </w:tc>
      </w:tr>
      <w:tr w:rsidR="007E1CBC" w14:paraId="505B2FED" w14:textId="77777777" w:rsidTr="00BB68B9">
        <w:tc>
          <w:tcPr>
            <w:tcW w:w="1827" w:type="dxa"/>
            <w:vMerge w:val="restart"/>
            <w:tcPrChange w:id="2624" w:author="ilham.nur@office.ui.ac.id" w:date="2023-03-04T10:11:00Z">
              <w:tcPr>
                <w:tcW w:w="1827" w:type="dxa"/>
                <w:vMerge w:val="restart"/>
              </w:tcPr>
            </w:tcPrChange>
          </w:tcPr>
          <w:p w14:paraId="315BEFCB" w14:textId="5D7538DD" w:rsidR="007E1CBC" w:rsidRPr="00E60C21" w:rsidRDefault="007E1CBC">
            <w:pPr>
              <w:spacing w:line="360" w:lineRule="auto"/>
              <w:rPr>
                <w:i/>
                <w:iCs/>
              </w:rPr>
            </w:pPr>
            <w:r>
              <w:rPr>
                <w:i/>
                <w:iCs/>
              </w:rPr>
              <w:t>Work allocation study case</w:t>
            </w:r>
          </w:p>
        </w:tc>
        <w:tc>
          <w:tcPr>
            <w:tcW w:w="2693" w:type="dxa"/>
            <w:tcPrChange w:id="2625" w:author="ilham.nur@office.ui.ac.id" w:date="2023-03-04T10:11:00Z">
              <w:tcPr>
                <w:tcW w:w="2693" w:type="dxa"/>
              </w:tcPr>
            </w:tcPrChange>
          </w:tcPr>
          <w:p w14:paraId="2F0B1657" w14:textId="151E08BC" w:rsidR="007E1CBC" w:rsidRDefault="007E1CBC">
            <w:pPr>
              <w:spacing w:line="360" w:lineRule="auto"/>
            </w:pPr>
            <w:proofErr w:type="spellStart"/>
            <w:r>
              <w:t>Preferensi</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alokasi</w:t>
            </w:r>
            <w:proofErr w:type="spellEnd"/>
            <w:r>
              <w:t xml:space="preserve"> </w:t>
            </w:r>
            <w:proofErr w:type="spellStart"/>
            <w:r>
              <w:t>pekerjaan</w:t>
            </w:r>
            <w:proofErr w:type="spellEnd"/>
            <w:r>
              <w:t xml:space="preserve"> pada </w:t>
            </w:r>
            <w:proofErr w:type="spellStart"/>
            <w:r>
              <w:t>kategori</w:t>
            </w:r>
            <w:proofErr w:type="spellEnd"/>
            <w:r>
              <w:t xml:space="preserve"> </w:t>
            </w:r>
            <w:proofErr w:type="spellStart"/>
            <w:r>
              <w:t>pekerjaan</w:t>
            </w:r>
            <w:proofErr w:type="spellEnd"/>
            <w:r>
              <w:t xml:space="preserve"> level </w:t>
            </w:r>
            <w:proofErr w:type="spellStart"/>
            <w:r>
              <w:t>menengah</w:t>
            </w:r>
            <w:proofErr w:type="spellEnd"/>
          </w:p>
        </w:tc>
        <w:tc>
          <w:tcPr>
            <w:tcW w:w="3254" w:type="dxa"/>
            <w:vMerge/>
            <w:tcPrChange w:id="2626" w:author="ilham.nur@office.ui.ac.id" w:date="2023-03-04T10:11:00Z">
              <w:tcPr>
                <w:tcW w:w="3254" w:type="dxa"/>
                <w:vMerge/>
              </w:tcPr>
            </w:tcPrChange>
          </w:tcPr>
          <w:p w14:paraId="5764C80B" w14:textId="77777777" w:rsidR="007E1CBC" w:rsidRDefault="007E1CBC" w:rsidP="00202D86">
            <w:pPr>
              <w:pStyle w:val="Heading3"/>
              <w:numPr>
                <w:ilvl w:val="0"/>
                <w:numId w:val="0"/>
              </w:numPr>
              <w:ind w:left="720"/>
            </w:pPr>
          </w:p>
        </w:tc>
      </w:tr>
      <w:tr w:rsidR="007E1CBC" w14:paraId="120D50D8" w14:textId="77777777" w:rsidTr="00BB68B9">
        <w:tc>
          <w:tcPr>
            <w:tcW w:w="1827" w:type="dxa"/>
            <w:vMerge/>
            <w:tcPrChange w:id="2627" w:author="ilham.nur@office.ui.ac.id" w:date="2023-03-04T10:11:00Z">
              <w:tcPr>
                <w:tcW w:w="1827" w:type="dxa"/>
                <w:vMerge/>
              </w:tcPr>
            </w:tcPrChange>
          </w:tcPr>
          <w:p w14:paraId="40557CBE" w14:textId="77777777" w:rsidR="007E1CBC" w:rsidRDefault="007E1CBC">
            <w:pPr>
              <w:spacing w:line="360" w:lineRule="auto"/>
              <w:rPr>
                <w:i/>
                <w:iCs/>
              </w:rPr>
            </w:pPr>
          </w:p>
        </w:tc>
        <w:tc>
          <w:tcPr>
            <w:tcW w:w="2693" w:type="dxa"/>
            <w:tcPrChange w:id="2628" w:author="ilham.nur@office.ui.ac.id" w:date="2023-03-04T10:11:00Z">
              <w:tcPr>
                <w:tcW w:w="2693" w:type="dxa"/>
              </w:tcPr>
            </w:tcPrChange>
          </w:tcPr>
          <w:p w14:paraId="2A9F55A6" w14:textId="497D8900" w:rsidR="007E1CBC" w:rsidRDefault="007E1CBC">
            <w:pPr>
              <w:spacing w:line="360" w:lineRule="auto"/>
            </w:pPr>
            <w:proofErr w:type="spellStart"/>
            <w:r>
              <w:t>Preferensi</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alokasi</w:t>
            </w:r>
            <w:proofErr w:type="spellEnd"/>
            <w:r>
              <w:t xml:space="preserve"> </w:t>
            </w:r>
            <w:proofErr w:type="spellStart"/>
            <w:r>
              <w:t>pekerjaan</w:t>
            </w:r>
            <w:proofErr w:type="spellEnd"/>
            <w:r>
              <w:t xml:space="preserve"> pada </w:t>
            </w:r>
            <w:proofErr w:type="spellStart"/>
            <w:r>
              <w:t>kategori</w:t>
            </w:r>
            <w:proofErr w:type="spellEnd"/>
            <w:r>
              <w:t xml:space="preserve"> </w:t>
            </w:r>
            <w:proofErr w:type="spellStart"/>
            <w:r>
              <w:t>pekerjaan</w:t>
            </w:r>
            <w:proofErr w:type="spellEnd"/>
            <w:r>
              <w:t xml:space="preserve"> level </w:t>
            </w:r>
            <w:proofErr w:type="spellStart"/>
            <w:r>
              <w:t>mudah</w:t>
            </w:r>
            <w:proofErr w:type="spellEnd"/>
          </w:p>
        </w:tc>
        <w:tc>
          <w:tcPr>
            <w:tcW w:w="3254" w:type="dxa"/>
            <w:vMerge/>
            <w:tcPrChange w:id="2629" w:author="ilham.nur@office.ui.ac.id" w:date="2023-03-04T10:11:00Z">
              <w:tcPr>
                <w:tcW w:w="3254" w:type="dxa"/>
                <w:vMerge/>
              </w:tcPr>
            </w:tcPrChange>
          </w:tcPr>
          <w:p w14:paraId="3DA585DD" w14:textId="77777777" w:rsidR="007E1CBC" w:rsidRDefault="007E1CBC" w:rsidP="00202D86">
            <w:pPr>
              <w:pStyle w:val="Heading3"/>
              <w:numPr>
                <w:ilvl w:val="0"/>
                <w:numId w:val="0"/>
              </w:numPr>
              <w:ind w:left="720"/>
            </w:pPr>
          </w:p>
        </w:tc>
      </w:tr>
      <w:tr w:rsidR="007E1CBC" w14:paraId="214B5733" w14:textId="77777777" w:rsidTr="00BB68B9">
        <w:tc>
          <w:tcPr>
            <w:tcW w:w="1827" w:type="dxa"/>
            <w:vMerge/>
            <w:tcPrChange w:id="2630" w:author="ilham.nur@office.ui.ac.id" w:date="2023-03-04T10:11:00Z">
              <w:tcPr>
                <w:tcW w:w="1827" w:type="dxa"/>
                <w:vMerge/>
              </w:tcPr>
            </w:tcPrChange>
          </w:tcPr>
          <w:p w14:paraId="56AFDB43" w14:textId="77777777" w:rsidR="007E1CBC" w:rsidRDefault="007E1CBC">
            <w:pPr>
              <w:spacing w:line="360" w:lineRule="auto"/>
              <w:rPr>
                <w:i/>
                <w:iCs/>
              </w:rPr>
            </w:pPr>
          </w:p>
        </w:tc>
        <w:tc>
          <w:tcPr>
            <w:tcW w:w="2693" w:type="dxa"/>
            <w:tcPrChange w:id="2631" w:author="ilham.nur@office.ui.ac.id" w:date="2023-03-04T10:11:00Z">
              <w:tcPr>
                <w:tcW w:w="2693" w:type="dxa"/>
              </w:tcPr>
            </w:tcPrChange>
          </w:tcPr>
          <w:p w14:paraId="337B7BF2" w14:textId="4374CAB1" w:rsidR="007E1CBC" w:rsidRDefault="007E1CBC">
            <w:pPr>
              <w:spacing w:line="360" w:lineRule="auto"/>
            </w:pPr>
            <w:proofErr w:type="spellStart"/>
            <w:r>
              <w:t>Preferensi</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alokasi</w:t>
            </w:r>
            <w:proofErr w:type="spellEnd"/>
            <w:r>
              <w:t xml:space="preserve"> </w:t>
            </w:r>
            <w:proofErr w:type="spellStart"/>
            <w:r>
              <w:t>pekerjaan</w:t>
            </w:r>
            <w:proofErr w:type="spellEnd"/>
            <w:r>
              <w:t xml:space="preserve"> pada </w:t>
            </w:r>
            <w:proofErr w:type="spellStart"/>
            <w:r>
              <w:t>kategori</w:t>
            </w:r>
            <w:proofErr w:type="spellEnd"/>
            <w:r>
              <w:t xml:space="preserve"> </w:t>
            </w:r>
            <w:proofErr w:type="spellStart"/>
            <w:r>
              <w:t>pekerjaan</w:t>
            </w:r>
            <w:proofErr w:type="spellEnd"/>
            <w:r>
              <w:t xml:space="preserve"> level </w:t>
            </w:r>
            <w:proofErr w:type="spellStart"/>
            <w:r>
              <w:t>sulit</w:t>
            </w:r>
            <w:proofErr w:type="spellEnd"/>
          </w:p>
        </w:tc>
        <w:tc>
          <w:tcPr>
            <w:tcW w:w="3254" w:type="dxa"/>
            <w:vMerge/>
            <w:tcPrChange w:id="2632" w:author="ilham.nur@office.ui.ac.id" w:date="2023-03-04T10:11:00Z">
              <w:tcPr>
                <w:tcW w:w="3254" w:type="dxa"/>
                <w:vMerge/>
              </w:tcPr>
            </w:tcPrChange>
          </w:tcPr>
          <w:p w14:paraId="234ECE41" w14:textId="77777777" w:rsidR="007E1CBC" w:rsidRDefault="007E1CBC" w:rsidP="00202D86">
            <w:pPr>
              <w:pStyle w:val="Heading3"/>
              <w:numPr>
                <w:ilvl w:val="0"/>
                <w:numId w:val="0"/>
              </w:numPr>
              <w:ind w:left="720"/>
            </w:pPr>
          </w:p>
        </w:tc>
      </w:tr>
    </w:tbl>
    <w:p w14:paraId="377F9453" w14:textId="77777777" w:rsidR="00034021" w:rsidRDefault="00034021" w:rsidP="00034021">
      <w:pPr>
        <w:pStyle w:val="Heading2"/>
        <w:numPr>
          <w:ilvl w:val="1"/>
          <w:numId w:val="3"/>
        </w:numPr>
        <w:spacing w:line="360" w:lineRule="auto"/>
        <w:ind w:left="360"/>
        <w:rPr>
          <w:ins w:id="2633" w:author="ilham.nur@office.ui.ac.id" w:date="2023-03-06T22:03:00Z"/>
        </w:rPr>
      </w:pPr>
      <w:bookmarkStart w:id="2634" w:name="_Ref129133547"/>
      <w:proofErr w:type="spellStart"/>
      <w:ins w:id="2635" w:author="ilham.nur@office.ui.ac.id" w:date="2023-03-06T22:03:00Z">
        <w:r>
          <w:lastRenderedPageBreak/>
          <w:t>Melakukan</w:t>
        </w:r>
        <w:proofErr w:type="spellEnd"/>
        <w:r>
          <w:t xml:space="preserve"> </w:t>
        </w:r>
        <w:proofErr w:type="spellStart"/>
        <w:r>
          <w:t>Pengumpulan</w:t>
        </w:r>
        <w:proofErr w:type="spellEnd"/>
        <w:r>
          <w:t xml:space="preserve"> Data</w:t>
        </w:r>
        <w:bookmarkEnd w:id="2634"/>
      </w:ins>
    </w:p>
    <w:p w14:paraId="346A169C" w14:textId="77777777" w:rsidR="00034021" w:rsidRDefault="00034021" w:rsidP="00034021">
      <w:pPr>
        <w:spacing w:line="360" w:lineRule="auto"/>
        <w:rPr>
          <w:ins w:id="2636" w:author="ilham.nur@office.ui.ac.id" w:date="2023-03-08T02:04:00Z"/>
        </w:rPr>
      </w:pPr>
      <w:ins w:id="2637" w:author="ilham.nur@office.ui.ac.id" w:date="2023-03-06T22:03:00Z">
        <w:r>
          <w:t xml:space="preserve">Data yang </w:t>
        </w:r>
        <w:proofErr w:type="spellStart"/>
        <w:r>
          <w:t>digunakan</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dibagi</w:t>
        </w:r>
        <w:proofErr w:type="spellEnd"/>
        <w:r>
          <w:t xml:space="preserve"> </w:t>
        </w:r>
        <w:proofErr w:type="spellStart"/>
        <w:r>
          <w:t>menjadi</w:t>
        </w:r>
        <w:proofErr w:type="spellEnd"/>
        <w:r>
          <w:t xml:space="preserve"> dua </w:t>
        </w:r>
        <w:proofErr w:type="spellStart"/>
        <w:r>
          <w:t>yaitu</w:t>
        </w:r>
        <w:proofErr w:type="spellEnd"/>
        <w:r>
          <w:t xml:space="preserve"> </w:t>
        </w:r>
        <w:proofErr w:type="spellStart"/>
        <w:r>
          <w:t>sumber</w:t>
        </w:r>
        <w:proofErr w:type="spellEnd"/>
        <w:r>
          <w:t xml:space="preserve"> data primer dan </w:t>
        </w:r>
        <w:proofErr w:type="spellStart"/>
        <w:r>
          <w:t>sekunder</w:t>
        </w:r>
        <w:proofErr w:type="spellEnd"/>
        <w:r>
          <w:t xml:space="preserve">. Data primer </w:t>
        </w:r>
        <w:proofErr w:type="spellStart"/>
        <w:r>
          <w:t>didapatkan</w:t>
        </w:r>
        <w:proofErr w:type="spellEnd"/>
        <w:r>
          <w:t xml:space="preserve"> </w:t>
        </w:r>
        <w:proofErr w:type="spellStart"/>
        <w:r>
          <w:t>dari</w:t>
        </w:r>
        <w:proofErr w:type="spellEnd"/>
        <w:r>
          <w:t xml:space="preserve"> </w:t>
        </w:r>
        <w:proofErr w:type="spellStart"/>
        <w:r>
          <w:t>kuesioner</w:t>
        </w:r>
        <w:proofErr w:type="spellEnd"/>
        <w:r>
          <w:t xml:space="preserve"> yang </w:t>
        </w:r>
        <w:proofErr w:type="spellStart"/>
        <w:r>
          <w:t>sebelumnya</w:t>
        </w:r>
        <w:proofErr w:type="spellEnd"/>
        <w:r>
          <w:t xml:space="preserve"> </w:t>
        </w:r>
        <w:proofErr w:type="spellStart"/>
        <w:r>
          <w:t>telah</w:t>
        </w:r>
        <w:proofErr w:type="spellEnd"/>
        <w:r>
          <w:t xml:space="preserve"> </w:t>
        </w:r>
        <w:proofErr w:type="spellStart"/>
        <w:r>
          <w:t>disebar</w:t>
        </w:r>
        <w:proofErr w:type="spellEnd"/>
        <w:r>
          <w:t xml:space="preserve"> dan data </w:t>
        </w:r>
        <w:proofErr w:type="spellStart"/>
        <w:r>
          <w:t>sekunder</w:t>
        </w:r>
        <w:proofErr w:type="spellEnd"/>
        <w:r>
          <w:t xml:space="preserve"> </w:t>
        </w:r>
        <w:proofErr w:type="spellStart"/>
        <w:r>
          <w:t>didapatkan</w:t>
        </w:r>
        <w:proofErr w:type="spellEnd"/>
        <w:r>
          <w:t xml:space="preserve"> </w:t>
        </w:r>
        <w:proofErr w:type="spellStart"/>
        <w:r>
          <w:t>dari</w:t>
        </w:r>
        <w:proofErr w:type="spellEnd"/>
        <w:r>
          <w:t xml:space="preserve"> data internal </w:t>
        </w:r>
        <w:proofErr w:type="spellStart"/>
        <w:r>
          <w:t>perusahaan</w:t>
        </w:r>
        <w:proofErr w:type="spellEnd"/>
        <w:r>
          <w:t xml:space="preserve"> PT </w:t>
        </w:r>
        <w:proofErr w:type="spellStart"/>
        <w:r>
          <w:t>Pembayaran</w:t>
        </w:r>
        <w:proofErr w:type="spellEnd"/>
        <w:r>
          <w:t xml:space="preserve"> Digital Indonesia terkait dengan </w:t>
        </w:r>
        <w:proofErr w:type="spellStart"/>
        <w:r>
          <w:t>kegiatan</w:t>
        </w:r>
        <w:proofErr w:type="spellEnd"/>
        <w:r>
          <w:t xml:space="preserve"> </w:t>
        </w:r>
        <w:proofErr w:type="spellStart"/>
        <w:r>
          <w:t>manajemen</w:t>
        </w:r>
        <w:proofErr w:type="spellEnd"/>
        <w:r>
          <w:t xml:space="preserve"> </w:t>
        </w:r>
        <w:proofErr w:type="spellStart"/>
        <w:r>
          <w:t>proyek</w:t>
        </w:r>
        <w:proofErr w:type="spellEnd"/>
        <w:r>
          <w:t xml:space="preserve"> pada </w:t>
        </w:r>
        <w:r>
          <w:rPr>
            <w:i/>
            <w:iCs/>
          </w:rPr>
          <w:t xml:space="preserve">database </w:t>
        </w:r>
        <w:proofErr w:type="spellStart"/>
        <w:r>
          <w:rPr>
            <w:i/>
            <w:iCs/>
          </w:rPr>
          <w:t>OpenProject</w:t>
        </w:r>
        <w:proofErr w:type="spellEnd"/>
        <w:r>
          <w:rPr>
            <w:i/>
            <w:iCs/>
          </w:rPr>
          <w:t xml:space="preserve"> </w:t>
        </w:r>
        <w:r>
          <w:t xml:space="preserve">(Oppro). Proses </w:t>
        </w:r>
        <w:proofErr w:type="spellStart"/>
        <w:r>
          <w:t>pengumpulan</w:t>
        </w:r>
        <w:proofErr w:type="spellEnd"/>
        <w:r>
          <w:t xml:space="preserve"> data </w:t>
        </w:r>
        <w:proofErr w:type="spellStart"/>
        <w:r>
          <w:t>dimulai</w:t>
        </w:r>
        <w:proofErr w:type="spellEnd"/>
        <w:r>
          <w:t xml:space="preserve"> </w:t>
        </w:r>
        <w:proofErr w:type="spellStart"/>
        <w:r>
          <w:t>sejak</w:t>
        </w:r>
        <w:proofErr w:type="spellEnd"/>
        <w:r>
          <w:t xml:space="preserve"> </w:t>
        </w:r>
        <w:proofErr w:type="spellStart"/>
        <w:r>
          <w:t>tanggal</w:t>
        </w:r>
        <w:proofErr w:type="spellEnd"/>
        <w:r>
          <w:t xml:space="preserve"> 1 </w:t>
        </w:r>
        <w:proofErr w:type="spellStart"/>
        <w:r>
          <w:t>Desember</w:t>
        </w:r>
        <w:proofErr w:type="spellEnd"/>
        <w:r>
          <w:t xml:space="preserve"> 2022 </w:t>
        </w:r>
        <w:proofErr w:type="spellStart"/>
        <w:r>
          <w:t>hingga</w:t>
        </w:r>
        <w:proofErr w:type="spellEnd"/>
        <w:r>
          <w:t xml:space="preserve"> 12 </w:t>
        </w:r>
        <w:proofErr w:type="spellStart"/>
        <w:r>
          <w:t>Januari</w:t>
        </w:r>
        <w:proofErr w:type="spellEnd"/>
        <w:r>
          <w:t xml:space="preserve"> 2023.</w:t>
        </w:r>
      </w:ins>
    </w:p>
    <w:p w14:paraId="12132013" w14:textId="5D83DE4B" w:rsidR="00FB7530" w:rsidRDefault="00FB7530">
      <w:pPr>
        <w:pStyle w:val="Heading3"/>
        <w:spacing w:line="360" w:lineRule="auto"/>
        <w:rPr>
          <w:ins w:id="2638" w:author="ilham.nur@office.ui.ac.id" w:date="2023-03-08T02:05:00Z"/>
        </w:rPr>
        <w:pPrChange w:id="2639" w:author="Ilham Nur Pratama" w:date="2023-03-08T19:14:00Z">
          <w:pPr>
            <w:pStyle w:val="Heading3"/>
          </w:pPr>
        </w:pPrChange>
      </w:pPr>
      <w:ins w:id="2640" w:author="ilham.nur@office.ui.ac.id" w:date="2023-03-08T02:04:00Z">
        <w:r>
          <w:t xml:space="preserve">Data </w:t>
        </w:r>
        <w:r w:rsidR="00851788">
          <w:rPr>
            <w:i/>
            <w:iCs/>
          </w:rPr>
          <w:t>Project Management Case</w:t>
        </w:r>
      </w:ins>
    </w:p>
    <w:p w14:paraId="71AF176E" w14:textId="5C6ECF8D" w:rsidR="00851788" w:rsidRDefault="00851788" w:rsidP="00D64A93">
      <w:pPr>
        <w:spacing w:line="360" w:lineRule="auto"/>
        <w:ind w:left="720"/>
        <w:rPr>
          <w:ins w:id="2641" w:author="Ilham Nur Pratama" w:date="2023-03-08T19:54:00Z"/>
        </w:rPr>
      </w:pPr>
      <w:proofErr w:type="spellStart"/>
      <w:ins w:id="2642" w:author="ilham.nur@office.ui.ac.id" w:date="2023-03-08T02:05:00Z">
        <w:r>
          <w:t>Berdasarkan</w:t>
        </w:r>
        <w:proofErr w:type="spellEnd"/>
        <w:r>
          <w:t xml:space="preserve"> </w:t>
        </w:r>
        <w:proofErr w:type="spellStart"/>
        <w:r>
          <w:t>metodologi</w:t>
        </w:r>
        <w:proofErr w:type="spellEnd"/>
        <w:r>
          <w:t xml:space="preserve"> pada sub-</w:t>
        </w:r>
        <w:proofErr w:type="spellStart"/>
        <w:r>
          <w:t>bab</w:t>
        </w:r>
        <w:proofErr w:type="spellEnd"/>
        <w:r>
          <w:t xml:space="preserve"> </w:t>
        </w:r>
        <w:r>
          <w:fldChar w:fldCharType="begin"/>
        </w:r>
        <w:r>
          <w:instrText xml:space="preserve"> REF _Ref129133547 \r \h </w:instrText>
        </w:r>
      </w:ins>
      <w:r>
        <w:fldChar w:fldCharType="separate"/>
      </w:r>
      <w:ins w:id="2643" w:author="ilham.nur@office.ui.ac.id" w:date="2023-03-08T02:05:00Z">
        <w:r>
          <w:t>3.8</w:t>
        </w:r>
        <w:r>
          <w:fldChar w:fldCharType="end"/>
        </w:r>
        <w:r>
          <w:t xml:space="preserve"> </w:t>
        </w:r>
        <w:proofErr w:type="spellStart"/>
        <w:r>
          <w:t>didapatkan</w:t>
        </w:r>
        <w:proofErr w:type="spellEnd"/>
        <w:r>
          <w:t xml:space="preserve"> data </w:t>
        </w:r>
        <w:proofErr w:type="spellStart"/>
        <w:r w:rsidR="00E74EA0">
          <w:t>seperti</w:t>
        </w:r>
        <w:proofErr w:type="spellEnd"/>
        <w:r w:rsidR="00E74EA0">
          <w:t xml:space="preserve"> pada</w:t>
        </w:r>
      </w:ins>
      <w:ins w:id="2644" w:author="Ilham Nur Pratama" w:date="2023-03-08T18:52:00Z">
        <w:r w:rsidR="0067134C">
          <w:t xml:space="preserve"> </w:t>
        </w:r>
      </w:ins>
      <w:ins w:id="2645" w:author="Ilham Nur Pratama" w:date="2023-03-08T19:49:00Z">
        <w:r w:rsidR="004A7E47">
          <w:fldChar w:fldCharType="begin"/>
        </w:r>
        <w:r w:rsidR="004A7E47">
          <w:instrText xml:space="preserve"> REF _Ref129197392 \h </w:instrText>
        </w:r>
      </w:ins>
      <w:r w:rsidR="004A7E47">
        <w:fldChar w:fldCharType="separate"/>
      </w:r>
      <w:ins w:id="2646" w:author="Ilham Nur Pratama" w:date="2023-03-08T19:49:00Z">
        <w:r w:rsidR="004A7E47">
          <w:t xml:space="preserve">Gambar </w:t>
        </w:r>
        <w:r w:rsidR="004A7E47">
          <w:rPr>
            <w:noProof/>
          </w:rPr>
          <w:t>3</w:t>
        </w:r>
        <w:r w:rsidR="004A7E47">
          <w:t>.</w:t>
        </w:r>
        <w:r w:rsidR="004A7E47">
          <w:rPr>
            <w:noProof/>
          </w:rPr>
          <w:t>4</w:t>
        </w:r>
        <w:r w:rsidR="004A7E47">
          <w:fldChar w:fldCharType="end"/>
        </w:r>
        <w:r w:rsidR="004A7E47">
          <w:t xml:space="preserve">, </w:t>
        </w:r>
        <w:r w:rsidR="004A7E47">
          <w:fldChar w:fldCharType="begin"/>
        </w:r>
        <w:r w:rsidR="004A7E47">
          <w:instrText xml:space="preserve"> REF _Ref129197398 \h </w:instrText>
        </w:r>
      </w:ins>
      <w:r w:rsidR="004A7E47">
        <w:fldChar w:fldCharType="separate"/>
      </w:r>
      <w:ins w:id="2647" w:author="Ilham Nur Pratama" w:date="2023-03-08T19:49:00Z">
        <w:r w:rsidR="004A7E47">
          <w:t xml:space="preserve">Gambar </w:t>
        </w:r>
        <w:r w:rsidR="004A7E47">
          <w:rPr>
            <w:noProof/>
          </w:rPr>
          <w:t>3</w:t>
        </w:r>
        <w:r w:rsidR="004A7E47">
          <w:t>.</w:t>
        </w:r>
        <w:r w:rsidR="004A7E47">
          <w:rPr>
            <w:noProof/>
          </w:rPr>
          <w:t>5</w:t>
        </w:r>
        <w:r w:rsidR="004A7E47">
          <w:fldChar w:fldCharType="end"/>
        </w:r>
        <w:r w:rsidR="004A7E47">
          <w:t xml:space="preserve">, </w:t>
        </w:r>
        <w:r w:rsidR="004A7E47">
          <w:fldChar w:fldCharType="begin"/>
        </w:r>
        <w:r w:rsidR="004A7E47">
          <w:instrText xml:space="preserve"> REF _Ref129197400 \h </w:instrText>
        </w:r>
      </w:ins>
      <w:r w:rsidR="004A7E47">
        <w:fldChar w:fldCharType="separate"/>
      </w:r>
      <w:ins w:id="2648" w:author="Ilham Nur Pratama" w:date="2023-03-08T19:49:00Z">
        <w:r w:rsidR="004A7E47">
          <w:t xml:space="preserve">Gambar </w:t>
        </w:r>
        <w:r w:rsidR="004A7E47">
          <w:rPr>
            <w:noProof/>
          </w:rPr>
          <w:t>3</w:t>
        </w:r>
        <w:r w:rsidR="004A7E47">
          <w:t>.</w:t>
        </w:r>
        <w:r w:rsidR="004A7E47">
          <w:rPr>
            <w:noProof/>
          </w:rPr>
          <w:t>6</w:t>
        </w:r>
        <w:r w:rsidR="004A7E47">
          <w:fldChar w:fldCharType="end"/>
        </w:r>
      </w:ins>
      <w:ins w:id="2649" w:author="Ilham Nur Pratama" w:date="2023-03-08T19:51:00Z">
        <w:r w:rsidR="00E418E9">
          <w:t xml:space="preserve">. </w:t>
        </w:r>
      </w:ins>
      <w:ins w:id="2650" w:author="Ilham Nur Pratama" w:date="2023-03-08T19:59:00Z">
        <w:r w:rsidR="009433C9">
          <w:fldChar w:fldCharType="begin"/>
        </w:r>
        <w:r w:rsidR="009433C9">
          <w:instrText xml:space="preserve"> REF _Ref129197392 \h </w:instrText>
        </w:r>
      </w:ins>
      <w:ins w:id="2651" w:author="Ilham Nur Pratama" w:date="2023-03-08T19:59:00Z">
        <w:r w:rsidR="009433C9">
          <w:fldChar w:fldCharType="separate"/>
        </w:r>
        <w:r w:rsidR="009433C9">
          <w:t xml:space="preserve">Gambar </w:t>
        </w:r>
        <w:r w:rsidR="009433C9">
          <w:rPr>
            <w:noProof/>
          </w:rPr>
          <w:t>3</w:t>
        </w:r>
        <w:r w:rsidR="009433C9">
          <w:t>.</w:t>
        </w:r>
        <w:r w:rsidR="009433C9">
          <w:rPr>
            <w:noProof/>
          </w:rPr>
          <w:t>4</w:t>
        </w:r>
        <w:r w:rsidR="009433C9">
          <w:fldChar w:fldCharType="end"/>
        </w:r>
      </w:ins>
      <w:ins w:id="2652" w:author="Ilham Nur Pratama" w:date="2023-03-08T19:52:00Z">
        <w:r w:rsidR="00E418E9">
          <w:t xml:space="preserve"> </w:t>
        </w:r>
        <w:proofErr w:type="spellStart"/>
        <w:r w:rsidR="00E418E9">
          <w:t>merupakan</w:t>
        </w:r>
        <w:proofErr w:type="spellEnd"/>
        <w:r w:rsidR="00E418E9">
          <w:t xml:space="preserve"> </w:t>
        </w:r>
        <w:proofErr w:type="spellStart"/>
        <w:r w:rsidR="00E418E9">
          <w:t>justifikasi</w:t>
        </w:r>
        <w:proofErr w:type="spellEnd"/>
        <w:r w:rsidR="00E418E9">
          <w:t xml:space="preserve"> </w:t>
        </w:r>
        <w:proofErr w:type="spellStart"/>
        <w:r w:rsidR="00E418E9">
          <w:t>dari</w:t>
        </w:r>
        <w:proofErr w:type="spellEnd"/>
        <w:r w:rsidR="00E418E9">
          <w:t xml:space="preserve"> </w:t>
        </w:r>
        <w:r w:rsidR="00E418E9">
          <w:fldChar w:fldCharType="begin"/>
        </w:r>
        <w:r w:rsidR="00E418E9">
          <w:instrText xml:space="preserve"> REF _Ref129197548 \h </w:instrText>
        </w:r>
      </w:ins>
      <w:r w:rsidR="00E418E9">
        <w:fldChar w:fldCharType="separate"/>
      </w:r>
      <w:ins w:id="2653" w:author="Ilham Nur Pratama" w:date="2023-03-08T19:52:00Z">
        <w:r w:rsidR="00E418E9">
          <w:t xml:space="preserve">Gambar </w:t>
        </w:r>
        <w:r w:rsidR="00E418E9">
          <w:rPr>
            <w:noProof/>
          </w:rPr>
          <w:t>1</w:t>
        </w:r>
        <w:r w:rsidR="00E418E9">
          <w:t>.</w:t>
        </w:r>
        <w:r w:rsidR="00E418E9">
          <w:rPr>
            <w:noProof/>
          </w:rPr>
          <w:t>3</w:t>
        </w:r>
        <w:r w:rsidR="00E418E9">
          <w:fldChar w:fldCharType="end"/>
        </w:r>
        <w:r w:rsidR="00E418E9">
          <w:t xml:space="preserve"> yang </w:t>
        </w:r>
        <w:proofErr w:type="spellStart"/>
        <w:r w:rsidR="00E418E9">
          <w:t>membahas</w:t>
        </w:r>
        <w:proofErr w:type="spellEnd"/>
        <w:r w:rsidR="00E418E9">
          <w:t xml:space="preserve"> terkait dengan </w:t>
        </w:r>
        <w:proofErr w:type="spellStart"/>
        <w:r w:rsidR="00E418E9">
          <w:t>penyebab</w:t>
        </w:r>
      </w:ins>
      <w:proofErr w:type="spellEnd"/>
      <w:ins w:id="2654" w:author="Ilham Nur Pratama" w:date="2023-03-08T19:53:00Z">
        <w:r w:rsidR="00E418E9">
          <w:t xml:space="preserve"> </w:t>
        </w:r>
        <w:proofErr w:type="spellStart"/>
        <w:r w:rsidR="00E418E9">
          <w:t>keterlambatan</w:t>
        </w:r>
        <w:proofErr w:type="spellEnd"/>
        <w:r w:rsidR="00E418E9">
          <w:t xml:space="preserve"> </w:t>
        </w:r>
        <w:proofErr w:type="spellStart"/>
        <w:r w:rsidR="00E418E9">
          <w:t>proyek</w:t>
        </w:r>
        <w:proofErr w:type="spellEnd"/>
        <w:r w:rsidR="00E418E9">
          <w:t xml:space="preserve"> pada PT PDI, di mana para </w:t>
        </w:r>
        <w:proofErr w:type="spellStart"/>
        <w:r w:rsidR="00E418E9">
          <w:t>karyawan</w:t>
        </w:r>
        <w:proofErr w:type="spellEnd"/>
        <w:r w:rsidR="00E418E9">
          <w:t xml:space="preserve"> yang </w:t>
        </w:r>
        <w:proofErr w:type="spellStart"/>
        <w:r w:rsidR="00E418E9">
          <w:t>mengisi</w:t>
        </w:r>
        <w:proofErr w:type="spellEnd"/>
        <w:r w:rsidR="00E418E9">
          <w:t xml:space="preserve"> </w:t>
        </w:r>
        <w:proofErr w:type="spellStart"/>
        <w:r w:rsidR="00E418E9">
          <w:t>kuesioner</w:t>
        </w:r>
        <w:proofErr w:type="spellEnd"/>
        <w:r w:rsidR="00E418E9">
          <w:t xml:space="preserve"> </w:t>
        </w:r>
        <w:proofErr w:type="spellStart"/>
        <w:r w:rsidR="00E418E9">
          <w:t>sebanyak</w:t>
        </w:r>
        <w:proofErr w:type="spellEnd"/>
        <w:r w:rsidR="00E418E9">
          <w:t xml:space="preserve"> 76.92% </w:t>
        </w:r>
        <w:proofErr w:type="spellStart"/>
        <w:r w:rsidR="00E418E9">
          <w:t>merasa</w:t>
        </w:r>
        <w:proofErr w:type="spellEnd"/>
        <w:r w:rsidR="00E418E9">
          <w:t xml:space="preserve"> PT PDI </w:t>
        </w:r>
        <w:proofErr w:type="spellStart"/>
        <w:r w:rsidR="00E418E9">
          <w:t>mengerjalan</w:t>
        </w:r>
        <w:proofErr w:type="spellEnd"/>
        <w:r w:rsidR="00E418E9">
          <w:t xml:space="preserve"> </w:t>
        </w:r>
        <w:proofErr w:type="spellStart"/>
        <w:r w:rsidR="00E418E9">
          <w:t>proyek</w:t>
        </w:r>
        <w:proofErr w:type="spellEnd"/>
        <w:r w:rsidR="00E418E9">
          <w:t xml:space="preserve"> yang </w:t>
        </w:r>
        <w:proofErr w:type="spellStart"/>
        <w:r w:rsidR="00E418E9">
          <w:t>banyak</w:t>
        </w:r>
      </w:ins>
      <w:proofErr w:type="spellEnd"/>
      <w:ins w:id="2655" w:author="Ilham Nur Pratama" w:date="2023-03-08T19:54:00Z">
        <w:r w:rsidR="0086791F">
          <w:t xml:space="preserve">, yang Perlu </w:t>
        </w:r>
        <w:proofErr w:type="spellStart"/>
        <w:r w:rsidR="0086791F">
          <w:t>menjadi</w:t>
        </w:r>
        <w:proofErr w:type="spellEnd"/>
        <w:r w:rsidR="0086791F">
          <w:t xml:space="preserve"> </w:t>
        </w:r>
        <w:proofErr w:type="spellStart"/>
        <w:r w:rsidR="0086791F">
          <w:t>perhatian</w:t>
        </w:r>
        <w:proofErr w:type="spellEnd"/>
        <w:r w:rsidR="0086791F">
          <w:t xml:space="preserve"> </w:t>
        </w:r>
        <w:proofErr w:type="spellStart"/>
        <w:r w:rsidR="0086791F">
          <w:t>manajemen</w:t>
        </w:r>
        <w:proofErr w:type="spellEnd"/>
        <w:r w:rsidR="0086791F">
          <w:t xml:space="preserve"> PT PDI terkait </w:t>
        </w:r>
        <w:proofErr w:type="spellStart"/>
        <w:r w:rsidR="0086791F">
          <w:t>kegiatan</w:t>
        </w:r>
        <w:proofErr w:type="spellEnd"/>
        <w:r w:rsidR="0086791F">
          <w:t xml:space="preserve"> </w:t>
        </w:r>
        <w:proofErr w:type="spellStart"/>
        <w:r w:rsidR="0086791F">
          <w:t>operasional</w:t>
        </w:r>
        <w:proofErr w:type="spellEnd"/>
        <w:r w:rsidR="0086791F">
          <w:t>.</w:t>
        </w:r>
      </w:ins>
      <w:ins w:id="2656" w:author="ilham.nur@office.ui.ac.id" w:date="2023-03-08T02:05:00Z">
        <w:del w:id="2657" w:author="Ilham Nur Pratama" w:date="2023-03-08T19:35:00Z">
          <w:r w:rsidR="00E74EA0" w:rsidDel="00977DBF">
            <w:delText xml:space="preserve"> </w:delText>
          </w:r>
        </w:del>
      </w:ins>
    </w:p>
    <w:p w14:paraId="56281A6C" w14:textId="009F77B5" w:rsidR="0086791F" w:rsidRDefault="0086791F" w:rsidP="00D64A93">
      <w:pPr>
        <w:spacing w:line="360" w:lineRule="auto"/>
        <w:ind w:left="720"/>
        <w:rPr>
          <w:ins w:id="2658" w:author="Ilham Nur Pratama" w:date="2023-03-08T19:59:00Z"/>
        </w:rPr>
      </w:pPr>
      <w:ins w:id="2659" w:author="Ilham Nur Pratama" w:date="2023-03-08T19:54:00Z">
        <w:r>
          <w:t xml:space="preserve">Pada </w:t>
        </w:r>
      </w:ins>
      <w:ins w:id="2660" w:author="Ilham Nur Pratama" w:date="2023-03-08T19:59:00Z">
        <w:r w:rsidR="009433C9">
          <w:fldChar w:fldCharType="begin"/>
        </w:r>
        <w:r w:rsidR="009433C9">
          <w:instrText xml:space="preserve"> REF _Ref129197398 \h </w:instrText>
        </w:r>
      </w:ins>
      <w:ins w:id="2661" w:author="Ilham Nur Pratama" w:date="2023-03-08T19:59:00Z">
        <w:r w:rsidR="009433C9">
          <w:fldChar w:fldCharType="separate"/>
        </w:r>
        <w:r w:rsidR="009433C9">
          <w:t xml:space="preserve">Gambar </w:t>
        </w:r>
        <w:r w:rsidR="009433C9">
          <w:rPr>
            <w:noProof/>
          </w:rPr>
          <w:t>3</w:t>
        </w:r>
        <w:r w:rsidR="009433C9">
          <w:t>.</w:t>
        </w:r>
        <w:r w:rsidR="009433C9">
          <w:rPr>
            <w:noProof/>
          </w:rPr>
          <w:t>5</w:t>
        </w:r>
        <w:r w:rsidR="009433C9">
          <w:fldChar w:fldCharType="end"/>
        </w:r>
      </w:ins>
      <w:ins w:id="2662" w:author="Ilham Nur Pratama" w:date="2023-03-08T19:54:00Z">
        <w:r>
          <w:t xml:space="preserve"> </w:t>
        </w:r>
        <w:proofErr w:type="spellStart"/>
        <w:r>
          <w:t>menunjukan</w:t>
        </w:r>
        <w:proofErr w:type="spellEnd"/>
        <w:r>
          <w:t xml:space="preserve"> </w:t>
        </w:r>
        <w:proofErr w:type="spellStart"/>
        <w:r>
          <w:t>kompetensi</w:t>
        </w:r>
        <w:proofErr w:type="spellEnd"/>
        <w:r>
          <w:t xml:space="preserve"> </w:t>
        </w:r>
        <w:proofErr w:type="spellStart"/>
        <w:r>
          <w:t>karyawan</w:t>
        </w:r>
        <w:proofErr w:type="spellEnd"/>
        <w:r>
          <w:t xml:space="preserve"> PT PDI </w:t>
        </w:r>
        <w:proofErr w:type="spellStart"/>
        <w:r>
          <w:t>dalam</w:t>
        </w:r>
        <w:proofErr w:type="spellEnd"/>
        <w:r>
          <w:t xml:space="preserve"> </w:t>
        </w:r>
        <w:proofErr w:type="spellStart"/>
        <w:r>
          <w:t>mengerja</w:t>
        </w:r>
      </w:ins>
      <w:ins w:id="2663" w:author="Ilham Nur Pratama" w:date="2023-03-08T19:55:00Z">
        <w:r>
          <w:t>kan</w:t>
        </w:r>
        <w:proofErr w:type="spellEnd"/>
        <w:r>
          <w:t xml:space="preserve"> </w:t>
        </w:r>
        <w:proofErr w:type="spellStart"/>
        <w:r>
          <w:t>pekerjaan</w:t>
        </w:r>
        <w:proofErr w:type="spellEnd"/>
        <w:r>
          <w:t xml:space="preserve"> </w:t>
        </w:r>
        <w:proofErr w:type="spellStart"/>
        <w:r>
          <w:t>dalam</w:t>
        </w:r>
        <w:proofErr w:type="spellEnd"/>
        <w:r>
          <w:t xml:space="preserve"> </w:t>
        </w:r>
        <w:proofErr w:type="spellStart"/>
        <w:r>
          <w:t>waktu</w:t>
        </w:r>
        <w:proofErr w:type="spellEnd"/>
        <w:r>
          <w:t xml:space="preserve"> yang </w:t>
        </w:r>
        <w:proofErr w:type="spellStart"/>
        <w:r>
          <w:t>bersamaan</w:t>
        </w:r>
        <w:proofErr w:type="spellEnd"/>
        <w:r>
          <w:t xml:space="preserve">. Pada data </w:t>
        </w:r>
        <w:proofErr w:type="spellStart"/>
        <w:r>
          <w:t>tersebut</w:t>
        </w:r>
        <w:proofErr w:type="spellEnd"/>
        <w:r>
          <w:t xml:space="preserve"> </w:t>
        </w:r>
        <w:proofErr w:type="spellStart"/>
        <w:r>
          <w:t>diketahui</w:t>
        </w:r>
        <w:proofErr w:type="spellEnd"/>
        <w:r>
          <w:t xml:space="preserve"> </w:t>
        </w:r>
        <w:proofErr w:type="spellStart"/>
        <w:r>
          <w:t>bahwa</w:t>
        </w:r>
        <w:proofErr w:type="spellEnd"/>
        <w:r>
          <w:t xml:space="preserve"> </w:t>
        </w:r>
        <w:proofErr w:type="spellStart"/>
        <w:r w:rsidR="008969F1">
          <w:t>karyawan</w:t>
        </w:r>
        <w:proofErr w:type="spellEnd"/>
        <w:r w:rsidR="008969F1">
          <w:t xml:space="preserve"> PT PDI </w:t>
        </w:r>
        <w:proofErr w:type="spellStart"/>
        <w:r w:rsidR="008969F1">
          <w:t>hanya</w:t>
        </w:r>
        <w:proofErr w:type="spellEnd"/>
        <w:r w:rsidR="008969F1">
          <w:t xml:space="preserve"> </w:t>
        </w:r>
        <w:proofErr w:type="spellStart"/>
        <w:r w:rsidR="008969F1">
          <w:t>mampu</w:t>
        </w:r>
        <w:proofErr w:type="spellEnd"/>
        <w:r w:rsidR="008969F1">
          <w:t xml:space="preserve"> untuk </w:t>
        </w:r>
        <w:proofErr w:type="spellStart"/>
        <w:r w:rsidR="00556951">
          <w:t>m</w:t>
        </w:r>
      </w:ins>
      <w:ins w:id="2664" w:author="Ilham Nur Pratama" w:date="2023-03-08T19:56:00Z">
        <w:r w:rsidR="00556951">
          <w:t>engerjakan</w:t>
        </w:r>
        <w:proofErr w:type="spellEnd"/>
        <w:r w:rsidR="00556951">
          <w:t xml:space="preserve"> 2 </w:t>
        </w:r>
        <w:proofErr w:type="spellStart"/>
        <w:r w:rsidR="00556951">
          <w:t>pekerjaan</w:t>
        </w:r>
        <w:proofErr w:type="spellEnd"/>
        <w:r w:rsidR="00556951">
          <w:t xml:space="preserve"> </w:t>
        </w:r>
        <w:proofErr w:type="spellStart"/>
        <w:r w:rsidR="00556951">
          <w:t>dalam</w:t>
        </w:r>
        <w:proofErr w:type="spellEnd"/>
        <w:r w:rsidR="00556951">
          <w:t xml:space="preserve"> </w:t>
        </w:r>
        <w:proofErr w:type="spellStart"/>
        <w:r w:rsidR="00556951">
          <w:t>satu</w:t>
        </w:r>
        <w:proofErr w:type="spellEnd"/>
        <w:r w:rsidR="00556951">
          <w:t xml:space="preserve"> </w:t>
        </w:r>
        <w:proofErr w:type="spellStart"/>
        <w:r w:rsidR="00556951">
          <w:t>waktu</w:t>
        </w:r>
        <w:proofErr w:type="spellEnd"/>
        <w:r w:rsidR="00556951">
          <w:t xml:space="preserve">. Hal </w:t>
        </w:r>
        <w:proofErr w:type="spellStart"/>
        <w:r w:rsidR="00556951">
          <w:t>ini</w:t>
        </w:r>
        <w:proofErr w:type="spellEnd"/>
        <w:r w:rsidR="00556951">
          <w:t xml:space="preserve"> </w:t>
        </w:r>
        <w:proofErr w:type="spellStart"/>
        <w:r w:rsidR="00556951">
          <w:t>tentunya</w:t>
        </w:r>
        <w:proofErr w:type="spellEnd"/>
        <w:r w:rsidR="00556951">
          <w:t xml:space="preserve"> </w:t>
        </w:r>
        <w:proofErr w:type="spellStart"/>
        <w:r w:rsidR="00556951">
          <w:t>menjadi</w:t>
        </w:r>
        <w:proofErr w:type="spellEnd"/>
        <w:r w:rsidR="00556951">
          <w:t xml:space="preserve"> </w:t>
        </w:r>
        <w:proofErr w:type="spellStart"/>
        <w:r w:rsidR="00556951">
          <w:t>kendala</w:t>
        </w:r>
        <w:proofErr w:type="spellEnd"/>
        <w:r w:rsidR="00556951">
          <w:t xml:space="preserve"> di mana total </w:t>
        </w:r>
        <w:proofErr w:type="spellStart"/>
        <w:r w:rsidR="00556951">
          <w:t>karyawan</w:t>
        </w:r>
        <w:proofErr w:type="spellEnd"/>
        <w:r w:rsidR="00556951">
          <w:t xml:space="preserve"> yang </w:t>
        </w:r>
        <w:proofErr w:type="spellStart"/>
        <w:r w:rsidR="00556951">
          <w:t>bertugas</w:t>
        </w:r>
        <w:proofErr w:type="spellEnd"/>
        <w:r w:rsidR="00556951">
          <w:t xml:space="preserve"> </w:t>
        </w:r>
        <w:proofErr w:type="spellStart"/>
        <w:r w:rsidR="00556951">
          <w:t>dalam</w:t>
        </w:r>
        <w:proofErr w:type="spellEnd"/>
        <w:r w:rsidR="00556951">
          <w:t xml:space="preserve"> </w:t>
        </w:r>
        <w:proofErr w:type="spellStart"/>
        <w:r w:rsidR="00556951">
          <w:t>melakukan</w:t>
        </w:r>
        <w:proofErr w:type="spellEnd"/>
        <w:r w:rsidR="00556951">
          <w:t xml:space="preserve"> </w:t>
        </w:r>
        <w:r w:rsidR="00556951">
          <w:rPr>
            <w:i/>
            <w:iCs/>
          </w:rPr>
          <w:t xml:space="preserve">delivery </w:t>
        </w:r>
        <w:r w:rsidR="00556951">
          <w:t xml:space="preserve">dan </w:t>
        </w:r>
        <w:r w:rsidR="00556951">
          <w:rPr>
            <w:i/>
            <w:iCs/>
          </w:rPr>
          <w:t xml:space="preserve">fulfillment </w:t>
        </w:r>
        <w:proofErr w:type="spellStart"/>
        <w:r w:rsidR="00556951">
          <w:t>pekerjaan</w:t>
        </w:r>
        <w:proofErr w:type="spellEnd"/>
        <w:r w:rsidR="00556951">
          <w:t xml:space="preserve"> </w:t>
        </w:r>
        <w:proofErr w:type="spellStart"/>
        <w:r w:rsidR="00556951">
          <w:t>sejumlah</w:t>
        </w:r>
        <w:proofErr w:type="spellEnd"/>
        <w:r w:rsidR="00556951">
          <w:t xml:space="preserve"> 26 orang, yang </w:t>
        </w:r>
        <w:proofErr w:type="spellStart"/>
        <w:r w:rsidR="00556951">
          <w:t>apabila</w:t>
        </w:r>
        <w:proofErr w:type="spellEnd"/>
        <w:r w:rsidR="00556951">
          <w:t xml:space="preserve"> </w:t>
        </w:r>
        <w:proofErr w:type="spellStart"/>
        <w:r w:rsidR="00556951">
          <w:t>di</w:t>
        </w:r>
      </w:ins>
      <w:ins w:id="2665" w:author="Ilham Nur Pratama" w:date="2023-03-08T19:57:00Z">
        <w:r w:rsidR="00556951">
          <w:t>kali</w:t>
        </w:r>
        <w:proofErr w:type="spellEnd"/>
        <w:r w:rsidR="00556951">
          <w:t xml:space="preserve"> dengan </w:t>
        </w:r>
        <w:proofErr w:type="spellStart"/>
        <w:r w:rsidR="00556951">
          <w:t>kompetensi</w:t>
        </w:r>
        <w:proofErr w:type="spellEnd"/>
        <w:r w:rsidR="00556951">
          <w:t xml:space="preserve"> </w:t>
        </w:r>
        <w:proofErr w:type="spellStart"/>
        <w:r w:rsidR="00556951">
          <w:t>karyawan</w:t>
        </w:r>
        <w:proofErr w:type="spellEnd"/>
        <w:r w:rsidR="00556951">
          <w:t xml:space="preserve"> PT PDI </w:t>
        </w:r>
        <w:proofErr w:type="spellStart"/>
        <w:r w:rsidR="00556951">
          <w:t>hanya</w:t>
        </w:r>
        <w:proofErr w:type="spellEnd"/>
        <w:r w:rsidR="00556951">
          <w:t xml:space="preserve"> </w:t>
        </w:r>
        <w:proofErr w:type="spellStart"/>
        <w:r w:rsidR="00556951">
          <w:t>dapat</w:t>
        </w:r>
        <w:proofErr w:type="spellEnd"/>
        <w:r w:rsidR="00556951">
          <w:t xml:space="preserve"> </w:t>
        </w:r>
        <w:proofErr w:type="spellStart"/>
        <w:r w:rsidR="00556951">
          <w:t>mengerjakan</w:t>
        </w:r>
        <w:proofErr w:type="spellEnd"/>
        <w:r w:rsidR="00556951">
          <w:t xml:space="preserve"> </w:t>
        </w:r>
        <w:proofErr w:type="spellStart"/>
        <w:r w:rsidR="00556951">
          <w:t>pekerjaan</w:t>
        </w:r>
        <w:proofErr w:type="spellEnd"/>
        <w:r w:rsidR="00556951">
          <w:t xml:space="preserve"> </w:t>
        </w:r>
        <w:proofErr w:type="spellStart"/>
        <w:r w:rsidR="00556951">
          <w:t>sebanyak</w:t>
        </w:r>
        <w:proofErr w:type="spellEnd"/>
        <w:r w:rsidR="00556951">
          <w:t xml:space="preserve"> 52 </w:t>
        </w:r>
        <w:proofErr w:type="spellStart"/>
        <w:r w:rsidR="00556951">
          <w:t>pekerjaan</w:t>
        </w:r>
        <w:proofErr w:type="spellEnd"/>
        <w:r w:rsidR="00556951">
          <w:t>/</w:t>
        </w:r>
        <w:proofErr w:type="spellStart"/>
        <w:r w:rsidR="00556951">
          <w:t>proyek</w:t>
        </w:r>
        <w:proofErr w:type="spellEnd"/>
        <w:r w:rsidR="00556951">
          <w:t xml:space="preserve"> </w:t>
        </w:r>
        <w:proofErr w:type="spellStart"/>
        <w:r w:rsidR="00556951">
          <w:t>jika</w:t>
        </w:r>
        <w:proofErr w:type="spellEnd"/>
        <w:r w:rsidR="00556951">
          <w:t xml:space="preserve"> </w:t>
        </w:r>
        <w:proofErr w:type="spellStart"/>
        <w:r w:rsidR="00556951">
          <w:t>seluruh</w:t>
        </w:r>
        <w:proofErr w:type="spellEnd"/>
        <w:r w:rsidR="00556951">
          <w:t xml:space="preserve"> </w:t>
        </w:r>
        <w:proofErr w:type="spellStart"/>
        <w:r w:rsidR="00556951">
          <w:t>fungsi</w:t>
        </w:r>
        <w:proofErr w:type="spellEnd"/>
        <w:r w:rsidR="00556951">
          <w:t xml:space="preserve"> </w:t>
        </w:r>
        <w:proofErr w:type="spellStart"/>
        <w:r w:rsidR="00556951">
          <w:t>organisasi</w:t>
        </w:r>
        <w:proofErr w:type="spellEnd"/>
        <w:r w:rsidR="00556951">
          <w:t xml:space="preserve"> </w:t>
        </w:r>
        <w:proofErr w:type="spellStart"/>
        <w:r w:rsidR="00556951">
          <w:t>berjalan</w:t>
        </w:r>
        <w:proofErr w:type="spellEnd"/>
        <w:r w:rsidR="00556951">
          <w:t xml:space="preserve"> dengan optimal.</w:t>
        </w:r>
        <w:r w:rsidR="00BB51CB">
          <w:t xml:space="preserve"> </w:t>
        </w:r>
        <w:proofErr w:type="spellStart"/>
        <w:r w:rsidR="00BB51CB">
          <w:t>Sementara</w:t>
        </w:r>
        <w:proofErr w:type="spellEnd"/>
        <w:r w:rsidR="00BB51CB">
          <w:t xml:space="preserve"> </w:t>
        </w:r>
        <w:proofErr w:type="spellStart"/>
        <w:r w:rsidR="00BB51CB">
          <w:t>jumlah</w:t>
        </w:r>
        <w:proofErr w:type="spellEnd"/>
        <w:r w:rsidR="00BB51CB">
          <w:t xml:space="preserve"> </w:t>
        </w:r>
        <w:proofErr w:type="spellStart"/>
        <w:r w:rsidR="00BB51CB">
          <w:t>proyek</w:t>
        </w:r>
        <w:proofErr w:type="spellEnd"/>
        <w:r w:rsidR="00BB51CB">
          <w:t xml:space="preserve"> </w:t>
        </w:r>
      </w:ins>
      <w:ins w:id="2666" w:author="Ilham Nur Pratama" w:date="2023-03-08T19:58:00Z">
        <w:r w:rsidR="00BB51CB">
          <w:t xml:space="preserve">yang </w:t>
        </w:r>
        <w:proofErr w:type="spellStart"/>
        <w:r w:rsidR="00BB51CB">
          <w:t>masuk</w:t>
        </w:r>
        <w:proofErr w:type="spellEnd"/>
        <w:r w:rsidR="00BB51CB">
          <w:t xml:space="preserve"> ke PT PDI pada </w:t>
        </w:r>
        <w:proofErr w:type="spellStart"/>
        <w:r w:rsidR="00BB51CB">
          <w:t>tahun</w:t>
        </w:r>
        <w:proofErr w:type="spellEnd"/>
        <w:r w:rsidR="00BB51CB">
          <w:t xml:space="preserve"> 2022 </w:t>
        </w:r>
        <w:proofErr w:type="spellStart"/>
        <w:r w:rsidR="00BB51CB">
          <w:t>adalah</w:t>
        </w:r>
        <w:proofErr w:type="spellEnd"/>
        <w:r w:rsidR="00BB51CB">
          <w:t xml:space="preserve"> </w:t>
        </w:r>
        <w:proofErr w:type="spellStart"/>
        <w:r w:rsidR="00BB51CB">
          <w:t>sebanyak</w:t>
        </w:r>
        <w:proofErr w:type="spellEnd"/>
        <w:r w:rsidR="00BB51CB">
          <w:t xml:space="preserve"> 625, </w:t>
        </w:r>
        <w:proofErr w:type="spellStart"/>
        <w:r w:rsidR="00BB51CB">
          <w:t>hal</w:t>
        </w:r>
        <w:proofErr w:type="spellEnd"/>
        <w:r w:rsidR="00BB51CB">
          <w:t xml:space="preserve"> </w:t>
        </w:r>
        <w:proofErr w:type="spellStart"/>
        <w:r w:rsidR="00BB51CB">
          <w:t>ini</w:t>
        </w:r>
        <w:proofErr w:type="spellEnd"/>
        <w:r w:rsidR="00BB51CB">
          <w:t xml:space="preserve"> </w:t>
        </w:r>
        <w:proofErr w:type="spellStart"/>
        <w:r w:rsidR="00BB51CB">
          <w:t>tentunya</w:t>
        </w:r>
        <w:proofErr w:type="spellEnd"/>
        <w:r w:rsidR="00BB51CB">
          <w:t xml:space="preserve"> </w:t>
        </w:r>
        <w:proofErr w:type="spellStart"/>
        <w:r w:rsidR="00BB51CB">
          <w:t>akan</w:t>
        </w:r>
        <w:proofErr w:type="spellEnd"/>
        <w:r w:rsidR="00BB51CB">
          <w:t xml:space="preserve"> </w:t>
        </w:r>
        <w:proofErr w:type="spellStart"/>
        <w:r w:rsidR="00BB51CB">
          <w:t>menjadi</w:t>
        </w:r>
        <w:proofErr w:type="spellEnd"/>
        <w:r w:rsidR="00BB51CB">
          <w:t xml:space="preserve"> </w:t>
        </w:r>
        <w:r w:rsidR="00BB51CB">
          <w:rPr>
            <w:i/>
            <w:iCs/>
          </w:rPr>
          <w:t xml:space="preserve">bottleneck </w:t>
        </w:r>
        <w:proofErr w:type="spellStart"/>
        <w:r w:rsidR="00BB51CB">
          <w:t>dalam</w:t>
        </w:r>
        <w:proofErr w:type="spellEnd"/>
        <w:r w:rsidR="00BB51CB">
          <w:t xml:space="preserve"> proses </w:t>
        </w:r>
        <w:proofErr w:type="spellStart"/>
        <w:r w:rsidR="00BB51CB">
          <w:t>operasional</w:t>
        </w:r>
        <w:proofErr w:type="spellEnd"/>
        <w:r w:rsidR="00BB51CB">
          <w:t xml:space="preserve"> </w:t>
        </w:r>
        <w:proofErr w:type="spellStart"/>
        <w:r w:rsidR="00BB51CB">
          <w:t>pemberian</w:t>
        </w:r>
        <w:proofErr w:type="spellEnd"/>
        <w:r w:rsidR="00BB51CB">
          <w:t xml:space="preserve"> </w:t>
        </w:r>
        <w:proofErr w:type="spellStart"/>
        <w:r w:rsidR="00BB51CB">
          <w:t>layanan</w:t>
        </w:r>
        <w:proofErr w:type="spellEnd"/>
        <w:r w:rsidR="00BB51CB">
          <w:t xml:space="preserve"> pada </w:t>
        </w:r>
        <w:proofErr w:type="spellStart"/>
        <w:r w:rsidR="00BB51CB">
          <w:t>konsumen</w:t>
        </w:r>
        <w:proofErr w:type="spellEnd"/>
        <w:r w:rsidR="00BB51CB">
          <w:t>.</w:t>
        </w:r>
      </w:ins>
    </w:p>
    <w:p w14:paraId="46DAAEDE" w14:textId="17AB5DA1" w:rsidR="009433C9" w:rsidRPr="00BB51CB" w:rsidRDefault="009433C9">
      <w:pPr>
        <w:spacing w:line="360" w:lineRule="auto"/>
        <w:ind w:left="720"/>
        <w:rPr>
          <w:ins w:id="2667" w:author="ilham.nur@office.ui.ac.id" w:date="2023-03-08T02:05:00Z"/>
        </w:rPr>
        <w:pPrChange w:id="2668" w:author="Ilham Nur Pratama" w:date="2023-03-08T19:14:00Z">
          <w:pPr>
            <w:ind w:left="720"/>
          </w:pPr>
        </w:pPrChange>
      </w:pPr>
      <w:ins w:id="2669" w:author="Ilham Nur Pratama" w:date="2023-03-08T19:59:00Z">
        <w:r>
          <w:t xml:space="preserve">Pada </w:t>
        </w:r>
        <w:r>
          <w:fldChar w:fldCharType="begin"/>
        </w:r>
        <w:r>
          <w:instrText xml:space="preserve"> REF _Ref129197400 \h </w:instrText>
        </w:r>
      </w:ins>
      <w:r>
        <w:fldChar w:fldCharType="separate"/>
      </w:r>
      <w:ins w:id="2670" w:author="Ilham Nur Pratama" w:date="2023-03-08T19:59:00Z">
        <w:r>
          <w:t xml:space="preserve">Gambar </w:t>
        </w:r>
        <w:r>
          <w:rPr>
            <w:noProof/>
          </w:rPr>
          <w:t>3</w:t>
        </w:r>
        <w:r>
          <w:t>.</w:t>
        </w:r>
        <w:r>
          <w:rPr>
            <w:noProof/>
          </w:rPr>
          <w:t>6</w:t>
        </w:r>
        <w:r>
          <w:fldChar w:fldCharType="end"/>
        </w:r>
        <w:r>
          <w:t xml:space="preserve"> </w:t>
        </w:r>
        <w:proofErr w:type="spellStart"/>
        <w:r>
          <w:t>menunjukan</w:t>
        </w:r>
        <w:proofErr w:type="spellEnd"/>
        <w:r>
          <w:t xml:space="preserve"> bagaimana PT PDI </w:t>
        </w:r>
        <w:proofErr w:type="spellStart"/>
        <w:r>
          <w:t>dalam</w:t>
        </w:r>
        <w:proofErr w:type="spellEnd"/>
        <w:r>
          <w:t xml:space="preserve"> </w:t>
        </w:r>
        <w:proofErr w:type="spellStart"/>
        <w:r>
          <w:t>melakukan</w:t>
        </w:r>
        <w:proofErr w:type="spellEnd"/>
        <w:r>
          <w:t xml:space="preserve"> </w:t>
        </w:r>
        <w:proofErr w:type="spellStart"/>
        <w:r>
          <w:t>penyelesaian</w:t>
        </w:r>
        <w:proofErr w:type="spellEnd"/>
        <w:r>
          <w:t xml:space="preserve"> </w:t>
        </w:r>
        <w:proofErr w:type="spellStart"/>
        <w:r>
          <w:t>pekerjaan</w:t>
        </w:r>
        <w:proofErr w:type="spellEnd"/>
        <w:r>
          <w:t xml:space="preserve"> yang </w:t>
        </w:r>
        <w:proofErr w:type="spellStart"/>
        <w:r>
          <w:t>telah</w:t>
        </w:r>
        <w:proofErr w:type="spellEnd"/>
        <w:r>
          <w:t xml:space="preserve"> </w:t>
        </w:r>
        <w:proofErr w:type="spellStart"/>
        <w:r>
          <w:t>diberikan</w:t>
        </w:r>
        <w:proofErr w:type="spellEnd"/>
        <w:r>
          <w:t xml:space="preserve">. </w:t>
        </w:r>
      </w:ins>
      <w:proofErr w:type="spellStart"/>
      <w:ins w:id="2671" w:author="Ilham Nur Pratama" w:date="2023-03-08T20:01:00Z">
        <w:r w:rsidR="006A46B7">
          <w:t>Terdapat</w:t>
        </w:r>
      </w:ins>
      <w:proofErr w:type="spellEnd"/>
      <w:ins w:id="2672" w:author="Ilham Nur Pratama" w:date="2023-03-08T20:00:00Z">
        <w:r>
          <w:t xml:space="preserve"> 46.15% </w:t>
        </w:r>
        <w:proofErr w:type="spellStart"/>
        <w:r>
          <w:t>karyawan</w:t>
        </w:r>
        <w:proofErr w:type="spellEnd"/>
        <w:r>
          <w:t xml:space="preserve"> </w:t>
        </w:r>
      </w:ins>
      <w:proofErr w:type="spellStart"/>
      <w:ins w:id="2673" w:author="Ilham Nur Pratama" w:date="2023-03-08T20:01:00Z">
        <w:r w:rsidR="006A46B7">
          <w:t>hanya</w:t>
        </w:r>
        <w:proofErr w:type="spellEnd"/>
        <w:r w:rsidR="006A46B7">
          <w:t xml:space="preserve"> </w:t>
        </w:r>
        <w:proofErr w:type="spellStart"/>
        <w:r w:rsidR="006A46B7">
          <w:t>dapat</w:t>
        </w:r>
        <w:proofErr w:type="spellEnd"/>
        <w:r w:rsidR="006A46B7">
          <w:t xml:space="preserve"> </w:t>
        </w:r>
        <w:proofErr w:type="spellStart"/>
        <w:r w:rsidR="006A46B7">
          <w:t>menyelesaikan</w:t>
        </w:r>
        <w:proofErr w:type="spellEnd"/>
        <w:r w:rsidR="006A46B7">
          <w:t xml:space="preserve"> </w:t>
        </w:r>
        <w:proofErr w:type="spellStart"/>
        <w:r w:rsidR="006A46B7">
          <w:t>setengah</w:t>
        </w:r>
        <w:proofErr w:type="spellEnd"/>
        <w:r w:rsidR="006A46B7">
          <w:t xml:space="preserve"> </w:t>
        </w:r>
        <w:proofErr w:type="spellStart"/>
        <w:r w:rsidR="006A46B7">
          <w:t>pekerjaan</w:t>
        </w:r>
        <w:proofErr w:type="spellEnd"/>
        <w:r w:rsidR="006A46B7">
          <w:t xml:space="preserve"> yang </w:t>
        </w:r>
        <w:proofErr w:type="spellStart"/>
        <w:r w:rsidR="006A46B7">
          <w:t>telah</w:t>
        </w:r>
        <w:proofErr w:type="spellEnd"/>
        <w:r w:rsidR="006A46B7">
          <w:t xml:space="preserve"> </w:t>
        </w:r>
        <w:proofErr w:type="spellStart"/>
        <w:r w:rsidR="006A46B7">
          <w:t>diberikan</w:t>
        </w:r>
        <w:proofErr w:type="spellEnd"/>
        <w:r w:rsidR="006A46B7">
          <w:t xml:space="preserve"> dengan </w:t>
        </w:r>
        <w:proofErr w:type="spellStart"/>
        <w:r w:rsidR="006A46B7">
          <w:t>tepat</w:t>
        </w:r>
        <w:proofErr w:type="spellEnd"/>
        <w:r w:rsidR="006A46B7">
          <w:t xml:space="preserve"> </w:t>
        </w:r>
        <w:proofErr w:type="spellStart"/>
        <w:r w:rsidR="006A46B7">
          <w:t>wa</w:t>
        </w:r>
      </w:ins>
      <w:ins w:id="2674" w:author="Ilham Nur Pratama" w:date="2023-03-08T20:02:00Z">
        <w:r w:rsidR="006A46B7">
          <w:t>ktu</w:t>
        </w:r>
      </w:ins>
      <w:proofErr w:type="spellEnd"/>
      <w:ins w:id="2675" w:author="Ilham Nur Pratama" w:date="2023-03-08T20:00:00Z">
        <w:r>
          <w:t>.</w:t>
        </w:r>
      </w:ins>
      <w:ins w:id="2676" w:author="Ilham Nur Pratama" w:date="2023-03-08T20:02:00Z">
        <w:r w:rsidR="006A46B7">
          <w:t xml:space="preserve"> </w:t>
        </w:r>
        <w:proofErr w:type="spellStart"/>
        <w:r w:rsidR="006A46B7">
          <w:t>Kendala</w:t>
        </w:r>
        <w:proofErr w:type="spellEnd"/>
        <w:r w:rsidR="006A46B7">
          <w:t xml:space="preserve"> </w:t>
        </w:r>
        <w:proofErr w:type="spellStart"/>
        <w:r w:rsidR="006A46B7">
          <w:t>ini</w:t>
        </w:r>
        <w:proofErr w:type="spellEnd"/>
        <w:r w:rsidR="006A46B7">
          <w:t xml:space="preserve"> </w:t>
        </w:r>
        <w:proofErr w:type="spellStart"/>
        <w:r w:rsidR="006A46B7">
          <w:t>ditambah</w:t>
        </w:r>
        <w:proofErr w:type="spellEnd"/>
        <w:r w:rsidR="006A46B7">
          <w:t xml:space="preserve"> </w:t>
        </w:r>
        <w:proofErr w:type="spellStart"/>
        <w:r w:rsidR="006A46B7">
          <w:t>sebesar</w:t>
        </w:r>
        <w:proofErr w:type="spellEnd"/>
        <w:r w:rsidR="006A46B7">
          <w:t xml:space="preserve"> 23.08% </w:t>
        </w:r>
        <w:proofErr w:type="spellStart"/>
        <w:r w:rsidR="006A46B7">
          <w:t>karyawan</w:t>
        </w:r>
        <w:proofErr w:type="spellEnd"/>
        <w:r w:rsidR="006A46B7">
          <w:t xml:space="preserve"> </w:t>
        </w:r>
        <w:proofErr w:type="spellStart"/>
        <w:r w:rsidR="006A46B7">
          <w:t>jarang</w:t>
        </w:r>
        <w:proofErr w:type="spellEnd"/>
        <w:r w:rsidR="006A46B7">
          <w:t xml:space="preserve"> </w:t>
        </w:r>
        <w:proofErr w:type="spellStart"/>
        <w:r w:rsidR="006A46B7">
          <w:t>menyelesaikan</w:t>
        </w:r>
        <w:proofErr w:type="spellEnd"/>
        <w:r w:rsidR="006A46B7">
          <w:t xml:space="preserve"> </w:t>
        </w:r>
        <w:proofErr w:type="spellStart"/>
        <w:r w:rsidR="006A46B7">
          <w:t>pekerjaan</w:t>
        </w:r>
        <w:proofErr w:type="spellEnd"/>
        <w:r w:rsidR="006A46B7">
          <w:t xml:space="preserve"> yang </w:t>
        </w:r>
        <w:proofErr w:type="spellStart"/>
        <w:r w:rsidR="006A46B7">
          <w:t>telah</w:t>
        </w:r>
        <w:proofErr w:type="spellEnd"/>
        <w:r w:rsidR="006A46B7">
          <w:t xml:space="preserve"> </w:t>
        </w:r>
        <w:proofErr w:type="spellStart"/>
        <w:r w:rsidR="006A46B7">
          <w:t>diberikan</w:t>
        </w:r>
        <w:proofErr w:type="spellEnd"/>
        <w:r w:rsidR="006A46B7">
          <w:t xml:space="preserve"> dengan </w:t>
        </w:r>
        <w:proofErr w:type="spellStart"/>
        <w:r w:rsidR="006A46B7">
          <w:t>tepat</w:t>
        </w:r>
        <w:proofErr w:type="spellEnd"/>
        <w:r w:rsidR="006A46B7">
          <w:t xml:space="preserve"> </w:t>
        </w:r>
        <w:proofErr w:type="spellStart"/>
        <w:r w:rsidR="006A46B7">
          <w:t>waktu</w:t>
        </w:r>
        <w:proofErr w:type="spellEnd"/>
        <w:r w:rsidR="006A46B7">
          <w:t xml:space="preserve">. Hal </w:t>
        </w:r>
        <w:proofErr w:type="spellStart"/>
        <w:r w:rsidR="006A46B7">
          <w:t>ini</w:t>
        </w:r>
        <w:proofErr w:type="spellEnd"/>
        <w:r w:rsidR="006A46B7">
          <w:t xml:space="preserve"> </w:t>
        </w:r>
        <w:proofErr w:type="spellStart"/>
        <w:r w:rsidR="006A46B7">
          <w:t>ten</w:t>
        </w:r>
      </w:ins>
      <w:ins w:id="2677" w:author="Ilham Nur Pratama" w:date="2023-03-08T20:03:00Z">
        <w:r w:rsidR="006A46B7">
          <w:t>tunya</w:t>
        </w:r>
        <w:proofErr w:type="spellEnd"/>
        <w:r w:rsidR="006A46B7">
          <w:t xml:space="preserve"> </w:t>
        </w:r>
        <w:proofErr w:type="spellStart"/>
        <w:r w:rsidR="006A46B7">
          <w:t>merupakan</w:t>
        </w:r>
        <w:proofErr w:type="spellEnd"/>
        <w:r w:rsidR="006A46B7">
          <w:t xml:space="preserve"> </w:t>
        </w:r>
        <w:proofErr w:type="spellStart"/>
        <w:r w:rsidR="006A46B7">
          <w:t>dampak</w:t>
        </w:r>
        <w:proofErr w:type="spellEnd"/>
        <w:r w:rsidR="006A46B7">
          <w:t xml:space="preserve"> </w:t>
        </w:r>
        <w:proofErr w:type="spellStart"/>
        <w:r w:rsidR="006A46B7">
          <w:t>dari</w:t>
        </w:r>
        <w:proofErr w:type="spellEnd"/>
        <w:r w:rsidR="006A46B7">
          <w:t xml:space="preserve"> </w:t>
        </w:r>
        <w:proofErr w:type="spellStart"/>
        <w:r w:rsidR="006A46B7">
          <w:t>mengerjakan</w:t>
        </w:r>
        <w:proofErr w:type="spellEnd"/>
        <w:r w:rsidR="006A46B7">
          <w:t xml:space="preserve"> </w:t>
        </w:r>
        <w:proofErr w:type="spellStart"/>
        <w:r w:rsidR="006A46B7">
          <w:t>pekerjaan</w:t>
        </w:r>
        <w:proofErr w:type="spellEnd"/>
        <w:r w:rsidR="006A46B7">
          <w:t xml:space="preserve"> </w:t>
        </w:r>
        <w:proofErr w:type="spellStart"/>
        <w:r w:rsidR="006A46B7">
          <w:t>lebih</w:t>
        </w:r>
        <w:proofErr w:type="spellEnd"/>
        <w:r w:rsidR="006A46B7">
          <w:t xml:space="preserve"> </w:t>
        </w:r>
        <w:proofErr w:type="spellStart"/>
        <w:r w:rsidR="006A46B7">
          <w:t>dari</w:t>
        </w:r>
        <w:proofErr w:type="spellEnd"/>
        <w:r w:rsidR="006A46B7">
          <w:t xml:space="preserve"> </w:t>
        </w:r>
        <w:proofErr w:type="spellStart"/>
        <w:r w:rsidR="006A46B7">
          <w:t>kemampuan</w:t>
        </w:r>
        <w:proofErr w:type="spellEnd"/>
        <w:r w:rsidR="006A46B7">
          <w:t xml:space="preserve"> yang </w:t>
        </w:r>
        <w:proofErr w:type="spellStart"/>
        <w:r w:rsidR="006A46B7">
          <w:t>dimiliki</w:t>
        </w:r>
        <w:proofErr w:type="spellEnd"/>
        <w:r w:rsidR="006A46B7">
          <w:t xml:space="preserve">, </w:t>
        </w:r>
        <w:proofErr w:type="spellStart"/>
        <w:r w:rsidR="006A46B7">
          <w:t>sehingga</w:t>
        </w:r>
        <w:proofErr w:type="spellEnd"/>
        <w:r w:rsidR="006A46B7">
          <w:t xml:space="preserve"> perlu </w:t>
        </w:r>
        <w:proofErr w:type="spellStart"/>
        <w:r w:rsidR="006A46B7">
          <w:t>adanya</w:t>
        </w:r>
        <w:proofErr w:type="spellEnd"/>
        <w:r w:rsidR="006A46B7">
          <w:t xml:space="preserve"> </w:t>
        </w:r>
        <w:proofErr w:type="spellStart"/>
        <w:r w:rsidR="006A46B7">
          <w:t>penundaan</w:t>
        </w:r>
        <w:proofErr w:type="spellEnd"/>
        <w:r w:rsidR="006A46B7">
          <w:t xml:space="preserve"> </w:t>
        </w:r>
        <w:proofErr w:type="spellStart"/>
        <w:r w:rsidR="006A46B7">
          <w:t>pekerjaan</w:t>
        </w:r>
        <w:proofErr w:type="spellEnd"/>
        <w:r w:rsidR="006A46B7">
          <w:t>.</w:t>
        </w:r>
      </w:ins>
    </w:p>
    <w:p w14:paraId="6115C147" w14:textId="5F6584BC" w:rsidR="0067134C" w:rsidRDefault="00D64A93">
      <w:pPr>
        <w:keepNext/>
        <w:ind w:left="720"/>
        <w:jc w:val="center"/>
        <w:rPr>
          <w:ins w:id="2678" w:author="Ilham Nur Pratama" w:date="2023-03-08T18:52:00Z"/>
        </w:rPr>
        <w:pPrChange w:id="2679" w:author="Ilham Nur Pratama" w:date="2023-03-08T19:13:00Z">
          <w:pPr>
            <w:ind w:left="720"/>
          </w:pPr>
        </w:pPrChange>
      </w:pPr>
      <w:ins w:id="2680" w:author="Ilham Nur Pratama" w:date="2023-03-08T19:13:00Z">
        <w:r>
          <w:rPr>
            <w:noProof/>
          </w:rPr>
          <w:lastRenderedPageBreak/>
          <w:drawing>
            <wp:inline distT="0" distB="0" distL="0" distR="0" wp14:anchorId="680E82D5" wp14:editId="1AEFA523">
              <wp:extent cx="3613150" cy="3216740"/>
              <wp:effectExtent l="0" t="0" r="6350" b="3175"/>
              <wp:docPr id="99" name="Picture 9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pie char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17483" cy="3220598"/>
                      </a:xfrm>
                      <a:prstGeom prst="rect">
                        <a:avLst/>
                      </a:prstGeom>
                      <a:noFill/>
                      <a:ln>
                        <a:noFill/>
                      </a:ln>
                    </pic:spPr>
                  </pic:pic>
                </a:graphicData>
              </a:graphic>
            </wp:inline>
          </w:drawing>
        </w:r>
      </w:ins>
    </w:p>
    <w:p w14:paraId="1B3F30A6" w14:textId="7A56B58C" w:rsidR="00E74EA0" w:rsidRDefault="0067134C" w:rsidP="003F0C01">
      <w:pPr>
        <w:pStyle w:val="Caption"/>
        <w:rPr>
          <w:ins w:id="2681" w:author="Ilham Nur Pratama" w:date="2023-03-08T18:52:00Z"/>
        </w:rPr>
      </w:pPr>
      <w:bookmarkStart w:id="2682" w:name="_Ref129197392"/>
      <w:ins w:id="2683" w:author="Ilham Nur Pratama" w:date="2023-03-08T18:52:00Z">
        <w:r>
          <w:t xml:space="preserve">Gambar </w:t>
        </w:r>
      </w:ins>
      <w:ins w:id="2684" w:author="ilham.nur@office.ui.ac.id" w:date="2023-03-10T23:19:00Z">
        <w:r w:rsidR="0017462A">
          <w:fldChar w:fldCharType="begin"/>
        </w:r>
        <w:r w:rsidR="0017462A">
          <w:instrText xml:space="preserve"> STYLEREF 1 \s </w:instrText>
        </w:r>
      </w:ins>
      <w:r w:rsidR="0017462A">
        <w:fldChar w:fldCharType="separate"/>
      </w:r>
      <w:r w:rsidR="0017462A">
        <w:rPr>
          <w:noProof/>
        </w:rPr>
        <w:t>3</w:t>
      </w:r>
      <w:ins w:id="2685"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2686" w:author="ilham.nur@office.ui.ac.id" w:date="2023-03-10T23:19:00Z">
        <w:r w:rsidR="0017462A">
          <w:rPr>
            <w:noProof/>
          </w:rPr>
          <w:t>4</w:t>
        </w:r>
        <w:r w:rsidR="0017462A">
          <w:fldChar w:fldCharType="end"/>
        </w:r>
      </w:ins>
      <w:ins w:id="2687" w:author="Ilham Nur Pratama" w:date="2023-03-09T00:23:00Z">
        <w:del w:id="2688" w:author="ilham.nur@office.ui.ac.id" w:date="2023-03-10T23:19:00Z">
          <w:r w:rsidR="00C56C18" w:rsidDel="0017462A">
            <w:fldChar w:fldCharType="begin"/>
          </w:r>
          <w:r w:rsidR="00C56C18" w:rsidDel="0017462A">
            <w:delInstrText xml:space="preserve"> STYLEREF 1 \s </w:delInstrText>
          </w:r>
        </w:del>
      </w:ins>
      <w:del w:id="2689" w:author="ilham.nur@office.ui.ac.id" w:date="2023-03-10T23:19:00Z">
        <w:r w:rsidR="00C56C18" w:rsidDel="0017462A">
          <w:fldChar w:fldCharType="separate"/>
        </w:r>
        <w:r w:rsidR="00C56C18" w:rsidDel="0017462A">
          <w:rPr>
            <w:noProof/>
          </w:rPr>
          <w:delText>3</w:delText>
        </w:r>
      </w:del>
      <w:ins w:id="2690" w:author="Ilham Nur Pratama" w:date="2023-03-09T00:23:00Z">
        <w:del w:id="2691"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2692" w:author="ilham.nur@office.ui.ac.id" w:date="2023-03-10T23:19:00Z">
        <w:r w:rsidR="00C56C18" w:rsidDel="0017462A">
          <w:fldChar w:fldCharType="separate"/>
        </w:r>
      </w:del>
      <w:ins w:id="2693" w:author="Ilham Nur Pratama" w:date="2023-03-09T00:23:00Z">
        <w:del w:id="2694" w:author="ilham.nur@office.ui.ac.id" w:date="2023-03-10T23:19:00Z">
          <w:r w:rsidR="00C56C18" w:rsidDel="0017462A">
            <w:rPr>
              <w:noProof/>
            </w:rPr>
            <w:delText>4</w:delText>
          </w:r>
          <w:r w:rsidR="00C56C18" w:rsidDel="0017462A">
            <w:fldChar w:fldCharType="end"/>
          </w:r>
        </w:del>
      </w:ins>
      <w:bookmarkEnd w:id="2682"/>
      <w:ins w:id="2695" w:author="Ilham Nur Pratama" w:date="2023-03-08T18:52:00Z">
        <w:r>
          <w:t xml:space="preserve"> </w:t>
        </w:r>
        <w:proofErr w:type="spellStart"/>
        <w:r>
          <w:t>Persepsi</w:t>
        </w:r>
        <w:proofErr w:type="spellEnd"/>
        <w:r>
          <w:t xml:space="preserve"> </w:t>
        </w:r>
        <w:proofErr w:type="spellStart"/>
        <w:r>
          <w:t>Karyawan</w:t>
        </w:r>
        <w:proofErr w:type="spellEnd"/>
        <w:r>
          <w:t xml:space="preserve"> PT PDI </w:t>
        </w:r>
        <w:proofErr w:type="spellStart"/>
        <w:r>
          <w:t>terhadap</w:t>
        </w:r>
        <w:proofErr w:type="spellEnd"/>
        <w:r>
          <w:t xml:space="preserve"> </w:t>
        </w:r>
        <w:proofErr w:type="spellStart"/>
        <w:r>
          <w:t>proyek</w:t>
        </w:r>
        <w:proofErr w:type="spellEnd"/>
        <w:r>
          <w:t xml:space="preserve"> yang </w:t>
        </w:r>
        <w:proofErr w:type="spellStart"/>
        <w:r>
          <w:t>dikerjakan</w:t>
        </w:r>
        <w:proofErr w:type="spellEnd"/>
      </w:ins>
    </w:p>
    <w:p w14:paraId="3F4ED645" w14:textId="77777777" w:rsidR="00A46FF5" w:rsidRDefault="00A46FF5">
      <w:pPr>
        <w:keepNext/>
        <w:ind w:left="720"/>
        <w:jc w:val="center"/>
        <w:rPr>
          <w:ins w:id="2696" w:author="Ilham Nur Pratama" w:date="2023-03-08T19:27:00Z"/>
        </w:rPr>
        <w:pPrChange w:id="2697" w:author="Ilham Nur Pratama" w:date="2023-03-08T19:27:00Z">
          <w:pPr>
            <w:ind w:left="720"/>
            <w:jc w:val="center"/>
          </w:pPr>
        </w:pPrChange>
      </w:pPr>
      <w:ins w:id="2698" w:author="Ilham Nur Pratama" w:date="2023-03-08T19:27:00Z">
        <w:r>
          <w:rPr>
            <w:noProof/>
          </w:rPr>
          <w:drawing>
            <wp:inline distT="0" distB="0" distL="0" distR="0" wp14:anchorId="77CEF9FE" wp14:editId="003AF26C">
              <wp:extent cx="3703034" cy="360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07592" cy="3611240"/>
                      </a:xfrm>
                      <a:prstGeom prst="rect">
                        <a:avLst/>
                      </a:prstGeom>
                      <a:noFill/>
                      <a:ln>
                        <a:noFill/>
                      </a:ln>
                    </pic:spPr>
                  </pic:pic>
                </a:graphicData>
              </a:graphic>
            </wp:inline>
          </w:drawing>
        </w:r>
      </w:ins>
    </w:p>
    <w:p w14:paraId="545E3FA7" w14:textId="4FDBBDF4" w:rsidR="00CE6C7D" w:rsidRDefault="00A46FF5" w:rsidP="003F0C01">
      <w:pPr>
        <w:pStyle w:val="Caption"/>
        <w:rPr>
          <w:ins w:id="2699" w:author="Ilham Nur Pratama" w:date="2023-03-08T19:28:00Z"/>
        </w:rPr>
      </w:pPr>
      <w:bookmarkStart w:id="2700" w:name="_Ref129197398"/>
      <w:ins w:id="2701" w:author="Ilham Nur Pratama" w:date="2023-03-08T19:27:00Z">
        <w:r>
          <w:t xml:space="preserve">Gambar </w:t>
        </w:r>
      </w:ins>
      <w:ins w:id="2702" w:author="ilham.nur@office.ui.ac.id" w:date="2023-03-10T23:19:00Z">
        <w:r w:rsidR="0017462A">
          <w:fldChar w:fldCharType="begin"/>
        </w:r>
        <w:r w:rsidR="0017462A">
          <w:instrText xml:space="preserve"> STYLEREF 1 \s </w:instrText>
        </w:r>
      </w:ins>
      <w:r w:rsidR="0017462A">
        <w:fldChar w:fldCharType="separate"/>
      </w:r>
      <w:r w:rsidR="0017462A">
        <w:rPr>
          <w:noProof/>
        </w:rPr>
        <w:t>3</w:t>
      </w:r>
      <w:ins w:id="2703"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2704" w:author="ilham.nur@office.ui.ac.id" w:date="2023-03-10T23:19:00Z">
        <w:r w:rsidR="0017462A">
          <w:rPr>
            <w:noProof/>
          </w:rPr>
          <w:t>5</w:t>
        </w:r>
        <w:r w:rsidR="0017462A">
          <w:fldChar w:fldCharType="end"/>
        </w:r>
      </w:ins>
      <w:ins w:id="2705" w:author="Ilham Nur Pratama" w:date="2023-03-09T00:23:00Z">
        <w:del w:id="2706" w:author="ilham.nur@office.ui.ac.id" w:date="2023-03-10T23:19:00Z">
          <w:r w:rsidR="00C56C18" w:rsidDel="0017462A">
            <w:fldChar w:fldCharType="begin"/>
          </w:r>
          <w:r w:rsidR="00C56C18" w:rsidDel="0017462A">
            <w:delInstrText xml:space="preserve"> STYLEREF 1 \s </w:delInstrText>
          </w:r>
        </w:del>
      </w:ins>
      <w:del w:id="2707" w:author="ilham.nur@office.ui.ac.id" w:date="2023-03-10T23:19:00Z">
        <w:r w:rsidR="00C56C18" w:rsidDel="0017462A">
          <w:fldChar w:fldCharType="separate"/>
        </w:r>
        <w:r w:rsidR="00C56C18" w:rsidDel="0017462A">
          <w:rPr>
            <w:noProof/>
          </w:rPr>
          <w:delText>3</w:delText>
        </w:r>
      </w:del>
      <w:ins w:id="2708" w:author="Ilham Nur Pratama" w:date="2023-03-09T00:23:00Z">
        <w:del w:id="2709"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2710" w:author="ilham.nur@office.ui.ac.id" w:date="2023-03-10T23:19:00Z">
        <w:r w:rsidR="00C56C18" w:rsidDel="0017462A">
          <w:fldChar w:fldCharType="separate"/>
        </w:r>
      </w:del>
      <w:ins w:id="2711" w:author="Ilham Nur Pratama" w:date="2023-03-09T00:23:00Z">
        <w:del w:id="2712" w:author="ilham.nur@office.ui.ac.id" w:date="2023-03-10T23:19:00Z">
          <w:r w:rsidR="00C56C18" w:rsidDel="0017462A">
            <w:rPr>
              <w:noProof/>
            </w:rPr>
            <w:delText>5</w:delText>
          </w:r>
          <w:r w:rsidR="00C56C18" w:rsidDel="0017462A">
            <w:fldChar w:fldCharType="end"/>
          </w:r>
        </w:del>
      </w:ins>
      <w:bookmarkEnd w:id="2700"/>
      <w:ins w:id="2713" w:author="Ilham Nur Pratama" w:date="2023-03-08T19:27:00Z">
        <w:r>
          <w:t xml:space="preserve"> </w:t>
        </w:r>
        <w:proofErr w:type="spellStart"/>
        <w:r>
          <w:t>Kompetensi</w:t>
        </w:r>
        <w:proofErr w:type="spellEnd"/>
        <w:r>
          <w:t xml:space="preserve"> </w:t>
        </w:r>
        <w:proofErr w:type="spellStart"/>
        <w:r>
          <w:t>Karyawan</w:t>
        </w:r>
        <w:proofErr w:type="spellEnd"/>
        <w:r>
          <w:t xml:space="preserve"> PT PDI </w:t>
        </w:r>
        <w:proofErr w:type="spellStart"/>
        <w:r>
          <w:t>dalam</w:t>
        </w:r>
        <w:proofErr w:type="spellEnd"/>
        <w:r>
          <w:t xml:space="preserve"> </w:t>
        </w:r>
        <w:proofErr w:type="spellStart"/>
        <w:r>
          <w:t>mengerjakan</w:t>
        </w:r>
        <w:proofErr w:type="spellEnd"/>
        <w:r>
          <w:t xml:space="preserve"> </w:t>
        </w:r>
        <w:proofErr w:type="spellStart"/>
        <w:r>
          <w:t>pekerjaan</w:t>
        </w:r>
        <w:proofErr w:type="spellEnd"/>
        <w:r>
          <w:t xml:space="preserve"> </w:t>
        </w:r>
        <w:proofErr w:type="spellStart"/>
        <w:r>
          <w:t>dalam</w:t>
        </w:r>
        <w:proofErr w:type="spellEnd"/>
        <w:r>
          <w:t xml:space="preserve"> </w:t>
        </w:r>
        <w:proofErr w:type="spellStart"/>
        <w:r>
          <w:t>satu</w:t>
        </w:r>
        <w:proofErr w:type="spellEnd"/>
        <w:r>
          <w:t xml:space="preserve"> </w:t>
        </w:r>
        <w:proofErr w:type="spellStart"/>
        <w:r>
          <w:t>waktu</w:t>
        </w:r>
      </w:ins>
      <w:proofErr w:type="spellEnd"/>
    </w:p>
    <w:p w14:paraId="7A14C545" w14:textId="77777777" w:rsidR="000C09CC" w:rsidRDefault="000C09CC">
      <w:pPr>
        <w:keepNext/>
        <w:jc w:val="center"/>
        <w:rPr>
          <w:ins w:id="2714" w:author="Ilham Nur Pratama" w:date="2023-03-08T19:34:00Z"/>
        </w:rPr>
        <w:pPrChange w:id="2715" w:author="Ilham Nur Pratama" w:date="2023-03-08T19:34:00Z">
          <w:pPr>
            <w:jc w:val="center"/>
          </w:pPr>
        </w:pPrChange>
      </w:pPr>
      <w:ins w:id="2716" w:author="Ilham Nur Pratama" w:date="2023-03-08T19:34:00Z">
        <w:r>
          <w:rPr>
            <w:noProof/>
          </w:rPr>
          <w:lastRenderedPageBreak/>
          <w:drawing>
            <wp:inline distT="0" distB="0" distL="0" distR="0" wp14:anchorId="10F24A83" wp14:editId="4F8FA048">
              <wp:extent cx="3467100" cy="3443046"/>
              <wp:effectExtent l="0" t="0" r="0" b="5080"/>
              <wp:docPr id="103" name="Picture 10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pie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69444" cy="3445374"/>
                      </a:xfrm>
                      <a:prstGeom prst="rect">
                        <a:avLst/>
                      </a:prstGeom>
                      <a:noFill/>
                      <a:ln>
                        <a:noFill/>
                      </a:ln>
                    </pic:spPr>
                  </pic:pic>
                </a:graphicData>
              </a:graphic>
            </wp:inline>
          </w:drawing>
        </w:r>
      </w:ins>
    </w:p>
    <w:p w14:paraId="302866B6" w14:textId="01060F69" w:rsidR="00A46FF5" w:rsidRDefault="000C09CC" w:rsidP="003F0C01">
      <w:pPr>
        <w:pStyle w:val="Caption"/>
        <w:rPr>
          <w:ins w:id="2717" w:author="Ilham Nur Pratama" w:date="2023-03-08T20:03:00Z"/>
        </w:rPr>
      </w:pPr>
      <w:bookmarkStart w:id="2718" w:name="_Ref129197400"/>
      <w:ins w:id="2719" w:author="Ilham Nur Pratama" w:date="2023-03-08T19:34:00Z">
        <w:r>
          <w:t xml:space="preserve">Gambar </w:t>
        </w:r>
      </w:ins>
      <w:ins w:id="2720" w:author="ilham.nur@office.ui.ac.id" w:date="2023-03-10T23:19:00Z">
        <w:r w:rsidR="0017462A">
          <w:fldChar w:fldCharType="begin"/>
        </w:r>
        <w:r w:rsidR="0017462A">
          <w:instrText xml:space="preserve"> STYLEREF 1 \s </w:instrText>
        </w:r>
      </w:ins>
      <w:r w:rsidR="0017462A">
        <w:fldChar w:fldCharType="separate"/>
      </w:r>
      <w:r w:rsidR="0017462A">
        <w:rPr>
          <w:noProof/>
        </w:rPr>
        <w:t>3</w:t>
      </w:r>
      <w:ins w:id="2721"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2722" w:author="ilham.nur@office.ui.ac.id" w:date="2023-03-10T23:19:00Z">
        <w:r w:rsidR="0017462A">
          <w:rPr>
            <w:noProof/>
          </w:rPr>
          <w:t>6</w:t>
        </w:r>
        <w:r w:rsidR="0017462A">
          <w:fldChar w:fldCharType="end"/>
        </w:r>
      </w:ins>
      <w:ins w:id="2723" w:author="Ilham Nur Pratama" w:date="2023-03-09T00:23:00Z">
        <w:del w:id="2724" w:author="ilham.nur@office.ui.ac.id" w:date="2023-03-10T23:19:00Z">
          <w:r w:rsidR="00C56C18" w:rsidDel="0017462A">
            <w:fldChar w:fldCharType="begin"/>
          </w:r>
          <w:r w:rsidR="00C56C18" w:rsidDel="0017462A">
            <w:delInstrText xml:space="preserve"> STYLEREF 1 \s </w:delInstrText>
          </w:r>
        </w:del>
      </w:ins>
      <w:del w:id="2725" w:author="ilham.nur@office.ui.ac.id" w:date="2023-03-10T23:19:00Z">
        <w:r w:rsidR="00C56C18" w:rsidDel="0017462A">
          <w:fldChar w:fldCharType="separate"/>
        </w:r>
        <w:r w:rsidR="00C56C18" w:rsidDel="0017462A">
          <w:rPr>
            <w:noProof/>
          </w:rPr>
          <w:delText>3</w:delText>
        </w:r>
      </w:del>
      <w:ins w:id="2726" w:author="Ilham Nur Pratama" w:date="2023-03-09T00:23:00Z">
        <w:del w:id="2727"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2728" w:author="ilham.nur@office.ui.ac.id" w:date="2023-03-10T23:19:00Z">
        <w:r w:rsidR="00C56C18" w:rsidDel="0017462A">
          <w:fldChar w:fldCharType="separate"/>
        </w:r>
      </w:del>
      <w:ins w:id="2729" w:author="Ilham Nur Pratama" w:date="2023-03-09T00:23:00Z">
        <w:del w:id="2730" w:author="ilham.nur@office.ui.ac.id" w:date="2023-03-10T23:19:00Z">
          <w:r w:rsidR="00C56C18" w:rsidDel="0017462A">
            <w:rPr>
              <w:noProof/>
            </w:rPr>
            <w:delText>6</w:delText>
          </w:r>
          <w:r w:rsidR="00C56C18" w:rsidDel="0017462A">
            <w:fldChar w:fldCharType="end"/>
          </w:r>
        </w:del>
      </w:ins>
      <w:bookmarkEnd w:id="2718"/>
      <w:ins w:id="2731" w:author="Ilham Nur Pratama" w:date="2023-03-08T19:34:00Z">
        <w:r>
          <w:t xml:space="preserve"> Performa </w:t>
        </w:r>
        <w:proofErr w:type="spellStart"/>
        <w:r>
          <w:t>karyawan</w:t>
        </w:r>
        <w:proofErr w:type="spellEnd"/>
        <w:r>
          <w:t xml:space="preserve"> PT PDI </w:t>
        </w:r>
        <w:proofErr w:type="spellStart"/>
        <w:r>
          <w:t>dalam</w:t>
        </w:r>
        <w:proofErr w:type="spellEnd"/>
        <w:r>
          <w:t xml:space="preserve"> </w:t>
        </w:r>
        <w:proofErr w:type="spellStart"/>
        <w:r>
          <w:t>menyelesaikan</w:t>
        </w:r>
        <w:proofErr w:type="spellEnd"/>
        <w:r>
          <w:t xml:space="preserve"> </w:t>
        </w:r>
        <w:proofErr w:type="spellStart"/>
        <w:r>
          <w:t>tenggat</w:t>
        </w:r>
        <w:proofErr w:type="spellEnd"/>
        <w:r>
          <w:t xml:space="preserve"> </w:t>
        </w:r>
        <w:proofErr w:type="spellStart"/>
        <w:r>
          <w:t>pekerjaan</w:t>
        </w:r>
      </w:ins>
      <w:proofErr w:type="spellEnd"/>
    </w:p>
    <w:p w14:paraId="02EE510C" w14:textId="2E75EAF3" w:rsidR="006A46B7" w:rsidRDefault="006A46B7">
      <w:pPr>
        <w:pStyle w:val="Heading3"/>
        <w:spacing w:line="360" w:lineRule="auto"/>
        <w:rPr>
          <w:ins w:id="2732" w:author="Ilham Nur Pratama" w:date="2023-03-08T20:03:00Z"/>
          <w:i/>
          <w:iCs/>
        </w:rPr>
        <w:pPrChange w:id="2733" w:author="Ilham Nur Pratama" w:date="2023-03-08T21:43:00Z">
          <w:pPr>
            <w:pStyle w:val="Heading3"/>
          </w:pPr>
        </w:pPrChange>
      </w:pPr>
      <w:ins w:id="2734" w:author="Ilham Nur Pratama" w:date="2023-03-08T20:03:00Z">
        <w:r>
          <w:t xml:space="preserve">Data </w:t>
        </w:r>
        <w:r>
          <w:rPr>
            <w:i/>
            <w:iCs/>
          </w:rPr>
          <w:t>Expert Case</w:t>
        </w:r>
      </w:ins>
    </w:p>
    <w:p w14:paraId="21F38803" w14:textId="010A86FE" w:rsidR="006A46B7" w:rsidRDefault="009E037F" w:rsidP="00404060">
      <w:pPr>
        <w:spacing w:line="360" w:lineRule="auto"/>
        <w:ind w:left="720"/>
        <w:rPr>
          <w:ins w:id="2735" w:author="Ilham Nur Pratama" w:date="2023-03-08T21:43:00Z"/>
        </w:rPr>
      </w:pPr>
      <w:ins w:id="2736" w:author="Ilham Nur Pratama" w:date="2023-03-08T20:42:00Z">
        <w:r>
          <w:t xml:space="preserve">Data hasil </w:t>
        </w:r>
      </w:ins>
      <w:proofErr w:type="spellStart"/>
      <w:ins w:id="2737" w:author="Ilham Nur Pratama" w:date="2023-03-08T20:43:00Z">
        <w:r>
          <w:t>kuesioner</w:t>
        </w:r>
        <w:proofErr w:type="spellEnd"/>
        <w:r>
          <w:t xml:space="preserve"> </w:t>
        </w:r>
        <w:r>
          <w:rPr>
            <w:i/>
            <w:iCs/>
          </w:rPr>
          <w:t xml:space="preserve">expert case </w:t>
        </w:r>
      </w:ins>
      <w:proofErr w:type="spellStart"/>
      <w:ins w:id="2738" w:author="Ilham Nur Pratama" w:date="2023-03-08T21:32:00Z">
        <w:r w:rsidR="00B64736">
          <w:t>ditunjukan</w:t>
        </w:r>
        <w:proofErr w:type="spellEnd"/>
        <w:r w:rsidR="00B64736">
          <w:t xml:space="preserve"> pada </w:t>
        </w:r>
      </w:ins>
      <w:ins w:id="2739" w:author="Ilham Nur Pratama" w:date="2023-03-08T21:42:00Z">
        <w:r w:rsidR="00725062">
          <w:fldChar w:fldCharType="begin"/>
        </w:r>
        <w:r w:rsidR="00725062">
          <w:instrText xml:space="preserve"> REF _Ref129204136 \h </w:instrText>
        </w:r>
      </w:ins>
      <w:r w:rsidR="00404060">
        <w:instrText xml:space="preserve"> \* MERGEFORMAT </w:instrText>
      </w:r>
      <w:r w:rsidR="00725062">
        <w:fldChar w:fldCharType="separate"/>
      </w:r>
      <w:ins w:id="2740" w:author="Ilham Nur Pratama" w:date="2023-03-08T21:42:00Z">
        <w:r w:rsidR="00725062">
          <w:t xml:space="preserve">Gambar </w:t>
        </w:r>
        <w:r w:rsidR="00725062">
          <w:rPr>
            <w:noProof/>
          </w:rPr>
          <w:t>3</w:t>
        </w:r>
        <w:r w:rsidR="00725062">
          <w:t>.</w:t>
        </w:r>
        <w:r w:rsidR="00725062">
          <w:rPr>
            <w:noProof/>
          </w:rPr>
          <w:t>7</w:t>
        </w:r>
        <w:r w:rsidR="00725062">
          <w:fldChar w:fldCharType="end"/>
        </w:r>
        <w:r w:rsidR="00725062">
          <w:t xml:space="preserve">, </w:t>
        </w:r>
        <w:r w:rsidR="00725062">
          <w:fldChar w:fldCharType="begin"/>
        </w:r>
        <w:r w:rsidR="00725062">
          <w:instrText xml:space="preserve"> REF _Ref129204139 \h </w:instrText>
        </w:r>
      </w:ins>
      <w:r w:rsidR="00404060">
        <w:instrText xml:space="preserve"> \* MERGEFORMAT </w:instrText>
      </w:r>
      <w:r w:rsidR="00725062">
        <w:fldChar w:fldCharType="separate"/>
      </w:r>
      <w:ins w:id="2741" w:author="Ilham Nur Pratama" w:date="2023-03-08T21:42:00Z">
        <w:r w:rsidR="00725062">
          <w:t xml:space="preserve">Gambar </w:t>
        </w:r>
        <w:r w:rsidR="00725062">
          <w:rPr>
            <w:noProof/>
          </w:rPr>
          <w:t>3</w:t>
        </w:r>
        <w:r w:rsidR="00725062">
          <w:t>.</w:t>
        </w:r>
        <w:r w:rsidR="00725062">
          <w:rPr>
            <w:noProof/>
          </w:rPr>
          <w:t>8</w:t>
        </w:r>
        <w:r w:rsidR="00725062">
          <w:fldChar w:fldCharType="end"/>
        </w:r>
        <w:r w:rsidR="00725062">
          <w:t xml:space="preserve">, </w:t>
        </w:r>
        <w:r w:rsidR="00725062">
          <w:fldChar w:fldCharType="begin"/>
        </w:r>
        <w:r w:rsidR="00725062">
          <w:instrText xml:space="preserve"> REF _Ref129204140 \h </w:instrText>
        </w:r>
      </w:ins>
      <w:r w:rsidR="00404060">
        <w:instrText xml:space="preserve"> \* MERGEFORMAT </w:instrText>
      </w:r>
      <w:r w:rsidR="00725062">
        <w:fldChar w:fldCharType="separate"/>
      </w:r>
      <w:ins w:id="2742" w:author="Ilham Nur Pratama" w:date="2023-03-08T21:42:00Z">
        <w:r w:rsidR="00725062">
          <w:t xml:space="preserve">Gambar </w:t>
        </w:r>
        <w:r w:rsidR="00725062">
          <w:rPr>
            <w:noProof/>
          </w:rPr>
          <w:t>3</w:t>
        </w:r>
        <w:r w:rsidR="00725062">
          <w:t>.</w:t>
        </w:r>
        <w:r w:rsidR="00725062">
          <w:rPr>
            <w:noProof/>
          </w:rPr>
          <w:t>9</w:t>
        </w:r>
        <w:r w:rsidR="00725062">
          <w:fldChar w:fldCharType="end"/>
        </w:r>
        <w:r w:rsidR="00725062">
          <w:t xml:space="preserve">, dan </w:t>
        </w:r>
        <w:r w:rsidR="00725062">
          <w:fldChar w:fldCharType="begin"/>
        </w:r>
        <w:r w:rsidR="00725062">
          <w:instrText xml:space="preserve"> REF _Ref129204143 \h </w:instrText>
        </w:r>
      </w:ins>
      <w:r w:rsidR="00404060">
        <w:instrText xml:space="preserve"> \* MERGEFORMAT </w:instrText>
      </w:r>
      <w:r w:rsidR="00725062">
        <w:fldChar w:fldCharType="separate"/>
      </w:r>
      <w:ins w:id="2743" w:author="Ilham Nur Pratama" w:date="2023-03-08T21:42:00Z">
        <w:r w:rsidR="00725062">
          <w:t xml:space="preserve">Gambar </w:t>
        </w:r>
        <w:r w:rsidR="00725062">
          <w:rPr>
            <w:noProof/>
          </w:rPr>
          <w:t>3</w:t>
        </w:r>
        <w:r w:rsidR="00725062">
          <w:t>.</w:t>
        </w:r>
        <w:r w:rsidR="00725062">
          <w:rPr>
            <w:noProof/>
          </w:rPr>
          <w:t>10</w:t>
        </w:r>
        <w:r w:rsidR="00725062">
          <w:fldChar w:fldCharType="end"/>
        </w:r>
      </w:ins>
      <w:ins w:id="2744" w:author="Ilham Nur Pratama" w:date="2023-03-08T21:32:00Z">
        <w:r w:rsidR="00B64736">
          <w:t>.</w:t>
        </w:r>
      </w:ins>
      <w:ins w:id="2745" w:author="Ilham Nur Pratama" w:date="2023-03-08T21:42:00Z">
        <w:r w:rsidR="00483C3A">
          <w:t xml:space="preserve"> Data yang </w:t>
        </w:r>
        <w:proofErr w:type="spellStart"/>
        <w:r w:rsidR="00483C3A">
          <w:t>telah</w:t>
        </w:r>
        <w:proofErr w:type="spellEnd"/>
        <w:r w:rsidR="00483C3A">
          <w:t xml:space="preserve"> </w:t>
        </w:r>
        <w:proofErr w:type="spellStart"/>
        <w:r w:rsidR="00483C3A">
          <w:t>didapatkan</w:t>
        </w:r>
        <w:proofErr w:type="spellEnd"/>
        <w:r w:rsidR="00483C3A">
          <w:t xml:space="preserve"> </w:t>
        </w:r>
        <w:proofErr w:type="spellStart"/>
        <w:r w:rsidR="00483C3A">
          <w:t>dari</w:t>
        </w:r>
        <w:proofErr w:type="spellEnd"/>
        <w:r w:rsidR="00483C3A">
          <w:t xml:space="preserve"> </w:t>
        </w:r>
        <w:proofErr w:type="spellStart"/>
        <w:r w:rsidR="00483C3A">
          <w:t>pakar</w:t>
        </w:r>
        <w:proofErr w:type="spellEnd"/>
        <w:r w:rsidR="00483C3A">
          <w:t xml:space="preserve"> </w:t>
        </w:r>
        <w:proofErr w:type="spellStart"/>
        <w:r w:rsidR="00483C3A">
          <w:t>selanjutnya</w:t>
        </w:r>
        <w:proofErr w:type="spellEnd"/>
        <w:r w:rsidR="00483C3A">
          <w:t xml:space="preserve"> </w:t>
        </w:r>
        <w:proofErr w:type="spellStart"/>
        <w:r w:rsidR="00483C3A">
          <w:t>akan</w:t>
        </w:r>
        <w:proofErr w:type="spellEnd"/>
        <w:r w:rsidR="00483C3A">
          <w:t xml:space="preserve"> </w:t>
        </w:r>
        <w:proofErr w:type="spellStart"/>
        <w:r w:rsidR="00483C3A">
          <w:t>menjadi</w:t>
        </w:r>
        <w:proofErr w:type="spellEnd"/>
        <w:r w:rsidR="00483C3A">
          <w:t xml:space="preserve"> </w:t>
        </w:r>
        <w:proofErr w:type="spellStart"/>
        <w:r w:rsidR="00483C3A">
          <w:t>dasar</w:t>
        </w:r>
        <w:proofErr w:type="spellEnd"/>
        <w:r w:rsidR="00483C3A">
          <w:t xml:space="preserve"> </w:t>
        </w:r>
        <w:proofErr w:type="spellStart"/>
        <w:r w:rsidR="00483C3A">
          <w:t>dalam</w:t>
        </w:r>
        <w:proofErr w:type="spellEnd"/>
        <w:r w:rsidR="00483C3A">
          <w:t xml:space="preserve"> </w:t>
        </w:r>
      </w:ins>
      <w:proofErr w:type="spellStart"/>
      <w:ins w:id="2746" w:author="Ilham Nur Pratama" w:date="2023-03-08T21:43:00Z">
        <w:r w:rsidR="00404060">
          <w:t>pembangunan</w:t>
        </w:r>
        <w:proofErr w:type="spellEnd"/>
        <w:r w:rsidR="00404060">
          <w:t xml:space="preserve"> </w:t>
        </w:r>
        <w:proofErr w:type="spellStart"/>
        <w:r w:rsidR="00404060">
          <w:t>aturan</w:t>
        </w:r>
        <w:proofErr w:type="spellEnd"/>
        <w:r w:rsidR="00404060">
          <w:t xml:space="preserve"> pada </w:t>
        </w:r>
        <w:proofErr w:type="spellStart"/>
        <w:r w:rsidR="00404060">
          <w:t>Sistem</w:t>
        </w:r>
        <w:proofErr w:type="spellEnd"/>
        <w:r w:rsidR="00404060">
          <w:t xml:space="preserve"> </w:t>
        </w:r>
        <w:proofErr w:type="spellStart"/>
        <w:r w:rsidR="00404060">
          <w:t>Optimasi</w:t>
        </w:r>
        <w:proofErr w:type="spellEnd"/>
        <w:r w:rsidR="00404060">
          <w:t xml:space="preserve"> </w:t>
        </w:r>
        <w:proofErr w:type="spellStart"/>
        <w:r w:rsidR="00404060">
          <w:t>Alokasi</w:t>
        </w:r>
        <w:proofErr w:type="spellEnd"/>
        <w:r w:rsidR="00404060">
          <w:t xml:space="preserve"> </w:t>
        </w:r>
        <w:proofErr w:type="spellStart"/>
        <w:r w:rsidR="00404060">
          <w:t>Pekerjaan</w:t>
        </w:r>
        <w:proofErr w:type="spellEnd"/>
        <w:r w:rsidR="00404060">
          <w:t xml:space="preserve"> dan </w:t>
        </w:r>
        <w:proofErr w:type="spellStart"/>
        <w:r w:rsidR="00404060">
          <w:t>Sumber</w:t>
        </w:r>
        <w:proofErr w:type="spellEnd"/>
        <w:r w:rsidR="00404060">
          <w:t xml:space="preserve"> Daya yang </w:t>
        </w:r>
        <w:proofErr w:type="spellStart"/>
        <w:r w:rsidR="00404060">
          <w:t>akan</w:t>
        </w:r>
        <w:proofErr w:type="spellEnd"/>
        <w:r w:rsidR="00404060">
          <w:t xml:space="preserve"> </w:t>
        </w:r>
        <w:proofErr w:type="spellStart"/>
        <w:r w:rsidR="00404060">
          <w:t>dibangun</w:t>
        </w:r>
        <w:proofErr w:type="spellEnd"/>
        <w:r w:rsidR="00404060">
          <w:t>.</w:t>
        </w:r>
      </w:ins>
    </w:p>
    <w:p w14:paraId="4CC23869" w14:textId="3349BCF9" w:rsidR="00404060" w:rsidRDefault="00404060" w:rsidP="00404060">
      <w:pPr>
        <w:spacing w:line="360" w:lineRule="auto"/>
        <w:ind w:left="720"/>
        <w:rPr>
          <w:ins w:id="2747" w:author="Ilham Nur Pratama" w:date="2023-03-08T22:15:00Z"/>
        </w:rPr>
      </w:pPr>
      <w:ins w:id="2748" w:author="Ilham Nur Pratama" w:date="2023-03-08T21:43:00Z">
        <w:r>
          <w:t xml:space="preserve">Pada </w:t>
        </w:r>
      </w:ins>
      <w:ins w:id="2749" w:author="Ilham Nur Pratama" w:date="2023-03-08T21:44:00Z">
        <w:r>
          <w:fldChar w:fldCharType="begin"/>
        </w:r>
        <w:r>
          <w:instrText xml:space="preserve"> REF _Ref129204136 \h </w:instrText>
        </w:r>
      </w:ins>
      <w:r>
        <w:fldChar w:fldCharType="separate"/>
      </w:r>
      <w:ins w:id="2750" w:author="Ilham Nur Pratama" w:date="2023-03-08T21:44:00Z">
        <w:r>
          <w:t xml:space="preserve">Gambar </w:t>
        </w:r>
        <w:r>
          <w:rPr>
            <w:noProof/>
          </w:rPr>
          <w:t>3</w:t>
        </w:r>
        <w:r>
          <w:t>.</w:t>
        </w:r>
        <w:r>
          <w:rPr>
            <w:noProof/>
          </w:rPr>
          <w:t>7</w:t>
        </w:r>
        <w:r>
          <w:fldChar w:fldCharType="end"/>
        </w:r>
        <w:r w:rsidR="00B528A5">
          <w:t xml:space="preserve"> para </w:t>
        </w:r>
        <w:proofErr w:type="spellStart"/>
        <w:r w:rsidR="00B528A5">
          <w:t>pakar</w:t>
        </w:r>
        <w:proofErr w:type="spellEnd"/>
        <w:r w:rsidR="00B528A5">
          <w:t xml:space="preserve"> </w:t>
        </w:r>
        <w:proofErr w:type="spellStart"/>
        <w:r w:rsidR="00B528A5">
          <w:t>dominan</w:t>
        </w:r>
        <w:proofErr w:type="spellEnd"/>
        <w:r w:rsidR="00B528A5">
          <w:t xml:space="preserve"> untuk </w:t>
        </w:r>
        <w:proofErr w:type="spellStart"/>
        <w:r w:rsidR="00B528A5">
          <w:t>memilih</w:t>
        </w:r>
        <w:proofErr w:type="spellEnd"/>
        <w:r w:rsidR="00B528A5">
          <w:t xml:space="preserve"> </w:t>
        </w:r>
        <w:proofErr w:type="spellStart"/>
        <w:r w:rsidR="00B528A5">
          <w:t>beban</w:t>
        </w:r>
        <w:proofErr w:type="spellEnd"/>
        <w:r w:rsidR="00B528A5">
          <w:t xml:space="preserve"> </w:t>
        </w:r>
        <w:proofErr w:type="spellStart"/>
        <w:r w:rsidR="00B528A5">
          <w:t>kerja</w:t>
        </w:r>
        <w:proofErr w:type="spellEnd"/>
        <w:r w:rsidR="00B528A5">
          <w:t xml:space="preserve"> </w:t>
        </w:r>
        <w:proofErr w:type="spellStart"/>
        <w:r w:rsidR="00B528A5">
          <w:t>anggota</w:t>
        </w:r>
        <w:proofErr w:type="spellEnd"/>
        <w:r w:rsidR="00B528A5">
          <w:t xml:space="preserve"> </w:t>
        </w:r>
        <w:proofErr w:type="spellStart"/>
        <w:r w:rsidR="00B528A5">
          <w:t>sebagai</w:t>
        </w:r>
        <w:proofErr w:type="spellEnd"/>
        <w:r w:rsidR="00B528A5">
          <w:t xml:space="preserve"> </w:t>
        </w:r>
        <w:proofErr w:type="spellStart"/>
        <w:r w:rsidR="00B528A5">
          <w:t>hal</w:t>
        </w:r>
        <w:proofErr w:type="spellEnd"/>
        <w:r w:rsidR="00B528A5">
          <w:t xml:space="preserve"> yang </w:t>
        </w:r>
        <w:proofErr w:type="spellStart"/>
        <w:r w:rsidR="00B528A5">
          <w:t>pertama</w:t>
        </w:r>
        <w:proofErr w:type="spellEnd"/>
        <w:r w:rsidR="00B528A5">
          <w:t xml:space="preserve"> kali </w:t>
        </w:r>
        <w:proofErr w:type="spellStart"/>
        <w:r w:rsidR="00B528A5">
          <w:t>diperhatikan</w:t>
        </w:r>
        <w:proofErr w:type="spellEnd"/>
        <w:r w:rsidR="00B528A5">
          <w:t xml:space="preserve"> </w:t>
        </w:r>
        <w:proofErr w:type="spellStart"/>
        <w:r w:rsidR="00B528A5">
          <w:t>dalam</w:t>
        </w:r>
        <w:proofErr w:type="spellEnd"/>
        <w:r w:rsidR="00B528A5">
          <w:t xml:space="preserve"> </w:t>
        </w:r>
        <w:proofErr w:type="spellStart"/>
        <w:r w:rsidR="00B528A5">
          <w:t>menentukan</w:t>
        </w:r>
        <w:proofErr w:type="spellEnd"/>
        <w:r w:rsidR="00B528A5">
          <w:t xml:space="preserve"> </w:t>
        </w:r>
        <w:proofErr w:type="spellStart"/>
        <w:r w:rsidR="00B528A5">
          <w:t>pekerjaan</w:t>
        </w:r>
        <w:proofErr w:type="spellEnd"/>
        <w:r w:rsidR="00B528A5">
          <w:t xml:space="preserve"> </w:t>
        </w:r>
        <w:proofErr w:type="spellStart"/>
        <w:r w:rsidR="00B528A5">
          <w:t>akan</w:t>
        </w:r>
        <w:proofErr w:type="spellEnd"/>
        <w:r w:rsidR="00B528A5">
          <w:t xml:space="preserve"> </w:t>
        </w:r>
        <w:proofErr w:type="spellStart"/>
        <w:r w:rsidR="00B528A5">
          <w:t>dikerjakan</w:t>
        </w:r>
        <w:proofErr w:type="spellEnd"/>
        <w:r w:rsidR="00B528A5">
          <w:t xml:space="preserve"> oleh </w:t>
        </w:r>
        <w:proofErr w:type="spellStart"/>
        <w:r w:rsidR="00B528A5">
          <w:t>siapa</w:t>
        </w:r>
        <w:proofErr w:type="spellEnd"/>
        <w:r w:rsidR="00B528A5">
          <w:t>.</w:t>
        </w:r>
      </w:ins>
      <w:ins w:id="2751" w:author="Ilham Nur Pratama" w:date="2023-03-08T22:12:00Z">
        <w:r w:rsidR="00073F6A">
          <w:t xml:space="preserve"> </w:t>
        </w:r>
        <w:proofErr w:type="spellStart"/>
        <w:r w:rsidR="00073F6A">
          <w:t>Kemudian</w:t>
        </w:r>
        <w:proofErr w:type="spellEnd"/>
        <w:r w:rsidR="00073F6A">
          <w:t xml:space="preserve"> </w:t>
        </w:r>
        <w:proofErr w:type="spellStart"/>
        <w:r w:rsidR="00073F6A" w:rsidRPr="00073F6A">
          <w:rPr>
            <w:i/>
            <w:iCs/>
            <w:rPrChange w:id="2752" w:author="Ilham Nur Pratama" w:date="2023-03-08T22:12:00Z">
              <w:rPr/>
            </w:rPrChange>
          </w:rPr>
          <w:t>hardskill</w:t>
        </w:r>
        <w:proofErr w:type="spellEnd"/>
        <w:r w:rsidR="00073F6A">
          <w:t xml:space="preserve"> dan </w:t>
        </w:r>
        <w:proofErr w:type="spellStart"/>
        <w:r w:rsidR="00073F6A" w:rsidRPr="00073F6A">
          <w:rPr>
            <w:i/>
            <w:iCs/>
            <w:rPrChange w:id="2753" w:author="Ilham Nur Pratama" w:date="2023-03-08T22:12:00Z">
              <w:rPr/>
            </w:rPrChange>
          </w:rPr>
          <w:t>softskill</w:t>
        </w:r>
        <w:proofErr w:type="spellEnd"/>
        <w:r w:rsidR="00073F6A">
          <w:rPr>
            <w:i/>
            <w:iCs/>
          </w:rPr>
          <w:t xml:space="preserve"> </w:t>
        </w:r>
        <w:proofErr w:type="spellStart"/>
        <w:r w:rsidR="00073F6A">
          <w:t>dari</w:t>
        </w:r>
        <w:proofErr w:type="spellEnd"/>
        <w:r w:rsidR="00073F6A">
          <w:t xml:space="preserve"> </w:t>
        </w:r>
        <w:proofErr w:type="spellStart"/>
        <w:r w:rsidR="00073F6A">
          <w:t>karyawan</w:t>
        </w:r>
        <w:proofErr w:type="spellEnd"/>
        <w:r w:rsidR="00073F6A">
          <w:t xml:space="preserve"> </w:t>
        </w:r>
        <w:proofErr w:type="spellStart"/>
        <w:r w:rsidR="00073F6A">
          <w:t>menjadi</w:t>
        </w:r>
        <w:proofErr w:type="spellEnd"/>
        <w:r w:rsidR="00073F6A">
          <w:t xml:space="preserve"> </w:t>
        </w:r>
        <w:proofErr w:type="spellStart"/>
        <w:r w:rsidR="00073F6A">
          <w:t>pertimbangan</w:t>
        </w:r>
        <w:proofErr w:type="spellEnd"/>
        <w:r w:rsidR="00073F6A">
          <w:t xml:space="preserve"> </w:t>
        </w:r>
        <w:proofErr w:type="spellStart"/>
        <w:r w:rsidR="00073F6A">
          <w:t>selanjutnya</w:t>
        </w:r>
        <w:proofErr w:type="spellEnd"/>
        <w:r w:rsidR="00073F6A">
          <w:t xml:space="preserve"> </w:t>
        </w:r>
        <w:proofErr w:type="spellStart"/>
        <w:r w:rsidR="00073F6A">
          <w:t>dalam</w:t>
        </w:r>
        <w:proofErr w:type="spellEnd"/>
        <w:r w:rsidR="00073F6A">
          <w:t xml:space="preserve"> </w:t>
        </w:r>
        <w:proofErr w:type="spellStart"/>
        <w:r w:rsidR="00073F6A">
          <w:t>menentukan</w:t>
        </w:r>
        <w:proofErr w:type="spellEnd"/>
        <w:r w:rsidR="00073F6A">
          <w:t xml:space="preserve"> </w:t>
        </w:r>
        <w:proofErr w:type="spellStart"/>
        <w:r w:rsidR="00073F6A">
          <w:t>sumber</w:t>
        </w:r>
        <w:proofErr w:type="spellEnd"/>
        <w:r w:rsidR="00073F6A">
          <w:t xml:space="preserve"> </w:t>
        </w:r>
        <w:proofErr w:type="spellStart"/>
        <w:r w:rsidR="00073F6A">
          <w:t>daya</w:t>
        </w:r>
        <w:proofErr w:type="spellEnd"/>
        <w:r w:rsidR="00073F6A">
          <w:t xml:space="preserve"> yang</w:t>
        </w:r>
      </w:ins>
      <w:ins w:id="2754" w:author="Ilham Nur Pratama" w:date="2023-03-08T22:13:00Z">
        <w:r w:rsidR="00073F6A">
          <w:t xml:space="preserve"> </w:t>
        </w:r>
        <w:proofErr w:type="spellStart"/>
        <w:r w:rsidR="00073F6A">
          <w:t>akan</w:t>
        </w:r>
        <w:proofErr w:type="spellEnd"/>
        <w:r w:rsidR="00073F6A">
          <w:t xml:space="preserve"> </w:t>
        </w:r>
        <w:proofErr w:type="spellStart"/>
        <w:r w:rsidR="00073F6A">
          <w:t>ditugaskan</w:t>
        </w:r>
        <w:proofErr w:type="spellEnd"/>
        <w:r w:rsidR="00073F6A">
          <w:t xml:space="preserve"> </w:t>
        </w:r>
        <w:proofErr w:type="spellStart"/>
        <w:r w:rsidR="00073F6A">
          <w:t>mengerjakan</w:t>
        </w:r>
        <w:proofErr w:type="spellEnd"/>
        <w:r w:rsidR="00073F6A">
          <w:t xml:space="preserve"> </w:t>
        </w:r>
        <w:proofErr w:type="spellStart"/>
        <w:r w:rsidR="00073F6A">
          <w:t>pekerjaan</w:t>
        </w:r>
        <w:proofErr w:type="spellEnd"/>
        <w:r w:rsidR="00073F6A">
          <w:t xml:space="preserve"> </w:t>
        </w:r>
        <w:proofErr w:type="spellStart"/>
        <w:r w:rsidR="00073F6A">
          <w:t>proyek</w:t>
        </w:r>
        <w:proofErr w:type="spellEnd"/>
        <w:r w:rsidR="00073F6A">
          <w:t>.</w:t>
        </w:r>
        <w:r w:rsidR="003A67CC">
          <w:t xml:space="preserve"> Hal </w:t>
        </w:r>
        <w:proofErr w:type="spellStart"/>
        <w:r w:rsidR="003A67CC">
          <w:t>terakhir</w:t>
        </w:r>
        <w:proofErr w:type="spellEnd"/>
        <w:r w:rsidR="003A67CC">
          <w:t xml:space="preserve"> yang </w:t>
        </w:r>
        <w:proofErr w:type="spellStart"/>
        <w:r w:rsidR="003A67CC">
          <w:t>menjadi</w:t>
        </w:r>
        <w:proofErr w:type="spellEnd"/>
        <w:r w:rsidR="003A67CC">
          <w:t xml:space="preserve"> </w:t>
        </w:r>
        <w:proofErr w:type="spellStart"/>
        <w:r w:rsidR="003A67CC">
          <w:t>pertimbangan</w:t>
        </w:r>
        <w:proofErr w:type="spellEnd"/>
        <w:r w:rsidR="003A67CC">
          <w:t xml:space="preserve"> </w:t>
        </w:r>
        <w:proofErr w:type="spellStart"/>
        <w:r w:rsidR="003A67CC">
          <w:t>dalam</w:t>
        </w:r>
        <w:proofErr w:type="spellEnd"/>
        <w:r w:rsidR="003A67CC">
          <w:t xml:space="preserve"> </w:t>
        </w:r>
        <w:proofErr w:type="spellStart"/>
        <w:r w:rsidR="003A67CC">
          <w:t>menentukan</w:t>
        </w:r>
        <w:proofErr w:type="spellEnd"/>
        <w:r w:rsidR="003A67CC">
          <w:t xml:space="preserve"> </w:t>
        </w:r>
        <w:proofErr w:type="spellStart"/>
        <w:r w:rsidR="003A67CC">
          <w:t>sumber</w:t>
        </w:r>
        <w:proofErr w:type="spellEnd"/>
        <w:r w:rsidR="003A67CC">
          <w:t xml:space="preserve"> </w:t>
        </w:r>
        <w:proofErr w:type="spellStart"/>
        <w:r w:rsidR="003A67CC">
          <w:t>daya</w:t>
        </w:r>
        <w:proofErr w:type="spellEnd"/>
        <w:r w:rsidR="003A67CC">
          <w:t xml:space="preserve"> </w:t>
        </w:r>
        <w:proofErr w:type="spellStart"/>
        <w:r w:rsidR="003A67CC">
          <w:t>pekerjaan</w:t>
        </w:r>
        <w:proofErr w:type="spellEnd"/>
        <w:r w:rsidR="003A67CC">
          <w:t xml:space="preserve"> </w:t>
        </w:r>
        <w:proofErr w:type="spellStart"/>
        <w:r w:rsidR="003A67CC">
          <w:t>adalah</w:t>
        </w:r>
        <w:proofErr w:type="spellEnd"/>
        <w:r w:rsidR="003A67CC">
          <w:t xml:space="preserve"> bagaimana </w:t>
        </w:r>
      </w:ins>
      <w:proofErr w:type="spellStart"/>
      <w:ins w:id="2755" w:author="Ilham Nur Pratama" w:date="2023-03-08T22:14:00Z">
        <w:r w:rsidR="00275492">
          <w:t>portofolio</w:t>
        </w:r>
        <w:proofErr w:type="spellEnd"/>
        <w:r w:rsidR="00275492">
          <w:t xml:space="preserve"> </w:t>
        </w:r>
        <w:proofErr w:type="spellStart"/>
        <w:r w:rsidR="00275492">
          <w:t>dari</w:t>
        </w:r>
        <w:proofErr w:type="spellEnd"/>
        <w:r w:rsidR="00275492">
          <w:t xml:space="preserve"> </w:t>
        </w:r>
        <w:proofErr w:type="spellStart"/>
        <w:r w:rsidR="00275492">
          <w:t>sumber</w:t>
        </w:r>
        <w:proofErr w:type="spellEnd"/>
        <w:r w:rsidR="00275492">
          <w:t xml:space="preserve"> </w:t>
        </w:r>
        <w:proofErr w:type="spellStart"/>
        <w:r w:rsidR="00275492">
          <w:t>daya</w:t>
        </w:r>
        <w:proofErr w:type="spellEnd"/>
        <w:r w:rsidR="00275492">
          <w:t xml:space="preserve"> </w:t>
        </w:r>
        <w:proofErr w:type="spellStart"/>
        <w:r w:rsidR="00275492">
          <w:t>sebagai</w:t>
        </w:r>
        <w:proofErr w:type="spellEnd"/>
        <w:r w:rsidR="00275492">
          <w:t xml:space="preserve"> </w:t>
        </w:r>
        <w:proofErr w:type="spellStart"/>
        <w:r w:rsidR="00275492">
          <w:t>landasan</w:t>
        </w:r>
        <w:proofErr w:type="spellEnd"/>
        <w:r w:rsidR="00275492">
          <w:t xml:space="preserve"> </w:t>
        </w:r>
        <w:proofErr w:type="spellStart"/>
        <w:r w:rsidR="00275492">
          <w:t>apaah</w:t>
        </w:r>
        <w:proofErr w:type="spellEnd"/>
        <w:r w:rsidR="00275492">
          <w:t xml:space="preserve"> </w:t>
        </w:r>
        <w:proofErr w:type="spellStart"/>
        <w:r w:rsidR="00275492">
          <w:t>sumber</w:t>
        </w:r>
        <w:proofErr w:type="spellEnd"/>
        <w:r w:rsidR="00275492">
          <w:t xml:space="preserve"> </w:t>
        </w:r>
        <w:proofErr w:type="spellStart"/>
        <w:r w:rsidR="00275492">
          <w:t>daya</w:t>
        </w:r>
        <w:proofErr w:type="spellEnd"/>
        <w:r w:rsidR="00275492">
          <w:t xml:space="preserve"> </w:t>
        </w:r>
        <w:proofErr w:type="spellStart"/>
        <w:r w:rsidR="00275492">
          <w:t>mampu</w:t>
        </w:r>
        <w:proofErr w:type="spellEnd"/>
        <w:r w:rsidR="00275492">
          <w:t xml:space="preserve"> </w:t>
        </w:r>
        <w:proofErr w:type="spellStart"/>
        <w:r w:rsidR="00275492">
          <w:t>mengerjakan</w:t>
        </w:r>
        <w:proofErr w:type="spellEnd"/>
        <w:r w:rsidR="00275492">
          <w:t xml:space="preserve"> </w:t>
        </w:r>
        <w:proofErr w:type="spellStart"/>
        <w:r w:rsidR="00275492">
          <w:t>pekerjaan</w:t>
        </w:r>
        <w:proofErr w:type="spellEnd"/>
        <w:r w:rsidR="00275492">
          <w:t xml:space="preserve"> </w:t>
        </w:r>
        <w:proofErr w:type="spellStart"/>
        <w:r w:rsidR="00275492">
          <w:t>serupa</w:t>
        </w:r>
      </w:ins>
      <w:proofErr w:type="spellEnd"/>
      <w:ins w:id="2756" w:author="Ilham Nur Pratama" w:date="2023-03-08T22:15:00Z">
        <w:r w:rsidR="00275492">
          <w:t xml:space="preserve"> </w:t>
        </w:r>
        <w:proofErr w:type="spellStart"/>
        <w:r w:rsidR="00275492">
          <w:t>atau</w:t>
        </w:r>
        <w:proofErr w:type="spellEnd"/>
        <w:r w:rsidR="00275492">
          <w:t xml:space="preserve"> tidak.</w:t>
        </w:r>
      </w:ins>
    </w:p>
    <w:p w14:paraId="72D55428" w14:textId="62A00D4F" w:rsidR="00275492" w:rsidRPr="00073F6A" w:rsidRDefault="00275492">
      <w:pPr>
        <w:spacing w:line="360" w:lineRule="auto"/>
        <w:ind w:left="720"/>
        <w:rPr>
          <w:ins w:id="2757" w:author="Ilham Nur Pratama" w:date="2023-03-08T21:32:00Z"/>
        </w:rPr>
        <w:pPrChange w:id="2758" w:author="Ilham Nur Pratama" w:date="2023-03-08T21:43:00Z">
          <w:pPr>
            <w:ind w:left="720"/>
          </w:pPr>
        </w:pPrChange>
      </w:pPr>
      <w:ins w:id="2759" w:author="Ilham Nur Pratama" w:date="2023-03-08T22:15:00Z">
        <w:r>
          <w:t xml:space="preserve">Pada </w:t>
        </w:r>
        <w:r>
          <w:fldChar w:fldCharType="begin"/>
        </w:r>
        <w:r>
          <w:instrText xml:space="preserve"> REF _Ref129204139 \h </w:instrText>
        </w:r>
      </w:ins>
      <w:r>
        <w:fldChar w:fldCharType="separate"/>
      </w:r>
      <w:ins w:id="2760" w:author="Ilham Nur Pratama" w:date="2023-03-08T22:15:00Z">
        <w:r>
          <w:t xml:space="preserve">Gambar </w:t>
        </w:r>
        <w:r>
          <w:rPr>
            <w:noProof/>
          </w:rPr>
          <w:t>3</w:t>
        </w:r>
        <w:r>
          <w:t>.</w:t>
        </w:r>
        <w:r>
          <w:rPr>
            <w:noProof/>
          </w:rPr>
          <w:t>8</w:t>
        </w:r>
        <w:r>
          <w:fldChar w:fldCharType="end"/>
        </w:r>
      </w:ins>
      <w:ins w:id="2761" w:author="Ilham Nur Pratama" w:date="2023-03-08T23:27:00Z">
        <w:r w:rsidR="00694477">
          <w:t xml:space="preserve"> </w:t>
        </w:r>
        <w:proofErr w:type="spellStart"/>
        <w:r w:rsidR="00694477">
          <w:t>menunjukan</w:t>
        </w:r>
        <w:proofErr w:type="spellEnd"/>
        <w:r w:rsidR="00694477">
          <w:t xml:space="preserve"> para </w:t>
        </w:r>
        <w:proofErr w:type="spellStart"/>
        <w:r w:rsidR="00694477">
          <w:t>pakar</w:t>
        </w:r>
        <w:proofErr w:type="spellEnd"/>
        <w:r w:rsidR="00694477">
          <w:t xml:space="preserve"> </w:t>
        </w:r>
        <w:proofErr w:type="spellStart"/>
        <w:r w:rsidR="00694477">
          <w:t>memiliki</w:t>
        </w:r>
        <w:proofErr w:type="spellEnd"/>
        <w:r w:rsidR="00694477">
          <w:t xml:space="preserve"> </w:t>
        </w:r>
        <w:proofErr w:type="spellStart"/>
        <w:r w:rsidR="00694477">
          <w:t>preferensi</w:t>
        </w:r>
        <w:proofErr w:type="spellEnd"/>
        <w:r w:rsidR="00694477">
          <w:t xml:space="preserve"> yang </w:t>
        </w:r>
        <w:proofErr w:type="spellStart"/>
        <w:r w:rsidR="00694477">
          <w:t>berbeda-beda</w:t>
        </w:r>
        <w:proofErr w:type="spellEnd"/>
        <w:r w:rsidR="00694477">
          <w:t xml:space="preserve"> </w:t>
        </w:r>
        <w:proofErr w:type="spellStart"/>
        <w:r w:rsidR="00694477">
          <w:t>dalam</w:t>
        </w:r>
        <w:proofErr w:type="spellEnd"/>
        <w:r w:rsidR="00694477">
          <w:t xml:space="preserve"> </w:t>
        </w:r>
        <w:proofErr w:type="spellStart"/>
        <w:r w:rsidR="00DD5ABE">
          <w:t>jumlah</w:t>
        </w:r>
        <w:proofErr w:type="spellEnd"/>
        <w:r w:rsidR="00DD5ABE">
          <w:t xml:space="preserve"> </w:t>
        </w:r>
        <w:proofErr w:type="spellStart"/>
        <w:r w:rsidR="00DD5ABE">
          <w:t>proyek</w:t>
        </w:r>
        <w:proofErr w:type="spellEnd"/>
        <w:r w:rsidR="00DD5ABE">
          <w:t xml:space="preserve"> yang </w:t>
        </w:r>
        <w:proofErr w:type="spellStart"/>
        <w:r w:rsidR="00DD5ABE">
          <w:t>dapat</w:t>
        </w:r>
        <w:proofErr w:type="spellEnd"/>
        <w:r w:rsidR="00DD5ABE">
          <w:t xml:space="preserve"> </w:t>
        </w:r>
        <w:proofErr w:type="spellStart"/>
        <w:r w:rsidR="00DD5ABE">
          <w:t>dibebankan</w:t>
        </w:r>
        <w:proofErr w:type="spellEnd"/>
        <w:r w:rsidR="00DD5ABE">
          <w:t xml:space="preserve"> pada </w:t>
        </w:r>
        <w:proofErr w:type="spellStart"/>
        <w:r w:rsidR="00DD5ABE">
          <w:t>seseorang</w:t>
        </w:r>
      </w:ins>
      <w:proofErr w:type="spellEnd"/>
      <w:ins w:id="2762" w:author="Ilham Nur Pratama" w:date="2023-03-08T23:28:00Z">
        <w:r w:rsidR="00DD5ABE">
          <w:t xml:space="preserve">. Hal </w:t>
        </w:r>
        <w:proofErr w:type="spellStart"/>
        <w:r w:rsidR="00DD5ABE">
          <w:t>ini</w:t>
        </w:r>
        <w:proofErr w:type="spellEnd"/>
        <w:r w:rsidR="00DD5ABE">
          <w:t xml:space="preserve"> </w:t>
        </w:r>
        <w:proofErr w:type="spellStart"/>
        <w:r w:rsidR="00DD5ABE">
          <w:t>menunjukan</w:t>
        </w:r>
        <w:proofErr w:type="spellEnd"/>
        <w:r w:rsidR="00DD5ABE">
          <w:t xml:space="preserve"> </w:t>
        </w:r>
        <w:proofErr w:type="spellStart"/>
        <w:r w:rsidR="00DD5ABE">
          <w:t>bahwa</w:t>
        </w:r>
        <w:proofErr w:type="spellEnd"/>
        <w:r w:rsidR="00DD5ABE">
          <w:t xml:space="preserve"> </w:t>
        </w:r>
        <w:proofErr w:type="spellStart"/>
        <w:r w:rsidR="00DD5ABE">
          <w:t>kemampuan</w:t>
        </w:r>
        <w:proofErr w:type="spellEnd"/>
        <w:r w:rsidR="00DD5ABE">
          <w:t xml:space="preserve"> </w:t>
        </w:r>
        <w:proofErr w:type="spellStart"/>
        <w:r w:rsidR="00DD5ABE">
          <w:t>sumber</w:t>
        </w:r>
        <w:proofErr w:type="spellEnd"/>
        <w:r w:rsidR="00DD5ABE">
          <w:t xml:space="preserve"> </w:t>
        </w:r>
        <w:proofErr w:type="spellStart"/>
        <w:r w:rsidR="00DD5ABE">
          <w:t>daya</w:t>
        </w:r>
        <w:proofErr w:type="spellEnd"/>
        <w:r w:rsidR="00DD5ABE">
          <w:t xml:space="preserve"> </w:t>
        </w:r>
        <w:proofErr w:type="spellStart"/>
        <w:r w:rsidR="00DD5ABE">
          <w:t>dalam</w:t>
        </w:r>
        <w:proofErr w:type="spellEnd"/>
        <w:r w:rsidR="00DD5ABE">
          <w:t xml:space="preserve"> </w:t>
        </w:r>
        <w:proofErr w:type="spellStart"/>
        <w:r w:rsidR="00DD5ABE">
          <w:t>menerima</w:t>
        </w:r>
        <w:proofErr w:type="spellEnd"/>
        <w:r w:rsidR="00DD5ABE">
          <w:t xml:space="preserve"> </w:t>
        </w:r>
        <w:proofErr w:type="spellStart"/>
        <w:r w:rsidR="00DD5ABE">
          <w:t>pekerjaan</w:t>
        </w:r>
        <w:proofErr w:type="spellEnd"/>
        <w:r w:rsidR="00DD5ABE">
          <w:t xml:space="preserve"> yang di </w:t>
        </w:r>
        <w:proofErr w:type="spellStart"/>
        <w:r w:rsidR="00DD5ABE">
          <w:t>disposisi</w:t>
        </w:r>
        <w:proofErr w:type="spellEnd"/>
        <w:r w:rsidR="00DD5ABE">
          <w:t xml:space="preserve"> </w:t>
        </w:r>
        <w:proofErr w:type="spellStart"/>
        <w:r w:rsidR="00DD5ABE">
          <w:t>bervariasi</w:t>
        </w:r>
        <w:proofErr w:type="spellEnd"/>
        <w:r w:rsidR="00DD5ABE">
          <w:t xml:space="preserve"> </w:t>
        </w:r>
        <w:proofErr w:type="spellStart"/>
        <w:r w:rsidR="00DD5ABE">
          <w:t>dalam</w:t>
        </w:r>
        <w:proofErr w:type="spellEnd"/>
        <w:r w:rsidR="00DD5ABE">
          <w:t xml:space="preserve"> </w:t>
        </w:r>
        <w:proofErr w:type="spellStart"/>
        <w:r w:rsidR="00DD5ABE">
          <w:t>rentang</w:t>
        </w:r>
        <w:proofErr w:type="spellEnd"/>
        <w:r w:rsidR="00DD5ABE">
          <w:t xml:space="preserve"> 2-3 </w:t>
        </w:r>
        <w:proofErr w:type="spellStart"/>
        <w:r w:rsidR="00DD5ABE">
          <w:t>Pekerjaan</w:t>
        </w:r>
        <w:proofErr w:type="spellEnd"/>
        <w:r w:rsidR="00DD5ABE">
          <w:t>.</w:t>
        </w:r>
      </w:ins>
    </w:p>
    <w:p w14:paraId="32D8E645" w14:textId="77777777" w:rsidR="00B64736" w:rsidRDefault="00B64736">
      <w:pPr>
        <w:keepNext/>
        <w:ind w:left="720"/>
        <w:rPr>
          <w:ins w:id="2763" w:author="Ilham Nur Pratama" w:date="2023-03-08T21:33:00Z"/>
        </w:rPr>
        <w:pPrChange w:id="2764" w:author="Ilham Nur Pratama" w:date="2023-03-08T21:33:00Z">
          <w:pPr>
            <w:ind w:left="720"/>
          </w:pPr>
        </w:pPrChange>
      </w:pPr>
      <w:ins w:id="2765" w:author="Ilham Nur Pratama" w:date="2023-03-08T21:32:00Z">
        <w:r>
          <w:rPr>
            <w:noProof/>
          </w:rPr>
          <w:lastRenderedPageBreak/>
          <w:drawing>
            <wp:inline distT="0" distB="0" distL="0" distR="0" wp14:anchorId="072A3908" wp14:editId="7F5B9BFB">
              <wp:extent cx="4572000" cy="2743200"/>
              <wp:effectExtent l="0" t="0" r="0" b="0"/>
              <wp:docPr id="105" name="Chart 105">
                <a:extLst xmlns:a="http://schemas.openxmlformats.org/drawingml/2006/main">
                  <a:ext uri="{FF2B5EF4-FFF2-40B4-BE49-F238E27FC236}">
                    <a16:creationId xmlns:a16="http://schemas.microsoft.com/office/drawing/2014/main" id="{1C23F151-07EB-8860-8046-752C40577A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ins>
    </w:p>
    <w:p w14:paraId="448894DB" w14:textId="3E91F68C" w:rsidR="00B64736" w:rsidRDefault="00B64736" w:rsidP="003F0C01">
      <w:pPr>
        <w:pStyle w:val="Caption"/>
        <w:rPr>
          <w:ins w:id="2766" w:author="Ilham Nur Pratama" w:date="2023-03-08T21:33:00Z"/>
        </w:rPr>
      </w:pPr>
      <w:bookmarkStart w:id="2767" w:name="_Ref129204136"/>
      <w:ins w:id="2768" w:author="Ilham Nur Pratama" w:date="2023-03-08T21:33:00Z">
        <w:r>
          <w:t xml:space="preserve">Gambar </w:t>
        </w:r>
      </w:ins>
      <w:ins w:id="2769" w:author="ilham.nur@office.ui.ac.id" w:date="2023-03-10T23:19:00Z">
        <w:r w:rsidR="0017462A">
          <w:fldChar w:fldCharType="begin"/>
        </w:r>
        <w:r w:rsidR="0017462A">
          <w:instrText xml:space="preserve"> STYLEREF 1 \s </w:instrText>
        </w:r>
      </w:ins>
      <w:r w:rsidR="0017462A">
        <w:fldChar w:fldCharType="separate"/>
      </w:r>
      <w:r w:rsidR="0017462A">
        <w:rPr>
          <w:noProof/>
        </w:rPr>
        <w:t>3</w:t>
      </w:r>
      <w:ins w:id="2770"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2771" w:author="ilham.nur@office.ui.ac.id" w:date="2023-03-10T23:19:00Z">
        <w:r w:rsidR="0017462A">
          <w:rPr>
            <w:noProof/>
          </w:rPr>
          <w:t>7</w:t>
        </w:r>
        <w:r w:rsidR="0017462A">
          <w:fldChar w:fldCharType="end"/>
        </w:r>
      </w:ins>
      <w:ins w:id="2772" w:author="Ilham Nur Pratama" w:date="2023-03-09T00:23:00Z">
        <w:del w:id="2773" w:author="ilham.nur@office.ui.ac.id" w:date="2023-03-10T23:19:00Z">
          <w:r w:rsidR="00C56C18" w:rsidDel="0017462A">
            <w:fldChar w:fldCharType="begin"/>
          </w:r>
          <w:r w:rsidR="00C56C18" w:rsidDel="0017462A">
            <w:delInstrText xml:space="preserve"> STYLEREF 1 \s </w:delInstrText>
          </w:r>
        </w:del>
      </w:ins>
      <w:del w:id="2774" w:author="ilham.nur@office.ui.ac.id" w:date="2023-03-10T23:19:00Z">
        <w:r w:rsidR="00C56C18" w:rsidDel="0017462A">
          <w:fldChar w:fldCharType="separate"/>
        </w:r>
        <w:r w:rsidR="00C56C18" w:rsidDel="0017462A">
          <w:rPr>
            <w:noProof/>
          </w:rPr>
          <w:delText>3</w:delText>
        </w:r>
      </w:del>
      <w:ins w:id="2775" w:author="Ilham Nur Pratama" w:date="2023-03-09T00:23:00Z">
        <w:del w:id="2776"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2777" w:author="ilham.nur@office.ui.ac.id" w:date="2023-03-10T23:19:00Z">
        <w:r w:rsidR="00C56C18" w:rsidDel="0017462A">
          <w:fldChar w:fldCharType="separate"/>
        </w:r>
      </w:del>
      <w:ins w:id="2778" w:author="Ilham Nur Pratama" w:date="2023-03-09T00:23:00Z">
        <w:del w:id="2779" w:author="ilham.nur@office.ui.ac.id" w:date="2023-03-10T23:19:00Z">
          <w:r w:rsidR="00C56C18" w:rsidDel="0017462A">
            <w:rPr>
              <w:noProof/>
            </w:rPr>
            <w:delText>7</w:delText>
          </w:r>
          <w:r w:rsidR="00C56C18" w:rsidDel="0017462A">
            <w:fldChar w:fldCharType="end"/>
          </w:r>
        </w:del>
      </w:ins>
      <w:bookmarkEnd w:id="2767"/>
      <w:ins w:id="2780" w:author="Ilham Nur Pratama" w:date="2023-03-08T21:33:00Z">
        <w:r>
          <w:t xml:space="preserve"> </w:t>
        </w:r>
        <w:proofErr w:type="spellStart"/>
        <w:r>
          <w:t>Pertimbangan</w:t>
        </w:r>
        <w:proofErr w:type="spellEnd"/>
        <w:r>
          <w:t xml:space="preserve"> </w:t>
        </w:r>
        <w:proofErr w:type="spellStart"/>
        <w:r>
          <w:t>pakar</w:t>
        </w:r>
        <w:proofErr w:type="spellEnd"/>
        <w:r>
          <w:t xml:space="preserve"> </w:t>
        </w:r>
        <w:proofErr w:type="spellStart"/>
        <w:r>
          <w:t>dalam</w:t>
        </w:r>
        <w:proofErr w:type="spellEnd"/>
        <w:r>
          <w:t xml:space="preserve"> </w:t>
        </w:r>
        <w:proofErr w:type="spellStart"/>
        <w:r>
          <w:t>memilih</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pekerjaaan</w:t>
        </w:r>
        <w:proofErr w:type="spellEnd"/>
      </w:ins>
    </w:p>
    <w:p w14:paraId="18B1A3D3" w14:textId="77777777" w:rsidR="00AA323F" w:rsidRDefault="00AA323F">
      <w:pPr>
        <w:keepNext/>
        <w:jc w:val="center"/>
        <w:rPr>
          <w:ins w:id="2781" w:author="Ilham Nur Pratama" w:date="2023-03-08T21:34:00Z"/>
        </w:rPr>
        <w:pPrChange w:id="2782" w:author="Ilham Nur Pratama" w:date="2023-03-08T21:34:00Z">
          <w:pPr>
            <w:jc w:val="center"/>
          </w:pPr>
        </w:pPrChange>
      </w:pPr>
      <w:ins w:id="2783" w:author="Ilham Nur Pratama" w:date="2023-03-08T21:33:00Z">
        <w:r>
          <w:rPr>
            <w:noProof/>
          </w:rPr>
          <w:drawing>
            <wp:inline distT="0" distB="0" distL="0" distR="0" wp14:anchorId="714BEEA1" wp14:editId="292153FF">
              <wp:extent cx="4572000" cy="2743200"/>
              <wp:effectExtent l="0" t="0" r="0" b="0"/>
              <wp:docPr id="106" name="Chart 106">
                <a:extLst xmlns:a="http://schemas.openxmlformats.org/drawingml/2006/main">
                  <a:ext uri="{FF2B5EF4-FFF2-40B4-BE49-F238E27FC236}">
                    <a16:creationId xmlns:a16="http://schemas.microsoft.com/office/drawing/2014/main" id="{41F0E5D1-5441-39D2-5F25-C87B7A7974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ins>
    </w:p>
    <w:p w14:paraId="74895A35" w14:textId="34599A92" w:rsidR="00B64736" w:rsidRPr="00B64736" w:rsidRDefault="00AA323F" w:rsidP="003F0C01">
      <w:pPr>
        <w:pStyle w:val="Caption"/>
        <w:rPr>
          <w:ins w:id="2784" w:author="Ilham Nur Pratama" w:date="2023-03-08T21:33:00Z"/>
        </w:rPr>
        <w:pPrChange w:id="2785" w:author="ilham.nur@office.ui.ac.id" w:date="2023-03-10T23:21:00Z">
          <w:pPr>
            <w:ind w:left="720"/>
          </w:pPr>
        </w:pPrChange>
      </w:pPr>
      <w:bookmarkStart w:id="2786" w:name="_Ref129204139"/>
      <w:ins w:id="2787" w:author="Ilham Nur Pratama" w:date="2023-03-08T21:34:00Z">
        <w:r>
          <w:t xml:space="preserve">Gambar </w:t>
        </w:r>
      </w:ins>
      <w:ins w:id="2788" w:author="ilham.nur@office.ui.ac.id" w:date="2023-03-10T23:19:00Z">
        <w:r w:rsidR="0017462A">
          <w:fldChar w:fldCharType="begin"/>
        </w:r>
        <w:r w:rsidR="0017462A">
          <w:instrText xml:space="preserve"> STYLEREF 1 \s </w:instrText>
        </w:r>
      </w:ins>
      <w:r w:rsidR="0017462A">
        <w:fldChar w:fldCharType="separate"/>
      </w:r>
      <w:r w:rsidR="0017462A">
        <w:rPr>
          <w:noProof/>
        </w:rPr>
        <w:t>3</w:t>
      </w:r>
      <w:ins w:id="2789"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2790" w:author="ilham.nur@office.ui.ac.id" w:date="2023-03-10T23:19:00Z">
        <w:r w:rsidR="0017462A">
          <w:rPr>
            <w:noProof/>
          </w:rPr>
          <w:t>8</w:t>
        </w:r>
        <w:r w:rsidR="0017462A">
          <w:fldChar w:fldCharType="end"/>
        </w:r>
      </w:ins>
      <w:ins w:id="2791" w:author="Ilham Nur Pratama" w:date="2023-03-09T00:23:00Z">
        <w:del w:id="2792" w:author="ilham.nur@office.ui.ac.id" w:date="2023-03-10T23:19:00Z">
          <w:r w:rsidR="00C56C18" w:rsidDel="0017462A">
            <w:fldChar w:fldCharType="begin"/>
          </w:r>
          <w:r w:rsidR="00C56C18" w:rsidDel="0017462A">
            <w:delInstrText xml:space="preserve"> STYLEREF 1 \s </w:delInstrText>
          </w:r>
        </w:del>
      </w:ins>
      <w:del w:id="2793" w:author="ilham.nur@office.ui.ac.id" w:date="2023-03-10T23:19:00Z">
        <w:r w:rsidR="00C56C18" w:rsidDel="0017462A">
          <w:fldChar w:fldCharType="separate"/>
        </w:r>
        <w:r w:rsidR="00C56C18" w:rsidDel="0017462A">
          <w:rPr>
            <w:noProof/>
          </w:rPr>
          <w:delText>3</w:delText>
        </w:r>
      </w:del>
      <w:ins w:id="2794" w:author="Ilham Nur Pratama" w:date="2023-03-09T00:23:00Z">
        <w:del w:id="2795"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2796" w:author="ilham.nur@office.ui.ac.id" w:date="2023-03-10T23:19:00Z">
        <w:r w:rsidR="00C56C18" w:rsidDel="0017462A">
          <w:fldChar w:fldCharType="separate"/>
        </w:r>
      </w:del>
      <w:ins w:id="2797" w:author="Ilham Nur Pratama" w:date="2023-03-09T00:23:00Z">
        <w:del w:id="2798" w:author="ilham.nur@office.ui.ac.id" w:date="2023-03-10T23:19:00Z">
          <w:r w:rsidR="00C56C18" w:rsidDel="0017462A">
            <w:rPr>
              <w:noProof/>
            </w:rPr>
            <w:delText>8</w:delText>
          </w:r>
          <w:r w:rsidR="00C56C18" w:rsidDel="0017462A">
            <w:fldChar w:fldCharType="end"/>
          </w:r>
        </w:del>
      </w:ins>
      <w:bookmarkEnd w:id="2786"/>
      <w:ins w:id="2799" w:author="Ilham Nur Pratama" w:date="2023-03-08T21:34:00Z">
        <w:r>
          <w:t xml:space="preserve"> </w:t>
        </w:r>
        <w:proofErr w:type="spellStart"/>
        <w:r>
          <w:t>Pertimbangan</w:t>
        </w:r>
        <w:proofErr w:type="spellEnd"/>
        <w:r>
          <w:t xml:space="preserve"> </w:t>
        </w:r>
        <w:proofErr w:type="spellStart"/>
        <w:r>
          <w:t>jumlah</w:t>
        </w:r>
        <w:proofErr w:type="spellEnd"/>
        <w:r>
          <w:t xml:space="preserve"> </w:t>
        </w:r>
        <w:proofErr w:type="spellStart"/>
        <w:r>
          <w:t>proyek</w:t>
        </w:r>
        <w:proofErr w:type="spellEnd"/>
        <w:r>
          <w:t xml:space="preserve"> yang </w:t>
        </w:r>
        <w:proofErr w:type="spellStart"/>
        <w:r>
          <w:t>dibebankan</w:t>
        </w:r>
        <w:proofErr w:type="spellEnd"/>
        <w:r>
          <w:t xml:space="preserve"> pada </w:t>
        </w:r>
        <w:proofErr w:type="spellStart"/>
        <w:r>
          <w:t>sumber</w:t>
        </w:r>
        <w:proofErr w:type="spellEnd"/>
        <w:r>
          <w:t xml:space="preserve"> </w:t>
        </w:r>
        <w:proofErr w:type="spellStart"/>
        <w:r>
          <w:t>daya</w:t>
        </w:r>
      </w:ins>
      <w:proofErr w:type="spellEnd"/>
    </w:p>
    <w:p w14:paraId="5C922F04" w14:textId="77777777" w:rsidR="00ED72B3" w:rsidRDefault="00ED72B3">
      <w:pPr>
        <w:keepNext/>
        <w:ind w:left="720"/>
        <w:rPr>
          <w:ins w:id="2800" w:author="Ilham Nur Pratama" w:date="2023-03-08T21:40:00Z"/>
        </w:rPr>
        <w:pPrChange w:id="2801" w:author="Ilham Nur Pratama" w:date="2023-03-08T21:40:00Z">
          <w:pPr>
            <w:ind w:left="720"/>
          </w:pPr>
        </w:pPrChange>
      </w:pPr>
      <w:ins w:id="2802" w:author="Ilham Nur Pratama" w:date="2023-03-08T21:39:00Z">
        <w:r>
          <w:rPr>
            <w:noProof/>
          </w:rPr>
          <w:lastRenderedPageBreak/>
          <w:drawing>
            <wp:inline distT="0" distB="0" distL="0" distR="0" wp14:anchorId="6B32703C" wp14:editId="7EA01B13">
              <wp:extent cx="4572000" cy="2743200"/>
              <wp:effectExtent l="0" t="0" r="0" b="0"/>
              <wp:docPr id="107" name="Chart 107">
                <a:extLst xmlns:a="http://schemas.openxmlformats.org/drawingml/2006/main">
                  <a:ext uri="{FF2B5EF4-FFF2-40B4-BE49-F238E27FC236}">
                    <a16:creationId xmlns:a16="http://schemas.microsoft.com/office/drawing/2014/main" id="{1870BB33-B43D-74B6-A094-B8307FD9FC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ins>
    </w:p>
    <w:p w14:paraId="41D837C4" w14:textId="70159F26" w:rsidR="00B64736" w:rsidRDefault="00ED72B3" w:rsidP="003F0C01">
      <w:pPr>
        <w:pStyle w:val="Caption"/>
        <w:rPr>
          <w:ins w:id="2803" w:author="Ilham Nur Pratama" w:date="2023-03-08T21:40:00Z"/>
        </w:rPr>
      </w:pPr>
      <w:bookmarkStart w:id="2804" w:name="_Ref129204140"/>
      <w:ins w:id="2805" w:author="Ilham Nur Pratama" w:date="2023-03-08T21:40:00Z">
        <w:r>
          <w:t xml:space="preserve">Gambar </w:t>
        </w:r>
      </w:ins>
      <w:ins w:id="2806" w:author="ilham.nur@office.ui.ac.id" w:date="2023-03-10T23:19:00Z">
        <w:r w:rsidR="0017462A">
          <w:fldChar w:fldCharType="begin"/>
        </w:r>
        <w:r w:rsidR="0017462A">
          <w:instrText xml:space="preserve"> STYLEREF 1 \s </w:instrText>
        </w:r>
      </w:ins>
      <w:r w:rsidR="0017462A">
        <w:fldChar w:fldCharType="separate"/>
      </w:r>
      <w:r w:rsidR="0017462A">
        <w:rPr>
          <w:noProof/>
        </w:rPr>
        <w:t>3</w:t>
      </w:r>
      <w:ins w:id="2807"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2808" w:author="ilham.nur@office.ui.ac.id" w:date="2023-03-10T23:19:00Z">
        <w:r w:rsidR="0017462A">
          <w:rPr>
            <w:noProof/>
          </w:rPr>
          <w:t>9</w:t>
        </w:r>
        <w:r w:rsidR="0017462A">
          <w:fldChar w:fldCharType="end"/>
        </w:r>
      </w:ins>
      <w:ins w:id="2809" w:author="Ilham Nur Pratama" w:date="2023-03-09T00:23:00Z">
        <w:del w:id="2810" w:author="ilham.nur@office.ui.ac.id" w:date="2023-03-10T23:19:00Z">
          <w:r w:rsidR="00C56C18" w:rsidDel="0017462A">
            <w:fldChar w:fldCharType="begin"/>
          </w:r>
          <w:r w:rsidR="00C56C18" w:rsidDel="0017462A">
            <w:delInstrText xml:space="preserve"> STYLEREF 1 \s </w:delInstrText>
          </w:r>
        </w:del>
      </w:ins>
      <w:del w:id="2811" w:author="ilham.nur@office.ui.ac.id" w:date="2023-03-10T23:19:00Z">
        <w:r w:rsidR="00C56C18" w:rsidDel="0017462A">
          <w:fldChar w:fldCharType="separate"/>
        </w:r>
        <w:r w:rsidR="00C56C18" w:rsidDel="0017462A">
          <w:rPr>
            <w:noProof/>
          </w:rPr>
          <w:delText>3</w:delText>
        </w:r>
      </w:del>
      <w:ins w:id="2812" w:author="Ilham Nur Pratama" w:date="2023-03-09T00:23:00Z">
        <w:del w:id="2813"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2814" w:author="ilham.nur@office.ui.ac.id" w:date="2023-03-10T23:19:00Z">
        <w:r w:rsidR="00C56C18" w:rsidDel="0017462A">
          <w:fldChar w:fldCharType="separate"/>
        </w:r>
      </w:del>
      <w:ins w:id="2815" w:author="Ilham Nur Pratama" w:date="2023-03-09T00:23:00Z">
        <w:del w:id="2816" w:author="ilham.nur@office.ui.ac.id" w:date="2023-03-10T23:19:00Z">
          <w:r w:rsidR="00C56C18" w:rsidDel="0017462A">
            <w:rPr>
              <w:noProof/>
            </w:rPr>
            <w:delText>9</w:delText>
          </w:r>
          <w:r w:rsidR="00C56C18" w:rsidDel="0017462A">
            <w:fldChar w:fldCharType="end"/>
          </w:r>
        </w:del>
      </w:ins>
      <w:bookmarkEnd w:id="2804"/>
      <w:ins w:id="2817" w:author="Ilham Nur Pratama" w:date="2023-03-08T21:40:00Z">
        <w:r>
          <w:t xml:space="preserve"> </w:t>
        </w:r>
        <w:proofErr w:type="spellStart"/>
        <w:r>
          <w:t>Pertimbangan</w:t>
        </w:r>
        <w:proofErr w:type="spellEnd"/>
        <w:r>
          <w:t xml:space="preserve"> </w:t>
        </w:r>
        <w:proofErr w:type="spellStart"/>
        <w:r>
          <w:t>pakar</w:t>
        </w:r>
        <w:proofErr w:type="spellEnd"/>
        <w:r>
          <w:t xml:space="preserve"> </w:t>
        </w:r>
        <w:proofErr w:type="spellStart"/>
        <w:r>
          <w:t>dalam</w:t>
        </w:r>
        <w:proofErr w:type="spellEnd"/>
        <w:r>
          <w:t xml:space="preserve"> </w:t>
        </w:r>
        <w:proofErr w:type="spellStart"/>
        <w:r>
          <w:t>menunjuk</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spesifik</w:t>
        </w:r>
        <w:proofErr w:type="spellEnd"/>
      </w:ins>
    </w:p>
    <w:p w14:paraId="38D807F2" w14:textId="77777777" w:rsidR="004D34B1" w:rsidRDefault="004D34B1">
      <w:pPr>
        <w:keepNext/>
        <w:ind w:left="720"/>
        <w:rPr>
          <w:ins w:id="2818" w:author="Ilham Nur Pratama" w:date="2023-03-08T21:41:00Z"/>
        </w:rPr>
        <w:pPrChange w:id="2819" w:author="Ilham Nur Pratama" w:date="2023-03-08T21:41:00Z">
          <w:pPr>
            <w:ind w:left="720"/>
          </w:pPr>
        </w:pPrChange>
      </w:pPr>
      <w:ins w:id="2820" w:author="Ilham Nur Pratama" w:date="2023-03-08T21:40:00Z">
        <w:r>
          <w:rPr>
            <w:noProof/>
          </w:rPr>
          <w:drawing>
            <wp:inline distT="0" distB="0" distL="0" distR="0" wp14:anchorId="15C42741" wp14:editId="5F3BA601">
              <wp:extent cx="4572000" cy="2743200"/>
              <wp:effectExtent l="0" t="0" r="0" b="0"/>
              <wp:docPr id="108" name="Chart 108">
                <a:extLst xmlns:a="http://schemas.openxmlformats.org/drawingml/2006/main">
                  <a:ext uri="{FF2B5EF4-FFF2-40B4-BE49-F238E27FC236}">
                    <a16:creationId xmlns:a16="http://schemas.microsoft.com/office/drawing/2014/main" id="{BE169E3F-67FD-2B19-37C3-A8F43DE502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ins>
    </w:p>
    <w:p w14:paraId="4119A070" w14:textId="2B982ED1" w:rsidR="004D34B1" w:rsidRDefault="004D34B1" w:rsidP="003F0C01">
      <w:pPr>
        <w:pStyle w:val="Caption"/>
        <w:rPr>
          <w:ins w:id="2821" w:author="Ilham Nur Pratama" w:date="2023-03-08T23:29:00Z"/>
        </w:rPr>
      </w:pPr>
      <w:bookmarkStart w:id="2822" w:name="_Ref129204143"/>
      <w:ins w:id="2823" w:author="Ilham Nur Pratama" w:date="2023-03-08T21:41:00Z">
        <w:r>
          <w:t xml:space="preserve">Gambar </w:t>
        </w:r>
      </w:ins>
      <w:ins w:id="2824" w:author="ilham.nur@office.ui.ac.id" w:date="2023-03-10T23:19:00Z">
        <w:r w:rsidR="0017462A">
          <w:fldChar w:fldCharType="begin"/>
        </w:r>
        <w:r w:rsidR="0017462A">
          <w:instrText xml:space="preserve"> STYLEREF 1 \s </w:instrText>
        </w:r>
      </w:ins>
      <w:r w:rsidR="0017462A">
        <w:fldChar w:fldCharType="separate"/>
      </w:r>
      <w:r w:rsidR="0017462A">
        <w:rPr>
          <w:noProof/>
        </w:rPr>
        <w:t>3</w:t>
      </w:r>
      <w:ins w:id="2825"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2826" w:author="ilham.nur@office.ui.ac.id" w:date="2023-03-10T23:19:00Z">
        <w:r w:rsidR="0017462A">
          <w:rPr>
            <w:noProof/>
          </w:rPr>
          <w:t>10</w:t>
        </w:r>
        <w:r w:rsidR="0017462A">
          <w:fldChar w:fldCharType="end"/>
        </w:r>
      </w:ins>
      <w:ins w:id="2827" w:author="Ilham Nur Pratama" w:date="2023-03-09T00:23:00Z">
        <w:del w:id="2828" w:author="ilham.nur@office.ui.ac.id" w:date="2023-03-10T23:19:00Z">
          <w:r w:rsidR="00C56C18" w:rsidDel="0017462A">
            <w:fldChar w:fldCharType="begin"/>
          </w:r>
          <w:r w:rsidR="00C56C18" w:rsidDel="0017462A">
            <w:delInstrText xml:space="preserve"> STYLEREF 1 \s </w:delInstrText>
          </w:r>
        </w:del>
      </w:ins>
      <w:del w:id="2829" w:author="ilham.nur@office.ui.ac.id" w:date="2023-03-10T23:19:00Z">
        <w:r w:rsidR="00C56C18" w:rsidDel="0017462A">
          <w:fldChar w:fldCharType="separate"/>
        </w:r>
        <w:r w:rsidR="00C56C18" w:rsidDel="0017462A">
          <w:rPr>
            <w:noProof/>
          </w:rPr>
          <w:delText>3</w:delText>
        </w:r>
      </w:del>
      <w:ins w:id="2830" w:author="Ilham Nur Pratama" w:date="2023-03-09T00:23:00Z">
        <w:del w:id="2831"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2832" w:author="ilham.nur@office.ui.ac.id" w:date="2023-03-10T23:19:00Z">
        <w:r w:rsidR="00C56C18" w:rsidDel="0017462A">
          <w:fldChar w:fldCharType="separate"/>
        </w:r>
      </w:del>
      <w:ins w:id="2833" w:author="Ilham Nur Pratama" w:date="2023-03-09T00:23:00Z">
        <w:del w:id="2834" w:author="ilham.nur@office.ui.ac.id" w:date="2023-03-10T23:19:00Z">
          <w:r w:rsidR="00C56C18" w:rsidDel="0017462A">
            <w:rPr>
              <w:noProof/>
            </w:rPr>
            <w:delText>10</w:delText>
          </w:r>
          <w:r w:rsidR="00C56C18" w:rsidDel="0017462A">
            <w:fldChar w:fldCharType="end"/>
          </w:r>
        </w:del>
      </w:ins>
      <w:bookmarkEnd w:id="2822"/>
      <w:ins w:id="2835" w:author="Ilham Nur Pratama" w:date="2023-03-08T21:41:00Z">
        <w:r>
          <w:t xml:space="preserve"> </w:t>
        </w:r>
        <w:proofErr w:type="spellStart"/>
        <w:r>
          <w:t>Pertimbangan</w:t>
        </w:r>
        <w:proofErr w:type="spellEnd"/>
        <w:r>
          <w:t xml:space="preserve"> </w:t>
        </w:r>
        <w:proofErr w:type="spellStart"/>
        <w:r>
          <w:t>Penunjukan</w:t>
        </w:r>
        <w:proofErr w:type="spellEnd"/>
        <w:r>
          <w:t xml:space="preserve"> </w:t>
        </w:r>
        <w:proofErr w:type="spellStart"/>
        <w:r>
          <w:t>Sumber</w:t>
        </w:r>
        <w:proofErr w:type="spellEnd"/>
        <w:r>
          <w:t xml:space="preserve"> Daya </w:t>
        </w:r>
        <w:proofErr w:type="spellStart"/>
        <w:r>
          <w:t>pengganti</w:t>
        </w:r>
      </w:ins>
      <w:proofErr w:type="spellEnd"/>
    </w:p>
    <w:p w14:paraId="5B9507E4" w14:textId="78C5777B" w:rsidR="00DD5ABE" w:rsidRDefault="006D5DB5" w:rsidP="0024480D">
      <w:pPr>
        <w:spacing w:line="360" w:lineRule="auto"/>
        <w:ind w:left="720"/>
        <w:rPr>
          <w:ins w:id="2836" w:author="ilham.nur@office.ui.ac.id" w:date="2023-03-10T20:47:00Z"/>
        </w:rPr>
      </w:pPr>
      <w:ins w:id="2837" w:author="Ilham Nur Pratama" w:date="2023-03-08T23:30:00Z">
        <w:r>
          <w:t xml:space="preserve">Pada </w:t>
        </w:r>
      </w:ins>
      <w:ins w:id="2838" w:author="Ilham Nur Pratama" w:date="2023-03-09T00:02:00Z">
        <w:r w:rsidR="001E7FA7">
          <w:fldChar w:fldCharType="begin"/>
        </w:r>
        <w:r w:rsidR="001E7FA7">
          <w:instrText xml:space="preserve"> REF _Ref129204140 \h </w:instrText>
        </w:r>
      </w:ins>
      <w:r w:rsidR="0024480D">
        <w:instrText xml:space="preserve"> \* MERGEFORMAT </w:instrText>
      </w:r>
      <w:r w:rsidR="001E7FA7">
        <w:fldChar w:fldCharType="separate"/>
      </w:r>
      <w:ins w:id="2839" w:author="Ilham Nur Pratama" w:date="2023-03-09T00:02:00Z">
        <w:r w:rsidR="001E7FA7">
          <w:t xml:space="preserve">Gambar </w:t>
        </w:r>
        <w:r w:rsidR="001E7FA7">
          <w:rPr>
            <w:noProof/>
          </w:rPr>
          <w:t>3</w:t>
        </w:r>
        <w:r w:rsidR="001E7FA7">
          <w:t>.</w:t>
        </w:r>
        <w:r w:rsidR="001E7FA7">
          <w:rPr>
            <w:noProof/>
          </w:rPr>
          <w:t>9</w:t>
        </w:r>
        <w:r w:rsidR="001E7FA7">
          <w:fldChar w:fldCharType="end"/>
        </w:r>
        <w:r w:rsidR="001E7FA7">
          <w:t xml:space="preserve"> </w:t>
        </w:r>
        <w:proofErr w:type="spellStart"/>
        <w:r w:rsidR="001E7FA7">
          <w:t>menunjukan</w:t>
        </w:r>
        <w:proofErr w:type="spellEnd"/>
        <w:r w:rsidR="001E7FA7">
          <w:t xml:space="preserve"> </w:t>
        </w:r>
        <w:proofErr w:type="spellStart"/>
        <w:r w:rsidR="001E7FA7">
          <w:t>kondisi</w:t>
        </w:r>
        <w:proofErr w:type="spellEnd"/>
        <w:r w:rsidR="001E7FA7">
          <w:t xml:space="preserve"> yang </w:t>
        </w:r>
        <w:proofErr w:type="spellStart"/>
        <w:r w:rsidR="001E7FA7">
          <w:t>umum</w:t>
        </w:r>
        <w:proofErr w:type="spellEnd"/>
        <w:r w:rsidR="001E7FA7">
          <w:t xml:space="preserve"> </w:t>
        </w:r>
      </w:ins>
      <w:proofErr w:type="spellStart"/>
      <w:ins w:id="2840" w:author="Ilham Nur Pratama" w:date="2023-03-09T00:03:00Z">
        <w:r w:rsidR="0024480D">
          <w:t>dijumpai</w:t>
        </w:r>
        <w:proofErr w:type="spellEnd"/>
        <w:r w:rsidR="0024480D">
          <w:t xml:space="preserve"> </w:t>
        </w:r>
      </w:ins>
      <w:ins w:id="2841" w:author="Ilham Nur Pratama" w:date="2023-03-09T00:02:00Z">
        <w:r w:rsidR="001E7FA7">
          <w:t xml:space="preserve">pada </w:t>
        </w:r>
      </w:ins>
      <w:ins w:id="2842" w:author="Ilham Nur Pratama" w:date="2023-03-09T00:03:00Z">
        <w:r w:rsidR="0024480D">
          <w:t xml:space="preserve">PT PDI. Di mana </w:t>
        </w:r>
        <w:r w:rsidR="0024480D">
          <w:rPr>
            <w:i/>
            <w:iCs/>
          </w:rPr>
          <w:t xml:space="preserve">functional manager </w:t>
        </w:r>
        <w:proofErr w:type="spellStart"/>
        <w:r w:rsidR="0024480D">
          <w:t>dapat</w:t>
        </w:r>
        <w:proofErr w:type="spellEnd"/>
        <w:r w:rsidR="0024480D">
          <w:t xml:space="preserve"> </w:t>
        </w:r>
        <w:proofErr w:type="spellStart"/>
        <w:r w:rsidR="0024480D">
          <w:t>melakukan</w:t>
        </w:r>
        <w:proofErr w:type="spellEnd"/>
        <w:r w:rsidR="0024480D">
          <w:t xml:space="preserve"> </w:t>
        </w:r>
        <w:proofErr w:type="spellStart"/>
        <w:r w:rsidR="0024480D">
          <w:t>penunjukan</w:t>
        </w:r>
        <w:proofErr w:type="spellEnd"/>
        <w:r w:rsidR="0024480D">
          <w:t xml:space="preserve"> </w:t>
        </w:r>
        <w:proofErr w:type="spellStart"/>
        <w:r w:rsidR="0024480D">
          <w:t>sumber</w:t>
        </w:r>
        <w:proofErr w:type="spellEnd"/>
        <w:r w:rsidR="0024480D">
          <w:t xml:space="preserve"> </w:t>
        </w:r>
        <w:proofErr w:type="spellStart"/>
        <w:r w:rsidR="0024480D">
          <w:t>daya</w:t>
        </w:r>
        <w:proofErr w:type="spellEnd"/>
        <w:r w:rsidR="0024480D">
          <w:t xml:space="preserve"> yang </w:t>
        </w:r>
        <w:proofErr w:type="spellStart"/>
        <w:r w:rsidR="0024480D">
          <w:t>akan</w:t>
        </w:r>
        <w:proofErr w:type="spellEnd"/>
        <w:r w:rsidR="0024480D">
          <w:t xml:space="preserve"> </w:t>
        </w:r>
        <w:proofErr w:type="spellStart"/>
        <w:r w:rsidR="0024480D">
          <w:t>mengerjakan</w:t>
        </w:r>
        <w:proofErr w:type="spellEnd"/>
        <w:r w:rsidR="0024480D">
          <w:t xml:space="preserve"> </w:t>
        </w:r>
        <w:proofErr w:type="spellStart"/>
        <w:r w:rsidR="0024480D">
          <w:t>atas</w:t>
        </w:r>
        <w:proofErr w:type="spellEnd"/>
        <w:r w:rsidR="0024480D">
          <w:t xml:space="preserve"> </w:t>
        </w:r>
        <w:proofErr w:type="spellStart"/>
        <w:r w:rsidR="0024480D">
          <w:t>suatu</w:t>
        </w:r>
        <w:proofErr w:type="spellEnd"/>
        <w:r w:rsidR="0024480D">
          <w:t xml:space="preserve"> </w:t>
        </w:r>
        <w:proofErr w:type="spellStart"/>
        <w:r w:rsidR="0024480D">
          <w:t>pekerjaan</w:t>
        </w:r>
        <w:proofErr w:type="spellEnd"/>
        <w:r w:rsidR="0024480D">
          <w:t>.</w:t>
        </w:r>
      </w:ins>
      <w:ins w:id="2843" w:author="Ilham Nur Pratama" w:date="2023-03-09T00:05:00Z">
        <w:r w:rsidR="00092340">
          <w:t xml:space="preserve"> Hal </w:t>
        </w:r>
        <w:proofErr w:type="spellStart"/>
        <w:r w:rsidR="00092340">
          <w:t>ini</w:t>
        </w:r>
        <w:proofErr w:type="spellEnd"/>
        <w:r w:rsidR="00092340">
          <w:t xml:space="preserve"> </w:t>
        </w:r>
        <w:proofErr w:type="spellStart"/>
        <w:r w:rsidR="00092340">
          <w:t>dapat</w:t>
        </w:r>
        <w:proofErr w:type="spellEnd"/>
        <w:r w:rsidR="00092340">
          <w:t xml:space="preserve"> </w:t>
        </w:r>
        <w:proofErr w:type="spellStart"/>
        <w:r w:rsidR="00092340">
          <w:t>terjadi</w:t>
        </w:r>
        <w:proofErr w:type="spellEnd"/>
        <w:r w:rsidR="00092340">
          <w:t xml:space="preserve"> </w:t>
        </w:r>
        <w:proofErr w:type="spellStart"/>
        <w:r w:rsidR="00092340">
          <w:t>karena</w:t>
        </w:r>
        <w:proofErr w:type="spellEnd"/>
        <w:r w:rsidR="00092340">
          <w:t xml:space="preserve"> </w:t>
        </w:r>
        <w:r w:rsidR="00092340">
          <w:rPr>
            <w:i/>
            <w:iCs/>
          </w:rPr>
          <w:t xml:space="preserve">functional manager </w:t>
        </w:r>
        <w:proofErr w:type="spellStart"/>
        <w:r w:rsidR="00092340">
          <w:t>memiliki</w:t>
        </w:r>
        <w:proofErr w:type="spellEnd"/>
        <w:r w:rsidR="00092340">
          <w:t xml:space="preserve"> </w:t>
        </w:r>
        <w:proofErr w:type="spellStart"/>
        <w:r w:rsidR="00092340">
          <w:t>kepercayaan</w:t>
        </w:r>
        <w:proofErr w:type="spellEnd"/>
        <w:r w:rsidR="00092340">
          <w:t xml:space="preserve"> </w:t>
        </w:r>
        <w:proofErr w:type="spellStart"/>
        <w:r w:rsidR="00092340">
          <w:t>lebih</w:t>
        </w:r>
        <w:proofErr w:type="spellEnd"/>
        <w:r w:rsidR="00092340">
          <w:t xml:space="preserve"> </w:t>
        </w:r>
        <w:proofErr w:type="spellStart"/>
        <w:r w:rsidR="00092340">
          <w:t>terh</w:t>
        </w:r>
      </w:ins>
      <w:ins w:id="2844" w:author="Ilham Nur Pratama" w:date="2023-03-09T00:06:00Z">
        <w:r w:rsidR="00092340">
          <w:t>adap</w:t>
        </w:r>
        <w:proofErr w:type="spellEnd"/>
        <w:r w:rsidR="00092340">
          <w:t xml:space="preserve"> </w:t>
        </w:r>
        <w:proofErr w:type="spellStart"/>
        <w:r w:rsidR="00092340">
          <w:t>sumber</w:t>
        </w:r>
        <w:proofErr w:type="spellEnd"/>
        <w:r w:rsidR="00092340">
          <w:t xml:space="preserve"> </w:t>
        </w:r>
        <w:proofErr w:type="spellStart"/>
        <w:r w:rsidR="00092340">
          <w:t>daya</w:t>
        </w:r>
        <w:proofErr w:type="spellEnd"/>
        <w:r w:rsidR="00092340">
          <w:t xml:space="preserve"> </w:t>
        </w:r>
        <w:proofErr w:type="spellStart"/>
        <w:r w:rsidR="00092340">
          <w:t>akibat</w:t>
        </w:r>
        <w:proofErr w:type="spellEnd"/>
        <w:r w:rsidR="00092340">
          <w:t xml:space="preserve"> </w:t>
        </w:r>
        <w:proofErr w:type="spellStart"/>
        <w:r w:rsidR="00092340">
          <w:t>kemampuan</w:t>
        </w:r>
        <w:proofErr w:type="spellEnd"/>
        <w:r w:rsidR="00092340">
          <w:t xml:space="preserve"> yang </w:t>
        </w:r>
        <w:proofErr w:type="spellStart"/>
        <w:r w:rsidR="00092340">
          <w:t>dimiliki</w:t>
        </w:r>
        <w:proofErr w:type="spellEnd"/>
        <w:r w:rsidR="00092340">
          <w:t xml:space="preserve"> di </w:t>
        </w:r>
        <w:proofErr w:type="spellStart"/>
        <w:r w:rsidR="00092340">
          <w:t>atas</w:t>
        </w:r>
        <w:proofErr w:type="spellEnd"/>
        <w:r w:rsidR="00092340">
          <w:t xml:space="preserve"> rata-rata. Adapun </w:t>
        </w:r>
        <w:proofErr w:type="spellStart"/>
        <w:r w:rsidR="00092340">
          <w:t>hal</w:t>
        </w:r>
        <w:proofErr w:type="spellEnd"/>
        <w:r w:rsidR="00092340">
          <w:t xml:space="preserve"> lain yang </w:t>
        </w:r>
        <w:proofErr w:type="spellStart"/>
        <w:r w:rsidR="00092340">
          <w:t>menyebabkan</w:t>
        </w:r>
        <w:proofErr w:type="spellEnd"/>
        <w:r w:rsidR="00092340">
          <w:t xml:space="preserve"> </w:t>
        </w:r>
        <w:r w:rsidR="00092340">
          <w:rPr>
            <w:i/>
            <w:iCs/>
          </w:rPr>
          <w:t xml:space="preserve">functional manager </w:t>
        </w:r>
        <w:proofErr w:type="spellStart"/>
        <w:r w:rsidR="00092340">
          <w:t>menunjuk</w:t>
        </w:r>
        <w:proofErr w:type="spellEnd"/>
        <w:r w:rsidR="00092340">
          <w:t xml:space="preserve"> </w:t>
        </w:r>
        <w:proofErr w:type="spellStart"/>
        <w:r w:rsidR="00092340">
          <w:t>sumber</w:t>
        </w:r>
        <w:proofErr w:type="spellEnd"/>
        <w:r w:rsidR="00092340">
          <w:t xml:space="preserve"> </w:t>
        </w:r>
        <w:proofErr w:type="spellStart"/>
        <w:r w:rsidR="00092340">
          <w:t>daya</w:t>
        </w:r>
        <w:proofErr w:type="spellEnd"/>
        <w:r w:rsidR="00092340">
          <w:t xml:space="preserve"> </w:t>
        </w:r>
        <w:proofErr w:type="spellStart"/>
        <w:r w:rsidR="00092340">
          <w:t>langsung</w:t>
        </w:r>
        <w:proofErr w:type="spellEnd"/>
        <w:r w:rsidR="00092340">
          <w:t xml:space="preserve"> </w:t>
        </w:r>
        <w:proofErr w:type="spellStart"/>
        <w:r w:rsidR="00092340">
          <w:t>tanpa</w:t>
        </w:r>
        <w:proofErr w:type="spellEnd"/>
        <w:r w:rsidR="00092340">
          <w:t xml:space="preserve"> </w:t>
        </w:r>
        <w:proofErr w:type="spellStart"/>
        <w:r w:rsidR="00092340">
          <w:t>memerhatikan</w:t>
        </w:r>
        <w:proofErr w:type="spellEnd"/>
        <w:r w:rsidR="00092340">
          <w:t xml:space="preserve"> </w:t>
        </w:r>
        <w:proofErr w:type="spellStart"/>
        <w:r w:rsidR="00092340">
          <w:t>beb</w:t>
        </w:r>
      </w:ins>
      <w:ins w:id="2845" w:author="Ilham Nur Pratama" w:date="2023-03-09T00:07:00Z">
        <w:r w:rsidR="00092340">
          <w:t>an</w:t>
        </w:r>
        <w:proofErr w:type="spellEnd"/>
        <w:r w:rsidR="00092340">
          <w:t xml:space="preserve"> </w:t>
        </w:r>
        <w:proofErr w:type="spellStart"/>
        <w:r w:rsidR="00092340">
          <w:t>dari</w:t>
        </w:r>
        <w:proofErr w:type="spellEnd"/>
        <w:r w:rsidR="00092340">
          <w:t xml:space="preserve"> </w:t>
        </w:r>
        <w:proofErr w:type="spellStart"/>
        <w:r w:rsidR="00092340">
          <w:t>sumber</w:t>
        </w:r>
        <w:proofErr w:type="spellEnd"/>
        <w:r w:rsidR="00092340">
          <w:t xml:space="preserve"> </w:t>
        </w:r>
        <w:proofErr w:type="spellStart"/>
        <w:r w:rsidR="00092340">
          <w:t>daya</w:t>
        </w:r>
        <w:proofErr w:type="spellEnd"/>
        <w:r w:rsidR="00092340">
          <w:t xml:space="preserve"> yang </w:t>
        </w:r>
        <w:proofErr w:type="spellStart"/>
        <w:r w:rsidR="00092340">
          <w:t>mengerjakan</w:t>
        </w:r>
        <w:proofErr w:type="spellEnd"/>
        <w:r w:rsidR="00092340">
          <w:t xml:space="preserve"> </w:t>
        </w:r>
        <w:proofErr w:type="spellStart"/>
        <w:r w:rsidR="00092340">
          <w:t>adalah</w:t>
        </w:r>
        <w:proofErr w:type="spellEnd"/>
        <w:r w:rsidR="00092340">
          <w:t xml:space="preserve"> </w:t>
        </w:r>
        <w:proofErr w:type="spellStart"/>
        <w:r w:rsidR="00092340">
          <w:t>mengejar</w:t>
        </w:r>
        <w:proofErr w:type="spellEnd"/>
        <w:r w:rsidR="00092340">
          <w:t xml:space="preserve"> </w:t>
        </w:r>
        <w:proofErr w:type="spellStart"/>
        <w:r w:rsidR="00092340">
          <w:t>waktu</w:t>
        </w:r>
        <w:proofErr w:type="spellEnd"/>
        <w:r w:rsidR="00092340">
          <w:t xml:space="preserve"> </w:t>
        </w:r>
        <w:proofErr w:type="spellStart"/>
        <w:r w:rsidR="00092340">
          <w:t>penyelesaian</w:t>
        </w:r>
        <w:proofErr w:type="spellEnd"/>
        <w:r w:rsidR="00092340">
          <w:t xml:space="preserve"> </w:t>
        </w:r>
        <w:proofErr w:type="spellStart"/>
        <w:r w:rsidR="00092340">
          <w:t>proyek</w:t>
        </w:r>
        <w:proofErr w:type="spellEnd"/>
        <w:r w:rsidR="00092340">
          <w:t xml:space="preserve"> yang </w:t>
        </w:r>
        <w:proofErr w:type="spellStart"/>
        <w:r w:rsidR="00092340">
          <w:t>merupakan</w:t>
        </w:r>
        <w:proofErr w:type="spellEnd"/>
        <w:r w:rsidR="00092340">
          <w:t xml:space="preserve"> </w:t>
        </w:r>
        <w:proofErr w:type="spellStart"/>
        <w:r w:rsidR="00092340">
          <w:t>imbas</w:t>
        </w:r>
        <w:proofErr w:type="spellEnd"/>
        <w:r w:rsidR="00092340">
          <w:t xml:space="preserve"> </w:t>
        </w:r>
        <w:proofErr w:type="spellStart"/>
        <w:r w:rsidR="00092340">
          <w:t>dari</w:t>
        </w:r>
        <w:proofErr w:type="spellEnd"/>
        <w:r w:rsidR="00092340">
          <w:t xml:space="preserve"> </w:t>
        </w:r>
        <w:proofErr w:type="spellStart"/>
        <w:r w:rsidR="00092340">
          <w:t>keterbatasan</w:t>
        </w:r>
        <w:proofErr w:type="spellEnd"/>
        <w:r w:rsidR="00092340">
          <w:t xml:space="preserve"> </w:t>
        </w:r>
        <w:proofErr w:type="spellStart"/>
        <w:r w:rsidR="00092340">
          <w:t>sumber</w:t>
        </w:r>
        <w:proofErr w:type="spellEnd"/>
        <w:r w:rsidR="00092340">
          <w:t xml:space="preserve"> </w:t>
        </w:r>
        <w:proofErr w:type="spellStart"/>
        <w:r w:rsidR="00092340">
          <w:t>daya</w:t>
        </w:r>
        <w:proofErr w:type="spellEnd"/>
        <w:r w:rsidR="00092340">
          <w:t>.</w:t>
        </w:r>
        <w:r w:rsidR="00782B94">
          <w:t xml:space="preserve"> Adapun </w:t>
        </w:r>
      </w:ins>
      <w:proofErr w:type="spellStart"/>
      <w:ins w:id="2846" w:author="Ilham Nur Pratama" w:date="2023-03-09T00:08:00Z">
        <w:r w:rsidR="00782B94">
          <w:t>faktor</w:t>
        </w:r>
        <w:proofErr w:type="spellEnd"/>
        <w:r w:rsidR="00782B94">
          <w:t xml:space="preserve"> minor yang </w:t>
        </w:r>
        <w:proofErr w:type="spellStart"/>
        <w:r w:rsidR="00782B94">
          <w:t>memengaruhi</w:t>
        </w:r>
        <w:proofErr w:type="spellEnd"/>
        <w:r w:rsidR="00782B94">
          <w:t xml:space="preserve"> </w:t>
        </w:r>
        <w:proofErr w:type="spellStart"/>
        <w:r w:rsidR="00782B94">
          <w:lastRenderedPageBreak/>
          <w:t>penunjukan</w:t>
        </w:r>
        <w:proofErr w:type="spellEnd"/>
        <w:r w:rsidR="00782B94">
          <w:t xml:space="preserve"> </w:t>
        </w:r>
        <w:proofErr w:type="spellStart"/>
        <w:r w:rsidR="00782B94">
          <w:t>langsung</w:t>
        </w:r>
        <w:proofErr w:type="spellEnd"/>
        <w:r w:rsidR="00782B94">
          <w:t xml:space="preserve"> </w:t>
        </w:r>
        <w:proofErr w:type="spellStart"/>
        <w:r w:rsidR="00782B94">
          <w:t>menurut</w:t>
        </w:r>
        <w:proofErr w:type="spellEnd"/>
        <w:r w:rsidR="00782B94">
          <w:t xml:space="preserve"> </w:t>
        </w:r>
        <w:proofErr w:type="spellStart"/>
        <w:r w:rsidR="00782B94">
          <w:t>pakar</w:t>
        </w:r>
        <w:proofErr w:type="spellEnd"/>
        <w:r w:rsidR="00782B94">
          <w:t xml:space="preserve"> </w:t>
        </w:r>
        <w:proofErr w:type="spellStart"/>
        <w:r w:rsidR="00782B94">
          <w:t>adalah</w:t>
        </w:r>
        <w:proofErr w:type="spellEnd"/>
        <w:r w:rsidR="00782B94">
          <w:t xml:space="preserve"> </w:t>
        </w:r>
        <w:proofErr w:type="spellStart"/>
        <w:r w:rsidR="00782B94">
          <w:t>terdapat</w:t>
        </w:r>
        <w:proofErr w:type="spellEnd"/>
        <w:r w:rsidR="00782B94">
          <w:t xml:space="preserve"> </w:t>
        </w:r>
        <w:proofErr w:type="spellStart"/>
        <w:r w:rsidR="00782B94">
          <w:t>beberapa</w:t>
        </w:r>
        <w:proofErr w:type="spellEnd"/>
        <w:r w:rsidR="00782B94">
          <w:t xml:space="preserve"> </w:t>
        </w:r>
        <w:proofErr w:type="spellStart"/>
        <w:r w:rsidR="00782B94">
          <w:t>sumber</w:t>
        </w:r>
        <w:proofErr w:type="spellEnd"/>
        <w:r w:rsidR="00782B94">
          <w:t xml:space="preserve"> </w:t>
        </w:r>
        <w:proofErr w:type="spellStart"/>
        <w:r w:rsidR="00782B94">
          <w:t>daya</w:t>
        </w:r>
        <w:proofErr w:type="spellEnd"/>
        <w:r w:rsidR="00782B94">
          <w:t xml:space="preserve"> yang </w:t>
        </w:r>
        <w:proofErr w:type="spellStart"/>
        <w:r w:rsidR="00782B94">
          <w:t>menginginkan</w:t>
        </w:r>
        <w:proofErr w:type="spellEnd"/>
        <w:r w:rsidR="00782B94">
          <w:t xml:space="preserve"> untuk </w:t>
        </w:r>
        <w:proofErr w:type="spellStart"/>
        <w:r w:rsidR="00782B94">
          <w:t>mengerjakan</w:t>
        </w:r>
        <w:proofErr w:type="spellEnd"/>
        <w:r w:rsidR="00782B94">
          <w:t xml:space="preserve"> </w:t>
        </w:r>
        <w:proofErr w:type="spellStart"/>
        <w:r w:rsidR="00782B94">
          <w:t>suatu</w:t>
        </w:r>
        <w:proofErr w:type="spellEnd"/>
        <w:r w:rsidR="00782B94">
          <w:t xml:space="preserve"> </w:t>
        </w:r>
        <w:proofErr w:type="spellStart"/>
        <w:r w:rsidR="00782B94">
          <w:t>pekerjaan</w:t>
        </w:r>
        <w:proofErr w:type="spellEnd"/>
        <w:r w:rsidR="00782B94">
          <w:t xml:space="preserve">, </w:t>
        </w:r>
        <w:proofErr w:type="spellStart"/>
        <w:r w:rsidR="00782B94">
          <w:t>karena</w:t>
        </w:r>
        <w:proofErr w:type="spellEnd"/>
        <w:r w:rsidR="00782B94">
          <w:t xml:space="preserve"> </w:t>
        </w:r>
        <w:proofErr w:type="spellStart"/>
        <w:r w:rsidR="00782B94">
          <w:t>merasa</w:t>
        </w:r>
        <w:proofErr w:type="spellEnd"/>
        <w:r w:rsidR="00782B94">
          <w:t xml:space="preserve"> </w:t>
        </w:r>
        <w:proofErr w:type="spellStart"/>
        <w:r w:rsidR="00782B94">
          <w:t>mampu</w:t>
        </w:r>
        <w:proofErr w:type="spellEnd"/>
        <w:r w:rsidR="00782B94">
          <w:t xml:space="preserve"> dan </w:t>
        </w:r>
        <w:proofErr w:type="spellStart"/>
        <w:r w:rsidR="00782B94">
          <w:t>membutuhkan</w:t>
        </w:r>
        <w:proofErr w:type="spellEnd"/>
        <w:r w:rsidR="00782B94">
          <w:t xml:space="preserve"> </w:t>
        </w:r>
        <w:proofErr w:type="spellStart"/>
        <w:r w:rsidR="00782B94">
          <w:t>tekanan</w:t>
        </w:r>
        <w:proofErr w:type="spellEnd"/>
        <w:r w:rsidR="00782B94">
          <w:t>, dan</w:t>
        </w:r>
      </w:ins>
      <w:ins w:id="2847" w:author="Ilham Nur Pratama" w:date="2023-03-09T00:09:00Z">
        <w:r w:rsidR="00782B94">
          <w:t xml:space="preserve"> </w:t>
        </w:r>
        <w:proofErr w:type="spellStart"/>
        <w:r w:rsidR="00782B94">
          <w:t>ada</w:t>
        </w:r>
        <w:proofErr w:type="spellEnd"/>
        <w:r w:rsidR="00782B94">
          <w:t xml:space="preserve"> juga yang </w:t>
        </w:r>
        <w:proofErr w:type="spellStart"/>
        <w:r w:rsidR="00782B94">
          <w:t>memiliki</w:t>
        </w:r>
        <w:proofErr w:type="spellEnd"/>
        <w:r w:rsidR="00782B94">
          <w:t xml:space="preserve"> </w:t>
        </w:r>
        <w:proofErr w:type="spellStart"/>
        <w:r w:rsidR="00782B94">
          <w:t>kedekatan</w:t>
        </w:r>
        <w:proofErr w:type="spellEnd"/>
        <w:r w:rsidR="00782B94">
          <w:t xml:space="preserve"> dengan </w:t>
        </w:r>
        <w:proofErr w:type="spellStart"/>
        <w:r w:rsidR="00782B94">
          <w:t>atasan</w:t>
        </w:r>
        <w:proofErr w:type="spellEnd"/>
        <w:r w:rsidR="00782B94">
          <w:t xml:space="preserve">, </w:t>
        </w:r>
        <w:proofErr w:type="spellStart"/>
        <w:r w:rsidR="00782B94">
          <w:t>sehingga</w:t>
        </w:r>
        <w:proofErr w:type="spellEnd"/>
        <w:r w:rsidR="00782B94">
          <w:t xml:space="preserve"> </w:t>
        </w:r>
        <w:proofErr w:type="spellStart"/>
        <w:r w:rsidR="00782B94">
          <w:t>atasan</w:t>
        </w:r>
        <w:proofErr w:type="spellEnd"/>
        <w:r w:rsidR="00782B94">
          <w:t xml:space="preserve"> </w:t>
        </w:r>
        <w:proofErr w:type="spellStart"/>
        <w:r w:rsidR="00782B94">
          <w:t>cukup</w:t>
        </w:r>
        <w:proofErr w:type="spellEnd"/>
        <w:r w:rsidR="00782B94">
          <w:t xml:space="preserve"> </w:t>
        </w:r>
        <w:proofErr w:type="spellStart"/>
        <w:r w:rsidR="00782B94">
          <w:t>memercayakan</w:t>
        </w:r>
        <w:proofErr w:type="spellEnd"/>
        <w:r w:rsidR="00782B94">
          <w:t xml:space="preserve"> </w:t>
        </w:r>
        <w:proofErr w:type="spellStart"/>
        <w:r w:rsidR="00782B94">
          <w:t>pekerjaan</w:t>
        </w:r>
        <w:proofErr w:type="spellEnd"/>
        <w:r w:rsidR="00782B94">
          <w:t xml:space="preserve"> pada </w:t>
        </w:r>
        <w:proofErr w:type="spellStart"/>
        <w:r w:rsidR="00782B94">
          <w:t>seorang</w:t>
        </w:r>
        <w:proofErr w:type="spellEnd"/>
        <w:r w:rsidR="00782B94">
          <w:t xml:space="preserve"> </w:t>
        </w:r>
        <w:proofErr w:type="spellStart"/>
        <w:r w:rsidR="00782B94">
          <w:t>sumber</w:t>
        </w:r>
        <w:proofErr w:type="spellEnd"/>
        <w:r w:rsidR="00782B94">
          <w:t xml:space="preserve"> </w:t>
        </w:r>
        <w:proofErr w:type="spellStart"/>
        <w:r w:rsidR="00782B94">
          <w:t>daya</w:t>
        </w:r>
        <w:proofErr w:type="spellEnd"/>
        <w:r w:rsidR="00782B94">
          <w:t>.</w:t>
        </w:r>
      </w:ins>
    </w:p>
    <w:p w14:paraId="2B9A9822" w14:textId="4A85376C" w:rsidR="009430A8" w:rsidRDefault="003544A8" w:rsidP="0024480D">
      <w:pPr>
        <w:spacing w:line="360" w:lineRule="auto"/>
        <w:ind w:left="720"/>
        <w:rPr>
          <w:ins w:id="2848" w:author="Ilham Nur Pratama" w:date="2023-03-09T00:10:00Z"/>
        </w:rPr>
      </w:pPr>
      <w:ins w:id="2849" w:author="ilham.nur@office.ui.ac.id" w:date="2023-03-10T20:47:00Z">
        <w:r>
          <w:t xml:space="preserve">Pada </w:t>
        </w:r>
      </w:ins>
      <w:ins w:id="2850" w:author="ilham.nur@office.ui.ac.id" w:date="2023-03-10T21:16:00Z">
        <w:r w:rsidR="00A24863">
          <w:fldChar w:fldCharType="begin"/>
        </w:r>
        <w:r w:rsidR="00A24863">
          <w:instrText xml:space="preserve"> REF _Ref129204143 \h </w:instrText>
        </w:r>
      </w:ins>
      <w:r w:rsidR="00A24863">
        <w:fldChar w:fldCharType="separate"/>
      </w:r>
      <w:ins w:id="2851" w:author="ilham.nur@office.ui.ac.id" w:date="2023-03-10T21:16:00Z">
        <w:r w:rsidR="00A24863">
          <w:t xml:space="preserve">Gambar </w:t>
        </w:r>
        <w:r w:rsidR="00A24863">
          <w:rPr>
            <w:noProof/>
          </w:rPr>
          <w:t>3</w:t>
        </w:r>
        <w:r w:rsidR="00A24863">
          <w:t>.</w:t>
        </w:r>
        <w:r w:rsidR="00A24863">
          <w:rPr>
            <w:noProof/>
          </w:rPr>
          <w:t>10</w:t>
        </w:r>
        <w:r w:rsidR="00A24863">
          <w:fldChar w:fldCharType="end"/>
        </w:r>
        <w:r w:rsidR="00A24863">
          <w:t xml:space="preserve">, </w:t>
        </w:r>
        <w:proofErr w:type="spellStart"/>
        <w:r w:rsidR="00A24863">
          <w:t>menunjukan</w:t>
        </w:r>
        <w:proofErr w:type="spellEnd"/>
        <w:r w:rsidR="00A24863">
          <w:t xml:space="preserve"> bagaimana para </w:t>
        </w:r>
        <w:proofErr w:type="spellStart"/>
        <w:r w:rsidR="00A24863">
          <w:t>pakar</w:t>
        </w:r>
        <w:proofErr w:type="spellEnd"/>
        <w:r w:rsidR="00A24863">
          <w:t xml:space="preserve"> di PT PDI </w:t>
        </w:r>
        <w:proofErr w:type="spellStart"/>
        <w:r w:rsidR="00A24863">
          <w:t>melakukan</w:t>
        </w:r>
        <w:proofErr w:type="spellEnd"/>
        <w:r w:rsidR="00A24863">
          <w:t xml:space="preserve"> </w:t>
        </w:r>
        <w:proofErr w:type="spellStart"/>
        <w:r w:rsidR="00A24863">
          <w:t>pemilihan</w:t>
        </w:r>
        <w:proofErr w:type="spellEnd"/>
        <w:r w:rsidR="00A24863">
          <w:t xml:space="preserve"> </w:t>
        </w:r>
        <w:proofErr w:type="spellStart"/>
        <w:r w:rsidR="00A24863">
          <w:t>sumber</w:t>
        </w:r>
        <w:proofErr w:type="spellEnd"/>
        <w:r w:rsidR="00A24863">
          <w:t xml:space="preserve"> </w:t>
        </w:r>
        <w:proofErr w:type="spellStart"/>
        <w:r w:rsidR="00A24863">
          <w:t>daya</w:t>
        </w:r>
        <w:proofErr w:type="spellEnd"/>
        <w:r w:rsidR="00A24863">
          <w:t xml:space="preserve"> </w:t>
        </w:r>
        <w:proofErr w:type="spellStart"/>
        <w:r w:rsidR="00A24863">
          <w:t>pengganti</w:t>
        </w:r>
        <w:proofErr w:type="spellEnd"/>
        <w:r w:rsidR="00A24863">
          <w:t xml:space="preserve"> </w:t>
        </w:r>
        <w:proofErr w:type="spellStart"/>
        <w:r w:rsidR="00A24863">
          <w:t>apabila</w:t>
        </w:r>
        <w:proofErr w:type="spellEnd"/>
        <w:r w:rsidR="00A24863">
          <w:t xml:space="preserve"> </w:t>
        </w:r>
        <w:proofErr w:type="spellStart"/>
        <w:r w:rsidR="00A24863">
          <w:t>terdapat</w:t>
        </w:r>
        <w:proofErr w:type="spellEnd"/>
        <w:r w:rsidR="00A24863">
          <w:t xml:space="preserve"> </w:t>
        </w:r>
        <w:proofErr w:type="spellStart"/>
        <w:r w:rsidR="00A24863">
          <w:t>sumber</w:t>
        </w:r>
        <w:proofErr w:type="spellEnd"/>
        <w:r w:rsidR="00A24863">
          <w:t xml:space="preserve"> </w:t>
        </w:r>
        <w:proofErr w:type="spellStart"/>
        <w:r w:rsidR="00A24863">
          <w:t>daya</w:t>
        </w:r>
        <w:proofErr w:type="spellEnd"/>
        <w:r w:rsidR="00A24863">
          <w:t xml:space="preserve"> yang </w:t>
        </w:r>
        <w:proofErr w:type="spellStart"/>
        <w:r w:rsidR="00A24863">
          <w:t>sedang</w:t>
        </w:r>
        <w:proofErr w:type="spellEnd"/>
        <w:r w:rsidR="00A24863">
          <w:t xml:space="preserve"> </w:t>
        </w:r>
        <w:proofErr w:type="spellStart"/>
        <w:r w:rsidR="00A24863">
          <w:t>melakukan</w:t>
        </w:r>
        <w:proofErr w:type="spellEnd"/>
        <w:r w:rsidR="00A24863">
          <w:t xml:space="preserve"> </w:t>
        </w:r>
        <w:proofErr w:type="spellStart"/>
        <w:r w:rsidR="00A24863">
          <w:t>pekerjaan</w:t>
        </w:r>
        <w:proofErr w:type="spellEnd"/>
        <w:r w:rsidR="00A24863">
          <w:t xml:space="preserve"> </w:t>
        </w:r>
        <w:proofErr w:type="spellStart"/>
        <w:r w:rsidR="00A24863">
          <w:t>mengalami</w:t>
        </w:r>
        <w:proofErr w:type="spellEnd"/>
        <w:r w:rsidR="00A24863">
          <w:t xml:space="preserve"> </w:t>
        </w:r>
        <w:proofErr w:type="spellStart"/>
        <w:r w:rsidR="00A24863">
          <w:t>kendala</w:t>
        </w:r>
        <w:proofErr w:type="spellEnd"/>
        <w:r w:rsidR="00A24863">
          <w:t>.</w:t>
        </w:r>
        <w:r w:rsidR="00A03CB1">
          <w:t xml:space="preserve"> Para </w:t>
        </w:r>
        <w:proofErr w:type="spellStart"/>
        <w:r w:rsidR="00A03CB1">
          <w:t>pakar</w:t>
        </w:r>
        <w:proofErr w:type="spellEnd"/>
        <w:r w:rsidR="00A03CB1">
          <w:t xml:space="preserve"> </w:t>
        </w:r>
        <w:proofErr w:type="spellStart"/>
        <w:r w:rsidR="00A03CB1">
          <w:t>sepakat</w:t>
        </w:r>
        <w:proofErr w:type="spellEnd"/>
        <w:r w:rsidR="00A03CB1">
          <w:t xml:space="preserve"> </w:t>
        </w:r>
        <w:proofErr w:type="spellStart"/>
        <w:r w:rsidR="00A03CB1">
          <w:t>bahwa</w:t>
        </w:r>
        <w:proofErr w:type="spellEnd"/>
        <w:r w:rsidR="00A03CB1">
          <w:t xml:space="preserve"> </w:t>
        </w:r>
        <w:proofErr w:type="spellStart"/>
        <w:r w:rsidR="00A03CB1">
          <w:t>dalam</w:t>
        </w:r>
        <w:proofErr w:type="spellEnd"/>
        <w:r w:rsidR="00A03CB1">
          <w:t xml:space="preserve"> </w:t>
        </w:r>
        <w:proofErr w:type="spellStart"/>
        <w:r w:rsidR="00A03CB1">
          <w:t>menunjuk</w:t>
        </w:r>
        <w:proofErr w:type="spellEnd"/>
        <w:r w:rsidR="00A03CB1">
          <w:t xml:space="preserve"> </w:t>
        </w:r>
      </w:ins>
      <w:proofErr w:type="spellStart"/>
      <w:ins w:id="2852" w:author="ilham.nur@office.ui.ac.id" w:date="2023-03-10T21:17:00Z">
        <w:r w:rsidR="00A03CB1">
          <w:t>sumber</w:t>
        </w:r>
        <w:proofErr w:type="spellEnd"/>
        <w:r w:rsidR="00A03CB1">
          <w:t xml:space="preserve"> </w:t>
        </w:r>
        <w:proofErr w:type="spellStart"/>
        <w:r w:rsidR="00A03CB1">
          <w:t>daya</w:t>
        </w:r>
        <w:proofErr w:type="spellEnd"/>
        <w:r w:rsidR="00A03CB1">
          <w:t xml:space="preserve"> </w:t>
        </w:r>
        <w:proofErr w:type="spellStart"/>
        <w:r w:rsidR="00A03CB1">
          <w:t>pengganti</w:t>
        </w:r>
        <w:proofErr w:type="spellEnd"/>
        <w:r w:rsidR="00A03CB1">
          <w:t xml:space="preserve"> perlu </w:t>
        </w:r>
        <w:proofErr w:type="spellStart"/>
        <w:r w:rsidR="00A03CB1">
          <w:t>memerhatikan</w:t>
        </w:r>
        <w:proofErr w:type="spellEnd"/>
        <w:r w:rsidR="00A03CB1">
          <w:t xml:space="preserve"> apakah orang </w:t>
        </w:r>
        <w:proofErr w:type="spellStart"/>
        <w:r w:rsidR="00A03CB1">
          <w:t>tersebut</w:t>
        </w:r>
        <w:proofErr w:type="spellEnd"/>
        <w:r w:rsidR="00A03CB1">
          <w:t xml:space="preserve"> </w:t>
        </w:r>
        <w:proofErr w:type="spellStart"/>
        <w:r w:rsidR="00A03CB1">
          <w:t>memiliki</w:t>
        </w:r>
        <w:proofErr w:type="spellEnd"/>
        <w:r w:rsidR="00A03CB1">
          <w:t xml:space="preserve"> </w:t>
        </w:r>
        <w:proofErr w:type="spellStart"/>
        <w:r w:rsidR="00A03CB1">
          <w:t>waktu</w:t>
        </w:r>
        <w:proofErr w:type="spellEnd"/>
        <w:r w:rsidR="00A03CB1">
          <w:t xml:space="preserve"> untuk </w:t>
        </w:r>
        <w:proofErr w:type="spellStart"/>
        <w:r w:rsidR="00A03CB1">
          <w:t>melakukan</w:t>
        </w:r>
        <w:proofErr w:type="spellEnd"/>
        <w:r w:rsidR="00A03CB1">
          <w:t xml:space="preserve"> </w:t>
        </w:r>
        <w:proofErr w:type="spellStart"/>
        <w:r w:rsidR="00A03CB1">
          <w:t>pekerjaan</w:t>
        </w:r>
        <w:proofErr w:type="spellEnd"/>
        <w:r w:rsidR="00A03CB1">
          <w:t xml:space="preserve"> </w:t>
        </w:r>
        <w:proofErr w:type="spellStart"/>
        <w:r w:rsidR="00A03CB1">
          <w:t>tambahan</w:t>
        </w:r>
        <w:proofErr w:type="spellEnd"/>
        <w:r w:rsidR="00A03CB1">
          <w:t xml:space="preserve">, dan apakah orang </w:t>
        </w:r>
        <w:proofErr w:type="spellStart"/>
        <w:r w:rsidR="00A03CB1">
          <w:t>tersebut</w:t>
        </w:r>
        <w:proofErr w:type="spellEnd"/>
        <w:r w:rsidR="00A03CB1">
          <w:t xml:space="preserve"> </w:t>
        </w:r>
        <w:proofErr w:type="spellStart"/>
        <w:r w:rsidR="00A03CB1">
          <w:t>kompeten</w:t>
        </w:r>
        <w:proofErr w:type="spellEnd"/>
        <w:r w:rsidR="00A03CB1">
          <w:t xml:space="preserve"> </w:t>
        </w:r>
        <w:proofErr w:type="spellStart"/>
        <w:r w:rsidR="00A03CB1">
          <w:t>dalam</w:t>
        </w:r>
        <w:proofErr w:type="spellEnd"/>
        <w:r w:rsidR="00A03CB1">
          <w:t xml:space="preserve"> </w:t>
        </w:r>
        <w:proofErr w:type="spellStart"/>
        <w:r w:rsidR="00A03CB1">
          <w:t>melakukan</w:t>
        </w:r>
        <w:proofErr w:type="spellEnd"/>
        <w:r w:rsidR="00A03CB1">
          <w:t xml:space="preserve"> </w:t>
        </w:r>
        <w:proofErr w:type="spellStart"/>
        <w:r w:rsidR="00A03CB1">
          <w:t>pekerjaan</w:t>
        </w:r>
        <w:proofErr w:type="spellEnd"/>
        <w:r w:rsidR="00A03CB1">
          <w:t xml:space="preserve"> yang </w:t>
        </w:r>
        <w:proofErr w:type="spellStart"/>
        <w:r w:rsidR="00A03CB1">
          <w:t>akan</w:t>
        </w:r>
        <w:proofErr w:type="spellEnd"/>
        <w:r w:rsidR="00A03CB1">
          <w:t xml:space="preserve"> </w:t>
        </w:r>
        <w:proofErr w:type="spellStart"/>
        <w:r w:rsidR="00A03CB1">
          <w:t>ditugaskan</w:t>
        </w:r>
        <w:proofErr w:type="spellEnd"/>
        <w:r w:rsidR="00A03CB1">
          <w:t>.</w:t>
        </w:r>
      </w:ins>
    </w:p>
    <w:p w14:paraId="6B02ED24" w14:textId="0D6BA12A" w:rsidR="001D194F" w:rsidRDefault="001D194F">
      <w:pPr>
        <w:pStyle w:val="Heading3"/>
        <w:spacing w:line="360" w:lineRule="auto"/>
        <w:rPr>
          <w:ins w:id="2853" w:author="Ilham Nur Pratama" w:date="2023-03-09T00:11:00Z"/>
        </w:rPr>
        <w:pPrChange w:id="2854" w:author="Ilham Nur Pratama" w:date="2023-03-09T00:14:00Z">
          <w:pPr>
            <w:pStyle w:val="Heading3"/>
          </w:pPr>
        </w:pPrChange>
      </w:pPr>
      <w:ins w:id="2855" w:author="Ilham Nur Pratama" w:date="2023-03-09T00:10:00Z">
        <w:r>
          <w:t xml:space="preserve">Data </w:t>
        </w:r>
      </w:ins>
      <w:ins w:id="2856" w:author="Ilham Nur Pratama" w:date="2023-03-09T00:11:00Z">
        <w:r w:rsidR="00DF75EC">
          <w:rPr>
            <w:i/>
            <w:iCs/>
          </w:rPr>
          <w:t>Work Allocation Study Case</w:t>
        </w:r>
      </w:ins>
    </w:p>
    <w:p w14:paraId="1FB6DC63" w14:textId="246BCF80" w:rsidR="00DF75EC" w:rsidRDefault="00494EAB" w:rsidP="008952C1">
      <w:pPr>
        <w:spacing w:line="360" w:lineRule="auto"/>
        <w:ind w:left="720"/>
        <w:rPr>
          <w:ins w:id="2857" w:author="ilham.nur@office.ui.ac.id" w:date="2023-03-10T23:19:00Z"/>
        </w:rPr>
      </w:pPr>
      <w:ins w:id="2858" w:author="Ilham Nur Pratama" w:date="2023-03-09T00:13:00Z">
        <w:r>
          <w:t xml:space="preserve">Data </w:t>
        </w:r>
        <w:r>
          <w:rPr>
            <w:i/>
            <w:iCs/>
          </w:rPr>
          <w:t xml:space="preserve">work allocation study case </w:t>
        </w:r>
        <w:proofErr w:type="spellStart"/>
        <w:r>
          <w:t>merupakan</w:t>
        </w:r>
        <w:proofErr w:type="spellEnd"/>
        <w:r>
          <w:t xml:space="preserve"> data </w:t>
        </w:r>
        <w:proofErr w:type="spellStart"/>
        <w:r>
          <w:t>dari</w:t>
        </w:r>
        <w:proofErr w:type="spellEnd"/>
        <w:r>
          <w:t xml:space="preserve"> </w:t>
        </w:r>
        <w:proofErr w:type="spellStart"/>
        <w:r>
          <w:t>pakar</w:t>
        </w:r>
        <w:proofErr w:type="spellEnd"/>
        <w:r>
          <w:t xml:space="preserve"> untuk </w:t>
        </w:r>
        <w:proofErr w:type="spellStart"/>
        <w:r>
          <w:t>skenario</w:t>
        </w:r>
        <w:proofErr w:type="spellEnd"/>
        <w:r>
          <w:t xml:space="preserve"> </w:t>
        </w:r>
        <w:proofErr w:type="spellStart"/>
        <w:r>
          <w:t>pekerjaan</w:t>
        </w:r>
        <w:proofErr w:type="spellEnd"/>
        <w:r>
          <w:t xml:space="preserve"> yang </w:t>
        </w:r>
        <w:proofErr w:type="spellStart"/>
        <w:r>
          <w:t>mungkin</w:t>
        </w:r>
        <w:proofErr w:type="spellEnd"/>
        <w:r>
          <w:t xml:space="preserve"> dilakukan oleh </w:t>
        </w:r>
        <w:proofErr w:type="spellStart"/>
        <w:r>
          <w:t>karyawan</w:t>
        </w:r>
        <w:proofErr w:type="spellEnd"/>
        <w:r>
          <w:t xml:space="preserve"> PT PDI. Adapun </w:t>
        </w:r>
      </w:ins>
      <w:ins w:id="2859" w:author="Ilham Nur Pratama" w:date="2023-03-09T00:14:00Z">
        <w:r w:rsidR="008952C1">
          <w:t xml:space="preserve">hasil </w:t>
        </w:r>
        <w:proofErr w:type="spellStart"/>
        <w:r w:rsidR="008952C1">
          <w:t>studi</w:t>
        </w:r>
        <w:proofErr w:type="spellEnd"/>
        <w:r w:rsidR="008952C1">
          <w:t xml:space="preserve"> </w:t>
        </w:r>
        <w:proofErr w:type="spellStart"/>
        <w:r w:rsidR="008952C1">
          <w:t>kasus</w:t>
        </w:r>
        <w:proofErr w:type="spellEnd"/>
        <w:r w:rsidR="008952C1">
          <w:t xml:space="preserve"> </w:t>
        </w:r>
        <w:proofErr w:type="spellStart"/>
        <w:r w:rsidR="008952C1">
          <w:t>pekerjaan</w:t>
        </w:r>
        <w:proofErr w:type="spellEnd"/>
        <w:r w:rsidR="008952C1">
          <w:t xml:space="preserve"> </w:t>
        </w:r>
        <w:proofErr w:type="spellStart"/>
        <w:r w:rsidR="008952C1">
          <w:t>ini</w:t>
        </w:r>
        <w:proofErr w:type="spellEnd"/>
        <w:r w:rsidR="008952C1">
          <w:t xml:space="preserve"> </w:t>
        </w:r>
        <w:proofErr w:type="spellStart"/>
        <w:r w:rsidR="008952C1">
          <w:t>dapat</w:t>
        </w:r>
        <w:proofErr w:type="spellEnd"/>
        <w:r w:rsidR="008952C1">
          <w:t xml:space="preserve"> </w:t>
        </w:r>
        <w:proofErr w:type="spellStart"/>
        <w:r w:rsidR="008952C1">
          <w:t>dilihat</w:t>
        </w:r>
        <w:proofErr w:type="spellEnd"/>
        <w:r w:rsidR="008952C1">
          <w:t xml:space="preserve"> pada</w:t>
        </w:r>
      </w:ins>
      <w:ins w:id="2860" w:author="ilham.nur@office.ui.ac.id" w:date="2023-03-10T23:18:00Z">
        <w:r w:rsidR="0017462A">
          <w:t xml:space="preserve"> </w:t>
        </w:r>
      </w:ins>
      <w:ins w:id="2861" w:author="ilham.nur@office.ui.ac.id" w:date="2023-03-10T23:22:00Z">
        <w:r w:rsidR="003F0C01">
          <w:fldChar w:fldCharType="begin"/>
        </w:r>
        <w:r w:rsidR="003F0C01">
          <w:instrText xml:space="preserve"> REF _Ref129382937 \h </w:instrText>
        </w:r>
      </w:ins>
      <w:r w:rsidR="003F0C01">
        <w:fldChar w:fldCharType="separate"/>
      </w:r>
      <w:ins w:id="2862" w:author="ilham.nur@office.ui.ac.id" w:date="2023-03-10T23:22:00Z">
        <w:r w:rsidR="003F0C01">
          <w:t xml:space="preserve">Gambar </w:t>
        </w:r>
        <w:r w:rsidR="003F0C01">
          <w:rPr>
            <w:noProof/>
          </w:rPr>
          <w:t>3</w:t>
        </w:r>
        <w:r w:rsidR="003F0C01">
          <w:t>.</w:t>
        </w:r>
        <w:r w:rsidR="003F0C01">
          <w:rPr>
            <w:noProof/>
          </w:rPr>
          <w:t>11</w:t>
        </w:r>
        <w:r w:rsidR="003F0C01">
          <w:fldChar w:fldCharType="end"/>
        </w:r>
        <w:r w:rsidR="003F0C01">
          <w:t xml:space="preserve">, </w:t>
        </w:r>
        <w:r w:rsidR="003F0C01">
          <w:fldChar w:fldCharType="begin"/>
        </w:r>
        <w:r w:rsidR="003F0C01">
          <w:instrText xml:space="preserve"> REF _Ref129382938 \h </w:instrText>
        </w:r>
      </w:ins>
      <w:r w:rsidR="003F0C01">
        <w:fldChar w:fldCharType="separate"/>
      </w:r>
      <w:ins w:id="2863" w:author="ilham.nur@office.ui.ac.id" w:date="2023-03-10T23:22:00Z">
        <w:r w:rsidR="003F0C01">
          <w:t xml:space="preserve">Gambar </w:t>
        </w:r>
        <w:r w:rsidR="003F0C01">
          <w:rPr>
            <w:noProof/>
          </w:rPr>
          <w:t>3</w:t>
        </w:r>
        <w:r w:rsidR="003F0C01">
          <w:t>.</w:t>
        </w:r>
        <w:r w:rsidR="003F0C01">
          <w:rPr>
            <w:noProof/>
          </w:rPr>
          <w:t>12</w:t>
        </w:r>
        <w:r w:rsidR="003F0C01">
          <w:fldChar w:fldCharType="end"/>
        </w:r>
        <w:r w:rsidR="003F0C01">
          <w:t xml:space="preserve">, </w:t>
        </w:r>
        <w:r w:rsidR="003F0C01">
          <w:fldChar w:fldCharType="begin"/>
        </w:r>
        <w:r w:rsidR="003F0C01">
          <w:instrText xml:space="preserve"> REF _Ref129382940 \h </w:instrText>
        </w:r>
      </w:ins>
      <w:r w:rsidR="003F0C01">
        <w:fldChar w:fldCharType="separate"/>
      </w:r>
      <w:ins w:id="2864" w:author="ilham.nur@office.ui.ac.id" w:date="2023-03-10T23:22:00Z">
        <w:r w:rsidR="003F0C01">
          <w:t xml:space="preserve">Gambar </w:t>
        </w:r>
        <w:r w:rsidR="003F0C01">
          <w:rPr>
            <w:noProof/>
          </w:rPr>
          <w:t>3</w:t>
        </w:r>
        <w:r w:rsidR="003F0C01">
          <w:t>.</w:t>
        </w:r>
        <w:r w:rsidR="003F0C01">
          <w:rPr>
            <w:noProof/>
          </w:rPr>
          <w:t>13</w:t>
        </w:r>
        <w:r w:rsidR="003F0C01">
          <w:fldChar w:fldCharType="end"/>
        </w:r>
        <w:r w:rsidR="003F0C01">
          <w:t xml:space="preserve">, dan </w:t>
        </w:r>
        <w:r w:rsidR="003F0C01">
          <w:fldChar w:fldCharType="begin"/>
        </w:r>
        <w:r w:rsidR="003F0C01">
          <w:instrText xml:space="preserve"> REF _Ref129382941 \h </w:instrText>
        </w:r>
      </w:ins>
      <w:r w:rsidR="003F0C01">
        <w:fldChar w:fldCharType="separate"/>
      </w:r>
      <w:ins w:id="2865" w:author="ilham.nur@office.ui.ac.id" w:date="2023-03-10T23:22:00Z">
        <w:r w:rsidR="003F0C01">
          <w:t xml:space="preserve">Gambar </w:t>
        </w:r>
        <w:r w:rsidR="003F0C01">
          <w:rPr>
            <w:noProof/>
          </w:rPr>
          <w:t>3</w:t>
        </w:r>
        <w:r w:rsidR="003F0C01">
          <w:t>.</w:t>
        </w:r>
        <w:r w:rsidR="003F0C01">
          <w:rPr>
            <w:noProof/>
          </w:rPr>
          <w:t>14</w:t>
        </w:r>
        <w:r w:rsidR="003F0C01">
          <w:fldChar w:fldCharType="end"/>
        </w:r>
        <w:r w:rsidR="00DF6721">
          <w:t>.</w:t>
        </w:r>
      </w:ins>
      <w:ins w:id="2866" w:author="Ilham Nur Pratama" w:date="2023-03-09T00:14:00Z">
        <w:del w:id="2867" w:author="ilham.nur@office.ui.ac.id" w:date="2023-03-10T23:18:00Z">
          <w:r w:rsidR="008952C1" w:rsidDel="0017462A">
            <w:delText>.</w:delText>
          </w:r>
        </w:del>
      </w:ins>
    </w:p>
    <w:p w14:paraId="55BC54E6" w14:textId="77777777" w:rsidR="0017462A" w:rsidRDefault="0017462A" w:rsidP="0017462A">
      <w:pPr>
        <w:keepNext/>
        <w:spacing w:line="360" w:lineRule="auto"/>
        <w:ind w:left="720"/>
        <w:rPr>
          <w:ins w:id="2868" w:author="ilham.nur@office.ui.ac.id" w:date="2023-03-10T23:19:00Z"/>
        </w:rPr>
        <w:pPrChange w:id="2869" w:author="ilham.nur@office.ui.ac.id" w:date="2023-03-10T23:19:00Z">
          <w:pPr>
            <w:spacing w:line="360" w:lineRule="auto"/>
            <w:ind w:left="720"/>
          </w:pPr>
        </w:pPrChange>
      </w:pPr>
      <w:ins w:id="2870" w:author="ilham.nur@office.ui.ac.id" w:date="2023-03-10T23:19:00Z">
        <w:r>
          <w:rPr>
            <w:noProof/>
          </w:rPr>
          <w:lastRenderedPageBreak/>
          <w:drawing>
            <wp:inline distT="0" distB="0" distL="0" distR="0" wp14:anchorId="59675F0C" wp14:editId="6DB64645">
              <wp:extent cx="4572000" cy="2743200"/>
              <wp:effectExtent l="0" t="0" r="0" b="0"/>
              <wp:docPr id="49" name="Chart 49">
                <a:extLst xmlns:a="http://schemas.openxmlformats.org/drawingml/2006/main">
                  <a:ext uri="{FF2B5EF4-FFF2-40B4-BE49-F238E27FC236}">
                    <a16:creationId xmlns:a16="http://schemas.microsoft.com/office/drawing/2014/main" id="{2F1286C4-D36C-99E4-0C80-5510574AE1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ins>
    </w:p>
    <w:p w14:paraId="4C22A7A0" w14:textId="68D9D5D6" w:rsidR="0017462A" w:rsidRDefault="0017462A" w:rsidP="003F0C01">
      <w:pPr>
        <w:pStyle w:val="Caption"/>
        <w:rPr>
          <w:ins w:id="2871" w:author="Ilham Nur Pratama" w:date="2023-03-09T00:14:00Z"/>
        </w:rPr>
        <w:pPrChange w:id="2872" w:author="ilham.nur@office.ui.ac.id" w:date="2023-03-10T23:21:00Z">
          <w:pPr>
            <w:spacing w:line="360" w:lineRule="auto"/>
            <w:ind w:left="720"/>
          </w:pPr>
        </w:pPrChange>
      </w:pPr>
      <w:bookmarkStart w:id="2873" w:name="_Ref129382937"/>
      <w:ins w:id="2874" w:author="ilham.nur@office.ui.ac.id" w:date="2023-03-10T23:19:00Z">
        <w:r>
          <w:t xml:space="preserve">Gambar </w:t>
        </w:r>
        <w:r>
          <w:fldChar w:fldCharType="begin"/>
        </w:r>
        <w:r>
          <w:instrText xml:space="preserve"> STYLEREF 1 \s </w:instrText>
        </w:r>
      </w:ins>
      <w:r>
        <w:fldChar w:fldCharType="separate"/>
      </w:r>
      <w:r>
        <w:rPr>
          <w:noProof/>
        </w:rPr>
        <w:t>3</w:t>
      </w:r>
      <w:ins w:id="2875" w:author="ilham.nur@office.ui.ac.id" w:date="2023-03-10T23:19:00Z">
        <w:r>
          <w:fldChar w:fldCharType="end"/>
        </w:r>
        <w:r>
          <w:t>.</w:t>
        </w:r>
        <w:r>
          <w:fldChar w:fldCharType="begin"/>
        </w:r>
        <w:r>
          <w:instrText xml:space="preserve"> SEQ Gambar \* ARABIC \s 1 </w:instrText>
        </w:r>
      </w:ins>
      <w:r>
        <w:fldChar w:fldCharType="separate"/>
      </w:r>
      <w:ins w:id="2876" w:author="ilham.nur@office.ui.ac.id" w:date="2023-03-10T23:19:00Z">
        <w:r>
          <w:rPr>
            <w:noProof/>
          </w:rPr>
          <w:t>11</w:t>
        </w:r>
        <w:r>
          <w:fldChar w:fldCharType="end"/>
        </w:r>
        <w:bookmarkEnd w:id="2873"/>
        <w:r>
          <w:t xml:space="preserve"> </w:t>
        </w:r>
        <w:proofErr w:type="spellStart"/>
        <w:r>
          <w:t>Preferensi</w:t>
        </w:r>
        <w:proofErr w:type="spellEnd"/>
        <w:r>
          <w:t xml:space="preserve"> </w:t>
        </w:r>
        <w:proofErr w:type="spellStart"/>
        <w:r>
          <w:t>alokasi</w:t>
        </w:r>
        <w:proofErr w:type="spellEnd"/>
        <w:r>
          <w:t xml:space="preserve"> </w:t>
        </w:r>
        <w:proofErr w:type="spellStart"/>
        <w:r>
          <w:t>pekerjaan</w:t>
        </w:r>
        <w:proofErr w:type="spellEnd"/>
        <w:r>
          <w:t xml:space="preserve"> untuk </w:t>
        </w:r>
        <w:r w:rsidRPr="003F0C01">
          <w:rPr>
            <w:i/>
            <w:iCs w:val="0"/>
            <w:rPrChange w:id="2877" w:author="ilham.nur@office.ui.ac.id" w:date="2023-03-10T23:21:00Z">
              <w:rPr/>
            </w:rPrChange>
          </w:rPr>
          <w:t>deliverables</w:t>
        </w:r>
        <w:r>
          <w:t xml:space="preserve"> </w:t>
        </w:r>
        <w:proofErr w:type="spellStart"/>
        <w:r>
          <w:t>sedikit</w:t>
        </w:r>
        <w:proofErr w:type="spellEnd"/>
        <w:r>
          <w:t xml:space="preserve"> dengan </w:t>
        </w:r>
        <w:proofErr w:type="spellStart"/>
        <w:r>
          <w:t>kesulitan</w:t>
        </w:r>
        <w:proofErr w:type="spellEnd"/>
        <w:r>
          <w:t xml:space="preserve"> </w:t>
        </w:r>
        <w:proofErr w:type="spellStart"/>
        <w:r>
          <w:t>tinggi</w:t>
        </w:r>
      </w:ins>
      <w:proofErr w:type="spellEnd"/>
    </w:p>
    <w:p w14:paraId="783D4554" w14:textId="32DC6C73" w:rsidR="00F441D0" w:rsidRDefault="00C9448C">
      <w:pPr>
        <w:keepNext/>
        <w:spacing w:line="360" w:lineRule="auto"/>
        <w:ind w:left="720"/>
        <w:rPr>
          <w:ins w:id="2878" w:author="Ilham Nur Pratama" w:date="2023-03-09T00:16:00Z"/>
        </w:rPr>
        <w:pPrChange w:id="2879" w:author="Ilham Nur Pratama" w:date="2023-03-09T00:16:00Z">
          <w:pPr>
            <w:spacing w:line="360" w:lineRule="auto"/>
            <w:ind w:left="720"/>
          </w:pPr>
        </w:pPrChange>
      </w:pPr>
      <w:ins w:id="2880" w:author="ilham.nur@office.ui.ac.id" w:date="2023-03-10T23:19:00Z">
        <w:r>
          <w:rPr>
            <w:noProof/>
          </w:rPr>
          <w:drawing>
            <wp:inline distT="0" distB="0" distL="0" distR="0" wp14:anchorId="4D395177" wp14:editId="2AF72C55">
              <wp:extent cx="4572000" cy="2743200"/>
              <wp:effectExtent l="0" t="0" r="0" b="0"/>
              <wp:docPr id="97" name="Chart 97">
                <a:extLst xmlns:a="http://schemas.openxmlformats.org/drawingml/2006/main">
                  <a:ext uri="{FF2B5EF4-FFF2-40B4-BE49-F238E27FC236}">
                    <a16:creationId xmlns:a16="http://schemas.microsoft.com/office/drawing/2014/main" id="{B71D1C80-C702-C667-0178-97B11B95C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ins>
      <w:ins w:id="2881" w:author="Ilham Nur Pratama" w:date="2023-03-09T00:15:00Z">
        <w:del w:id="2882" w:author="ilham.nur@office.ui.ac.id" w:date="2023-03-10T23:19:00Z">
          <w:r w:rsidR="008952C1" w:rsidDel="0017462A">
            <w:rPr>
              <w:noProof/>
            </w:rPr>
            <w:drawing>
              <wp:inline distT="0" distB="0" distL="0" distR="0" wp14:anchorId="638ADFB8" wp14:editId="05A8093F">
                <wp:extent cx="4572000" cy="2743200"/>
                <wp:effectExtent l="0" t="0" r="0" b="0"/>
                <wp:docPr id="109" name="Chart 109">
                  <a:extLst xmlns:a="http://schemas.openxmlformats.org/drawingml/2006/main">
                    <a:ext uri="{FF2B5EF4-FFF2-40B4-BE49-F238E27FC236}">
                      <a16:creationId xmlns:a16="http://schemas.microsoft.com/office/drawing/2014/main" id="{2F1286C4-D36C-99E4-0C80-5510574AE1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del>
      </w:ins>
    </w:p>
    <w:p w14:paraId="31F48065" w14:textId="44557285" w:rsidR="008952C1" w:rsidRDefault="00F441D0" w:rsidP="003F0C01">
      <w:pPr>
        <w:pStyle w:val="Caption"/>
        <w:rPr>
          <w:ins w:id="2883" w:author="Ilham Nur Pratama" w:date="2023-03-09T00:21:00Z"/>
        </w:rPr>
      </w:pPr>
      <w:bookmarkStart w:id="2884" w:name="_Ref129382938"/>
      <w:ins w:id="2885" w:author="Ilham Nur Pratama" w:date="2023-03-09T00:16:00Z">
        <w:r>
          <w:t xml:space="preserve">Gambar </w:t>
        </w:r>
      </w:ins>
      <w:ins w:id="2886" w:author="ilham.nur@office.ui.ac.id" w:date="2023-03-10T23:19:00Z">
        <w:r w:rsidR="0017462A">
          <w:fldChar w:fldCharType="begin"/>
        </w:r>
        <w:r w:rsidR="0017462A">
          <w:instrText xml:space="preserve"> STYLEREF 1 \s </w:instrText>
        </w:r>
      </w:ins>
      <w:r w:rsidR="0017462A">
        <w:fldChar w:fldCharType="separate"/>
      </w:r>
      <w:r w:rsidR="0017462A">
        <w:rPr>
          <w:noProof/>
        </w:rPr>
        <w:t>3</w:t>
      </w:r>
      <w:ins w:id="2887"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2888" w:author="ilham.nur@office.ui.ac.id" w:date="2023-03-10T23:19:00Z">
        <w:r w:rsidR="0017462A">
          <w:rPr>
            <w:noProof/>
          </w:rPr>
          <w:t>12</w:t>
        </w:r>
        <w:r w:rsidR="0017462A">
          <w:fldChar w:fldCharType="end"/>
        </w:r>
      </w:ins>
      <w:bookmarkEnd w:id="2884"/>
      <w:ins w:id="2889" w:author="Ilham Nur Pratama" w:date="2023-03-09T00:23:00Z">
        <w:del w:id="2890" w:author="ilham.nur@office.ui.ac.id" w:date="2023-03-10T23:19:00Z">
          <w:r w:rsidR="00C56C18" w:rsidDel="0017462A">
            <w:fldChar w:fldCharType="begin"/>
          </w:r>
          <w:r w:rsidR="00C56C18" w:rsidDel="0017462A">
            <w:delInstrText xml:space="preserve"> STYLEREF 1 \s </w:delInstrText>
          </w:r>
        </w:del>
      </w:ins>
      <w:del w:id="2891" w:author="ilham.nur@office.ui.ac.id" w:date="2023-03-10T23:19:00Z">
        <w:r w:rsidR="00C56C18" w:rsidDel="0017462A">
          <w:fldChar w:fldCharType="separate"/>
        </w:r>
        <w:r w:rsidR="00C56C18" w:rsidDel="0017462A">
          <w:rPr>
            <w:noProof/>
          </w:rPr>
          <w:delText>3</w:delText>
        </w:r>
      </w:del>
      <w:ins w:id="2892" w:author="Ilham Nur Pratama" w:date="2023-03-09T00:23:00Z">
        <w:del w:id="2893"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2894" w:author="ilham.nur@office.ui.ac.id" w:date="2023-03-10T23:19:00Z">
        <w:r w:rsidR="00C56C18" w:rsidDel="0017462A">
          <w:fldChar w:fldCharType="separate"/>
        </w:r>
      </w:del>
      <w:ins w:id="2895" w:author="Ilham Nur Pratama" w:date="2023-03-09T00:23:00Z">
        <w:del w:id="2896" w:author="ilham.nur@office.ui.ac.id" w:date="2023-03-10T23:19:00Z">
          <w:r w:rsidR="00C56C18" w:rsidDel="0017462A">
            <w:rPr>
              <w:noProof/>
            </w:rPr>
            <w:delText>11</w:delText>
          </w:r>
          <w:r w:rsidR="00C56C18" w:rsidDel="0017462A">
            <w:fldChar w:fldCharType="end"/>
          </w:r>
        </w:del>
      </w:ins>
      <w:ins w:id="2897" w:author="Ilham Nur Pratama" w:date="2023-03-09T00:16:00Z">
        <w:r>
          <w:t xml:space="preserve"> </w:t>
        </w:r>
        <w:proofErr w:type="spellStart"/>
        <w:r>
          <w:t>Preferensi</w:t>
        </w:r>
        <w:proofErr w:type="spellEnd"/>
        <w:r>
          <w:t xml:space="preserve"> </w:t>
        </w:r>
        <w:proofErr w:type="spellStart"/>
        <w:r>
          <w:t>alokasi</w:t>
        </w:r>
        <w:proofErr w:type="spellEnd"/>
        <w:r>
          <w:t xml:space="preserve"> </w:t>
        </w:r>
        <w:proofErr w:type="spellStart"/>
        <w:r>
          <w:t>pekerja</w:t>
        </w:r>
        <w:proofErr w:type="spellEnd"/>
        <w:r>
          <w:t xml:space="preserve"> untuk </w:t>
        </w:r>
        <w:proofErr w:type="spellStart"/>
        <w:r>
          <w:t>proyek</w:t>
        </w:r>
        <w:proofErr w:type="spellEnd"/>
        <w:r>
          <w:t xml:space="preserve"> </w:t>
        </w:r>
      </w:ins>
      <w:ins w:id="2898" w:author="Ilham Nur Pratama" w:date="2023-03-09T00:22:00Z">
        <w:r w:rsidR="00F41A59">
          <w:t xml:space="preserve">dengan </w:t>
        </w:r>
      </w:ins>
      <w:ins w:id="2899" w:author="Ilham Nur Pratama" w:date="2023-03-09T00:16:00Z">
        <w:r w:rsidRPr="00F41A59">
          <w:rPr>
            <w:i/>
            <w:rPrChange w:id="2900" w:author="Ilham Nur Pratama" w:date="2023-03-09T00:22:00Z">
              <w:rPr/>
            </w:rPrChange>
          </w:rPr>
          <w:t>deliverables</w:t>
        </w:r>
        <w:r>
          <w:t xml:space="preserve"> </w:t>
        </w:r>
        <w:del w:id="2901" w:author="ilham.nur@office.ui.ac.id" w:date="2023-03-10T23:20:00Z">
          <w:r w:rsidDel="00C9448C">
            <w:delText>sedikit</w:delText>
          </w:r>
        </w:del>
      </w:ins>
      <w:proofErr w:type="spellStart"/>
      <w:ins w:id="2902" w:author="ilham.nur@office.ui.ac.id" w:date="2023-03-10T23:20:00Z">
        <w:r w:rsidR="00C9448C">
          <w:t>banyak</w:t>
        </w:r>
      </w:ins>
      <w:proofErr w:type="spellEnd"/>
      <w:ins w:id="2903" w:author="Ilham Nur Pratama" w:date="2023-03-09T00:16:00Z">
        <w:r>
          <w:t xml:space="preserve"> dan </w:t>
        </w:r>
        <w:proofErr w:type="spellStart"/>
        <w:r>
          <w:t>kesulitan</w:t>
        </w:r>
        <w:proofErr w:type="spellEnd"/>
        <w:r>
          <w:t xml:space="preserve"> </w:t>
        </w:r>
        <w:del w:id="2904" w:author="ilham.nur@office.ui.ac.id" w:date="2023-03-10T23:20:00Z">
          <w:r w:rsidDel="00C9448C">
            <w:delText>tinggi</w:delText>
          </w:r>
        </w:del>
      </w:ins>
      <w:proofErr w:type="spellStart"/>
      <w:ins w:id="2905" w:author="ilham.nur@office.ui.ac.id" w:date="2023-03-10T23:20:00Z">
        <w:r w:rsidR="00C9448C">
          <w:t>rendah</w:t>
        </w:r>
      </w:ins>
      <w:proofErr w:type="spellEnd"/>
    </w:p>
    <w:p w14:paraId="5A337D05" w14:textId="40691F5B" w:rsidR="00F41A59" w:rsidRDefault="00F41A59">
      <w:pPr>
        <w:keepNext/>
        <w:ind w:left="720"/>
        <w:rPr>
          <w:ins w:id="2906" w:author="Ilham Nur Pratama" w:date="2023-03-09T00:21:00Z"/>
        </w:rPr>
        <w:pPrChange w:id="2907" w:author="Ilham Nur Pratama" w:date="2023-03-09T00:21:00Z">
          <w:pPr>
            <w:ind w:left="720"/>
          </w:pPr>
        </w:pPrChange>
      </w:pPr>
      <w:ins w:id="2908" w:author="Ilham Nur Pratama" w:date="2023-03-09T00:21:00Z">
        <w:del w:id="2909" w:author="ilham.nur@office.ui.ac.id" w:date="2023-03-10T23:20:00Z">
          <w:r w:rsidDel="00C32707">
            <w:rPr>
              <w:noProof/>
            </w:rPr>
            <w:lastRenderedPageBreak/>
            <w:drawing>
              <wp:inline distT="0" distB="0" distL="0" distR="0" wp14:anchorId="4B9E587F" wp14:editId="2E997992">
                <wp:extent cx="4572000" cy="2743200"/>
                <wp:effectExtent l="0" t="0" r="0" b="0"/>
                <wp:docPr id="110" name="Chart 110">
                  <a:extLst xmlns:a="http://schemas.openxmlformats.org/drawingml/2006/main">
                    <a:ext uri="{FF2B5EF4-FFF2-40B4-BE49-F238E27FC236}">
                      <a16:creationId xmlns:a16="http://schemas.microsoft.com/office/drawing/2014/main" id="{B71D1C80-C702-C667-0178-97B11B95C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del>
      </w:ins>
      <w:ins w:id="2910" w:author="ilham.nur@office.ui.ac.id" w:date="2023-03-10T23:20:00Z">
        <w:r w:rsidR="00C32707">
          <w:rPr>
            <w:noProof/>
          </w:rPr>
          <w:drawing>
            <wp:inline distT="0" distB="0" distL="0" distR="0" wp14:anchorId="1BE4CCDD" wp14:editId="3393F5DB">
              <wp:extent cx="4572000" cy="2743200"/>
              <wp:effectExtent l="0" t="0" r="0" b="0"/>
              <wp:docPr id="112" name="Chart 112">
                <a:extLst xmlns:a="http://schemas.openxmlformats.org/drawingml/2006/main">
                  <a:ext uri="{FF2B5EF4-FFF2-40B4-BE49-F238E27FC236}">
                    <a16:creationId xmlns:a16="http://schemas.microsoft.com/office/drawing/2014/main" id="{6DDBAE8A-2A2A-9A69-0561-A8AAA4421B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ins>
    </w:p>
    <w:p w14:paraId="06580B0F" w14:textId="34EE76CE" w:rsidR="00CE2315" w:rsidRDefault="00F41A59" w:rsidP="003F0C01">
      <w:pPr>
        <w:pStyle w:val="Caption"/>
        <w:rPr>
          <w:ins w:id="2911" w:author="Ilham Nur Pratama" w:date="2023-03-09T00:22:00Z"/>
        </w:rPr>
      </w:pPr>
      <w:bookmarkStart w:id="2912" w:name="_Ref129382940"/>
      <w:ins w:id="2913" w:author="Ilham Nur Pratama" w:date="2023-03-09T00:21:00Z">
        <w:r>
          <w:t xml:space="preserve">Gambar </w:t>
        </w:r>
      </w:ins>
      <w:ins w:id="2914" w:author="ilham.nur@office.ui.ac.id" w:date="2023-03-10T23:19:00Z">
        <w:r w:rsidR="0017462A">
          <w:fldChar w:fldCharType="begin"/>
        </w:r>
        <w:r w:rsidR="0017462A">
          <w:instrText xml:space="preserve"> STYLEREF 1 \s </w:instrText>
        </w:r>
      </w:ins>
      <w:r w:rsidR="0017462A">
        <w:fldChar w:fldCharType="separate"/>
      </w:r>
      <w:r w:rsidR="0017462A">
        <w:rPr>
          <w:noProof/>
        </w:rPr>
        <w:t>3</w:t>
      </w:r>
      <w:ins w:id="2915"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2916" w:author="ilham.nur@office.ui.ac.id" w:date="2023-03-10T23:19:00Z">
        <w:r w:rsidR="0017462A">
          <w:rPr>
            <w:noProof/>
          </w:rPr>
          <w:t>13</w:t>
        </w:r>
        <w:r w:rsidR="0017462A">
          <w:fldChar w:fldCharType="end"/>
        </w:r>
      </w:ins>
      <w:bookmarkEnd w:id="2912"/>
      <w:ins w:id="2917" w:author="Ilham Nur Pratama" w:date="2023-03-09T00:23:00Z">
        <w:del w:id="2918" w:author="ilham.nur@office.ui.ac.id" w:date="2023-03-10T23:19:00Z">
          <w:r w:rsidR="00C56C18" w:rsidDel="0017462A">
            <w:fldChar w:fldCharType="begin"/>
          </w:r>
          <w:r w:rsidR="00C56C18" w:rsidDel="0017462A">
            <w:delInstrText xml:space="preserve"> STYLEREF 1 \s </w:delInstrText>
          </w:r>
        </w:del>
      </w:ins>
      <w:del w:id="2919" w:author="ilham.nur@office.ui.ac.id" w:date="2023-03-10T23:19:00Z">
        <w:r w:rsidR="00C56C18" w:rsidDel="0017462A">
          <w:fldChar w:fldCharType="separate"/>
        </w:r>
        <w:r w:rsidR="00C56C18" w:rsidDel="0017462A">
          <w:rPr>
            <w:noProof/>
          </w:rPr>
          <w:delText>3</w:delText>
        </w:r>
      </w:del>
      <w:ins w:id="2920" w:author="Ilham Nur Pratama" w:date="2023-03-09T00:23:00Z">
        <w:del w:id="2921"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2922" w:author="ilham.nur@office.ui.ac.id" w:date="2023-03-10T23:19:00Z">
        <w:r w:rsidR="00C56C18" w:rsidDel="0017462A">
          <w:fldChar w:fldCharType="separate"/>
        </w:r>
      </w:del>
      <w:ins w:id="2923" w:author="Ilham Nur Pratama" w:date="2023-03-09T00:23:00Z">
        <w:del w:id="2924" w:author="ilham.nur@office.ui.ac.id" w:date="2023-03-10T23:19:00Z">
          <w:r w:rsidR="00C56C18" w:rsidDel="0017462A">
            <w:rPr>
              <w:noProof/>
            </w:rPr>
            <w:delText>12</w:delText>
          </w:r>
          <w:r w:rsidR="00C56C18" w:rsidDel="0017462A">
            <w:fldChar w:fldCharType="end"/>
          </w:r>
        </w:del>
      </w:ins>
      <w:ins w:id="2925" w:author="Ilham Nur Pratama" w:date="2023-03-09T00:21:00Z">
        <w:r>
          <w:t xml:space="preserve"> </w:t>
        </w:r>
        <w:proofErr w:type="spellStart"/>
        <w:r>
          <w:t>Preferensi</w:t>
        </w:r>
        <w:proofErr w:type="spellEnd"/>
        <w:r>
          <w:t xml:space="preserve"> </w:t>
        </w:r>
        <w:proofErr w:type="spellStart"/>
        <w:r>
          <w:t>alokasi</w:t>
        </w:r>
        <w:proofErr w:type="spellEnd"/>
        <w:r>
          <w:t xml:space="preserve"> </w:t>
        </w:r>
        <w:proofErr w:type="spellStart"/>
        <w:r>
          <w:t>pekerja</w:t>
        </w:r>
        <w:proofErr w:type="spellEnd"/>
        <w:r>
          <w:t xml:space="preserve"> untuk </w:t>
        </w:r>
        <w:proofErr w:type="spellStart"/>
        <w:r>
          <w:t>proyek</w:t>
        </w:r>
        <w:proofErr w:type="spellEnd"/>
        <w:r>
          <w:t xml:space="preserve"> dengan </w:t>
        </w:r>
        <w:proofErr w:type="spellStart"/>
        <w:r>
          <w:rPr>
            <w:i/>
          </w:rPr>
          <w:t>delivarables</w:t>
        </w:r>
        <w:proofErr w:type="spellEnd"/>
        <w:r>
          <w:rPr>
            <w:i/>
          </w:rPr>
          <w:t xml:space="preserve"> </w:t>
        </w:r>
        <w:del w:id="2926" w:author="ilham.nur@office.ui.ac.id" w:date="2023-03-10T23:20:00Z">
          <w:r w:rsidRPr="00F41A59" w:rsidDel="00C32707">
            <w:rPr>
              <w:rPrChange w:id="2927" w:author="Ilham Nur Pratama" w:date="2023-03-09T00:22:00Z">
                <w:rPr>
                  <w:i/>
                </w:rPr>
              </w:rPrChange>
            </w:rPr>
            <w:delText>banyak</w:delText>
          </w:r>
        </w:del>
      </w:ins>
      <w:proofErr w:type="spellStart"/>
      <w:ins w:id="2928" w:author="ilham.nur@office.ui.ac.id" w:date="2023-03-10T23:20:00Z">
        <w:r w:rsidR="00C32707">
          <w:t>sedi</w:t>
        </w:r>
      </w:ins>
      <w:ins w:id="2929" w:author="ilham.nur@office.ui.ac.id" w:date="2023-03-10T23:21:00Z">
        <w:r w:rsidR="00C32707">
          <w:t>kit</w:t>
        </w:r>
      </w:ins>
      <w:proofErr w:type="spellEnd"/>
      <w:ins w:id="2930" w:author="Ilham Nur Pratama" w:date="2023-03-09T00:21:00Z">
        <w:r w:rsidRPr="00F41A59">
          <w:rPr>
            <w:rPrChange w:id="2931" w:author="Ilham Nur Pratama" w:date="2023-03-09T00:22:00Z">
              <w:rPr>
                <w:i/>
              </w:rPr>
            </w:rPrChange>
          </w:rPr>
          <w:t xml:space="preserve"> dengan </w:t>
        </w:r>
        <w:proofErr w:type="spellStart"/>
        <w:r w:rsidRPr="00F41A59">
          <w:rPr>
            <w:rPrChange w:id="2932" w:author="Ilham Nur Pratama" w:date="2023-03-09T00:22:00Z">
              <w:rPr>
                <w:i/>
              </w:rPr>
            </w:rPrChange>
          </w:rPr>
          <w:t>tingkat</w:t>
        </w:r>
        <w:proofErr w:type="spellEnd"/>
        <w:r w:rsidRPr="00F41A59">
          <w:rPr>
            <w:rPrChange w:id="2933" w:author="Ilham Nur Pratama" w:date="2023-03-09T00:22:00Z">
              <w:rPr>
                <w:i/>
              </w:rPr>
            </w:rPrChange>
          </w:rPr>
          <w:t xml:space="preserve"> </w:t>
        </w:r>
        <w:proofErr w:type="spellStart"/>
        <w:r w:rsidRPr="00F41A59">
          <w:rPr>
            <w:rPrChange w:id="2934" w:author="Ilham Nur Pratama" w:date="2023-03-09T00:22:00Z">
              <w:rPr>
                <w:i/>
              </w:rPr>
            </w:rPrChange>
          </w:rPr>
          <w:t>kesulitan</w:t>
        </w:r>
        <w:proofErr w:type="spellEnd"/>
        <w:r w:rsidRPr="00F41A59">
          <w:rPr>
            <w:rPrChange w:id="2935" w:author="Ilham Nur Pratama" w:date="2023-03-09T00:22:00Z">
              <w:rPr>
                <w:i/>
              </w:rPr>
            </w:rPrChange>
          </w:rPr>
          <w:t xml:space="preserve"> </w:t>
        </w:r>
        <w:proofErr w:type="spellStart"/>
        <w:r w:rsidRPr="00F41A59">
          <w:rPr>
            <w:rPrChange w:id="2936" w:author="Ilham Nur Pratama" w:date="2023-03-09T00:22:00Z">
              <w:rPr>
                <w:i/>
              </w:rPr>
            </w:rPrChange>
          </w:rPr>
          <w:t>rend</w:t>
        </w:r>
      </w:ins>
      <w:ins w:id="2937" w:author="Ilham Nur Pratama" w:date="2023-03-09T00:22:00Z">
        <w:r w:rsidRPr="00F41A59">
          <w:rPr>
            <w:rPrChange w:id="2938" w:author="Ilham Nur Pratama" w:date="2023-03-09T00:22:00Z">
              <w:rPr>
                <w:i/>
              </w:rPr>
            </w:rPrChange>
          </w:rPr>
          <w:t>ah</w:t>
        </w:r>
        <w:proofErr w:type="spellEnd"/>
      </w:ins>
    </w:p>
    <w:p w14:paraId="0AFB545B" w14:textId="7EDEE034" w:rsidR="00C56C18" w:rsidRDefault="00C56C18">
      <w:pPr>
        <w:keepNext/>
        <w:ind w:left="720"/>
        <w:rPr>
          <w:ins w:id="2939" w:author="Ilham Nur Pratama" w:date="2023-03-09T00:23:00Z"/>
        </w:rPr>
        <w:pPrChange w:id="2940" w:author="Ilham Nur Pratama" w:date="2023-03-09T00:23:00Z">
          <w:pPr>
            <w:ind w:left="720"/>
          </w:pPr>
        </w:pPrChange>
      </w:pPr>
      <w:ins w:id="2941" w:author="Ilham Nur Pratama" w:date="2023-03-09T00:23:00Z">
        <w:del w:id="2942" w:author="ilham.nur@office.ui.ac.id" w:date="2023-03-10T23:21:00Z">
          <w:r w:rsidDel="00C32707">
            <w:rPr>
              <w:noProof/>
            </w:rPr>
            <w:drawing>
              <wp:inline distT="0" distB="0" distL="0" distR="0" wp14:anchorId="4B090288" wp14:editId="59B501A2">
                <wp:extent cx="4572000" cy="2743200"/>
                <wp:effectExtent l="0" t="0" r="0" b="0"/>
                <wp:docPr id="111" name="Chart 111">
                  <a:extLst xmlns:a="http://schemas.openxmlformats.org/drawingml/2006/main">
                    <a:ext uri="{FF2B5EF4-FFF2-40B4-BE49-F238E27FC236}">
                      <a16:creationId xmlns:a16="http://schemas.microsoft.com/office/drawing/2014/main" id="{6DDBAE8A-2A2A-9A69-0561-A8AAA4421B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del>
      </w:ins>
      <w:ins w:id="2943" w:author="ilham.nur@office.ui.ac.id" w:date="2023-03-10T23:21:00Z">
        <w:r w:rsidR="00C32707">
          <w:rPr>
            <w:noProof/>
          </w:rPr>
          <w:drawing>
            <wp:inline distT="0" distB="0" distL="0" distR="0" wp14:anchorId="474C36A2" wp14:editId="51D8B58C">
              <wp:extent cx="4572000" cy="2743200"/>
              <wp:effectExtent l="0" t="0" r="0" b="0"/>
              <wp:docPr id="113" name="Chart 113">
                <a:extLst xmlns:a="http://schemas.openxmlformats.org/drawingml/2006/main">
                  <a:ext uri="{FF2B5EF4-FFF2-40B4-BE49-F238E27FC236}">
                    <a16:creationId xmlns:a16="http://schemas.microsoft.com/office/drawing/2014/main" id="{B61EABF6-01DD-D48A-3229-06033E6988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ins>
    </w:p>
    <w:p w14:paraId="0D48B51B" w14:textId="29439601" w:rsidR="00AC7BB4" w:rsidRPr="00AC7BB4" w:rsidRDefault="00C56C18" w:rsidP="003F0C01">
      <w:pPr>
        <w:pStyle w:val="Caption"/>
        <w:rPr>
          <w:ins w:id="2944" w:author="ilham.nur@office.ui.ac.id" w:date="2023-03-06T22:03:00Z"/>
        </w:rPr>
        <w:pPrChange w:id="2945" w:author="ilham.nur@office.ui.ac.id" w:date="2023-03-10T23:21:00Z">
          <w:pPr>
            <w:spacing w:line="360" w:lineRule="auto"/>
          </w:pPr>
        </w:pPrChange>
      </w:pPr>
      <w:bookmarkStart w:id="2946" w:name="_Ref129382941"/>
      <w:ins w:id="2947" w:author="Ilham Nur Pratama" w:date="2023-03-09T00:23:00Z">
        <w:r>
          <w:t xml:space="preserve">Gambar </w:t>
        </w:r>
      </w:ins>
      <w:ins w:id="2948" w:author="ilham.nur@office.ui.ac.id" w:date="2023-03-10T23:19:00Z">
        <w:r w:rsidR="0017462A">
          <w:fldChar w:fldCharType="begin"/>
        </w:r>
        <w:r w:rsidR="0017462A">
          <w:instrText xml:space="preserve"> STYLEREF 1 \s </w:instrText>
        </w:r>
      </w:ins>
      <w:r w:rsidR="0017462A">
        <w:fldChar w:fldCharType="separate"/>
      </w:r>
      <w:r w:rsidR="0017462A">
        <w:rPr>
          <w:noProof/>
        </w:rPr>
        <w:t>3</w:t>
      </w:r>
      <w:ins w:id="2949"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2950" w:author="ilham.nur@office.ui.ac.id" w:date="2023-03-10T23:19:00Z">
        <w:r w:rsidR="0017462A">
          <w:rPr>
            <w:noProof/>
          </w:rPr>
          <w:t>14</w:t>
        </w:r>
        <w:r w:rsidR="0017462A">
          <w:fldChar w:fldCharType="end"/>
        </w:r>
      </w:ins>
      <w:bookmarkEnd w:id="2946"/>
      <w:ins w:id="2951" w:author="Ilham Nur Pratama" w:date="2023-03-09T00:23:00Z">
        <w:del w:id="2952" w:author="ilham.nur@office.ui.ac.id" w:date="2023-03-10T23:19:00Z">
          <w:r w:rsidDel="0017462A">
            <w:fldChar w:fldCharType="begin"/>
          </w:r>
          <w:r w:rsidDel="0017462A">
            <w:delInstrText xml:space="preserve"> STYLEREF 1 \s </w:delInstrText>
          </w:r>
        </w:del>
      </w:ins>
      <w:del w:id="2953" w:author="ilham.nur@office.ui.ac.id" w:date="2023-03-10T23:19:00Z">
        <w:r w:rsidDel="0017462A">
          <w:fldChar w:fldCharType="separate"/>
        </w:r>
        <w:r w:rsidDel="0017462A">
          <w:rPr>
            <w:noProof/>
          </w:rPr>
          <w:delText>3</w:delText>
        </w:r>
      </w:del>
      <w:ins w:id="2954" w:author="Ilham Nur Pratama" w:date="2023-03-09T00:23:00Z">
        <w:del w:id="2955" w:author="ilham.nur@office.ui.ac.id" w:date="2023-03-10T23:19:00Z">
          <w:r w:rsidDel="0017462A">
            <w:fldChar w:fldCharType="end"/>
          </w:r>
          <w:r w:rsidDel="0017462A">
            <w:delText>.</w:delText>
          </w:r>
          <w:r w:rsidDel="0017462A">
            <w:fldChar w:fldCharType="begin"/>
          </w:r>
          <w:r w:rsidDel="0017462A">
            <w:delInstrText xml:space="preserve"> SEQ Gambar \* ARABIC \s 1 </w:delInstrText>
          </w:r>
        </w:del>
      </w:ins>
      <w:del w:id="2956" w:author="ilham.nur@office.ui.ac.id" w:date="2023-03-10T23:19:00Z">
        <w:r w:rsidDel="0017462A">
          <w:fldChar w:fldCharType="separate"/>
        </w:r>
      </w:del>
      <w:ins w:id="2957" w:author="Ilham Nur Pratama" w:date="2023-03-09T00:23:00Z">
        <w:del w:id="2958" w:author="ilham.nur@office.ui.ac.id" w:date="2023-03-10T23:19:00Z">
          <w:r w:rsidDel="0017462A">
            <w:rPr>
              <w:noProof/>
            </w:rPr>
            <w:delText>13</w:delText>
          </w:r>
          <w:r w:rsidDel="0017462A">
            <w:fldChar w:fldCharType="end"/>
          </w:r>
        </w:del>
        <w:r>
          <w:t xml:space="preserve"> </w:t>
        </w:r>
        <w:proofErr w:type="spellStart"/>
        <w:r>
          <w:t>Preferensi</w:t>
        </w:r>
        <w:proofErr w:type="spellEnd"/>
        <w:r>
          <w:t xml:space="preserve"> </w:t>
        </w:r>
        <w:proofErr w:type="spellStart"/>
        <w:r>
          <w:t>alokasi</w:t>
        </w:r>
        <w:proofErr w:type="spellEnd"/>
        <w:r>
          <w:t xml:space="preserve"> </w:t>
        </w:r>
        <w:proofErr w:type="spellStart"/>
        <w:r>
          <w:t>pekerja</w:t>
        </w:r>
        <w:proofErr w:type="spellEnd"/>
        <w:r>
          <w:t xml:space="preserve"> untuk </w:t>
        </w:r>
        <w:proofErr w:type="spellStart"/>
        <w:r>
          <w:t>proyek</w:t>
        </w:r>
        <w:proofErr w:type="spellEnd"/>
        <w:r>
          <w:t xml:space="preserve"> dengan </w:t>
        </w:r>
        <w:proofErr w:type="spellStart"/>
        <w:r>
          <w:rPr>
            <w:i/>
          </w:rPr>
          <w:t>delivarables</w:t>
        </w:r>
        <w:proofErr w:type="spellEnd"/>
        <w:r>
          <w:rPr>
            <w:i/>
          </w:rPr>
          <w:t xml:space="preserve"> </w:t>
        </w:r>
        <w:del w:id="2959" w:author="ilham.nur@office.ui.ac.id" w:date="2023-03-10T23:21:00Z">
          <w:r w:rsidDel="00C32707">
            <w:delText>sedikit</w:delText>
          </w:r>
        </w:del>
      </w:ins>
      <w:proofErr w:type="spellStart"/>
      <w:ins w:id="2960" w:author="ilham.nur@office.ui.ac.id" w:date="2023-03-10T23:21:00Z">
        <w:r w:rsidR="00C32707">
          <w:t>banyak</w:t>
        </w:r>
      </w:ins>
      <w:proofErr w:type="spellEnd"/>
      <w:ins w:id="2961" w:author="Ilham Nur Pratama" w:date="2023-03-09T00:23:00Z">
        <w:r>
          <w:t xml:space="preserve"> </w:t>
        </w:r>
        <w:r w:rsidRPr="00902B1E">
          <w:t xml:space="preserve">dengan </w:t>
        </w:r>
        <w:proofErr w:type="spellStart"/>
        <w:r w:rsidRPr="00902B1E">
          <w:t>tingkat</w:t>
        </w:r>
        <w:proofErr w:type="spellEnd"/>
        <w:r w:rsidRPr="00902B1E">
          <w:t xml:space="preserve"> </w:t>
        </w:r>
        <w:proofErr w:type="spellStart"/>
        <w:r w:rsidRPr="00902B1E">
          <w:t>kesulitan</w:t>
        </w:r>
        <w:proofErr w:type="spellEnd"/>
        <w:r w:rsidRPr="00902B1E">
          <w:t xml:space="preserve"> </w:t>
        </w:r>
        <w:del w:id="2962" w:author="ilham.nur@office.ui.ac.id" w:date="2023-03-10T23:21:00Z">
          <w:r w:rsidRPr="00902B1E" w:rsidDel="00C32707">
            <w:delText>rendah</w:delText>
          </w:r>
        </w:del>
      </w:ins>
      <w:proofErr w:type="spellStart"/>
      <w:ins w:id="2963" w:author="ilham.nur@office.ui.ac.id" w:date="2023-03-10T23:21:00Z">
        <w:r w:rsidR="00C32707">
          <w:t>tinggi</w:t>
        </w:r>
      </w:ins>
      <w:proofErr w:type="spellEnd"/>
    </w:p>
    <w:p w14:paraId="73CE073E" w14:textId="648FDAB1" w:rsidR="008B35C3" w:rsidRPr="00F35B3B" w:rsidDel="00034021" w:rsidRDefault="008B35C3">
      <w:pPr>
        <w:spacing w:line="360" w:lineRule="auto"/>
        <w:rPr>
          <w:del w:id="2964" w:author="ilham.nur@office.ui.ac.id" w:date="2023-03-06T22:03:00Z"/>
        </w:rPr>
        <w:pPrChange w:id="2965" w:author="ilham.nur@office.ui.ac.id" w:date="2023-03-06T22:03:00Z">
          <w:pPr>
            <w:spacing w:line="360" w:lineRule="auto"/>
            <w:ind w:left="720"/>
          </w:pPr>
        </w:pPrChange>
      </w:pPr>
    </w:p>
    <w:p w14:paraId="34DF7AC5" w14:textId="0C57E12E" w:rsidR="00590362" w:rsidRDefault="00590362">
      <w:pPr>
        <w:pStyle w:val="Heading2"/>
        <w:spacing w:line="360" w:lineRule="auto"/>
        <w:rPr>
          <w:ins w:id="2966" w:author="ilham.nur@office.ui.ac.id [2]" w:date="2023-01-17T22:59:00Z"/>
        </w:rPr>
        <w:pPrChange w:id="2967" w:author="ilham.nur@office.ui.ac.id" w:date="2023-03-04T10:11:00Z">
          <w:pPr>
            <w:pStyle w:val="Heading3"/>
            <w:spacing w:line="360" w:lineRule="auto"/>
          </w:pPr>
        </w:pPrChange>
      </w:pPr>
      <w:bookmarkStart w:id="2968" w:name="_Toc128943881"/>
      <w:proofErr w:type="spellStart"/>
      <w:ins w:id="2969" w:author="ilham.nur@office.ui.ac.id [2]" w:date="2023-01-17T22:50:00Z">
        <w:r>
          <w:t>Perancangan</w:t>
        </w:r>
        <w:proofErr w:type="spellEnd"/>
        <w:r>
          <w:t xml:space="preserve"> </w:t>
        </w:r>
        <w:proofErr w:type="spellStart"/>
        <w:r>
          <w:t>Arsitektur</w:t>
        </w:r>
        <w:proofErr w:type="spellEnd"/>
        <w:r>
          <w:t xml:space="preserve"> </w:t>
        </w:r>
        <w:proofErr w:type="spellStart"/>
        <w:r>
          <w:t>Sistem</w:t>
        </w:r>
      </w:ins>
      <w:bookmarkEnd w:id="2968"/>
      <w:proofErr w:type="spellEnd"/>
    </w:p>
    <w:p w14:paraId="60F97B79" w14:textId="541862F7" w:rsidR="00695FFF" w:rsidRDefault="00695FFF">
      <w:pPr>
        <w:spacing w:line="360" w:lineRule="auto"/>
        <w:rPr>
          <w:ins w:id="2970" w:author="ilham.nur@office.ui.ac.id [2]" w:date="2023-01-18T05:51:00Z"/>
        </w:rPr>
        <w:pPrChange w:id="2971" w:author="ilham.nur@office.ui.ac.id" w:date="2023-03-04T10:11:00Z">
          <w:pPr>
            <w:spacing w:line="360" w:lineRule="auto"/>
            <w:ind w:left="720"/>
          </w:pPr>
        </w:pPrChange>
      </w:pPr>
      <w:proofErr w:type="spellStart"/>
      <w:ins w:id="2972" w:author="ilham.nur@office.ui.ac.id [2]" w:date="2023-01-17T22:59:00Z">
        <w:r>
          <w:t>Pengembangan</w:t>
        </w:r>
        <w:proofErr w:type="spellEnd"/>
        <w:r>
          <w:t xml:space="preserve"> SIMP yang </w:t>
        </w:r>
        <w:proofErr w:type="spellStart"/>
        <w:r>
          <w:t>akan</w:t>
        </w:r>
        <w:proofErr w:type="spellEnd"/>
        <w:r>
          <w:t xml:space="preserve"> </w:t>
        </w:r>
        <w:proofErr w:type="spellStart"/>
        <w:r>
          <w:t>dibangun</w:t>
        </w:r>
        <w:proofErr w:type="spellEnd"/>
        <w:r>
          <w:t xml:space="preserve"> </w:t>
        </w:r>
        <w:proofErr w:type="spellStart"/>
        <w:r>
          <w:t>akan</w:t>
        </w:r>
        <w:proofErr w:type="spellEnd"/>
        <w:r>
          <w:t xml:space="preserve"> dilakukan </w:t>
        </w:r>
        <w:proofErr w:type="spellStart"/>
        <w:r>
          <w:t>perancangan</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dari</w:t>
        </w:r>
        <w:proofErr w:type="spellEnd"/>
        <w:r>
          <w:t xml:space="preserve"> </w:t>
        </w:r>
        <w:proofErr w:type="spellStart"/>
        <w:r>
          <w:t>aspek</w:t>
        </w:r>
        <w:proofErr w:type="spellEnd"/>
        <w:r>
          <w:t xml:space="preserve"> </w:t>
        </w:r>
        <w:proofErr w:type="spellStart"/>
        <w:r>
          <w:t>bisnis</w:t>
        </w:r>
        <w:proofErr w:type="spellEnd"/>
        <w:r>
          <w:t xml:space="preserve">, </w:t>
        </w:r>
        <w:proofErr w:type="spellStart"/>
        <w:r>
          <w:t>aplikasi</w:t>
        </w:r>
        <w:proofErr w:type="spellEnd"/>
        <w:r>
          <w:t xml:space="preserve">, dan </w:t>
        </w:r>
        <w:proofErr w:type="spellStart"/>
        <w:r>
          <w:t>teknologi</w:t>
        </w:r>
        <w:proofErr w:type="spellEnd"/>
        <w:r>
          <w:t xml:space="preserve"> dengan </w:t>
        </w:r>
        <w:proofErr w:type="spellStart"/>
        <w:r>
          <w:t>menggunakan</w:t>
        </w:r>
        <w:proofErr w:type="spellEnd"/>
        <w:r>
          <w:t xml:space="preserve"> </w:t>
        </w:r>
        <w:r w:rsidR="00632480">
          <w:rPr>
            <w:i/>
            <w:iCs/>
          </w:rPr>
          <w:t>Enterprise Architecture</w:t>
        </w:r>
      </w:ins>
      <w:ins w:id="2973" w:author="ilham.nur@office.ui.ac.id [2]" w:date="2023-01-17T23:00:00Z">
        <w:r w:rsidR="004156D1">
          <w:rPr>
            <w:i/>
            <w:iCs/>
          </w:rPr>
          <w:t xml:space="preserve"> </w:t>
        </w:r>
        <w:r w:rsidR="004156D1">
          <w:t>(EA)</w:t>
        </w:r>
      </w:ins>
      <w:ins w:id="2974" w:author="ilham.nur@office.ui.ac.id [2]" w:date="2023-01-17T22:59:00Z">
        <w:r w:rsidR="00632480">
          <w:rPr>
            <w:i/>
            <w:iCs/>
          </w:rPr>
          <w:t xml:space="preserve">. </w:t>
        </w:r>
      </w:ins>
      <w:proofErr w:type="spellStart"/>
      <w:ins w:id="2975" w:author="ilham.nur@office.ui.ac.id [2]" w:date="2023-01-17T23:00:00Z">
        <w:r w:rsidR="004156D1">
          <w:t>Kerangka</w:t>
        </w:r>
        <w:proofErr w:type="spellEnd"/>
        <w:r w:rsidR="004156D1">
          <w:t xml:space="preserve"> EA yang </w:t>
        </w:r>
        <w:proofErr w:type="spellStart"/>
        <w:r w:rsidR="004156D1">
          <w:t>digunakan</w:t>
        </w:r>
        <w:proofErr w:type="spellEnd"/>
        <w:r w:rsidR="004156D1">
          <w:t xml:space="preserve"> </w:t>
        </w:r>
        <w:proofErr w:type="spellStart"/>
        <w:r w:rsidR="004156D1">
          <w:t>adalah</w:t>
        </w:r>
        <w:proofErr w:type="spellEnd"/>
        <w:r w:rsidR="004156D1">
          <w:t xml:space="preserve"> TOGAF, yang </w:t>
        </w:r>
        <w:proofErr w:type="spellStart"/>
        <w:r w:rsidR="004156D1">
          <w:t>merupakan</w:t>
        </w:r>
        <w:proofErr w:type="spellEnd"/>
        <w:r w:rsidR="004156D1">
          <w:t xml:space="preserve"> </w:t>
        </w:r>
        <w:proofErr w:type="spellStart"/>
        <w:r w:rsidR="004156D1">
          <w:t>kerangka</w:t>
        </w:r>
        <w:proofErr w:type="spellEnd"/>
        <w:r w:rsidR="004156D1">
          <w:t xml:space="preserve"> EA yang </w:t>
        </w:r>
        <w:proofErr w:type="spellStart"/>
        <w:r w:rsidR="004156D1">
          <w:t>umum</w:t>
        </w:r>
        <w:proofErr w:type="spellEnd"/>
        <w:r w:rsidR="004156D1">
          <w:t xml:space="preserve"> </w:t>
        </w:r>
        <w:proofErr w:type="spellStart"/>
        <w:r w:rsidR="004156D1">
          <w:t>digunakan</w:t>
        </w:r>
        <w:proofErr w:type="spellEnd"/>
        <w:r w:rsidR="004156D1">
          <w:t xml:space="preserve"> pada </w:t>
        </w:r>
        <w:proofErr w:type="spellStart"/>
        <w:r w:rsidR="004156D1">
          <w:t>banyak</w:t>
        </w:r>
        <w:proofErr w:type="spellEnd"/>
        <w:r w:rsidR="004156D1">
          <w:t xml:space="preserve"> </w:t>
        </w:r>
        <w:proofErr w:type="spellStart"/>
        <w:r w:rsidR="004156D1">
          <w:t>industri</w:t>
        </w:r>
        <w:proofErr w:type="spellEnd"/>
        <w:r w:rsidR="004156D1">
          <w:t xml:space="preserve"> dan </w:t>
        </w:r>
        <w:proofErr w:type="spellStart"/>
        <w:r w:rsidR="004156D1">
          <w:t>dapat</w:t>
        </w:r>
        <w:proofErr w:type="spellEnd"/>
        <w:r w:rsidR="004156D1">
          <w:t xml:space="preserve"> </w:t>
        </w:r>
        <w:proofErr w:type="spellStart"/>
        <w:r w:rsidR="004156D1">
          <w:t>menghubungkan</w:t>
        </w:r>
        <w:proofErr w:type="spellEnd"/>
        <w:r w:rsidR="004156D1">
          <w:t xml:space="preserve"> </w:t>
        </w:r>
      </w:ins>
      <w:proofErr w:type="spellStart"/>
      <w:ins w:id="2976" w:author="ilham.nur@office.ui.ac.id [2]" w:date="2023-01-17T23:01:00Z">
        <w:r w:rsidR="004156D1">
          <w:t>seluruh</w:t>
        </w:r>
        <w:proofErr w:type="spellEnd"/>
        <w:r w:rsidR="004156D1">
          <w:t xml:space="preserve"> </w:t>
        </w:r>
        <w:proofErr w:type="spellStart"/>
        <w:r w:rsidR="004156D1">
          <w:t>komponen</w:t>
        </w:r>
        <w:proofErr w:type="spellEnd"/>
        <w:r w:rsidR="001F097B">
          <w:t xml:space="preserve"> </w:t>
        </w:r>
        <w:proofErr w:type="spellStart"/>
        <w:r w:rsidR="001F097B">
          <w:t>desain</w:t>
        </w:r>
        <w:proofErr w:type="spellEnd"/>
        <w:r w:rsidR="001F097B">
          <w:t xml:space="preserve"> </w:t>
        </w:r>
        <w:proofErr w:type="spellStart"/>
        <w:r w:rsidR="001F097B">
          <w:t>arsitektur</w:t>
        </w:r>
        <w:proofErr w:type="spellEnd"/>
        <w:r w:rsidR="001F097B">
          <w:t xml:space="preserve"> </w:t>
        </w:r>
        <w:proofErr w:type="spellStart"/>
        <w:r w:rsidR="001F097B">
          <w:t>dari</w:t>
        </w:r>
        <w:proofErr w:type="spellEnd"/>
        <w:r w:rsidR="001F097B">
          <w:t xml:space="preserve"> </w:t>
        </w:r>
        <w:proofErr w:type="spellStart"/>
        <w:r w:rsidR="001F097B">
          <w:t>sebuah</w:t>
        </w:r>
        <w:proofErr w:type="spellEnd"/>
        <w:r w:rsidR="001F097B">
          <w:t xml:space="preserve"> </w:t>
        </w:r>
        <w:proofErr w:type="spellStart"/>
        <w:r w:rsidR="001F097B">
          <w:t>perusahaan</w:t>
        </w:r>
        <w:proofErr w:type="spellEnd"/>
        <w:r w:rsidR="001F097B">
          <w:t xml:space="preserve"> </w:t>
        </w:r>
        <w:r w:rsidR="001F097B">
          <w:fldChar w:fldCharType="begin" w:fldLock="1"/>
        </w:r>
      </w:ins>
      <w:r w:rsidR="00576ADF">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principles","type":"article-journal","volume":"4"},"uris":["http://www.mendeley.com/documents/?uuid=608e4dd7-4631-4229-9cd4-7b2c79efdb51"]},{"id":"ITEM-2","itemData":{"DOI":"10.1051/matecconf/201824803012","ISBN":"2018248030","ISSN":"24058440","abstract":"Production of the aircraft becomes very important to facilitate many passengers of aircraft in Indonesia in the future. The design of a very complex aircraft requires proper project management. This study aims to perform the best scheduling project of empennage structure design of Indonesia's aircraft with limited resources. Critical Path Method (CPM) is used to schedule the project based on activity and resource. CPM scheduling results in completion time for activity data for 400 working days. CPM scheduling after assigning human resources results in a longer completion time for 1023.47 working days. CPM scheduling is carried out by reallocating of human resources to produce a shorter completion time, and it results in completion time for 955 working days.","author":[{"dropping-particle":"","family":"Saragih","given":"L. Ranjaliba","non-dropping-particle":"","parse-names":false,"suffix":""},{"dropping-particle":"","family":"Dachyar","given":"M.","non-dropping-particle":"","parse-names":false,"suffix":""},{"dropping-particle":"","family":"Zagloel","given":"Teuku Yuri M.","non-dropping-particle":"","parse-names":false,"suffix":""},{"dropping-particle":"","family":"Wulandari","given":"Arin","non-dropping-particle":"","parse-names":false,"suffix":""},{"dropping-particle":"","family":"Dachyar","given":"M.","non-dropping-particle":"","parse-names":false,"suffix":""},{"dropping-particle":"","family":"Farizal","given":"","non-dropping-particle":"","parse-names":false,"suffix":""}],"container-title":"MATEC Web of Conferences","id":"ITEM-2","issue":"5","issued":{"date-parts":[["2021"]]},"page":"e07013","publisher":"Elsevier Ltd","title":"Implementation of telecommunications cross-industry collaboration through agile project management","type":"article-journal","volume":"7"},"uris":["http://www.mendeley.com/documents/?uuid=e3001d42-e63c-4d49-b5ef-a90e1f4116fc"]}],"mendeley":{"formattedCitation":"(Hannemann et al., 2022; Saragih et al., 2021)","plainTextFormattedCitation":"(Hannemann et al., 2022; Saragih et al., 2021)","previouslyFormattedCitation":"(Hannemann et al., 2022; Saragih et al., 2021)"},"properties":{"noteIndex":0},"schema":"https://github.com/citation-style-language/schema/raw/master/csl-citation.json"}</w:instrText>
      </w:r>
      <w:r w:rsidR="001F097B">
        <w:fldChar w:fldCharType="separate"/>
      </w:r>
      <w:r w:rsidR="00CF4B38" w:rsidRPr="00CF4B38">
        <w:rPr>
          <w:noProof/>
        </w:rPr>
        <w:t>(Hannemann et al., 2022; Saragih et al., 2021)</w:t>
      </w:r>
      <w:ins w:id="2977" w:author="ilham.nur@office.ui.ac.id [2]" w:date="2023-01-17T23:01:00Z">
        <w:r w:rsidR="001F097B">
          <w:fldChar w:fldCharType="end"/>
        </w:r>
        <w:r w:rsidR="001F097B">
          <w:t xml:space="preserve">. </w:t>
        </w:r>
        <w:proofErr w:type="spellStart"/>
        <w:r w:rsidR="001F097B">
          <w:lastRenderedPageBreak/>
          <w:t>Secara</w:t>
        </w:r>
        <w:proofErr w:type="spellEnd"/>
        <w:r w:rsidR="001F097B">
          <w:t xml:space="preserve"> </w:t>
        </w:r>
        <w:r w:rsidR="00622E59">
          <w:t xml:space="preserve">garis </w:t>
        </w:r>
        <w:proofErr w:type="spellStart"/>
        <w:r w:rsidR="00622E59">
          <w:t>besar</w:t>
        </w:r>
        <w:proofErr w:type="spellEnd"/>
        <w:r w:rsidR="00622E59">
          <w:t xml:space="preserve"> </w:t>
        </w:r>
        <w:proofErr w:type="spellStart"/>
        <w:r w:rsidR="00622E59">
          <w:t>arsitektur</w:t>
        </w:r>
        <w:proofErr w:type="spellEnd"/>
        <w:r w:rsidR="00622E59">
          <w:t xml:space="preserve"> </w:t>
        </w:r>
        <w:proofErr w:type="spellStart"/>
        <w:r w:rsidR="00622E59">
          <w:t>dari</w:t>
        </w:r>
        <w:proofErr w:type="spellEnd"/>
        <w:r w:rsidR="00622E59">
          <w:t xml:space="preserve"> SIM</w:t>
        </w:r>
      </w:ins>
      <w:ins w:id="2978" w:author="ilham.nur@office.ui.ac.id [2]" w:date="2023-01-17T23:02:00Z">
        <w:r w:rsidR="00622E59">
          <w:t xml:space="preserve">P yang </w:t>
        </w:r>
        <w:proofErr w:type="spellStart"/>
        <w:r w:rsidR="00622E59">
          <w:t>akan</w:t>
        </w:r>
        <w:proofErr w:type="spellEnd"/>
        <w:r w:rsidR="00622E59">
          <w:t xml:space="preserve"> </w:t>
        </w:r>
        <w:proofErr w:type="spellStart"/>
        <w:r w:rsidR="00622E59">
          <w:t>dibangun</w:t>
        </w:r>
        <w:proofErr w:type="spellEnd"/>
        <w:r w:rsidR="00622E59">
          <w:t xml:space="preserve"> </w:t>
        </w:r>
        <w:proofErr w:type="spellStart"/>
        <w:r w:rsidR="00622E59">
          <w:t>dapat</w:t>
        </w:r>
        <w:proofErr w:type="spellEnd"/>
        <w:r w:rsidR="00622E59">
          <w:t xml:space="preserve"> </w:t>
        </w:r>
        <w:proofErr w:type="spellStart"/>
        <w:r w:rsidR="00622E59">
          <w:t>dilihat</w:t>
        </w:r>
        <w:proofErr w:type="spellEnd"/>
        <w:r w:rsidR="00622E59">
          <w:t xml:space="preserve"> pada</w:t>
        </w:r>
      </w:ins>
      <w:ins w:id="2979" w:author="ilham.nur@office.ui.ac.id [2]" w:date="2023-01-18T22:17:00Z">
        <w:r w:rsidR="00391952">
          <w:t xml:space="preserve"> </w:t>
        </w:r>
        <w:r w:rsidR="00391952">
          <w:fldChar w:fldCharType="begin"/>
        </w:r>
        <w:r w:rsidR="00391952">
          <w:instrText xml:space="preserve"> REF _Ref124972690 \h </w:instrText>
        </w:r>
      </w:ins>
      <w:r w:rsidR="00391952">
        <w:fldChar w:fldCharType="separate"/>
      </w:r>
      <w:ins w:id="2980" w:author="ilham.nur@office.ui.ac.id" w:date="2023-03-05T21:23:00Z">
        <w:r w:rsidR="00A262DF">
          <w:t xml:space="preserve">Gambar </w:t>
        </w:r>
        <w:r w:rsidR="00A262DF">
          <w:rPr>
            <w:noProof/>
          </w:rPr>
          <w:t>3</w:t>
        </w:r>
        <w:r w:rsidR="00A262DF">
          <w:t>.</w:t>
        </w:r>
        <w:r w:rsidR="00A262DF">
          <w:rPr>
            <w:noProof/>
          </w:rPr>
          <w:t>4</w:t>
        </w:r>
      </w:ins>
      <w:ins w:id="2981" w:author="ilham.nur@office.ui.ac.id [2]" w:date="2023-01-18T22:17:00Z">
        <w:r w:rsidR="00391952">
          <w:fldChar w:fldCharType="end"/>
        </w:r>
        <w:r w:rsidR="00391952">
          <w:t>.</w:t>
        </w:r>
      </w:ins>
    </w:p>
    <w:p w14:paraId="69EF7020" w14:textId="77777777" w:rsidR="00C53EB8" w:rsidRDefault="00C53EB8">
      <w:pPr>
        <w:keepNext/>
        <w:spacing w:line="360" w:lineRule="auto"/>
        <w:jc w:val="center"/>
        <w:rPr>
          <w:ins w:id="2982" w:author="ilham.nur@office.ui.ac.id [2]" w:date="2023-01-18T05:52:00Z"/>
        </w:rPr>
        <w:pPrChange w:id="2983" w:author="ilham.nur@office.ui.ac.id" w:date="2023-03-04T10:11:00Z">
          <w:pPr>
            <w:spacing w:line="360" w:lineRule="auto"/>
            <w:ind w:left="720"/>
            <w:jc w:val="center"/>
          </w:pPr>
        </w:pPrChange>
      </w:pPr>
      <w:ins w:id="2984" w:author="ilham.nur@office.ui.ac.id [2]" w:date="2023-01-18T05:51:00Z">
        <w:r>
          <w:rPr>
            <w:noProof/>
          </w:rPr>
          <w:drawing>
            <wp:inline distT="0" distB="0" distL="0" distR="0" wp14:anchorId="692C537A" wp14:editId="221BF5F1">
              <wp:extent cx="5400040" cy="2959735"/>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2959735"/>
                      </a:xfrm>
                      <a:prstGeom prst="rect">
                        <a:avLst/>
                      </a:prstGeom>
                      <a:noFill/>
                      <a:ln>
                        <a:noFill/>
                      </a:ln>
                    </pic:spPr>
                  </pic:pic>
                </a:graphicData>
              </a:graphic>
            </wp:inline>
          </w:drawing>
        </w:r>
      </w:ins>
    </w:p>
    <w:p w14:paraId="736F60E0" w14:textId="1A62855D" w:rsidR="00C53EB8" w:rsidRDefault="00C53EB8" w:rsidP="003F0C01">
      <w:pPr>
        <w:pStyle w:val="Caption"/>
        <w:rPr>
          <w:ins w:id="2985" w:author="ilham.nur@office.ui.ac.id [2]" w:date="2023-01-18T22:18:00Z"/>
        </w:rPr>
      </w:pPr>
      <w:bookmarkStart w:id="2986" w:name="_Ref124972690"/>
      <w:bookmarkStart w:id="2987" w:name="_Toc128944246"/>
      <w:ins w:id="2988" w:author="ilham.nur@office.ui.ac.id [2]" w:date="2023-01-18T05:52:00Z">
        <w:r>
          <w:t xml:space="preserve">Gambar </w:t>
        </w:r>
      </w:ins>
      <w:ins w:id="2989" w:author="ilham.nur@office.ui.ac.id" w:date="2023-03-10T23:19:00Z">
        <w:r w:rsidR="0017462A">
          <w:fldChar w:fldCharType="begin"/>
        </w:r>
        <w:r w:rsidR="0017462A">
          <w:instrText xml:space="preserve"> STYLEREF 1 \s </w:instrText>
        </w:r>
      </w:ins>
      <w:r w:rsidR="0017462A">
        <w:fldChar w:fldCharType="separate"/>
      </w:r>
      <w:r w:rsidR="0017462A">
        <w:rPr>
          <w:noProof/>
        </w:rPr>
        <w:t>3</w:t>
      </w:r>
      <w:ins w:id="2990"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2991" w:author="ilham.nur@office.ui.ac.id" w:date="2023-03-10T23:19:00Z">
        <w:r w:rsidR="0017462A">
          <w:rPr>
            <w:noProof/>
          </w:rPr>
          <w:t>15</w:t>
        </w:r>
        <w:r w:rsidR="0017462A">
          <w:fldChar w:fldCharType="end"/>
        </w:r>
      </w:ins>
      <w:ins w:id="2992" w:author="Ilham Nur Pratama" w:date="2023-03-09T00:23:00Z">
        <w:del w:id="2993" w:author="ilham.nur@office.ui.ac.id" w:date="2023-03-10T23:19:00Z">
          <w:r w:rsidR="00C56C18" w:rsidDel="0017462A">
            <w:fldChar w:fldCharType="begin"/>
          </w:r>
          <w:r w:rsidR="00C56C18" w:rsidDel="0017462A">
            <w:delInstrText xml:space="preserve"> STYLEREF 1 \s </w:delInstrText>
          </w:r>
        </w:del>
      </w:ins>
      <w:del w:id="2994" w:author="ilham.nur@office.ui.ac.id" w:date="2023-03-10T23:19:00Z">
        <w:r w:rsidR="00C56C18" w:rsidDel="0017462A">
          <w:fldChar w:fldCharType="separate"/>
        </w:r>
        <w:r w:rsidR="00C56C18" w:rsidDel="0017462A">
          <w:rPr>
            <w:noProof/>
          </w:rPr>
          <w:delText>3</w:delText>
        </w:r>
      </w:del>
      <w:ins w:id="2995" w:author="Ilham Nur Pratama" w:date="2023-03-09T00:23:00Z">
        <w:del w:id="2996"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2997" w:author="ilham.nur@office.ui.ac.id" w:date="2023-03-10T23:19:00Z">
        <w:r w:rsidR="00C56C18" w:rsidDel="0017462A">
          <w:fldChar w:fldCharType="separate"/>
        </w:r>
      </w:del>
      <w:ins w:id="2998" w:author="Ilham Nur Pratama" w:date="2023-03-09T00:23:00Z">
        <w:del w:id="2999" w:author="ilham.nur@office.ui.ac.id" w:date="2023-03-10T23:19:00Z">
          <w:r w:rsidR="00C56C18" w:rsidDel="0017462A">
            <w:rPr>
              <w:noProof/>
            </w:rPr>
            <w:delText>14</w:delText>
          </w:r>
          <w:r w:rsidR="00C56C18" w:rsidDel="0017462A">
            <w:fldChar w:fldCharType="end"/>
          </w:r>
        </w:del>
      </w:ins>
      <w:ins w:id="3000" w:author="ilham.nur@office.ui.ac.id" w:date="2023-03-05T14:12:00Z">
        <w:del w:id="3001" w:author="Ilham Nur Pratama" w:date="2023-03-08T18:52:00Z">
          <w:r w:rsidR="00604724" w:rsidDel="0067134C">
            <w:fldChar w:fldCharType="begin"/>
          </w:r>
          <w:r w:rsidR="00604724" w:rsidDel="0067134C">
            <w:delInstrText xml:space="preserve"> STYLEREF 1 \s </w:delInstrText>
          </w:r>
        </w:del>
      </w:ins>
      <w:del w:id="3002" w:author="Ilham Nur Pratama" w:date="2023-03-08T18:52:00Z">
        <w:r w:rsidR="00604724" w:rsidDel="0067134C">
          <w:fldChar w:fldCharType="separate"/>
        </w:r>
        <w:r w:rsidR="00A262DF" w:rsidDel="0067134C">
          <w:rPr>
            <w:noProof/>
          </w:rPr>
          <w:delText>3</w:delText>
        </w:r>
      </w:del>
      <w:ins w:id="3003" w:author="ilham.nur@office.ui.ac.id" w:date="2023-03-05T14:12:00Z">
        <w:del w:id="3004"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3005" w:author="Ilham Nur Pratama" w:date="2023-03-08T18:52:00Z">
        <w:r w:rsidR="00604724" w:rsidDel="0067134C">
          <w:fldChar w:fldCharType="separate"/>
        </w:r>
      </w:del>
      <w:ins w:id="3006" w:author="ilham.nur@office.ui.ac.id" w:date="2023-03-05T21:23:00Z">
        <w:del w:id="3007" w:author="Ilham Nur Pratama" w:date="2023-03-08T18:52:00Z">
          <w:r w:rsidR="00A262DF" w:rsidDel="0067134C">
            <w:rPr>
              <w:noProof/>
            </w:rPr>
            <w:delText>4</w:delText>
          </w:r>
        </w:del>
      </w:ins>
      <w:ins w:id="3008" w:author="ilham.nur@office.ui.ac.id" w:date="2023-03-05T14:12:00Z">
        <w:del w:id="3009" w:author="Ilham Nur Pratama" w:date="2023-03-08T18:52:00Z">
          <w:r w:rsidR="00604724" w:rsidDel="0067134C">
            <w:fldChar w:fldCharType="end"/>
          </w:r>
        </w:del>
      </w:ins>
      <w:ins w:id="3010" w:author="ilham.nur@office.ui.ac.id [2]" w:date="2023-01-25T05:09:00Z">
        <w:del w:id="3011" w:author="ilham.nur@office.ui.ac.id" w:date="2023-02-02T22:33:00Z">
          <w:r w:rsidR="00F62D33" w:rsidDel="00A76FCF">
            <w:fldChar w:fldCharType="begin"/>
          </w:r>
          <w:r w:rsidR="00F62D33" w:rsidDel="00A76FCF">
            <w:delInstrText xml:space="preserve"> STYLEREF 1 \s </w:delInstrText>
          </w:r>
        </w:del>
      </w:ins>
      <w:del w:id="3012" w:author="ilham.nur@office.ui.ac.id" w:date="2023-02-02T22:33:00Z">
        <w:r w:rsidR="00F62D33" w:rsidDel="00A76FCF">
          <w:fldChar w:fldCharType="separate"/>
        </w:r>
        <w:r w:rsidR="00C64CA0" w:rsidDel="00A76FCF">
          <w:rPr>
            <w:noProof/>
          </w:rPr>
          <w:delText>3</w:delText>
        </w:r>
      </w:del>
      <w:ins w:id="3013" w:author="ilham.nur@office.ui.ac.id [2]" w:date="2023-01-25T05:09:00Z">
        <w:del w:id="3014"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3015" w:author="ilham.nur@office.ui.ac.id" w:date="2023-02-02T22:33:00Z">
        <w:r w:rsidR="00000000">
          <w:fldChar w:fldCharType="separate"/>
        </w:r>
      </w:del>
      <w:ins w:id="3016" w:author="ilham.nur@office.ui.ac.id [2]" w:date="2023-01-25T05:09:00Z">
        <w:del w:id="3017" w:author="ilham.nur@office.ui.ac.id" w:date="2023-02-02T22:33:00Z">
          <w:r w:rsidR="00F62D33" w:rsidDel="00A76FCF">
            <w:fldChar w:fldCharType="end"/>
          </w:r>
        </w:del>
      </w:ins>
      <w:bookmarkEnd w:id="2986"/>
      <w:ins w:id="3018" w:author="ilham.nur@office.ui.ac.id [2]" w:date="2023-01-18T05:52:00Z">
        <w:r>
          <w:t xml:space="preserve"> </w:t>
        </w:r>
        <w:proofErr w:type="spellStart"/>
        <w:r>
          <w:t>Arsitektur</w:t>
        </w:r>
        <w:proofErr w:type="spellEnd"/>
        <w:r>
          <w:t xml:space="preserve"> </w:t>
        </w:r>
        <w:proofErr w:type="spellStart"/>
        <w:r w:rsidR="00827EC8">
          <w:t>sistem</w:t>
        </w:r>
        <w:proofErr w:type="spellEnd"/>
        <w:r w:rsidR="00827EC8">
          <w:t xml:space="preserve"> </w:t>
        </w:r>
        <w:proofErr w:type="spellStart"/>
        <w:r>
          <w:t>secara</w:t>
        </w:r>
        <w:proofErr w:type="spellEnd"/>
        <w:r>
          <w:t xml:space="preserve"> garis </w:t>
        </w:r>
        <w:proofErr w:type="spellStart"/>
        <w:r>
          <w:t>besar</w:t>
        </w:r>
        <w:proofErr w:type="spellEnd"/>
        <w:r>
          <w:t xml:space="preserve"> terkait dengan </w:t>
        </w:r>
      </w:ins>
      <w:proofErr w:type="spellStart"/>
      <w:ins w:id="3019" w:author="ilham.nur@office.ui.ac.id [2]" w:date="2023-01-18T05:53:00Z">
        <w:r w:rsidR="00827EC8">
          <w:t>sistem</w:t>
        </w:r>
        <w:proofErr w:type="spellEnd"/>
        <w:r w:rsidR="00827EC8">
          <w:t xml:space="preserve"> </w:t>
        </w:r>
        <w:proofErr w:type="spellStart"/>
        <w:r w:rsidR="00827EC8">
          <w:t>optimasi</w:t>
        </w:r>
        <w:proofErr w:type="spellEnd"/>
        <w:r w:rsidR="00827EC8">
          <w:t xml:space="preserve"> </w:t>
        </w:r>
        <w:proofErr w:type="spellStart"/>
        <w:r w:rsidR="00827EC8">
          <w:t>alokasi</w:t>
        </w:r>
        <w:proofErr w:type="spellEnd"/>
        <w:r w:rsidR="00827EC8">
          <w:t xml:space="preserve"> </w:t>
        </w:r>
        <w:proofErr w:type="spellStart"/>
        <w:r w:rsidR="00827EC8">
          <w:t>pekerjaan</w:t>
        </w:r>
        <w:proofErr w:type="spellEnd"/>
        <w:r w:rsidR="00827EC8">
          <w:t xml:space="preserve"> dan </w:t>
        </w:r>
        <w:proofErr w:type="spellStart"/>
        <w:r w:rsidR="00827EC8">
          <w:t>sumber</w:t>
        </w:r>
        <w:proofErr w:type="spellEnd"/>
        <w:r w:rsidR="00827EC8">
          <w:t xml:space="preserve"> </w:t>
        </w:r>
        <w:proofErr w:type="spellStart"/>
        <w:r w:rsidR="00827EC8">
          <w:t>daya</w:t>
        </w:r>
        <w:proofErr w:type="spellEnd"/>
        <w:r w:rsidR="00827EC8">
          <w:t xml:space="preserve"> </w:t>
        </w:r>
        <w:r w:rsidR="008A6400">
          <w:t xml:space="preserve">yang </w:t>
        </w:r>
        <w:proofErr w:type="spellStart"/>
        <w:r w:rsidR="008A6400">
          <w:t>akan</w:t>
        </w:r>
        <w:proofErr w:type="spellEnd"/>
        <w:r w:rsidR="008A6400">
          <w:t xml:space="preserve"> </w:t>
        </w:r>
        <w:proofErr w:type="spellStart"/>
        <w:r w:rsidR="008A6400">
          <w:t>diintegrasi</w:t>
        </w:r>
        <w:proofErr w:type="spellEnd"/>
        <w:r w:rsidR="008A6400">
          <w:t xml:space="preserve"> dengan SIMP</w:t>
        </w:r>
      </w:ins>
      <w:bookmarkEnd w:id="2987"/>
    </w:p>
    <w:p w14:paraId="59B8B442" w14:textId="2F064E57" w:rsidR="00C35D41" w:rsidRDefault="00C35D41">
      <w:pPr>
        <w:spacing w:line="360" w:lineRule="auto"/>
        <w:rPr>
          <w:ins w:id="3020" w:author="ilham.nur@office.ui.ac.id [2]" w:date="2023-01-18T22:19:00Z"/>
        </w:rPr>
        <w:pPrChange w:id="3021" w:author="ilham.nur@office.ui.ac.id" w:date="2023-03-04T10:11:00Z">
          <w:pPr>
            <w:spacing w:line="360" w:lineRule="auto"/>
            <w:ind w:left="720"/>
          </w:pPr>
        </w:pPrChange>
      </w:pPr>
      <w:proofErr w:type="spellStart"/>
      <w:ins w:id="3022" w:author="ilham.nur@office.ui.ac.id [2]" w:date="2023-01-18T22:18:00Z">
        <w:r>
          <w:t>Pekerjaan</w:t>
        </w:r>
        <w:proofErr w:type="spellEnd"/>
        <w:r>
          <w:t xml:space="preserve"> yang </w:t>
        </w:r>
        <w:proofErr w:type="spellStart"/>
        <w:r>
          <w:t>akan</w:t>
        </w:r>
        <w:proofErr w:type="spellEnd"/>
        <w:r>
          <w:t xml:space="preserve"> </w:t>
        </w:r>
        <w:proofErr w:type="spellStart"/>
        <w:r>
          <w:t>dikerjakan</w:t>
        </w:r>
        <w:proofErr w:type="spellEnd"/>
        <w:r>
          <w:t xml:space="preserve"> </w:t>
        </w:r>
        <w:proofErr w:type="spellStart"/>
        <w:r>
          <w:t>menjadi</w:t>
        </w:r>
        <w:proofErr w:type="spellEnd"/>
        <w:r>
          <w:t xml:space="preserve"> </w:t>
        </w:r>
      </w:ins>
      <w:proofErr w:type="spellStart"/>
      <w:ins w:id="3023" w:author="ilham.nur@office.ui.ac.id [2]" w:date="2023-01-18T22:19:00Z">
        <w:r>
          <w:t>masukkan</w:t>
        </w:r>
        <w:proofErr w:type="spellEnd"/>
        <w:r>
          <w:t xml:space="preserve"> </w:t>
        </w:r>
        <w:proofErr w:type="spellStart"/>
        <w:r>
          <w:t>bagi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diolah</w:t>
        </w:r>
        <w:proofErr w:type="spellEnd"/>
        <w:r>
          <w:t xml:space="preserve"> oleh </w:t>
        </w:r>
        <w:proofErr w:type="spellStart"/>
        <w:r>
          <w:t>sistem</w:t>
        </w:r>
        <w:proofErr w:type="spellEnd"/>
        <w:r>
          <w:t xml:space="preserve"> </w:t>
        </w:r>
        <w:proofErr w:type="spellStart"/>
        <w:r>
          <w:t>penerima</w:t>
        </w:r>
        <w:proofErr w:type="spellEnd"/>
        <w:r w:rsidR="009C4A74">
          <w:t xml:space="preserve">, </w:t>
        </w:r>
        <w:proofErr w:type="spellStart"/>
        <w:r w:rsidR="009C4A74">
          <w:t>sistem</w:t>
        </w:r>
        <w:proofErr w:type="spellEnd"/>
        <w:r w:rsidR="009C4A74">
          <w:t xml:space="preserve"> </w:t>
        </w:r>
        <w:proofErr w:type="spellStart"/>
        <w:r w:rsidR="009C4A74">
          <w:t>identifikasi</w:t>
        </w:r>
        <w:proofErr w:type="spellEnd"/>
        <w:r w:rsidR="009C4A74">
          <w:t xml:space="preserve"> </w:t>
        </w:r>
        <w:proofErr w:type="spellStart"/>
        <w:r w:rsidR="009C4A74">
          <w:t>berbasis</w:t>
        </w:r>
        <w:proofErr w:type="spellEnd"/>
        <w:r w:rsidR="009C4A74">
          <w:t xml:space="preserve"> </w:t>
        </w:r>
        <w:r w:rsidR="009C4A74">
          <w:rPr>
            <w:i/>
            <w:iCs/>
          </w:rPr>
          <w:t xml:space="preserve">random forest, </w:t>
        </w:r>
        <w:r w:rsidR="009C4A74">
          <w:t xml:space="preserve">dan </w:t>
        </w:r>
        <w:proofErr w:type="spellStart"/>
        <w:r w:rsidR="009C4A74">
          <w:t>logika</w:t>
        </w:r>
        <w:proofErr w:type="spellEnd"/>
        <w:r w:rsidR="009C4A74">
          <w:t xml:space="preserve"> </w:t>
        </w:r>
        <w:proofErr w:type="spellStart"/>
        <w:r w:rsidR="009C4A74">
          <w:t>pendukung</w:t>
        </w:r>
        <w:proofErr w:type="spellEnd"/>
        <w:r w:rsidR="009C4A74">
          <w:t xml:space="preserve"> </w:t>
        </w:r>
        <w:proofErr w:type="spellStart"/>
        <w:r w:rsidR="009C4A74">
          <w:t>lainya</w:t>
        </w:r>
        <w:proofErr w:type="spellEnd"/>
        <w:r w:rsidR="009C4A74">
          <w:t xml:space="preserve"> </w:t>
        </w:r>
        <w:proofErr w:type="spellStart"/>
        <w:r w:rsidR="009C4A74">
          <w:t>sebelum</w:t>
        </w:r>
        <w:proofErr w:type="spellEnd"/>
        <w:r w:rsidR="009C4A74">
          <w:t xml:space="preserve"> </w:t>
        </w:r>
        <w:proofErr w:type="spellStart"/>
        <w:r w:rsidR="009C4A74">
          <w:t>masuk</w:t>
        </w:r>
        <w:proofErr w:type="spellEnd"/>
        <w:r w:rsidR="009C4A74">
          <w:t xml:space="preserve"> ke </w:t>
        </w:r>
        <w:proofErr w:type="spellStart"/>
        <w:r w:rsidR="009C4A74">
          <w:t>dalam</w:t>
        </w:r>
        <w:proofErr w:type="spellEnd"/>
        <w:r w:rsidR="009C4A74">
          <w:t xml:space="preserve"> SIMP.</w:t>
        </w:r>
      </w:ins>
    </w:p>
    <w:p w14:paraId="6E9E0046" w14:textId="15EEE500" w:rsidR="009C4A74" w:rsidRDefault="009C4A74" w:rsidP="00BB68B9">
      <w:pPr>
        <w:spacing w:line="360" w:lineRule="auto"/>
        <w:rPr>
          <w:ins w:id="3024" w:author="ilham.nur@office.ui.ac.id" w:date="2023-03-04T10:11:00Z"/>
        </w:rPr>
      </w:pPr>
      <w:ins w:id="3025" w:author="ilham.nur@office.ui.ac.id [2]" w:date="2023-01-18T22:19:00Z">
        <w:r>
          <w:t xml:space="preserve">Untuk proses </w:t>
        </w:r>
        <w:proofErr w:type="spellStart"/>
        <w:r>
          <w:t>pekerjaan</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diba</w:t>
        </w:r>
      </w:ins>
      <w:ins w:id="3026" w:author="ilham.nur@office.ui.ac.id [2]" w:date="2023-01-18T22:20:00Z">
        <w:r>
          <w:t>ngun</w:t>
        </w:r>
        <w:proofErr w:type="spellEnd"/>
        <w:r>
          <w:t xml:space="preserve">, </w:t>
        </w:r>
        <w:proofErr w:type="spellStart"/>
        <w:r>
          <w:t>digambarkan</w:t>
        </w:r>
        <w:proofErr w:type="spellEnd"/>
        <w:r>
          <w:t xml:space="preserve"> dengan </w:t>
        </w:r>
        <w:proofErr w:type="spellStart"/>
        <w:r>
          <w:t>menggunakan</w:t>
        </w:r>
        <w:proofErr w:type="spellEnd"/>
        <w:r>
          <w:t xml:space="preserve"> BPMN untuk </w:t>
        </w:r>
        <w:proofErr w:type="spellStart"/>
        <w:r>
          <w:t>melihat</w:t>
        </w:r>
        <w:proofErr w:type="spellEnd"/>
        <w:r>
          <w:t xml:space="preserve"> </w:t>
        </w:r>
        <w:r w:rsidR="005D0C0F">
          <w:rPr>
            <w:i/>
            <w:iCs/>
          </w:rPr>
          <w:t xml:space="preserve">node-node </w:t>
        </w:r>
        <w:proofErr w:type="spellStart"/>
        <w:r w:rsidR="005D0C0F">
          <w:t>pekerjaan</w:t>
        </w:r>
        <w:proofErr w:type="spellEnd"/>
        <w:r w:rsidR="005D0C0F">
          <w:t xml:space="preserve"> dan </w:t>
        </w:r>
        <w:proofErr w:type="spellStart"/>
        <w:r w:rsidR="005D0C0F">
          <w:t>waktu</w:t>
        </w:r>
        <w:proofErr w:type="spellEnd"/>
        <w:r w:rsidR="005D0C0F">
          <w:t xml:space="preserve"> </w:t>
        </w:r>
        <w:proofErr w:type="spellStart"/>
        <w:r w:rsidR="005D0C0F">
          <w:t>pekerjaan</w:t>
        </w:r>
        <w:proofErr w:type="spellEnd"/>
        <w:r w:rsidR="005D0C0F">
          <w:t xml:space="preserve">. </w:t>
        </w:r>
        <w:proofErr w:type="spellStart"/>
        <w:r w:rsidR="005D0C0F">
          <w:t>Kemudian</w:t>
        </w:r>
        <w:proofErr w:type="spellEnd"/>
        <w:r w:rsidR="005D0C0F">
          <w:t xml:space="preserve"> BPMN yang </w:t>
        </w:r>
        <w:proofErr w:type="spellStart"/>
        <w:r w:rsidR="005D0C0F">
          <w:t>telah</w:t>
        </w:r>
        <w:proofErr w:type="spellEnd"/>
        <w:r w:rsidR="005D0C0F">
          <w:t xml:space="preserve"> </w:t>
        </w:r>
        <w:proofErr w:type="spellStart"/>
        <w:r w:rsidR="005D0C0F">
          <w:t>disusun</w:t>
        </w:r>
        <w:proofErr w:type="spellEnd"/>
        <w:r w:rsidR="005D0C0F">
          <w:t xml:space="preserve"> </w:t>
        </w:r>
        <w:proofErr w:type="spellStart"/>
        <w:r w:rsidR="005D0C0F">
          <w:t>akan</w:t>
        </w:r>
        <w:proofErr w:type="spellEnd"/>
        <w:r w:rsidR="005D0C0F">
          <w:t xml:space="preserve"> </w:t>
        </w:r>
        <w:proofErr w:type="spellStart"/>
        <w:r w:rsidR="005D0C0F">
          <w:t>disimulasikan</w:t>
        </w:r>
        <w:proofErr w:type="spellEnd"/>
        <w:r w:rsidR="005D0C0F">
          <w:t xml:space="preserve"> untuk </w:t>
        </w:r>
        <w:proofErr w:type="spellStart"/>
        <w:r w:rsidR="005D0C0F">
          <w:t>memastikan</w:t>
        </w:r>
        <w:proofErr w:type="spellEnd"/>
        <w:r w:rsidR="005D0C0F">
          <w:t xml:space="preserve"> </w:t>
        </w:r>
        <w:proofErr w:type="spellStart"/>
        <w:r w:rsidR="005D0C0F">
          <w:t>desain</w:t>
        </w:r>
        <w:proofErr w:type="spellEnd"/>
        <w:r w:rsidR="005D0C0F">
          <w:t xml:space="preserve"> yang </w:t>
        </w:r>
        <w:proofErr w:type="spellStart"/>
        <w:r w:rsidR="005D0C0F">
          <w:t>dibangun</w:t>
        </w:r>
        <w:proofErr w:type="spellEnd"/>
        <w:r w:rsidR="005D0C0F">
          <w:t xml:space="preserve"> sudah </w:t>
        </w:r>
        <w:proofErr w:type="spellStart"/>
        <w:r w:rsidR="005D0C0F">
          <w:t>sesuai</w:t>
        </w:r>
        <w:proofErr w:type="spellEnd"/>
        <w:r w:rsidR="005D0C0F">
          <w:t xml:space="preserve"> dengan </w:t>
        </w:r>
        <w:proofErr w:type="spellStart"/>
        <w:r w:rsidR="005D0C0F">
          <w:t>kebutuhan</w:t>
        </w:r>
        <w:proofErr w:type="spellEnd"/>
        <w:r w:rsidR="005D0C0F">
          <w:t>.</w:t>
        </w:r>
      </w:ins>
    </w:p>
    <w:p w14:paraId="53B14858" w14:textId="77777777" w:rsidR="005250D7" w:rsidRDefault="005250D7">
      <w:pPr>
        <w:pStyle w:val="Heading3"/>
        <w:spacing w:line="360" w:lineRule="auto"/>
        <w:rPr>
          <w:ins w:id="3027" w:author="ilham.nur@office.ui.ac.id" w:date="2023-03-04T10:11:00Z"/>
        </w:rPr>
        <w:pPrChange w:id="3028" w:author="ilham.nur@office.ui.ac.id" w:date="2023-03-04T10:12:00Z">
          <w:pPr>
            <w:pStyle w:val="Heading2"/>
            <w:numPr>
              <w:numId w:val="3"/>
            </w:numPr>
            <w:spacing w:line="360" w:lineRule="auto"/>
            <w:ind w:left="2062"/>
          </w:pPr>
        </w:pPrChange>
      </w:pPr>
      <w:bookmarkStart w:id="3029" w:name="_Toc128943882"/>
      <w:proofErr w:type="spellStart"/>
      <w:ins w:id="3030" w:author="ilham.nur@office.ui.ac.id" w:date="2023-03-04T10:11:00Z">
        <w:r>
          <w:t>Arsitektur</w:t>
        </w:r>
        <w:proofErr w:type="spellEnd"/>
        <w:r>
          <w:t xml:space="preserve"> </w:t>
        </w:r>
        <w:proofErr w:type="spellStart"/>
        <w:r>
          <w:t>Sistem</w:t>
        </w:r>
        <w:bookmarkEnd w:id="3029"/>
        <w:proofErr w:type="spellEnd"/>
      </w:ins>
    </w:p>
    <w:p w14:paraId="5331352E" w14:textId="034B83A6" w:rsidR="005250D7" w:rsidRDefault="005250D7">
      <w:pPr>
        <w:spacing w:line="360" w:lineRule="auto"/>
        <w:ind w:left="720"/>
        <w:rPr>
          <w:ins w:id="3031" w:author="ilham.nur@office.ui.ac.id" w:date="2023-03-04T10:11:00Z"/>
        </w:rPr>
        <w:pPrChange w:id="3032" w:author="ilham.nur@office.ui.ac.id" w:date="2023-03-04T10:12:00Z">
          <w:pPr>
            <w:spacing w:line="360" w:lineRule="auto"/>
          </w:pPr>
        </w:pPrChange>
      </w:pPr>
      <w:proofErr w:type="spellStart"/>
      <w:ins w:id="3033" w:author="ilham.nur@office.ui.ac.id" w:date="2023-03-04T10:11:00Z">
        <w:r>
          <w:t>Dalam</w:t>
        </w:r>
        <w:proofErr w:type="spellEnd"/>
        <w:r>
          <w:t xml:space="preserve"> </w:t>
        </w:r>
        <w:proofErr w:type="spellStart"/>
        <w:r>
          <w:t>menggambarkan</w:t>
        </w:r>
        <w:proofErr w:type="spellEnd"/>
        <w:r>
          <w:t xml:space="preserve"> </w:t>
        </w:r>
        <w:proofErr w:type="spellStart"/>
        <w:r>
          <w:t>Arsitektur</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Op</w:t>
        </w:r>
      </w:ins>
      <w:customXmlInsRangeStart w:id="3034" w:author="ilham.nur@office.ui.ac.id" w:date="2023-03-04T10:11:00Z"/>
      <w:sdt>
        <w:sdtPr>
          <w:id w:val="-1271233347"/>
          <w:docPartObj>
            <w:docPartGallery w:val="Watermarks"/>
          </w:docPartObj>
        </w:sdtPr>
        <w:sdtContent>
          <w:customXmlInsRangeEnd w:id="3034"/>
          <w:ins w:id="3035" w:author="ilham.nur@office.ui.ac.id" w:date="2023-03-04T10:11:00Z">
            <w:r>
              <w:rPr>
                <w:noProof/>
              </w:rPr>
              <w:drawing>
                <wp:anchor distT="0" distB="0" distL="114300" distR="114300" simplePos="0" relativeHeight="251660293" behindDoc="1" locked="0" layoutInCell="0" allowOverlap="1" wp14:anchorId="6FDFF54A" wp14:editId="25B6E882">
                  <wp:simplePos x="0" y="0"/>
                  <wp:positionH relativeFrom="margin">
                    <wp:align>center</wp:align>
                  </wp:positionH>
                  <wp:positionV relativeFrom="margin">
                    <wp:align>center</wp:align>
                  </wp:positionV>
                  <wp:extent cx="3810000" cy="3810000"/>
                  <wp:effectExtent l="0" t="0" r="0" b="0"/>
                  <wp:wrapNone/>
                  <wp:docPr id="56" name="Picture 5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10;&#10;Description automatically generated with low confidence"/>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pic:spPr>
                      </pic:pic>
                    </a:graphicData>
                  </a:graphic>
                  <wp14:sizeRelH relativeFrom="page">
                    <wp14:pctWidth>0</wp14:pctWidth>
                  </wp14:sizeRelH>
                  <wp14:sizeRelV relativeFrom="page">
                    <wp14:pctHeight>0</wp14:pctHeight>
                  </wp14:sizeRelV>
                </wp:anchor>
              </w:drawing>
            </w:r>
          </w:ins>
          <w:customXmlInsRangeStart w:id="3036" w:author="ilham.nur@office.ui.ac.id" w:date="2023-03-04T10:11:00Z"/>
        </w:sdtContent>
      </w:sdt>
      <w:customXmlInsRangeEnd w:id="3036"/>
      <w:ins w:id="3037" w:author="ilham.nur@office.ui.ac.id" w:date="2023-03-04T10:11:00Z">
        <w:r>
          <w:t>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Daya yang </w:t>
        </w:r>
        <w:proofErr w:type="spellStart"/>
        <w:r>
          <w:t>diintegrasikan</w:t>
        </w:r>
        <w:proofErr w:type="spellEnd"/>
        <w:r>
          <w:t xml:space="preserve"> dengan SIMP, EA </w:t>
        </w:r>
        <w:proofErr w:type="spellStart"/>
        <w:r>
          <w:t>digambarkan</w:t>
        </w:r>
        <w:proofErr w:type="spellEnd"/>
        <w:r>
          <w:t xml:space="preserve"> </w:t>
        </w:r>
        <w:proofErr w:type="spellStart"/>
        <w:r>
          <w:t>menggunakan</w:t>
        </w:r>
        <w:proofErr w:type="spellEnd"/>
        <w:r>
          <w:t xml:space="preserve"> ArchiMate. </w:t>
        </w:r>
        <w:proofErr w:type="spellStart"/>
        <w:r>
          <w:t>Arsitektur</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digambarkan</w:t>
        </w:r>
        <w:proofErr w:type="spellEnd"/>
        <w:r>
          <w:t xml:space="preserve"> </w:t>
        </w:r>
        <w:proofErr w:type="spellStart"/>
        <w:r>
          <w:t>terdiri</w:t>
        </w:r>
        <w:proofErr w:type="spellEnd"/>
        <w:r>
          <w:t xml:space="preserve"> </w:t>
        </w:r>
        <w:proofErr w:type="spellStart"/>
        <w:r>
          <w:t>dari</w:t>
        </w:r>
        <w:proofErr w:type="spellEnd"/>
        <w:r>
          <w:t xml:space="preserve"> 3 </w:t>
        </w:r>
        <w:proofErr w:type="spellStart"/>
        <w:r>
          <w:t>lapisan</w:t>
        </w:r>
        <w:proofErr w:type="spellEnd"/>
        <w:r>
          <w:t xml:space="preserve"> </w:t>
        </w:r>
        <w:proofErr w:type="spellStart"/>
        <w:r>
          <w:t>yaitu</w:t>
        </w:r>
        <w:proofErr w:type="spellEnd"/>
        <w:r>
          <w:t xml:space="preserve"> </w:t>
        </w:r>
        <w:proofErr w:type="spellStart"/>
        <w:r>
          <w:t>bisnis</w:t>
        </w:r>
        <w:proofErr w:type="spellEnd"/>
        <w:r>
          <w:t xml:space="preserve">, </w:t>
        </w:r>
        <w:proofErr w:type="spellStart"/>
        <w:r>
          <w:t>aplikasi</w:t>
        </w:r>
        <w:proofErr w:type="spellEnd"/>
        <w:r>
          <w:t xml:space="preserve"> dan </w:t>
        </w:r>
        <w:proofErr w:type="spellStart"/>
        <w:r>
          <w:t>teknologi</w:t>
        </w:r>
        <w:proofErr w:type="spellEnd"/>
        <w:r>
          <w:t xml:space="preserve"> yang </w:t>
        </w:r>
        <w:proofErr w:type="spellStart"/>
        <w:r>
          <w:t>menjadi</w:t>
        </w:r>
        <w:proofErr w:type="spellEnd"/>
        <w:r>
          <w:t xml:space="preserve"> inti </w:t>
        </w:r>
        <w:proofErr w:type="spellStart"/>
        <w:r>
          <w:t>dari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dibangun</w:t>
        </w:r>
        <w:proofErr w:type="spellEnd"/>
        <w:r>
          <w:t xml:space="preserve">. </w:t>
        </w:r>
        <w:proofErr w:type="spellStart"/>
        <w:r>
          <w:t>Arsitektur</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dibangun</w:t>
        </w:r>
        <w:proofErr w:type="spellEnd"/>
        <w:r>
          <w:t xml:space="preserve"> </w:t>
        </w:r>
        <w:proofErr w:type="spellStart"/>
        <w:r>
          <w:t>dapat</w:t>
        </w:r>
        <w:proofErr w:type="spellEnd"/>
        <w:r>
          <w:t xml:space="preserve"> </w:t>
        </w:r>
        <w:proofErr w:type="spellStart"/>
        <w:r>
          <w:t>dilihat</w:t>
        </w:r>
        <w:proofErr w:type="spellEnd"/>
        <w:r>
          <w:t xml:space="preserve"> pada </w:t>
        </w:r>
        <w:r>
          <w:fldChar w:fldCharType="begin"/>
        </w:r>
        <w:r>
          <w:instrText xml:space="preserve"> REF _Ref125515914 \h </w:instrText>
        </w:r>
      </w:ins>
      <w:ins w:id="3038" w:author="ilham.nur@office.ui.ac.id" w:date="2023-03-04T10:11:00Z">
        <w:r>
          <w:fldChar w:fldCharType="end"/>
        </w:r>
        <w:r>
          <w:t xml:space="preserve">. </w:t>
        </w:r>
        <w:proofErr w:type="spellStart"/>
        <w:r>
          <w:t>Secara</w:t>
        </w:r>
        <w:proofErr w:type="spellEnd"/>
        <w:r>
          <w:t xml:space="preserve"> garis </w:t>
        </w:r>
        <w:proofErr w:type="spellStart"/>
        <w:r>
          <w:t>besar</w:t>
        </w:r>
        <w:proofErr w:type="spellEnd"/>
        <w:r>
          <w:t xml:space="preserve"> </w:t>
        </w:r>
        <w:proofErr w:type="spellStart"/>
        <w:r>
          <w:t>arsitektur</w:t>
        </w:r>
        <w:proofErr w:type="spellEnd"/>
        <w:r>
          <w:t xml:space="preserve"> yang </w:t>
        </w:r>
        <w:proofErr w:type="spellStart"/>
        <w:r>
          <w:t>ditunjukkan</w:t>
        </w:r>
        <w:proofErr w:type="spellEnd"/>
        <w:r>
          <w:t xml:space="preserve"> pada </w:t>
        </w:r>
        <w:r>
          <w:fldChar w:fldCharType="begin"/>
        </w:r>
        <w:r>
          <w:instrText xml:space="preserve"> REF _Ref125515914 \h </w:instrText>
        </w:r>
      </w:ins>
      <w:ins w:id="3039" w:author="ilham.nur@office.ui.ac.id" w:date="2023-03-04T10:11:00Z">
        <w:r>
          <w:fldChar w:fldCharType="end"/>
        </w:r>
        <w:r>
          <w:t xml:space="preserve"> </w:t>
        </w:r>
        <w:proofErr w:type="spellStart"/>
        <w:r>
          <w:t>terdiri</w:t>
        </w:r>
        <w:proofErr w:type="spellEnd"/>
        <w:r>
          <w:t xml:space="preserve"> </w:t>
        </w:r>
        <w:proofErr w:type="spellStart"/>
        <w:r>
          <w:t>atas</w:t>
        </w:r>
        <w:proofErr w:type="spellEnd"/>
        <w:r>
          <w:t>:</w:t>
        </w:r>
      </w:ins>
    </w:p>
    <w:p w14:paraId="21D1FE0E" w14:textId="77777777" w:rsidR="005250D7" w:rsidRDefault="005250D7">
      <w:pPr>
        <w:pStyle w:val="ListParagraph"/>
        <w:numPr>
          <w:ilvl w:val="0"/>
          <w:numId w:val="38"/>
        </w:numPr>
        <w:spacing w:line="360" w:lineRule="auto"/>
        <w:ind w:left="1440"/>
        <w:rPr>
          <w:ins w:id="3040" w:author="ilham.nur@office.ui.ac.id" w:date="2023-03-04T10:11:00Z"/>
        </w:rPr>
        <w:pPrChange w:id="3041" w:author="ilham.nur@office.ui.ac.id" w:date="2023-03-04T10:12:00Z">
          <w:pPr>
            <w:pStyle w:val="ListParagraph"/>
            <w:numPr>
              <w:numId w:val="38"/>
            </w:numPr>
            <w:spacing w:line="360" w:lineRule="auto"/>
            <w:ind w:hanging="360"/>
          </w:pPr>
        </w:pPrChange>
      </w:pPr>
      <w:proofErr w:type="spellStart"/>
      <w:ins w:id="3042" w:author="ilham.nur@office.ui.ac.id" w:date="2023-03-04T10:11:00Z">
        <w:r>
          <w:t>Lapisan</w:t>
        </w:r>
        <w:proofErr w:type="spellEnd"/>
        <w:r>
          <w:t xml:space="preserve"> </w:t>
        </w:r>
        <w:proofErr w:type="spellStart"/>
        <w:r>
          <w:t>Bisnis</w:t>
        </w:r>
        <w:proofErr w:type="spellEnd"/>
        <w:r>
          <w:t>:</w:t>
        </w:r>
      </w:ins>
    </w:p>
    <w:p w14:paraId="100C187C" w14:textId="77777777" w:rsidR="005250D7" w:rsidRPr="00463C7A" w:rsidRDefault="005250D7">
      <w:pPr>
        <w:pStyle w:val="ListParagraph"/>
        <w:numPr>
          <w:ilvl w:val="1"/>
          <w:numId w:val="38"/>
        </w:numPr>
        <w:spacing w:line="360" w:lineRule="auto"/>
        <w:ind w:left="2160"/>
        <w:rPr>
          <w:ins w:id="3043" w:author="ilham.nur@office.ui.ac.id" w:date="2023-03-04T10:11:00Z"/>
        </w:rPr>
        <w:pPrChange w:id="3044" w:author="ilham.nur@office.ui.ac.id" w:date="2023-03-04T10:12:00Z">
          <w:pPr>
            <w:pStyle w:val="ListParagraph"/>
            <w:numPr>
              <w:ilvl w:val="1"/>
              <w:numId w:val="38"/>
            </w:numPr>
            <w:spacing w:line="360" w:lineRule="auto"/>
            <w:ind w:left="1440" w:hanging="360"/>
          </w:pPr>
        </w:pPrChange>
      </w:pPr>
      <w:ins w:id="3045" w:author="ilham.nur@office.ui.ac.id" w:date="2023-03-04T10:11:00Z">
        <w:r>
          <w:lastRenderedPageBreak/>
          <w:t xml:space="preserve">8 </w:t>
        </w:r>
        <w:r w:rsidRPr="00463C7A">
          <w:rPr>
            <w:i/>
            <w:iCs/>
          </w:rPr>
          <w:t>Business Actor</w:t>
        </w:r>
      </w:ins>
    </w:p>
    <w:p w14:paraId="3B1405C5" w14:textId="77777777" w:rsidR="005250D7" w:rsidRPr="00463C7A" w:rsidRDefault="005250D7">
      <w:pPr>
        <w:pStyle w:val="ListParagraph"/>
        <w:numPr>
          <w:ilvl w:val="1"/>
          <w:numId w:val="38"/>
        </w:numPr>
        <w:spacing w:line="360" w:lineRule="auto"/>
        <w:ind w:left="2160"/>
        <w:rPr>
          <w:ins w:id="3046" w:author="ilham.nur@office.ui.ac.id" w:date="2023-03-04T10:11:00Z"/>
        </w:rPr>
        <w:pPrChange w:id="3047" w:author="ilham.nur@office.ui.ac.id" w:date="2023-03-04T10:12:00Z">
          <w:pPr>
            <w:pStyle w:val="ListParagraph"/>
            <w:numPr>
              <w:ilvl w:val="1"/>
              <w:numId w:val="38"/>
            </w:numPr>
            <w:spacing w:line="360" w:lineRule="auto"/>
            <w:ind w:left="1440" w:hanging="360"/>
          </w:pPr>
        </w:pPrChange>
      </w:pPr>
      <w:ins w:id="3048" w:author="ilham.nur@office.ui.ac.id" w:date="2023-03-04T10:11:00Z">
        <w:r>
          <w:t xml:space="preserve">2 </w:t>
        </w:r>
        <w:r w:rsidRPr="00463C7A">
          <w:rPr>
            <w:i/>
            <w:iCs/>
          </w:rPr>
          <w:t>Business Role</w:t>
        </w:r>
      </w:ins>
    </w:p>
    <w:p w14:paraId="0A2E1D4D" w14:textId="77777777" w:rsidR="005250D7" w:rsidRPr="00463C7A" w:rsidRDefault="005250D7">
      <w:pPr>
        <w:pStyle w:val="ListParagraph"/>
        <w:numPr>
          <w:ilvl w:val="1"/>
          <w:numId w:val="38"/>
        </w:numPr>
        <w:spacing w:line="360" w:lineRule="auto"/>
        <w:ind w:left="2160"/>
        <w:rPr>
          <w:ins w:id="3049" w:author="ilham.nur@office.ui.ac.id" w:date="2023-03-04T10:11:00Z"/>
        </w:rPr>
        <w:pPrChange w:id="3050" w:author="ilham.nur@office.ui.ac.id" w:date="2023-03-04T10:12:00Z">
          <w:pPr>
            <w:pStyle w:val="ListParagraph"/>
            <w:numPr>
              <w:ilvl w:val="1"/>
              <w:numId w:val="38"/>
            </w:numPr>
            <w:spacing w:line="360" w:lineRule="auto"/>
            <w:ind w:left="1440" w:hanging="360"/>
          </w:pPr>
        </w:pPrChange>
      </w:pPr>
      <w:ins w:id="3051" w:author="ilham.nur@office.ui.ac.id" w:date="2023-03-04T10:11:00Z">
        <w:r>
          <w:t xml:space="preserve">3 </w:t>
        </w:r>
        <w:r w:rsidRPr="00463C7A">
          <w:rPr>
            <w:i/>
            <w:iCs/>
          </w:rPr>
          <w:t>Business Process</w:t>
        </w:r>
      </w:ins>
    </w:p>
    <w:p w14:paraId="2626D86F" w14:textId="77777777" w:rsidR="005250D7" w:rsidRPr="00463C7A" w:rsidRDefault="005250D7">
      <w:pPr>
        <w:pStyle w:val="ListParagraph"/>
        <w:numPr>
          <w:ilvl w:val="1"/>
          <w:numId w:val="38"/>
        </w:numPr>
        <w:spacing w:line="360" w:lineRule="auto"/>
        <w:ind w:left="2160"/>
        <w:rPr>
          <w:ins w:id="3052" w:author="ilham.nur@office.ui.ac.id" w:date="2023-03-04T10:11:00Z"/>
        </w:rPr>
        <w:pPrChange w:id="3053" w:author="ilham.nur@office.ui.ac.id" w:date="2023-03-04T10:12:00Z">
          <w:pPr>
            <w:pStyle w:val="ListParagraph"/>
            <w:numPr>
              <w:ilvl w:val="1"/>
              <w:numId w:val="38"/>
            </w:numPr>
            <w:spacing w:line="360" w:lineRule="auto"/>
            <w:ind w:left="1440" w:hanging="360"/>
          </w:pPr>
        </w:pPrChange>
      </w:pPr>
      <w:ins w:id="3054" w:author="ilham.nur@office.ui.ac.id" w:date="2023-03-04T10:11:00Z">
        <w:r>
          <w:t xml:space="preserve">2 </w:t>
        </w:r>
        <w:r w:rsidRPr="00463C7A">
          <w:rPr>
            <w:i/>
            <w:iCs/>
          </w:rPr>
          <w:t>Business Event</w:t>
        </w:r>
      </w:ins>
    </w:p>
    <w:p w14:paraId="3B49DC69" w14:textId="77777777" w:rsidR="005250D7" w:rsidRDefault="005250D7">
      <w:pPr>
        <w:pStyle w:val="ListParagraph"/>
        <w:numPr>
          <w:ilvl w:val="0"/>
          <w:numId w:val="38"/>
        </w:numPr>
        <w:spacing w:line="360" w:lineRule="auto"/>
        <w:ind w:left="1440"/>
        <w:rPr>
          <w:ins w:id="3055" w:author="ilham.nur@office.ui.ac.id" w:date="2023-03-04T10:11:00Z"/>
        </w:rPr>
        <w:pPrChange w:id="3056" w:author="ilham.nur@office.ui.ac.id" w:date="2023-03-04T10:12:00Z">
          <w:pPr>
            <w:pStyle w:val="ListParagraph"/>
            <w:numPr>
              <w:numId w:val="38"/>
            </w:numPr>
            <w:spacing w:line="360" w:lineRule="auto"/>
            <w:ind w:hanging="360"/>
          </w:pPr>
        </w:pPrChange>
      </w:pPr>
      <w:proofErr w:type="spellStart"/>
      <w:ins w:id="3057" w:author="ilham.nur@office.ui.ac.id" w:date="2023-03-04T10:11:00Z">
        <w:r>
          <w:t>Lapisan</w:t>
        </w:r>
        <w:proofErr w:type="spellEnd"/>
        <w:r>
          <w:t xml:space="preserve"> </w:t>
        </w:r>
        <w:proofErr w:type="spellStart"/>
        <w:r>
          <w:t>Aplikasi</w:t>
        </w:r>
        <w:proofErr w:type="spellEnd"/>
      </w:ins>
    </w:p>
    <w:p w14:paraId="1B9989EE" w14:textId="77777777" w:rsidR="005250D7" w:rsidRPr="00463C7A" w:rsidRDefault="005250D7">
      <w:pPr>
        <w:pStyle w:val="ListParagraph"/>
        <w:numPr>
          <w:ilvl w:val="1"/>
          <w:numId w:val="38"/>
        </w:numPr>
        <w:spacing w:line="360" w:lineRule="auto"/>
        <w:ind w:left="2160"/>
        <w:rPr>
          <w:ins w:id="3058" w:author="ilham.nur@office.ui.ac.id" w:date="2023-03-04T10:11:00Z"/>
        </w:rPr>
        <w:pPrChange w:id="3059" w:author="ilham.nur@office.ui.ac.id" w:date="2023-03-04T10:12:00Z">
          <w:pPr>
            <w:pStyle w:val="ListParagraph"/>
            <w:numPr>
              <w:ilvl w:val="1"/>
              <w:numId w:val="38"/>
            </w:numPr>
            <w:spacing w:line="360" w:lineRule="auto"/>
            <w:ind w:left="1440" w:hanging="360"/>
          </w:pPr>
        </w:pPrChange>
      </w:pPr>
      <w:ins w:id="3060" w:author="ilham.nur@office.ui.ac.id" w:date="2023-03-04T10:11:00Z">
        <w:r>
          <w:t xml:space="preserve">5 </w:t>
        </w:r>
        <w:r>
          <w:rPr>
            <w:i/>
            <w:iCs/>
          </w:rPr>
          <w:t>Application Interface</w:t>
        </w:r>
      </w:ins>
    </w:p>
    <w:p w14:paraId="6C4D2482" w14:textId="77777777" w:rsidR="005250D7" w:rsidRPr="00463C7A" w:rsidRDefault="005250D7">
      <w:pPr>
        <w:pStyle w:val="ListParagraph"/>
        <w:numPr>
          <w:ilvl w:val="1"/>
          <w:numId w:val="38"/>
        </w:numPr>
        <w:spacing w:line="360" w:lineRule="auto"/>
        <w:ind w:left="2160"/>
        <w:rPr>
          <w:ins w:id="3061" w:author="ilham.nur@office.ui.ac.id" w:date="2023-03-04T10:11:00Z"/>
        </w:rPr>
        <w:pPrChange w:id="3062" w:author="ilham.nur@office.ui.ac.id" w:date="2023-03-04T10:12:00Z">
          <w:pPr>
            <w:pStyle w:val="ListParagraph"/>
            <w:numPr>
              <w:ilvl w:val="1"/>
              <w:numId w:val="38"/>
            </w:numPr>
            <w:spacing w:line="360" w:lineRule="auto"/>
            <w:ind w:left="1440" w:hanging="360"/>
          </w:pPr>
        </w:pPrChange>
      </w:pPr>
      <w:ins w:id="3063" w:author="ilham.nur@office.ui.ac.id" w:date="2023-03-04T10:11:00Z">
        <w:r>
          <w:t xml:space="preserve">8 </w:t>
        </w:r>
        <w:r>
          <w:rPr>
            <w:i/>
            <w:iCs/>
          </w:rPr>
          <w:t>Application Event</w:t>
        </w:r>
      </w:ins>
    </w:p>
    <w:p w14:paraId="667E8024" w14:textId="77777777" w:rsidR="005250D7" w:rsidRPr="00463C7A" w:rsidRDefault="005250D7">
      <w:pPr>
        <w:pStyle w:val="ListParagraph"/>
        <w:numPr>
          <w:ilvl w:val="1"/>
          <w:numId w:val="38"/>
        </w:numPr>
        <w:spacing w:line="360" w:lineRule="auto"/>
        <w:ind w:left="2160"/>
        <w:rPr>
          <w:ins w:id="3064" w:author="ilham.nur@office.ui.ac.id" w:date="2023-03-04T10:11:00Z"/>
        </w:rPr>
        <w:pPrChange w:id="3065" w:author="ilham.nur@office.ui.ac.id" w:date="2023-03-04T10:12:00Z">
          <w:pPr>
            <w:pStyle w:val="ListParagraph"/>
            <w:numPr>
              <w:ilvl w:val="1"/>
              <w:numId w:val="38"/>
            </w:numPr>
            <w:spacing w:line="360" w:lineRule="auto"/>
            <w:ind w:left="1440" w:hanging="360"/>
          </w:pPr>
        </w:pPrChange>
      </w:pPr>
      <w:ins w:id="3066" w:author="ilham.nur@office.ui.ac.id" w:date="2023-03-04T10:11:00Z">
        <w:r>
          <w:t xml:space="preserve">1 </w:t>
        </w:r>
        <w:r>
          <w:rPr>
            <w:i/>
            <w:iCs/>
          </w:rPr>
          <w:t>Application Service</w:t>
        </w:r>
      </w:ins>
    </w:p>
    <w:p w14:paraId="1E06DB18" w14:textId="77777777" w:rsidR="005250D7" w:rsidRPr="00463C7A" w:rsidRDefault="005250D7">
      <w:pPr>
        <w:pStyle w:val="ListParagraph"/>
        <w:numPr>
          <w:ilvl w:val="1"/>
          <w:numId w:val="38"/>
        </w:numPr>
        <w:spacing w:line="360" w:lineRule="auto"/>
        <w:ind w:left="2160"/>
        <w:rPr>
          <w:ins w:id="3067" w:author="ilham.nur@office.ui.ac.id" w:date="2023-03-04T10:11:00Z"/>
        </w:rPr>
        <w:pPrChange w:id="3068" w:author="ilham.nur@office.ui.ac.id" w:date="2023-03-04T10:12:00Z">
          <w:pPr>
            <w:pStyle w:val="ListParagraph"/>
            <w:numPr>
              <w:ilvl w:val="1"/>
              <w:numId w:val="38"/>
            </w:numPr>
            <w:spacing w:line="360" w:lineRule="auto"/>
            <w:ind w:left="1440" w:hanging="360"/>
          </w:pPr>
        </w:pPrChange>
      </w:pPr>
      <w:ins w:id="3069" w:author="ilham.nur@office.ui.ac.id" w:date="2023-03-04T10:11:00Z">
        <w:r>
          <w:t xml:space="preserve">2 </w:t>
        </w:r>
        <w:r>
          <w:rPr>
            <w:i/>
            <w:iCs/>
          </w:rPr>
          <w:t>Application Component</w:t>
        </w:r>
      </w:ins>
    </w:p>
    <w:p w14:paraId="080FDE6C" w14:textId="77777777" w:rsidR="005250D7" w:rsidRDefault="005250D7">
      <w:pPr>
        <w:pStyle w:val="ListParagraph"/>
        <w:numPr>
          <w:ilvl w:val="0"/>
          <w:numId w:val="38"/>
        </w:numPr>
        <w:spacing w:line="360" w:lineRule="auto"/>
        <w:ind w:left="1440"/>
        <w:rPr>
          <w:ins w:id="3070" w:author="ilham.nur@office.ui.ac.id" w:date="2023-03-04T10:11:00Z"/>
        </w:rPr>
        <w:pPrChange w:id="3071" w:author="ilham.nur@office.ui.ac.id" w:date="2023-03-04T10:12:00Z">
          <w:pPr>
            <w:pStyle w:val="ListParagraph"/>
            <w:numPr>
              <w:numId w:val="38"/>
            </w:numPr>
            <w:spacing w:line="360" w:lineRule="auto"/>
            <w:ind w:hanging="360"/>
          </w:pPr>
        </w:pPrChange>
      </w:pPr>
      <w:proofErr w:type="spellStart"/>
      <w:ins w:id="3072" w:author="ilham.nur@office.ui.ac.id" w:date="2023-03-04T10:11:00Z">
        <w:r>
          <w:t>Lapisan</w:t>
        </w:r>
        <w:proofErr w:type="spellEnd"/>
        <w:r>
          <w:t xml:space="preserve"> </w:t>
        </w:r>
        <w:proofErr w:type="spellStart"/>
        <w:r>
          <w:t>Teknologi</w:t>
        </w:r>
        <w:proofErr w:type="spellEnd"/>
      </w:ins>
    </w:p>
    <w:p w14:paraId="63D47946" w14:textId="77777777" w:rsidR="005250D7" w:rsidRPr="00463C7A" w:rsidRDefault="005250D7">
      <w:pPr>
        <w:pStyle w:val="ListParagraph"/>
        <w:numPr>
          <w:ilvl w:val="1"/>
          <w:numId w:val="38"/>
        </w:numPr>
        <w:spacing w:line="360" w:lineRule="auto"/>
        <w:ind w:left="2160"/>
        <w:rPr>
          <w:ins w:id="3073" w:author="ilham.nur@office.ui.ac.id" w:date="2023-03-04T10:11:00Z"/>
        </w:rPr>
        <w:pPrChange w:id="3074" w:author="ilham.nur@office.ui.ac.id" w:date="2023-03-04T10:12:00Z">
          <w:pPr>
            <w:pStyle w:val="ListParagraph"/>
            <w:numPr>
              <w:ilvl w:val="1"/>
              <w:numId w:val="38"/>
            </w:numPr>
            <w:spacing w:line="360" w:lineRule="auto"/>
            <w:ind w:left="1440" w:hanging="360"/>
          </w:pPr>
        </w:pPrChange>
      </w:pPr>
      <w:ins w:id="3075" w:author="ilham.nur@office.ui.ac.id" w:date="2023-03-04T10:11:00Z">
        <w:r>
          <w:t xml:space="preserve">2 </w:t>
        </w:r>
        <w:r>
          <w:rPr>
            <w:i/>
            <w:iCs/>
          </w:rPr>
          <w:t>Device</w:t>
        </w:r>
      </w:ins>
    </w:p>
    <w:p w14:paraId="693D5A6E" w14:textId="77777777" w:rsidR="005250D7" w:rsidRPr="00463C7A" w:rsidRDefault="005250D7">
      <w:pPr>
        <w:pStyle w:val="ListParagraph"/>
        <w:numPr>
          <w:ilvl w:val="1"/>
          <w:numId w:val="38"/>
        </w:numPr>
        <w:spacing w:line="360" w:lineRule="auto"/>
        <w:ind w:left="2160"/>
        <w:rPr>
          <w:ins w:id="3076" w:author="ilham.nur@office.ui.ac.id" w:date="2023-03-04T10:11:00Z"/>
        </w:rPr>
        <w:pPrChange w:id="3077" w:author="ilham.nur@office.ui.ac.id" w:date="2023-03-04T10:12:00Z">
          <w:pPr>
            <w:pStyle w:val="ListParagraph"/>
            <w:numPr>
              <w:ilvl w:val="1"/>
              <w:numId w:val="38"/>
            </w:numPr>
            <w:spacing w:line="360" w:lineRule="auto"/>
            <w:ind w:left="1440" w:hanging="360"/>
          </w:pPr>
        </w:pPrChange>
      </w:pPr>
      <w:ins w:id="3078" w:author="ilham.nur@office.ui.ac.id" w:date="2023-03-04T10:11:00Z">
        <w:r>
          <w:t xml:space="preserve">2 </w:t>
        </w:r>
        <w:r>
          <w:rPr>
            <w:i/>
            <w:iCs/>
          </w:rPr>
          <w:t>System Software</w:t>
        </w:r>
      </w:ins>
    </w:p>
    <w:p w14:paraId="71C30C4B" w14:textId="77777777" w:rsidR="005250D7" w:rsidRDefault="005250D7">
      <w:pPr>
        <w:pStyle w:val="ListParagraph"/>
        <w:numPr>
          <w:ilvl w:val="1"/>
          <w:numId w:val="38"/>
        </w:numPr>
        <w:spacing w:line="360" w:lineRule="auto"/>
        <w:ind w:left="2160"/>
        <w:rPr>
          <w:ins w:id="3079" w:author="ilham.nur@office.ui.ac.id" w:date="2023-03-04T10:11:00Z"/>
        </w:rPr>
        <w:pPrChange w:id="3080" w:author="ilham.nur@office.ui.ac.id" w:date="2023-03-04T10:12:00Z">
          <w:pPr>
            <w:pStyle w:val="ListParagraph"/>
            <w:numPr>
              <w:ilvl w:val="1"/>
              <w:numId w:val="38"/>
            </w:numPr>
            <w:spacing w:line="360" w:lineRule="auto"/>
            <w:ind w:left="1440" w:hanging="360"/>
          </w:pPr>
        </w:pPrChange>
      </w:pPr>
      <w:ins w:id="3081" w:author="ilham.nur@office.ui.ac.id" w:date="2023-03-04T10:11:00Z">
        <w:r>
          <w:t xml:space="preserve">1 </w:t>
        </w:r>
        <w:r>
          <w:rPr>
            <w:i/>
            <w:iCs/>
          </w:rPr>
          <w:t>Technology Service</w:t>
        </w:r>
      </w:ins>
    </w:p>
    <w:p w14:paraId="62BB8D62" w14:textId="77777777" w:rsidR="005250D7" w:rsidRDefault="005250D7">
      <w:pPr>
        <w:spacing w:line="360" w:lineRule="auto"/>
        <w:ind w:left="720"/>
        <w:rPr>
          <w:ins w:id="3082" w:author="ilham.nur@office.ui.ac.id" w:date="2023-03-04T10:11:00Z"/>
        </w:rPr>
        <w:pPrChange w:id="3083" w:author="ilham.nur@office.ui.ac.id" w:date="2023-03-04T10:12:00Z">
          <w:pPr>
            <w:spacing w:line="360" w:lineRule="auto"/>
          </w:pPr>
        </w:pPrChange>
      </w:pPr>
    </w:p>
    <w:p w14:paraId="502BD76B" w14:textId="77777777" w:rsidR="005250D7" w:rsidRDefault="005250D7">
      <w:pPr>
        <w:spacing w:line="360" w:lineRule="auto"/>
        <w:ind w:left="720"/>
        <w:rPr>
          <w:ins w:id="3084" w:author="ilham.nur@office.ui.ac.id" w:date="2023-03-04T10:11:00Z"/>
        </w:rPr>
        <w:sectPr w:rsidR="005250D7" w:rsidSect="00AD4474">
          <w:headerReference w:type="even" r:id="rId71"/>
          <w:headerReference w:type="default" r:id="rId72"/>
          <w:headerReference w:type="first" r:id="rId73"/>
          <w:pgSz w:w="11906" w:h="16838" w:code="9"/>
          <w:pgMar w:top="1701" w:right="1701" w:bottom="1701" w:left="1701" w:header="720" w:footer="720" w:gutter="0"/>
          <w:cols w:space="720"/>
          <w:titlePg/>
          <w:docGrid w:linePitch="360"/>
        </w:sectPr>
        <w:pPrChange w:id="3085" w:author="ilham.nur@office.ui.ac.id" w:date="2023-03-04T10:12:00Z">
          <w:pPr>
            <w:spacing w:line="360" w:lineRule="auto"/>
          </w:pPr>
        </w:pPrChange>
      </w:pPr>
    </w:p>
    <w:p w14:paraId="3CF41683" w14:textId="77777777" w:rsidR="005250D7" w:rsidRDefault="005250D7">
      <w:pPr>
        <w:keepNext/>
        <w:spacing w:line="360" w:lineRule="auto"/>
        <w:ind w:left="720"/>
        <w:rPr>
          <w:ins w:id="3086" w:author="ilham.nur@office.ui.ac.id" w:date="2023-03-04T10:11:00Z"/>
        </w:rPr>
        <w:pPrChange w:id="3087" w:author="ilham.nur@office.ui.ac.id" w:date="2023-03-04T10:12:00Z">
          <w:pPr>
            <w:keepNext/>
            <w:spacing w:line="360" w:lineRule="auto"/>
            <w:jc w:val="center"/>
          </w:pPr>
        </w:pPrChange>
      </w:pPr>
      <w:ins w:id="3088" w:author="ilham.nur@office.ui.ac.id" w:date="2023-03-04T10:11:00Z">
        <w:r w:rsidRPr="00796386">
          <w:rPr>
            <w:noProof/>
          </w:rPr>
          <w:lastRenderedPageBreak/>
          <w:t xml:space="preserve"> </w:t>
        </w:r>
        <w:r>
          <w:rPr>
            <w:noProof/>
          </w:rPr>
          <w:drawing>
            <wp:inline distT="0" distB="0" distL="0" distR="0" wp14:anchorId="7EB0E438" wp14:editId="7502816A">
              <wp:extent cx="7013050" cy="4642250"/>
              <wp:effectExtent l="0" t="0" r="0" b="635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74"/>
                      <a:stretch>
                        <a:fillRect/>
                      </a:stretch>
                    </pic:blipFill>
                    <pic:spPr>
                      <a:xfrm>
                        <a:off x="0" y="0"/>
                        <a:ext cx="7041970" cy="4661394"/>
                      </a:xfrm>
                      <a:prstGeom prst="rect">
                        <a:avLst/>
                      </a:prstGeom>
                    </pic:spPr>
                  </pic:pic>
                </a:graphicData>
              </a:graphic>
            </wp:inline>
          </w:drawing>
        </w:r>
      </w:ins>
    </w:p>
    <w:p w14:paraId="7B1075FB" w14:textId="0034C8EA" w:rsidR="005250D7" w:rsidRDefault="005250D7" w:rsidP="003F0C01">
      <w:pPr>
        <w:pStyle w:val="Caption"/>
        <w:rPr>
          <w:ins w:id="3089" w:author="ilham.nur@office.ui.ac.id" w:date="2023-03-04T10:11:00Z"/>
        </w:rPr>
      </w:pPr>
      <w:bookmarkStart w:id="3090" w:name="_Toc128944247"/>
      <w:ins w:id="3091" w:author="ilham.nur@office.ui.ac.id" w:date="2023-03-04T10:11:00Z">
        <w:r>
          <w:t xml:space="preserve">Gambar </w:t>
        </w:r>
      </w:ins>
      <w:ins w:id="3092" w:author="ilham.nur@office.ui.ac.id" w:date="2023-03-10T23:19:00Z">
        <w:r w:rsidR="0017462A">
          <w:fldChar w:fldCharType="begin"/>
        </w:r>
        <w:r w:rsidR="0017462A">
          <w:instrText xml:space="preserve"> STYLEREF 1 \s </w:instrText>
        </w:r>
      </w:ins>
      <w:r w:rsidR="0017462A">
        <w:fldChar w:fldCharType="separate"/>
      </w:r>
      <w:r w:rsidR="0017462A">
        <w:rPr>
          <w:noProof/>
        </w:rPr>
        <w:t>3</w:t>
      </w:r>
      <w:ins w:id="3093"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3094" w:author="ilham.nur@office.ui.ac.id" w:date="2023-03-10T23:19:00Z">
        <w:r w:rsidR="0017462A">
          <w:rPr>
            <w:noProof/>
          </w:rPr>
          <w:t>16</w:t>
        </w:r>
        <w:r w:rsidR="0017462A">
          <w:fldChar w:fldCharType="end"/>
        </w:r>
      </w:ins>
      <w:ins w:id="3095" w:author="Ilham Nur Pratama" w:date="2023-03-09T00:23:00Z">
        <w:del w:id="3096" w:author="ilham.nur@office.ui.ac.id" w:date="2023-03-10T23:19:00Z">
          <w:r w:rsidR="00C56C18" w:rsidDel="0017462A">
            <w:fldChar w:fldCharType="begin"/>
          </w:r>
          <w:r w:rsidR="00C56C18" w:rsidDel="0017462A">
            <w:delInstrText xml:space="preserve"> STYLEREF 1 \s </w:delInstrText>
          </w:r>
        </w:del>
      </w:ins>
      <w:del w:id="3097" w:author="ilham.nur@office.ui.ac.id" w:date="2023-03-10T23:19:00Z">
        <w:r w:rsidR="00C56C18" w:rsidDel="0017462A">
          <w:fldChar w:fldCharType="separate"/>
        </w:r>
        <w:r w:rsidR="00C56C18" w:rsidDel="0017462A">
          <w:rPr>
            <w:noProof/>
          </w:rPr>
          <w:delText>3</w:delText>
        </w:r>
      </w:del>
      <w:ins w:id="3098" w:author="Ilham Nur Pratama" w:date="2023-03-09T00:23:00Z">
        <w:del w:id="3099"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3100" w:author="ilham.nur@office.ui.ac.id" w:date="2023-03-10T23:19:00Z">
        <w:r w:rsidR="00C56C18" w:rsidDel="0017462A">
          <w:fldChar w:fldCharType="separate"/>
        </w:r>
      </w:del>
      <w:ins w:id="3101" w:author="Ilham Nur Pratama" w:date="2023-03-09T00:23:00Z">
        <w:del w:id="3102" w:author="ilham.nur@office.ui.ac.id" w:date="2023-03-10T23:19:00Z">
          <w:r w:rsidR="00C56C18" w:rsidDel="0017462A">
            <w:rPr>
              <w:noProof/>
            </w:rPr>
            <w:delText>15</w:delText>
          </w:r>
          <w:r w:rsidR="00C56C18" w:rsidDel="0017462A">
            <w:fldChar w:fldCharType="end"/>
          </w:r>
        </w:del>
      </w:ins>
      <w:ins w:id="3103" w:author="ilham.nur@office.ui.ac.id" w:date="2023-03-05T14:12:00Z">
        <w:del w:id="3104" w:author="Ilham Nur Pratama" w:date="2023-03-08T18:52:00Z">
          <w:r w:rsidR="00604724" w:rsidDel="0067134C">
            <w:fldChar w:fldCharType="begin"/>
          </w:r>
          <w:r w:rsidR="00604724" w:rsidDel="0067134C">
            <w:delInstrText xml:space="preserve"> STYLEREF 1 \s </w:delInstrText>
          </w:r>
        </w:del>
      </w:ins>
      <w:del w:id="3105" w:author="Ilham Nur Pratama" w:date="2023-03-08T18:52:00Z">
        <w:r w:rsidR="00604724" w:rsidDel="0067134C">
          <w:fldChar w:fldCharType="separate"/>
        </w:r>
        <w:r w:rsidR="00A262DF" w:rsidDel="0067134C">
          <w:rPr>
            <w:noProof/>
          </w:rPr>
          <w:delText>3</w:delText>
        </w:r>
      </w:del>
      <w:ins w:id="3106" w:author="ilham.nur@office.ui.ac.id" w:date="2023-03-05T14:12:00Z">
        <w:del w:id="3107"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3108" w:author="Ilham Nur Pratama" w:date="2023-03-08T18:52:00Z">
        <w:r w:rsidR="00604724" w:rsidDel="0067134C">
          <w:fldChar w:fldCharType="separate"/>
        </w:r>
      </w:del>
      <w:ins w:id="3109" w:author="ilham.nur@office.ui.ac.id" w:date="2023-03-05T21:23:00Z">
        <w:del w:id="3110" w:author="Ilham Nur Pratama" w:date="2023-03-08T18:52:00Z">
          <w:r w:rsidR="00A262DF" w:rsidDel="0067134C">
            <w:rPr>
              <w:noProof/>
            </w:rPr>
            <w:delText>5</w:delText>
          </w:r>
        </w:del>
      </w:ins>
      <w:ins w:id="3111" w:author="ilham.nur@office.ui.ac.id" w:date="2023-03-05T14:12:00Z">
        <w:del w:id="3112" w:author="Ilham Nur Pratama" w:date="2023-03-08T18:52:00Z">
          <w:r w:rsidR="00604724" w:rsidDel="0067134C">
            <w:fldChar w:fldCharType="end"/>
          </w:r>
        </w:del>
      </w:ins>
      <w:ins w:id="3113" w:author="ilham.nur@office.ui.ac.id" w:date="2023-03-04T10:11:00Z">
        <w:r>
          <w:t xml:space="preserve"> </w:t>
        </w:r>
        <w:r>
          <w:rPr>
            <w:i/>
          </w:rPr>
          <w:t xml:space="preserve">Enterprise Architecture </w:t>
        </w:r>
        <w:proofErr w:type="spellStart"/>
        <w:r>
          <w:t>dari</w:t>
        </w:r>
        <w:proofErr w:type="spellEnd"/>
        <w:r>
          <w:t xml:space="preserve"> </w:t>
        </w:r>
        <w:proofErr w:type="spellStart"/>
        <w:r>
          <w:t>Sistem</w:t>
        </w:r>
        <w:proofErr w:type="spellEnd"/>
        <w:r>
          <w:t xml:space="preserve">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Daya</w:t>
        </w:r>
        <w:bookmarkEnd w:id="3090"/>
      </w:ins>
    </w:p>
    <w:p w14:paraId="418B0895" w14:textId="77777777" w:rsidR="005250D7" w:rsidRDefault="005250D7">
      <w:pPr>
        <w:spacing w:line="360" w:lineRule="auto"/>
        <w:ind w:left="720"/>
        <w:rPr>
          <w:ins w:id="3114" w:author="ilham.nur@office.ui.ac.id" w:date="2023-03-04T10:11:00Z"/>
        </w:rPr>
        <w:pPrChange w:id="3115" w:author="ilham.nur@office.ui.ac.id" w:date="2023-03-04T10:12:00Z">
          <w:pPr>
            <w:spacing w:line="360" w:lineRule="auto"/>
          </w:pPr>
        </w:pPrChange>
      </w:pPr>
    </w:p>
    <w:p w14:paraId="0DD51346" w14:textId="77777777" w:rsidR="005250D7" w:rsidRDefault="005250D7">
      <w:pPr>
        <w:spacing w:line="360" w:lineRule="auto"/>
        <w:ind w:left="720"/>
        <w:rPr>
          <w:ins w:id="3116" w:author="ilham.nur@office.ui.ac.id" w:date="2023-03-04T10:11:00Z"/>
        </w:rPr>
        <w:sectPr w:rsidR="005250D7" w:rsidSect="00463C7A">
          <w:headerReference w:type="first" r:id="rId75"/>
          <w:footerReference w:type="first" r:id="rId76"/>
          <w:pgSz w:w="16838" w:h="11906" w:orient="landscape" w:code="9"/>
          <w:pgMar w:top="1701" w:right="1701" w:bottom="1701" w:left="1701" w:header="720" w:footer="720" w:gutter="0"/>
          <w:cols w:space="720"/>
          <w:titlePg/>
          <w:docGrid w:linePitch="360"/>
        </w:sectPr>
        <w:pPrChange w:id="3117" w:author="ilham.nur@office.ui.ac.id" w:date="2023-03-04T10:12:00Z">
          <w:pPr>
            <w:spacing w:line="360" w:lineRule="auto"/>
          </w:pPr>
        </w:pPrChange>
      </w:pPr>
    </w:p>
    <w:p w14:paraId="4251216C" w14:textId="5DC7C98B" w:rsidR="005250D7" w:rsidRDefault="005250D7">
      <w:pPr>
        <w:ind w:left="720"/>
        <w:rPr>
          <w:ins w:id="3118" w:author="ilham.nur@office.ui.ac.id" w:date="2023-03-04T10:11:00Z"/>
        </w:rPr>
        <w:pPrChange w:id="3119" w:author="ilham.nur@office.ui.ac.id" w:date="2023-03-04T10:12:00Z">
          <w:pPr/>
        </w:pPrChange>
      </w:pPr>
      <w:ins w:id="3120" w:author="ilham.nur@office.ui.ac.id" w:date="2023-03-04T10:11:00Z">
        <w:r>
          <w:lastRenderedPageBreak/>
          <w:t xml:space="preserve">Adapun </w:t>
        </w:r>
        <w:proofErr w:type="spellStart"/>
        <w:r>
          <w:t>relasi</w:t>
        </w:r>
        <w:proofErr w:type="spellEnd"/>
        <w:r>
          <w:t xml:space="preserve"> dan </w:t>
        </w:r>
        <w:proofErr w:type="spellStart"/>
        <w:r>
          <w:t>fungsi</w:t>
        </w:r>
        <w:proofErr w:type="spellEnd"/>
        <w:r>
          <w:t xml:space="preserve"> </w:t>
        </w:r>
        <w:proofErr w:type="spellStart"/>
        <w:r>
          <w:t>antar</w:t>
        </w:r>
        <w:proofErr w:type="spellEnd"/>
        <w:r>
          <w:t xml:space="preserve"> </w:t>
        </w:r>
        <w:proofErr w:type="spellStart"/>
        <w:r>
          <w:t>elemen</w:t>
        </w:r>
        <w:proofErr w:type="spellEnd"/>
        <w:r>
          <w:t xml:space="preserve"> yang </w:t>
        </w:r>
        <w:proofErr w:type="spellStart"/>
        <w:r>
          <w:t>ada</w:t>
        </w:r>
        <w:proofErr w:type="spellEnd"/>
        <w:r>
          <w:t xml:space="preserve"> pada EA </w:t>
        </w:r>
        <w:proofErr w:type="spellStart"/>
        <w:r>
          <w:t>ditunjukkan</w:t>
        </w:r>
        <w:proofErr w:type="spellEnd"/>
        <w:r>
          <w:t xml:space="preserve"> pada </w:t>
        </w:r>
        <w:r>
          <w:fldChar w:fldCharType="begin"/>
        </w:r>
        <w:r>
          <w:instrText xml:space="preserve"> REF _Ref125576540 \h </w:instrText>
        </w:r>
      </w:ins>
      <w:ins w:id="3121" w:author="ilham.nur@office.ui.ac.id" w:date="2023-03-04T10:11:00Z">
        <w:r>
          <w:fldChar w:fldCharType="end"/>
        </w:r>
        <w:r>
          <w:t xml:space="preserve">, </w:t>
        </w:r>
        <w:r>
          <w:fldChar w:fldCharType="begin"/>
        </w:r>
        <w:r>
          <w:instrText xml:space="preserve"> REF _Ref126266567 \h </w:instrText>
        </w:r>
      </w:ins>
      <w:ins w:id="3122" w:author="ilham.nur@office.ui.ac.id" w:date="2023-03-04T10:11:00Z">
        <w:r>
          <w:fldChar w:fldCharType="separate"/>
        </w:r>
      </w:ins>
      <w:proofErr w:type="spellStart"/>
      <w:ins w:id="3123" w:author="ilham.nur@office.ui.ac.id" w:date="2023-03-05T21:23:00Z">
        <w:r w:rsidR="00A262DF">
          <w:t>Tabel</w:t>
        </w:r>
        <w:proofErr w:type="spellEnd"/>
        <w:r w:rsidR="00A262DF">
          <w:t xml:space="preserve"> </w:t>
        </w:r>
        <w:r w:rsidR="00A262DF">
          <w:rPr>
            <w:noProof/>
          </w:rPr>
          <w:t>3</w:t>
        </w:r>
        <w:r w:rsidR="00A262DF">
          <w:t>.</w:t>
        </w:r>
        <w:r w:rsidR="00A262DF">
          <w:rPr>
            <w:noProof/>
          </w:rPr>
          <w:t>5</w:t>
        </w:r>
      </w:ins>
      <w:ins w:id="3124" w:author="ilham.nur@office.ui.ac.id" w:date="2023-03-04T10:11:00Z">
        <w:r>
          <w:fldChar w:fldCharType="end"/>
        </w:r>
        <w:r>
          <w:t>.</w:t>
        </w:r>
      </w:ins>
    </w:p>
    <w:p w14:paraId="3D7C0087" w14:textId="54B6DD2B" w:rsidR="005250D7" w:rsidRDefault="005250D7" w:rsidP="003F0C01">
      <w:pPr>
        <w:pStyle w:val="Caption"/>
        <w:rPr>
          <w:ins w:id="3125" w:author="ilham.nur@office.ui.ac.id" w:date="2023-03-04T10:11:00Z"/>
        </w:rPr>
      </w:pPr>
      <w:bookmarkStart w:id="3126" w:name="_Toc128944266"/>
      <w:proofErr w:type="spellStart"/>
      <w:ins w:id="3127" w:author="ilham.nur@office.ui.ac.id" w:date="2023-03-04T10:11:00Z">
        <w:r>
          <w:t>Tabel</w:t>
        </w:r>
        <w:proofErr w:type="spellEnd"/>
        <w:r>
          <w:t xml:space="preserve"> </w:t>
        </w:r>
      </w:ins>
      <w:ins w:id="3128" w:author="ilham.nur@office.ui.ac.id" w:date="2023-03-04T17:01:00Z">
        <w:r w:rsidR="0016052A">
          <w:fldChar w:fldCharType="begin"/>
        </w:r>
        <w:r w:rsidR="0016052A">
          <w:instrText xml:space="preserve"> STYLEREF 1 \s </w:instrText>
        </w:r>
      </w:ins>
      <w:r w:rsidR="0016052A">
        <w:fldChar w:fldCharType="separate"/>
      </w:r>
      <w:r w:rsidR="00A262DF">
        <w:rPr>
          <w:noProof/>
        </w:rPr>
        <w:t>3</w:t>
      </w:r>
      <w:ins w:id="3129" w:author="ilham.nur@office.ui.ac.id" w:date="2023-03-04T17:01:00Z">
        <w:r w:rsidR="0016052A">
          <w:fldChar w:fldCharType="end"/>
        </w:r>
        <w:r w:rsidR="0016052A">
          <w:t>.</w:t>
        </w:r>
        <w:r w:rsidR="0016052A">
          <w:fldChar w:fldCharType="begin"/>
        </w:r>
        <w:r w:rsidR="0016052A">
          <w:instrText xml:space="preserve"> SEQ Tabel \* ARABIC \s 1 </w:instrText>
        </w:r>
      </w:ins>
      <w:r w:rsidR="0016052A">
        <w:fldChar w:fldCharType="separate"/>
      </w:r>
      <w:ins w:id="3130" w:author="ilham.nur@office.ui.ac.id" w:date="2023-03-05T21:23:00Z">
        <w:r w:rsidR="00A262DF">
          <w:rPr>
            <w:noProof/>
          </w:rPr>
          <w:t>4</w:t>
        </w:r>
      </w:ins>
      <w:ins w:id="3131" w:author="ilham.nur@office.ui.ac.id" w:date="2023-03-04T17:01:00Z">
        <w:r w:rsidR="0016052A">
          <w:fldChar w:fldCharType="end"/>
        </w:r>
      </w:ins>
      <w:ins w:id="3132" w:author="ilham.nur@office.ui.ac.id" w:date="2023-03-04T10:11:00Z">
        <w:r>
          <w:t xml:space="preserve"> </w:t>
        </w:r>
        <w:proofErr w:type="spellStart"/>
        <w:r>
          <w:t>Elemen</w:t>
        </w:r>
        <w:proofErr w:type="spellEnd"/>
        <w:r>
          <w:t xml:space="preserve"> </w:t>
        </w:r>
        <w:proofErr w:type="spellStart"/>
        <w:r>
          <w:t>Bisnis</w:t>
        </w:r>
        <w:proofErr w:type="spellEnd"/>
        <w:r>
          <w:t xml:space="preserve"> EA SOAPSD</w:t>
        </w:r>
        <w:bookmarkEnd w:id="3126"/>
      </w:ins>
    </w:p>
    <w:tbl>
      <w:tblPr>
        <w:tblStyle w:val="TableGrid"/>
        <w:tblW w:w="5000" w:type="pct"/>
        <w:tblLook w:val="04A0" w:firstRow="1" w:lastRow="0" w:firstColumn="1" w:lastColumn="0" w:noHBand="0" w:noVBand="1"/>
        <w:tblPrChange w:id="3133" w:author="ilham.nur@office.ui.ac.id" w:date="2023-03-04T10:12:00Z">
          <w:tblPr>
            <w:tblStyle w:val="TableGrid"/>
            <w:tblW w:w="5000" w:type="pct"/>
            <w:tblInd w:w="720" w:type="dxa"/>
            <w:tblLook w:val="04A0" w:firstRow="1" w:lastRow="0" w:firstColumn="1" w:lastColumn="0" w:noHBand="0" w:noVBand="1"/>
          </w:tblPr>
        </w:tblPrChange>
      </w:tblPr>
      <w:tblGrid>
        <w:gridCol w:w="623"/>
        <w:gridCol w:w="7871"/>
        <w:tblGridChange w:id="3134">
          <w:tblGrid>
            <w:gridCol w:w="623"/>
            <w:gridCol w:w="7871"/>
          </w:tblGrid>
        </w:tblGridChange>
      </w:tblGrid>
      <w:tr w:rsidR="005250D7" w14:paraId="5FF202F7" w14:textId="77777777" w:rsidTr="005250D7">
        <w:trPr>
          <w:tblHeader/>
          <w:ins w:id="3135" w:author="ilham.nur@office.ui.ac.id" w:date="2023-03-04T10:11:00Z"/>
          <w:trPrChange w:id="3136" w:author="ilham.nur@office.ui.ac.id" w:date="2023-03-04T10:12:00Z">
            <w:trPr>
              <w:tblHeader/>
            </w:trPr>
          </w:trPrChange>
        </w:trPr>
        <w:tc>
          <w:tcPr>
            <w:tcW w:w="367" w:type="pct"/>
            <w:shd w:val="clear" w:color="auto" w:fill="FFF2CC" w:themeFill="accent4" w:themeFillTint="33"/>
            <w:tcPrChange w:id="3137" w:author="ilham.nur@office.ui.ac.id" w:date="2023-03-04T10:12:00Z">
              <w:tcPr>
                <w:tcW w:w="367" w:type="pct"/>
                <w:shd w:val="clear" w:color="auto" w:fill="FFF2CC" w:themeFill="accent4" w:themeFillTint="33"/>
              </w:tcPr>
            </w:tcPrChange>
          </w:tcPr>
          <w:p w14:paraId="592D2225" w14:textId="77777777" w:rsidR="005250D7" w:rsidRPr="00463C7A" w:rsidRDefault="005250D7" w:rsidP="00463C7A">
            <w:pPr>
              <w:rPr>
                <w:ins w:id="3138" w:author="ilham.nur@office.ui.ac.id" w:date="2023-03-04T10:11:00Z"/>
                <w:b/>
                <w:bCs/>
              </w:rPr>
            </w:pPr>
            <w:ins w:id="3139" w:author="ilham.nur@office.ui.ac.id" w:date="2023-03-04T10:11:00Z">
              <w:r w:rsidRPr="00463C7A">
                <w:rPr>
                  <w:b/>
                  <w:bCs/>
                </w:rPr>
                <w:t>ID</w:t>
              </w:r>
            </w:ins>
          </w:p>
        </w:tc>
        <w:tc>
          <w:tcPr>
            <w:tcW w:w="4633" w:type="pct"/>
            <w:shd w:val="clear" w:color="auto" w:fill="FFF2CC" w:themeFill="accent4" w:themeFillTint="33"/>
            <w:tcPrChange w:id="3140" w:author="ilham.nur@office.ui.ac.id" w:date="2023-03-04T10:12:00Z">
              <w:tcPr>
                <w:tcW w:w="4633" w:type="pct"/>
                <w:shd w:val="clear" w:color="auto" w:fill="FFF2CC" w:themeFill="accent4" w:themeFillTint="33"/>
              </w:tcPr>
            </w:tcPrChange>
          </w:tcPr>
          <w:p w14:paraId="3383BCE2" w14:textId="77777777" w:rsidR="005250D7" w:rsidRPr="00463C7A" w:rsidRDefault="005250D7" w:rsidP="00463C7A">
            <w:pPr>
              <w:rPr>
                <w:ins w:id="3141" w:author="ilham.nur@office.ui.ac.id" w:date="2023-03-04T10:11:00Z"/>
                <w:b/>
                <w:bCs/>
              </w:rPr>
            </w:pPr>
            <w:proofErr w:type="spellStart"/>
            <w:ins w:id="3142" w:author="ilham.nur@office.ui.ac.id" w:date="2023-03-04T10:11:00Z">
              <w:r w:rsidRPr="00463C7A">
                <w:rPr>
                  <w:b/>
                  <w:bCs/>
                </w:rPr>
                <w:t>Detil</w:t>
              </w:r>
              <w:proofErr w:type="spellEnd"/>
            </w:ins>
          </w:p>
        </w:tc>
      </w:tr>
      <w:tr w:rsidR="005250D7" w14:paraId="29B6172D" w14:textId="77777777" w:rsidTr="005250D7">
        <w:trPr>
          <w:ins w:id="3143" w:author="ilham.nur@office.ui.ac.id" w:date="2023-03-04T10:11:00Z"/>
        </w:trPr>
        <w:tc>
          <w:tcPr>
            <w:tcW w:w="367" w:type="pct"/>
            <w:shd w:val="clear" w:color="auto" w:fill="FFFFFF" w:themeFill="background1"/>
            <w:tcPrChange w:id="3144" w:author="ilham.nur@office.ui.ac.id" w:date="2023-03-04T10:12:00Z">
              <w:tcPr>
                <w:tcW w:w="367" w:type="pct"/>
                <w:shd w:val="clear" w:color="auto" w:fill="FFFFFF" w:themeFill="background1"/>
              </w:tcPr>
            </w:tcPrChange>
          </w:tcPr>
          <w:p w14:paraId="6268A7E7" w14:textId="77777777" w:rsidR="005250D7" w:rsidRDefault="005250D7" w:rsidP="00463C7A">
            <w:pPr>
              <w:rPr>
                <w:ins w:id="3145" w:author="ilham.nur@office.ui.ac.id" w:date="2023-03-04T10:11:00Z"/>
              </w:rPr>
            </w:pPr>
            <w:ins w:id="3146" w:author="ilham.nur@office.ui.ac.id" w:date="2023-03-04T10:11:00Z">
              <w:r>
                <w:t>A.1</w:t>
              </w:r>
            </w:ins>
          </w:p>
        </w:tc>
        <w:tc>
          <w:tcPr>
            <w:tcW w:w="4633" w:type="pct"/>
            <w:shd w:val="clear" w:color="auto" w:fill="FFFFFF" w:themeFill="background1"/>
            <w:tcPrChange w:id="3147" w:author="ilham.nur@office.ui.ac.id" w:date="2023-03-04T10:12:00Z">
              <w:tcPr>
                <w:tcW w:w="4633" w:type="pct"/>
                <w:shd w:val="clear" w:color="auto" w:fill="FFFFFF" w:themeFill="background1"/>
              </w:tcPr>
            </w:tcPrChange>
          </w:tcPr>
          <w:p w14:paraId="63FE3184" w14:textId="77777777" w:rsidR="005250D7" w:rsidRDefault="005250D7" w:rsidP="00463C7A">
            <w:pPr>
              <w:rPr>
                <w:ins w:id="3148" w:author="ilham.nur@office.ui.ac.id" w:date="2023-03-04T10:11:00Z"/>
              </w:rPr>
            </w:pPr>
            <w:ins w:id="3149" w:author="ilham.nur@office.ui.ac.id" w:date="2023-03-04T10:11:00Z">
              <w:r w:rsidRPr="00463C7A">
                <w:rPr>
                  <w:b/>
                  <w:bCs/>
                </w:rPr>
                <w:t>Nama:</w:t>
              </w:r>
              <w:r>
                <w:t xml:space="preserve"> </w:t>
              </w:r>
              <w:r>
                <w:rPr>
                  <w:i/>
                  <w:iCs/>
                </w:rPr>
                <w:t xml:space="preserve">Account Manager </w:t>
              </w:r>
              <w:r>
                <w:t>(AM)</w:t>
              </w:r>
            </w:ins>
          </w:p>
          <w:p w14:paraId="29BE84AC" w14:textId="77777777" w:rsidR="005250D7" w:rsidRPr="0036124C" w:rsidRDefault="005250D7" w:rsidP="00463C7A">
            <w:pPr>
              <w:rPr>
                <w:ins w:id="3150" w:author="ilham.nur@office.ui.ac.id" w:date="2023-03-04T10:11:00Z"/>
              </w:rPr>
            </w:pPr>
            <w:ins w:id="3151" w:author="ilham.nur@office.ui.ac.id" w:date="2023-03-04T10:11:00Z">
              <w:r w:rsidRPr="00463C7A">
                <w:rPr>
                  <w:b/>
                  <w:bCs/>
                </w:rPr>
                <w:t>Type</w:t>
              </w:r>
              <w:r>
                <w:rPr>
                  <w:b/>
                  <w:bCs/>
                </w:rPr>
                <w:t xml:space="preserve">: </w:t>
              </w:r>
              <w:r w:rsidRPr="00463C7A">
                <w:rPr>
                  <w:i/>
                  <w:iCs/>
                </w:rPr>
                <w:t>Business Actor</w:t>
              </w:r>
            </w:ins>
          </w:p>
          <w:p w14:paraId="0CF48DA9" w14:textId="77777777" w:rsidR="005250D7" w:rsidRDefault="005250D7" w:rsidP="00463C7A">
            <w:pPr>
              <w:rPr>
                <w:ins w:id="3152" w:author="ilham.nur@office.ui.ac.id" w:date="2023-03-04T10:11:00Z"/>
              </w:rPr>
            </w:pPr>
            <w:ins w:id="3153" w:author="ilham.nur@office.ui.ac.id" w:date="2023-03-04T10:11:00Z">
              <w:r>
                <w:rPr>
                  <w:noProof/>
                </w:rPr>
                <w:drawing>
                  <wp:inline distT="0" distB="0" distL="0" distR="0" wp14:anchorId="4D211728" wp14:editId="7C2BB691">
                    <wp:extent cx="4762500" cy="462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96420" cy="465316"/>
                            </a:xfrm>
                            <a:prstGeom prst="rect">
                              <a:avLst/>
                            </a:prstGeom>
                          </pic:spPr>
                        </pic:pic>
                      </a:graphicData>
                    </a:graphic>
                  </wp:inline>
                </w:drawing>
              </w:r>
            </w:ins>
          </w:p>
          <w:p w14:paraId="1CEB3156" w14:textId="77777777" w:rsidR="005250D7" w:rsidRPr="007D11C0" w:rsidRDefault="005250D7" w:rsidP="00463C7A">
            <w:pPr>
              <w:rPr>
                <w:ins w:id="3154" w:author="ilham.nur@office.ui.ac.id" w:date="2023-03-04T10:11:00Z"/>
              </w:rPr>
            </w:pPr>
            <w:proofErr w:type="spellStart"/>
            <w:ins w:id="3155" w:author="ilham.nur@office.ui.ac.id" w:date="2023-03-04T10:11:00Z">
              <w:r w:rsidRPr="00463C7A">
                <w:rPr>
                  <w:b/>
                  <w:bCs/>
                </w:rPr>
                <w:t>Detil</w:t>
              </w:r>
              <w:proofErr w:type="spellEnd"/>
              <w:r w:rsidRPr="00463C7A">
                <w:rPr>
                  <w:b/>
                  <w:bCs/>
                </w:rPr>
                <w:t>:</w:t>
              </w:r>
              <w:r>
                <w:t xml:space="preserve"> </w:t>
              </w:r>
              <w:r w:rsidRPr="00463C7A">
                <w:t>AM</w:t>
              </w:r>
              <w:r>
                <w:t xml:space="preserve"> </w:t>
              </w:r>
              <w:proofErr w:type="spellStart"/>
              <w:r>
                <w:t>merupakan</w:t>
              </w:r>
              <w:proofErr w:type="spellEnd"/>
              <w:r>
                <w:t xml:space="preserve"> garda </w:t>
              </w:r>
              <w:proofErr w:type="spellStart"/>
              <w:r>
                <w:t>terdepan</w:t>
              </w:r>
              <w:proofErr w:type="spellEnd"/>
              <w:r>
                <w:t xml:space="preserve"> </w:t>
              </w:r>
              <w:proofErr w:type="spellStart"/>
              <w:r>
                <w:t>dalam</w:t>
              </w:r>
              <w:proofErr w:type="spellEnd"/>
              <w:r>
                <w:t xml:space="preserve"> </w:t>
              </w:r>
              <w:proofErr w:type="spellStart"/>
              <w:r>
                <w:t>menawarkan</w:t>
              </w:r>
              <w:proofErr w:type="spellEnd"/>
              <w:r>
                <w:t xml:space="preserve"> </w:t>
              </w:r>
              <w:proofErr w:type="spellStart"/>
              <w:r>
                <w:t>solusi</w:t>
              </w:r>
              <w:proofErr w:type="spellEnd"/>
              <w:r>
                <w:t xml:space="preserve"> </w:t>
              </w:r>
              <w:proofErr w:type="spellStart"/>
              <w:r>
                <w:t>kepada</w:t>
              </w:r>
              <w:proofErr w:type="spellEnd"/>
              <w:r>
                <w:t xml:space="preserve"> </w:t>
              </w:r>
              <w:proofErr w:type="spellStart"/>
              <w:r>
                <w:t>konsumen</w:t>
              </w:r>
              <w:proofErr w:type="spellEnd"/>
              <w:r>
                <w:t>.</w:t>
              </w:r>
            </w:ins>
          </w:p>
          <w:p w14:paraId="05D078C7" w14:textId="77777777" w:rsidR="005250D7" w:rsidRPr="003D30C5" w:rsidRDefault="005250D7" w:rsidP="00463C7A">
            <w:pPr>
              <w:rPr>
                <w:ins w:id="3156" w:author="ilham.nur@office.ui.ac.id" w:date="2023-03-04T10:11:00Z"/>
              </w:rPr>
            </w:pPr>
            <w:proofErr w:type="spellStart"/>
            <w:ins w:id="3157" w:author="ilham.nur@office.ui.ac.id" w:date="2023-03-04T10:11:00Z">
              <w:r w:rsidRPr="00463C7A">
                <w:rPr>
                  <w:b/>
                  <w:bCs/>
                </w:rPr>
                <w:t>Dampak</w:t>
              </w:r>
              <w:proofErr w:type="spellEnd"/>
              <w:r w:rsidRPr="00463C7A">
                <w:rPr>
                  <w:b/>
                  <w:bCs/>
                </w:rPr>
                <w:t>:</w:t>
              </w:r>
              <w:r>
                <w:rPr>
                  <w:b/>
                  <w:bCs/>
                </w:rPr>
                <w:t xml:space="preserve"> </w:t>
              </w:r>
              <w:r>
                <w:t xml:space="preserve">AM </w:t>
              </w:r>
              <w:proofErr w:type="spellStart"/>
              <w:r>
                <w:t>setelah</w:t>
              </w:r>
              <w:proofErr w:type="spellEnd"/>
              <w:r>
                <w:t xml:space="preserve"> </w:t>
              </w:r>
              <w:proofErr w:type="spellStart"/>
              <w:r>
                <w:t>berhasil</w:t>
              </w:r>
              <w:proofErr w:type="spellEnd"/>
              <w:r>
                <w:t xml:space="preserve"> </w:t>
              </w:r>
              <w:proofErr w:type="spellStart"/>
              <w:r>
                <w:t>memenangkan</w:t>
              </w:r>
              <w:proofErr w:type="spellEnd"/>
              <w:r>
                <w:t xml:space="preserve"> </w:t>
              </w:r>
              <w:proofErr w:type="spellStart"/>
              <w:r>
                <w:t>proyek</w:t>
              </w:r>
              <w:proofErr w:type="spellEnd"/>
              <w:r>
                <w:t xml:space="preserve"> </w:t>
              </w:r>
              <w:proofErr w:type="spellStart"/>
              <w:r>
                <w:t>kepada</w:t>
              </w:r>
              <w:proofErr w:type="spellEnd"/>
              <w:r>
                <w:t xml:space="preserve"> </w:t>
              </w:r>
              <w:proofErr w:type="spellStart"/>
              <w:r>
                <w:t>konsumen</w:t>
              </w:r>
              <w:proofErr w:type="spellEnd"/>
              <w:r>
                <w:t xml:space="preserve">, </w:t>
              </w:r>
              <w:proofErr w:type="spellStart"/>
              <w:r>
                <w:t>maka</w:t>
              </w:r>
              <w:proofErr w:type="spellEnd"/>
              <w:r>
                <w:t xml:space="preserve"> AM </w:t>
              </w:r>
              <w:proofErr w:type="spellStart"/>
              <w:r>
                <w:t>akan</w:t>
              </w:r>
              <w:proofErr w:type="spellEnd"/>
              <w:r>
                <w:t xml:space="preserve"> </w:t>
              </w:r>
              <w:proofErr w:type="spellStart"/>
              <w:r>
                <w:t>membuat</w:t>
              </w:r>
              <w:proofErr w:type="spellEnd"/>
              <w:r>
                <w:t xml:space="preserve"> </w:t>
              </w:r>
              <w:r w:rsidRPr="00463C7A">
                <w:rPr>
                  <w:i/>
                  <w:iCs/>
                </w:rPr>
                <w:t>Work Order</w:t>
              </w:r>
              <w:r>
                <w:rPr>
                  <w:i/>
                  <w:iCs/>
                </w:rPr>
                <w:t xml:space="preserve"> </w:t>
              </w:r>
              <w:r>
                <w:t xml:space="preserve">(WO) agar </w:t>
              </w:r>
              <w:proofErr w:type="spellStart"/>
              <w:r>
                <w:t>proyek</w:t>
              </w:r>
              <w:proofErr w:type="spellEnd"/>
              <w:r>
                <w:t xml:space="preserve"> </w:t>
              </w:r>
              <w:proofErr w:type="spellStart"/>
              <w:r>
                <w:t>dapat</w:t>
              </w:r>
              <w:proofErr w:type="spellEnd"/>
              <w:r>
                <w:t xml:space="preserve"> </w:t>
              </w:r>
              <w:proofErr w:type="spellStart"/>
              <w:r>
                <w:t>dikerjakan</w:t>
              </w:r>
              <w:proofErr w:type="spellEnd"/>
              <w:r>
                <w:t xml:space="preserve"> di internal </w:t>
              </w:r>
              <w:proofErr w:type="spellStart"/>
              <w:r>
                <w:t>perusahaan</w:t>
              </w:r>
              <w:proofErr w:type="spellEnd"/>
              <w:r>
                <w:t>.</w:t>
              </w:r>
            </w:ins>
          </w:p>
        </w:tc>
      </w:tr>
      <w:tr w:rsidR="005250D7" w14:paraId="1B2CF856" w14:textId="77777777" w:rsidTr="005250D7">
        <w:trPr>
          <w:ins w:id="3158" w:author="ilham.nur@office.ui.ac.id" w:date="2023-03-04T10:11:00Z"/>
        </w:trPr>
        <w:tc>
          <w:tcPr>
            <w:tcW w:w="367" w:type="pct"/>
            <w:shd w:val="clear" w:color="auto" w:fill="FFFFFF" w:themeFill="background1"/>
            <w:tcPrChange w:id="3159" w:author="ilham.nur@office.ui.ac.id" w:date="2023-03-04T10:12:00Z">
              <w:tcPr>
                <w:tcW w:w="367" w:type="pct"/>
                <w:shd w:val="clear" w:color="auto" w:fill="FFFFFF" w:themeFill="background1"/>
              </w:tcPr>
            </w:tcPrChange>
          </w:tcPr>
          <w:p w14:paraId="49A3EB9E" w14:textId="77777777" w:rsidR="005250D7" w:rsidRDefault="005250D7" w:rsidP="00463C7A">
            <w:pPr>
              <w:rPr>
                <w:ins w:id="3160" w:author="ilham.nur@office.ui.ac.id" w:date="2023-03-04T10:11:00Z"/>
              </w:rPr>
            </w:pPr>
            <w:ins w:id="3161" w:author="ilham.nur@office.ui.ac.id" w:date="2023-03-04T10:11:00Z">
              <w:r>
                <w:t>A.2</w:t>
              </w:r>
            </w:ins>
          </w:p>
        </w:tc>
        <w:tc>
          <w:tcPr>
            <w:tcW w:w="4633" w:type="pct"/>
            <w:shd w:val="clear" w:color="auto" w:fill="FFFFFF" w:themeFill="background1"/>
            <w:tcPrChange w:id="3162" w:author="ilham.nur@office.ui.ac.id" w:date="2023-03-04T10:12:00Z">
              <w:tcPr>
                <w:tcW w:w="4633" w:type="pct"/>
                <w:shd w:val="clear" w:color="auto" w:fill="FFFFFF" w:themeFill="background1"/>
              </w:tcPr>
            </w:tcPrChange>
          </w:tcPr>
          <w:p w14:paraId="3092F72C" w14:textId="77777777" w:rsidR="005250D7" w:rsidRDefault="005250D7" w:rsidP="00463C7A">
            <w:pPr>
              <w:rPr>
                <w:ins w:id="3163" w:author="ilham.nur@office.ui.ac.id" w:date="2023-03-04T10:11:00Z"/>
              </w:rPr>
            </w:pPr>
            <w:ins w:id="3164" w:author="ilham.nur@office.ui.ac.id" w:date="2023-03-04T10:11:00Z">
              <w:r>
                <w:rPr>
                  <w:b/>
                  <w:bCs/>
                </w:rPr>
                <w:t xml:space="preserve">Nama: </w:t>
              </w:r>
              <w:r w:rsidRPr="00463C7A">
                <w:rPr>
                  <w:i/>
                  <w:iCs/>
                </w:rPr>
                <w:t>Project Manager</w:t>
              </w:r>
              <w:r>
                <w:t xml:space="preserve"> (PM)</w:t>
              </w:r>
            </w:ins>
          </w:p>
          <w:p w14:paraId="1121269C" w14:textId="77777777" w:rsidR="005250D7" w:rsidRPr="00463C7A" w:rsidRDefault="005250D7" w:rsidP="00463C7A">
            <w:pPr>
              <w:rPr>
                <w:ins w:id="3165" w:author="ilham.nur@office.ui.ac.id" w:date="2023-03-04T10:11:00Z"/>
              </w:rPr>
            </w:pPr>
            <w:ins w:id="3166" w:author="ilham.nur@office.ui.ac.id" w:date="2023-03-04T10:11:00Z">
              <w:r w:rsidRPr="007627DD">
                <w:rPr>
                  <w:b/>
                  <w:bCs/>
                </w:rPr>
                <w:t>Type</w:t>
              </w:r>
              <w:r>
                <w:rPr>
                  <w:b/>
                  <w:bCs/>
                </w:rPr>
                <w:t xml:space="preserve">: </w:t>
              </w:r>
              <w:r w:rsidRPr="007627DD">
                <w:rPr>
                  <w:i/>
                  <w:iCs/>
                </w:rPr>
                <w:t>Business Actor</w:t>
              </w:r>
            </w:ins>
          </w:p>
          <w:p w14:paraId="3FD2D70F" w14:textId="77777777" w:rsidR="005250D7" w:rsidRDefault="005250D7" w:rsidP="00463C7A">
            <w:pPr>
              <w:rPr>
                <w:ins w:id="3167" w:author="ilham.nur@office.ui.ac.id" w:date="2023-03-04T10:11:00Z"/>
                <w:b/>
                <w:bCs/>
              </w:rPr>
            </w:pPr>
            <w:ins w:id="3168" w:author="ilham.nur@office.ui.ac.id" w:date="2023-03-04T10:11:00Z">
              <w:r>
                <w:rPr>
                  <w:noProof/>
                </w:rPr>
                <w:drawing>
                  <wp:inline distT="0" distB="0" distL="0" distR="0" wp14:anchorId="62F6B550" wp14:editId="3407CAA5">
                    <wp:extent cx="4831307" cy="5936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2379" cy="598734"/>
                            </a:xfrm>
                            <a:prstGeom prst="rect">
                              <a:avLst/>
                            </a:prstGeom>
                          </pic:spPr>
                        </pic:pic>
                      </a:graphicData>
                    </a:graphic>
                  </wp:inline>
                </w:drawing>
              </w:r>
            </w:ins>
          </w:p>
          <w:p w14:paraId="1691309F" w14:textId="77777777" w:rsidR="005250D7" w:rsidRPr="00463C7A" w:rsidRDefault="005250D7" w:rsidP="00463C7A">
            <w:pPr>
              <w:rPr>
                <w:ins w:id="3169" w:author="ilham.nur@office.ui.ac.id" w:date="2023-03-04T10:11:00Z"/>
                <w:i/>
                <w:iCs/>
              </w:rPr>
            </w:pPr>
            <w:proofErr w:type="spellStart"/>
            <w:ins w:id="3170" w:author="ilham.nur@office.ui.ac.id" w:date="2023-03-04T10:11:00Z">
              <w:r>
                <w:rPr>
                  <w:b/>
                  <w:bCs/>
                </w:rPr>
                <w:t>Detil</w:t>
              </w:r>
              <w:proofErr w:type="spellEnd"/>
              <w:r>
                <w:rPr>
                  <w:b/>
                  <w:bCs/>
                </w:rPr>
                <w:t xml:space="preserve">: </w:t>
              </w:r>
              <w:r>
                <w:t xml:space="preserve">PM </w:t>
              </w:r>
              <w:proofErr w:type="spellStart"/>
              <w:r>
                <w:t>merupakan</w:t>
              </w:r>
              <w:proofErr w:type="spellEnd"/>
              <w:r>
                <w:t xml:space="preserve"> </w:t>
              </w:r>
              <w:proofErr w:type="spellStart"/>
              <w:r>
                <w:t>pintu</w:t>
              </w:r>
              <w:proofErr w:type="spellEnd"/>
              <w:r>
                <w:t xml:space="preserve"> </w:t>
              </w:r>
              <w:proofErr w:type="spellStart"/>
              <w:r>
                <w:t>proyek</w:t>
              </w:r>
              <w:proofErr w:type="spellEnd"/>
              <w:r>
                <w:t xml:space="preserve"> yang </w:t>
              </w:r>
              <w:proofErr w:type="spellStart"/>
              <w:r>
                <w:t>masuk</w:t>
              </w:r>
              <w:proofErr w:type="spellEnd"/>
              <w:r>
                <w:t xml:space="preserve"> ke </w:t>
              </w:r>
              <w:proofErr w:type="spellStart"/>
              <w:r>
                <w:t>tim</w:t>
              </w:r>
              <w:proofErr w:type="spellEnd"/>
              <w:r>
                <w:t xml:space="preserve"> implementasi </w:t>
              </w:r>
              <w:proofErr w:type="spellStart"/>
              <w:r>
                <w:t>dari</w:t>
              </w:r>
              <w:proofErr w:type="spellEnd"/>
              <w:r>
                <w:t xml:space="preserve"> sisi AM yang </w:t>
              </w:r>
              <w:proofErr w:type="spellStart"/>
              <w:r>
                <w:t>ditandai</w:t>
              </w:r>
              <w:proofErr w:type="spellEnd"/>
              <w:r>
                <w:t xml:space="preserve"> oleh WO. PM </w:t>
              </w:r>
              <w:proofErr w:type="spellStart"/>
              <w:r>
                <w:t>bertanggung</w:t>
              </w:r>
              <w:proofErr w:type="spellEnd"/>
              <w:r>
                <w:t xml:space="preserve"> </w:t>
              </w:r>
              <w:proofErr w:type="spellStart"/>
              <w:r>
                <w:t>jawab</w:t>
              </w:r>
              <w:proofErr w:type="spellEnd"/>
              <w:r>
                <w:t xml:space="preserve"> </w:t>
              </w:r>
              <w:proofErr w:type="spellStart"/>
              <w:r>
                <w:t>sebagai</w:t>
              </w:r>
              <w:proofErr w:type="spellEnd"/>
              <w:r>
                <w:t xml:space="preserve"> </w:t>
              </w:r>
              <w:r w:rsidRPr="00463C7A">
                <w:rPr>
                  <w:i/>
                  <w:iCs/>
                </w:rPr>
                <w:t>Planner</w:t>
              </w:r>
              <w:r>
                <w:t xml:space="preserve"> </w:t>
              </w:r>
              <w:r w:rsidRPr="00463C7A">
                <w:t xml:space="preserve">yang </w:t>
              </w:r>
              <w:proofErr w:type="spellStart"/>
              <w:r w:rsidRPr="00463C7A">
                <w:t>akan</w:t>
              </w:r>
              <w:proofErr w:type="spellEnd"/>
              <w:r w:rsidRPr="00463C7A">
                <w:t xml:space="preserve"> </w:t>
              </w:r>
              <w:proofErr w:type="spellStart"/>
              <w:r w:rsidRPr="00463C7A">
                <w:t>bekerja</w:t>
              </w:r>
              <w:proofErr w:type="spellEnd"/>
              <w:r>
                <w:rPr>
                  <w:i/>
                  <w:iCs/>
                </w:rPr>
                <w:t xml:space="preserve"> </w:t>
              </w:r>
              <w:r>
                <w:t xml:space="preserve">untuk </w:t>
              </w:r>
              <w:proofErr w:type="spellStart"/>
              <w:r>
                <w:t>melakukan</w:t>
              </w:r>
              <w:proofErr w:type="spellEnd"/>
              <w:r>
                <w:t xml:space="preserve"> </w:t>
              </w:r>
              <w:r>
                <w:rPr>
                  <w:i/>
                  <w:iCs/>
                </w:rPr>
                <w:t>project planning</w:t>
              </w:r>
              <w:r>
                <w:t xml:space="preserve"> dan </w:t>
              </w:r>
              <w:proofErr w:type="spellStart"/>
              <w:r>
                <w:t>berkoordinasi</w:t>
              </w:r>
              <w:proofErr w:type="spellEnd"/>
              <w:r>
                <w:t xml:space="preserve"> dengan </w:t>
              </w:r>
              <w:r>
                <w:rPr>
                  <w:i/>
                  <w:iCs/>
                </w:rPr>
                <w:t>functional manager</w:t>
              </w:r>
              <w:r>
                <w:t xml:space="preserve">. </w:t>
              </w:r>
              <w:r>
                <w:rPr>
                  <w:i/>
                  <w:iCs/>
                </w:rPr>
                <w:t xml:space="preserve">Application Event Resource Selection &amp; Allocation </w:t>
              </w:r>
              <w:proofErr w:type="spellStart"/>
              <w:r>
                <w:t>akan</w:t>
              </w:r>
              <w:proofErr w:type="spellEnd"/>
              <w:r>
                <w:t xml:space="preserve"> </w:t>
              </w:r>
              <w:proofErr w:type="spellStart"/>
              <w:r>
                <w:t>melayani</w:t>
              </w:r>
              <w:proofErr w:type="spellEnd"/>
              <w:r>
                <w:t xml:space="preserve"> PM </w:t>
              </w:r>
              <w:proofErr w:type="spellStart"/>
              <w:r>
                <w:t>dalam</w:t>
              </w:r>
              <w:proofErr w:type="spellEnd"/>
              <w:r>
                <w:t xml:space="preserve"> </w:t>
              </w:r>
              <w:proofErr w:type="spellStart"/>
              <w:r>
                <w:t>melakukan</w:t>
              </w:r>
              <w:proofErr w:type="spellEnd"/>
              <w:r>
                <w:t xml:space="preserve"> proses </w:t>
              </w:r>
              <w:r>
                <w:rPr>
                  <w:i/>
                  <w:iCs/>
                </w:rPr>
                <w:t>project planning.</w:t>
              </w:r>
            </w:ins>
          </w:p>
          <w:p w14:paraId="5B02F2E4" w14:textId="77777777" w:rsidR="005250D7" w:rsidRPr="00463C7A" w:rsidRDefault="005250D7" w:rsidP="00463C7A">
            <w:pPr>
              <w:rPr>
                <w:ins w:id="3171" w:author="ilham.nur@office.ui.ac.id" w:date="2023-03-04T10:11:00Z"/>
              </w:rPr>
            </w:pPr>
            <w:proofErr w:type="spellStart"/>
            <w:ins w:id="3172" w:author="ilham.nur@office.ui.ac.id" w:date="2023-03-04T10:11:00Z">
              <w:r>
                <w:rPr>
                  <w:b/>
                  <w:bCs/>
                </w:rPr>
                <w:t>Dampak</w:t>
              </w:r>
              <w:proofErr w:type="spellEnd"/>
              <w:r>
                <w:rPr>
                  <w:b/>
                  <w:bCs/>
                </w:rPr>
                <w:t xml:space="preserve">: </w:t>
              </w:r>
              <w:proofErr w:type="spellStart"/>
              <w:r>
                <w:t>Proyek</w:t>
              </w:r>
              <w:proofErr w:type="spellEnd"/>
              <w:r>
                <w:t xml:space="preserve"> yang </w:t>
              </w:r>
              <w:proofErr w:type="spellStart"/>
              <w:r>
                <w:t>akan</w:t>
              </w:r>
              <w:proofErr w:type="spellEnd"/>
              <w:r>
                <w:t xml:space="preserve"> </w:t>
              </w:r>
              <w:proofErr w:type="spellStart"/>
              <w:r>
                <w:t>masuk</w:t>
              </w:r>
              <w:proofErr w:type="spellEnd"/>
              <w:r>
                <w:t xml:space="preserve"> dan </w:t>
              </w:r>
              <w:proofErr w:type="spellStart"/>
              <w:r>
                <w:t>akan</w:t>
              </w:r>
              <w:proofErr w:type="spellEnd"/>
              <w:r>
                <w:t xml:space="preserve"> </w:t>
              </w:r>
              <w:proofErr w:type="spellStart"/>
              <w:r>
                <w:t>berjalan</w:t>
              </w:r>
              <w:proofErr w:type="spellEnd"/>
              <w:r>
                <w:t xml:space="preserve"> </w:t>
              </w:r>
              <w:proofErr w:type="spellStart"/>
              <w:r>
                <w:t>akan</w:t>
              </w:r>
              <w:proofErr w:type="spellEnd"/>
              <w:r>
                <w:t xml:space="preserve"> dilakukan </w:t>
              </w:r>
              <w:proofErr w:type="spellStart"/>
              <w:r>
                <w:t>orkestrasi</w:t>
              </w:r>
              <w:proofErr w:type="spellEnd"/>
              <w:r>
                <w:t xml:space="preserve"> oleh PM agar </w:t>
              </w:r>
              <w:proofErr w:type="spellStart"/>
              <w:r>
                <w:t>dapat</w:t>
              </w:r>
              <w:proofErr w:type="spellEnd"/>
              <w:r>
                <w:t xml:space="preserve"> </w:t>
              </w:r>
              <w:proofErr w:type="spellStart"/>
              <w:r>
                <w:t>diselesaikan</w:t>
              </w:r>
              <w:proofErr w:type="spellEnd"/>
              <w:r>
                <w:t>.</w:t>
              </w:r>
            </w:ins>
          </w:p>
        </w:tc>
      </w:tr>
      <w:tr w:rsidR="005250D7" w14:paraId="7DAF8961" w14:textId="77777777" w:rsidTr="005250D7">
        <w:trPr>
          <w:ins w:id="3173" w:author="ilham.nur@office.ui.ac.id" w:date="2023-03-04T10:11:00Z"/>
        </w:trPr>
        <w:tc>
          <w:tcPr>
            <w:tcW w:w="367" w:type="pct"/>
            <w:shd w:val="clear" w:color="auto" w:fill="FFFFFF" w:themeFill="background1"/>
            <w:tcPrChange w:id="3174" w:author="ilham.nur@office.ui.ac.id" w:date="2023-03-04T10:12:00Z">
              <w:tcPr>
                <w:tcW w:w="367" w:type="pct"/>
                <w:shd w:val="clear" w:color="auto" w:fill="FFFFFF" w:themeFill="background1"/>
              </w:tcPr>
            </w:tcPrChange>
          </w:tcPr>
          <w:p w14:paraId="273FB71D" w14:textId="77777777" w:rsidR="005250D7" w:rsidRDefault="005250D7" w:rsidP="00463C7A">
            <w:pPr>
              <w:rPr>
                <w:ins w:id="3175" w:author="ilham.nur@office.ui.ac.id" w:date="2023-03-04T10:11:00Z"/>
              </w:rPr>
            </w:pPr>
            <w:ins w:id="3176" w:author="ilham.nur@office.ui.ac.id" w:date="2023-03-04T10:11:00Z">
              <w:r>
                <w:t>A.3</w:t>
              </w:r>
            </w:ins>
          </w:p>
        </w:tc>
        <w:tc>
          <w:tcPr>
            <w:tcW w:w="4633" w:type="pct"/>
            <w:shd w:val="clear" w:color="auto" w:fill="FFFFFF" w:themeFill="background1"/>
            <w:tcPrChange w:id="3177" w:author="ilham.nur@office.ui.ac.id" w:date="2023-03-04T10:12:00Z">
              <w:tcPr>
                <w:tcW w:w="4633" w:type="pct"/>
                <w:shd w:val="clear" w:color="auto" w:fill="FFFFFF" w:themeFill="background1"/>
              </w:tcPr>
            </w:tcPrChange>
          </w:tcPr>
          <w:p w14:paraId="52608C08" w14:textId="77777777" w:rsidR="005250D7" w:rsidRPr="00463C7A" w:rsidRDefault="005250D7" w:rsidP="00463C7A">
            <w:pPr>
              <w:rPr>
                <w:ins w:id="3178" w:author="ilham.nur@office.ui.ac.id" w:date="2023-03-04T10:11:00Z"/>
              </w:rPr>
            </w:pPr>
            <w:ins w:id="3179" w:author="ilham.nur@office.ui.ac.id" w:date="2023-03-04T10:11:00Z">
              <w:r>
                <w:rPr>
                  <w:b/>
                  <w:bCs/>
                </w:rPr>
                <w:t xml:space="preserve">Nama: </w:t>
              </w:r>
              <w:r w:rsidRPr="00463C7A">
                <w:rPr>
                  <w:i/>
                  <w:iCs/>
                </w:rPr>
                <w:t>Functional Manager (FM) Developer</w:t>
              </w:r>
            </w:ins>
          </w:p>
          <w:p w14:paraId="5CE8E718" w14:textId="77777777" w:rsidR="005250D7" w:rsidRDefault="005250D7" w:rsidP="00463C7A">
            <w:pPr>
              <w:rPr>
                <w:ins w:id="3180" w:author="ilham.nur@office.ui.ac.id" w:date="2023-03-04T10:11:00Z"/>
                <w:i/>
                <w:iCs/>
              </w:rPr>
            </w:pPr>
            <w:ins w:id="3181" w:author="ilham.nur@office.ui.ac.id" w:date="2023-03-04T10:11:00Z">
              <w:r>
                <w:rPr>
                  <w:b/>
                  <w:bCs/>
                </w:rPr>
                <w:t xml:space="preserve">Type: </w:t>
              </w:r>
              <w:r w:rsidRPr="00463C7A">
                <w:rPr>
                  <w:i/>
                  <w:iCs/>
                </w:rPr>
                <w:t>Business Actor</w:t>
              </w:r>
            </w:ins>
          </w:p>
          <w:p w14:paraId="6DF67BE7" w14:textId="77777777" w:rsidR="005250D7" w:rsidRPr="00AA444D" w:rsidRDefault="005250D7" w:rsidP="00463C7A">
            <w:pPr>
              <w:rPr>
                <w:ins w:id="3182" w:author="ilham.nur@office.ui.ac.id" w:date="2023-03-04T10:11:00Z"/>
                <w:b/>
                <w:bCs/>
              </w:rPr>
            </w:pPr>
            <w:ins w:id="3183" w:author="ilham.nur@office.ui.ac.id" w:date="2023-03-04T10:11:00Z">
              <w:r>
                <w:rPr>
                  <w:noProof/>
                </w:rPr>
                <w:drawing>
                  <wp:inline distT="0" distB="0" distL="0" distR="0" wp14:anchorId="05DB2442" wp14:editId="29F5DA0F">
                    <wp:extent cx="4694555" cy="709372"/>
                    <wp:effectExtent l="0" t="0" r="0" b="0"/>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pic:nvPicPr>
                          <pic:blipFill>
                            <a:blip r:embed="rId79"/>
                            <a:stretch>
                              <a:fillRect/>
                            </a:stretch>
                          </pic:blipFill>
                          <pic:spPr>
                            <a:xfrm>
                              <a:off x="0" y="0"/>
                              <a:ext cx="4714153" cy="712333"/>
                            </a:xfrm>
                            <a:prstGeom prst="rect">
                              <a:avLst/>
                            </a:prstGeom>
                          </pic:spPr>
                        </pic:pic>
                      </a:graphicData>
                    </a:graphic>
                  </wp:inline>
                </w:drawing>
              </w:r>
            </w:ins>
          </w:p>
          <w:p w14:paraId="23FC343F" w14:textId="77777777" w:rsidR="005250D7" w:rsidRPr="00463C7A" w:rsidRDefault="005250D7" w:rsidP="00463C7A">
            <w:pPr>
              <w:rPr>
                <w:ins w:id="3184" w:author="ilham.nur@office.ui.ac.id" w:date="2023-03-04T10:11:00Z"/>
              </w:rPr>
            </w:pPr>
            <w:proofErr w:type="spellStart"/>
            <w:ins w:id="3185" w:author="ilham.nur@office.ui.ac.id" w:date="2023-03-04T10:11:00Z">
              <w:r>
                <w:rPr>
                  <w:b/>
                  <w:bCs/>
                </w:rPr>
                <w:t>Detil</w:t>
              </w:r>
              <w:proofErr w:type="spellEnd"/>
              <w:r>
                <w:rPr>
                  <w:b/>
                  <w:bCs/>
                </w:rPr>
                <w:t xml:space="preserve">: </w:t>
              </w:r>
              <w:r>
                <w:t xml:space="preserve">FM </w:t>
              </w:r>
              <w:r>
                <w:rPr>
                  <w:i/>
                  <w:iCs/>
                </w:rPr>
                <w:t xml:space="preserve">Developer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direktorat</w:t>
              </w:r>
              <w:proofErr w:type="spellEnd"/>
              <w:r>
                <w:t xml:space="preserve"> </w:t>
              </w:r>
              <w:r w:rsidRPr="00463C7A">
                <w:rPr>
                  <w:i/>
                  <w:iCs/>
                </w:rPr>
                <w:t>solution integration &amp; delivery</w:t>
              </w:r>
              <w:r>
                <w:rPr>
                  <w:i/>
                  <w:iCs/>
                </w:rPr>
                <w:t xml:space="preserve">, </w:t>
              </w:r>
              <w:r>
                <w:t xml:space="preserve">yang </w:t>
              </w:r>
              <w:proofErr w:type="spellStart"/>
              <w:r>
                <w:t>menerima</w:t>
              </w:r>
              <w:proofErr w:type="spellEnd"/>
              <w:r>
                <w:t xml:space="preserve"> </w:t>
              </w:r>
              <w:proofErr w:type="spellStart"/>
              <w:r>
                <w:t>kebutuhan</w:t>
              </w:r>
              <w:proofErr w:type="spellEnd"/>
              <w:r>
                <w:t xml:space="preserve"> </w:t>
              </w:r>
              <w:proofErr w:type="spellStart"/>
              <w:r>
                <w:t>dari</w:t>
              </w:r>
              <w:proofErr w:type="spellEnd"/>
              <w:r>
                <w:t xml:space="preserve"> PM </w:t>
              </w:r>
              <w:proofErr w:type="spellStart"/>
              <w:r>
                <w:t>atas</w:t>
              </w:r>
              <w:proofErr w:type="spellEnd"/>
              <w:r>
                <w:t xml:space="preserve"> </w:t>
              </w:r>
              <w:proofErr w:type="spellStart"/>
              <w:r>
                <w:t>sebuah</w:t>
              </w:r>
              <w:proofErr w:type="spellEnd"/>
              <w:r>
                <w:t xml:space="preserve"> </w:t>
              </w:r>
              <w:proofErr w:type="spellStart"/>
              <w:r>
                <w:t>proyek</w:t>
              </w:r>
              <w:proofErr w:type="spellEnd"/>
              <w:r>
                <w:t xml:space="preserve"> yang </w:t>
              </w:r>
              <w:proofErr w:type="spellStart"/>
              <w:r>
                <w:t>akan</w:t>
              </w:r>
              <w:proofErr w:type="spellEnd"/>
              <w:r>
                <w:t xml:space="preserve"> </w:t>
              </w:r>
              <w:proofErr w:type="spellStart"/>
              <w:r>
                <w:t>dikembangkan</w:t>
              </w:r>
              <w:proofErr w:type="spellEnd"/>
              <w:r>
                <w:t xml:space="preserve"> </w:t>
              </w:r>
              <w:proofErr w:type="spellStart"/>
              <w:r>
                <w:t>solusinya</w:t>
              </w:r>
              <w:proofErr w:type="spellEnd"/>
              <w:r>
                <w:t>.</w:t>
              </w:r>
            </w:ins>
          </w:p>
          <w:p w14:paraId="1D6D1AF2" w14:textId="77777777" w:rsidR="005250D7" w:rsidRPr="00463C7A" w:rsidRDefault="005250D7" w:rsidP="00463C7A">
            <w:pPr>
              <w:rPr>
                <w:ins w:id="3186" w:author="ilham.nur@office.ui.ac.id" w:date="2023-03-04T10:11:00Z"/>
              </w:rPr>
            </w:pPr>
            <w:proofErr w:type="spellStart"/>
            <w:ins w:id="3187" w:author="ilham.nur@office.ui.ac.id" w:date="2023-03-04T10:11:00Z">
              <w:r>
                <w:rPr>
                  <w:b/>
                  <w:bCs/>
                </w:rPr>
                <w:t>Dampak</w:t>
              </w:r>
              <w:proofErr w:type="spellEnd"/>
              <w:r>
                <w:rPr>
                  <w:b/>
                  <w:bCs/>
                </w:rPr>
                <w:t xml:space="preserve">: </w:t>
              </w:r>
              <w:proofErr w:type="spellStart"/>
              <w:r>
                <w:t>Pekerjaan</w:t>
              </w:r>
              <w:proofErr w:type="spellEnd"/>
              <w:r>
                <w:t xml:space="preserve"> yang </w:t>
              </w:r>
              <w:proofErr w:type="spellStart"/>
              <w:r>
                <w:t>akan</w:t>
              </w:r>
              <w:proofErr w:type="spellEnd"/>
              <w:r>
                <w:t xml:space="preserve"> </w:t>
              </w:r>
              <w:proofErr w:type="spellStart"/>
              <w:r>
                <w:t>dikerjakan</w:t>
              </w:r>
              <w:proofErr w:type="spellEnd"/>
              <w:r>
                <w:t xml:space="preserve"> oleh </w:t>
              </w:r>
              <w:r w:rsidRPr="00463C7A">
                <w:rPr>
                  <w:i/>
                  <w:iCs/>
                </w:rPr>
                <w:t>developer</w:t>
              </w:r>
              <w:r>
                <w:t xml:space="preserve"> </w:t>
              </w:r>
              <w:proofErr w:type="spellStart"/>
              <w:r>
                <w:t>akan</w:t>
              </w:r>
              <w:proofErr w:type="spellEnd"/>
              <w:r>
                <w:t xml:space="preserve"> dilakukan </w:t>
              </w:r>
              <w:proofErr w:type="spellStart"/>
              <w:r>
                <w:t>disposisi</w:t>
              </w:r>
              <w:proofErr w:type="spellEnd"/>
              <w:r>
                <w:t xml:space="preserve"> oleh FM </w:t>
              </w:r>
              <w:r w:rsidRPr="00463C7A">
                <w:rPr>
                  <w:i/>
                  <w:iCs/>
                </w:rPr>
                <w:t>Developer</w:t>
              </w:r>
              <w:r>
                <w:t xml:space="preserve"> pada </w:t>
              </w:r>
              <w:r>
                <w:rPr>
                  <w:i/>
                  <w:iCs/>
                </w:rPr>
                <w:t xml:space="preserve">Developer </w:t>
              </w:r>
              <w:r>
                <w:t xml:space="preserve">yang </w:t>
              </w:r>
              <w:proofErr w:type="spellStart"/>
              <w:r>
                <w:t>ada</w:t>
              </w:r>
              <w:proofErr w:type="spellEnd"/>
            </w:ins>
          </w:p>
        </w:tc>
      </w:tr>
      <w:tr w:rsidR="005250D7" w14:paraId="7C655FAD" w14:textId="77777777" w:rsidTr="005250D7">
        <w:trPr>
          <w:ins w:id="3188" w:author="ilham.nur@office.ui.ac.id" w:date="2023-03-04T10:11:00Z"/>
        </w:trPr>
        <w:tc>
          <w:tcPr>
            <w:tcW w:w="367" w:type="pct"/>
            <w:shd w:val="clear" w:color="auto" w:fill="FFFFFF" w:themeFill="background1"/>
            <w:tcPrChange w:id="3189" w:author="ilham.nur@office.ui.ac.id" w:date="2023-03-04T10:12:00Z">
              <w:tcPr>
                <w:tcW w:w="367" w:type="pct"/>
                <w:shd w:val="clear" w:color="auto" w:fill="FFFFFF" w:themeFill="background1"/>
              </w:tcPr>
            </w:tcPrChange>
          </w:tcPr>
          <w:p w14:paraId="52365BC7" w14:textId="77777777" w:rsidR="005250D7" w:rsidRDefault="005250D7" w:rsidP="00463C7A">
            <w:pPr>
              <w:rPr>
                <w:ins w:id="3190" w:author="ilham.nur@office.ui.ac.id" w:date="2023-03-04T10:11:00Z"/>
              </w:rPr>
            </w:pPr>
            <w:ins w:id="3191" w:author="ilham.nur@office.ui.ac.id" w:date="2023-03-04T10:11:00Z">
              <w:r>
                <w:t>A.4</w:t>
              </w:r>
            </w:ins>
          </w:p>
        </w:tc>
        <w:tc>
          <w:tcPr>
            <w:tcW w:w="4633" w:type="pct"/>
            <w:shd w:val="clear" w:color="auto" w:fill="FFFFFF" w:themeFill="background1"/>
            <w:tcPrChange w:id="3192" w:author="ilham.nur@office.ui.ac.id" w:date="2023-03-04T10:12:00Z">
              <w:tcPr>
                <w:tcW w:w="4633" w:type="pct"/>
                <w:shd w:val="clear" w:color="auto" w:fill="FFFFFF" w:themeFill="background1"/>
              </w:tcPr>
            </w:tcPrChange>
          </w:tcPr>
          <w:p w14:paraId="0A6BBFC8" w14:textId="77777777" w:rsidR="005250D7" w:rsidRPr="00463C7A" w:rsidRDefault="005250D7" w:rsidP="00463C7A">
            <w:pPr>
              <w:rPr>
                <w:ins w:id="3193" w:author="ilham.nur@office.ui.ac.id" w:date="2023-03-04T10:11:00Z"/>
                <w:i/>
                <w:iCs/>
              </w:rPr>
            </w:pPr>
            <w:ins w:id="3194" w:author="ilham.nur@office.ui.ac.id" w:date="2023-03-04T10:11:00Z">
              <w:r>
                <w:rPr>
                  <w:b/>
                  <w:bCs/>
                </w:rPr>
                <w:t xml:space="preserve">Nama: </w:t>
              </w:r>
              <w:r>
                <w:rPr>
                  <w:i/>
                  <w:iCs/>
                </w:rPr>
                <w:t>Functional Manager (FM) Provisioning &amp; Testing</w:t>
              </w:r>
            </w:ins>
          </w:p>
          <w:p w14:paraId="62A91101" w14:textId="77777777" w:rsidR="005250D7" w:rsidRPr="00463C7A" w:rsidRDefault="005250D7" w:rsidP="00463C7A">
            <w:pPr>
              <w:rPr>
                <w:ins w:id="3195" w:author="ilham.nur@office.ui.ac.id" w:date="2023-03-04T10:11:00Z"/>
                <w:i/>
                <w:iCs/>
              </w:rPr>
            </w:pPr>
            <w:ins w:id="3196" w:author="ilham.nur@office.ui.ac.id" w:date="2023-03-04T10:11:00Z">
              <w:r>
                <w:rPr>
                  <w:b/>
                  <w:bCs/>
                </w:rPr>
                <w:t xml:space="preserve">Type: </w:t>
              </w:r>
              <w:r>
                <w:rPr>
                  <w:i/>
                  <w:iCs/>
                </w:rPr>
                <w:t>Business Actor</w:t>
              </w:r>
            </w:ins>
          </w:p>
          <w:p w14:paraId="0AFE39CB" w14:textId="77777777" w:rsidR="005250D7" w:rsidRDefault="005250D7" w:rsidP="00463C7A">
            <w:pPr>
              <w:rPr>
                <w:ins w:id="3197" w:author="ilham.nur@office.ui.ac.id" w:date="2023-03-04T10:11:00Z"/>
                <w:b/>
                <w:bCs/>
              </w:rPr>
            </w:pPr>
            <w:ins w:id="3198" w:author="ilham.nur@office.ui.ac.id" w:date="2023-03-04T10:11:00Z">
              <w:r>
                <w:rPr>
                  <w:noProof/>
                </w:rPr>
                <w:drawing>
                  <wp:inline distT="0" distB="0" distL="0" distR="0" wp14:anchorId="09CB050D" wp14:editId="57BB3B2D">
                    <wp:extent cx="4763068" cy="552256"/>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38301" cy="560979"/>
                            </a:xfrm>
                            <a:prstGeom prst="rect">
                              <a:avLst/>
                            </a:prstGeom>
                          </pic:spPr>
                        </pic:pic>
                      </a:graphicData>
                    </a:graphic>
                  </wp:inline>
                </w:drawing>
              </w:r>
            </w:ins>
          </w:p>
          <w:p w14:paraId="55FBDFD6" w14:textId="77777777" w:rsidR="005250D7" w:rsidRPr="00463C7A" w:rsidRDefault="005250D7" w:rsidP="00463C7A">
            <w:pPr>
              <w:rPr>
                <w:ins w:id="3199" w:author="ilham.nur@office.ui.ac.id" w:date="2023-03-04T10:11:00Z"/>
              </w:rPr>
            </w:pPr>
            <w:proofErr w:type="spellStart"/>
            <w:ins w:id="3200" w:author="ilham.nur@office.ui.ac.id" w:date="2023-03-04T10:11:00Z">
              <w:r>
                <w:rPr>
                  <w:b/>
                  <w:bCs/>
                </w:rPr>
                <w:t>Detil</w:t>
              </w:r>
              <w:proofErr w:type="spellEnd"/>
              <w:r>
                <w:rPr>
                  <w:b/>
                  <w:bCs/>
                </w:rPr>
                <w:t xml:space="preserve">: </w:t>
              </w:r>
              <w:r>
                <w:t xml:space="preserve">FM </w:t>
              </w:r>
              <w:r>
                <w:rPr>
                  <w:i/>
                  <w:iCs/>
                </w:rPr>
                <w:t xml:space="preserve">Provisioning &amp; Testing Developer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direktorat</w:t>
              </w:r>
              <w:proofErr w:type="spellEnd"/>
              <w:r>
                <w:t xml:space="preserve"> </w:t>
              </w:r>
              <w:r w:rsidRPr="008122AF">
                <w:rPr>
                  <w:i/>
                  <w:iCs/>
                </w:rPr>
                <w:t>solution integration &amp; delivery</w:t>
              </w:r>
              <w:r>
                <w:rPr>
                  <w:i/>
                  <w:iCs/>
                </w:rPr>
                <w:t xml:space="preserve"> </w:t>
              </w:r>
              <w:r>
                <w:t>(SID)</w:t>
              </w:r>
              <w:r>
                <w:rPr>
                  <w:i/>
                  <w:iCs/>
                </w:rPr>
                <w:t xml:space="preserve">, </w:t>
              </w:r>
              <w:r>
                <w:t xml:space="preserve">yang </w:t>
              </w:r>
              <w:proofErr w:type="spellStart"/>
              <w:r>
                <w:t>menerima</w:t>
              </w:r>
              <w:proofErr w:type="spellEnd"/>
              <w:r>
                <w:t xml:space="preserve"> </w:t>
              </w:r>
              <w:proofErr w:type="spellStart"/>
              <w:r>
                <w:t>kebutuhan</w:t>
              </w:r>
              <w:proofErr w:type="spellEnd"/>
              <w:r>
                <w:t xml:space="preserve"> </w:t>
              </w:r>
              <w:proofErr w:type="spellStart"/>
              <w:r>
                <w:t>dari</w:t>
              </w:r>
              <w:proofErr w:type="spellEnd"/>
              <w:r>
                <w:t xml:space="preserve"> PM </w:t>
              </w:r>
              <w:proofErr w:type="spellStart"/>
              <w:r>
                <w:t>atas</w:t>
              </w:r>
              <w:proofErr w:type="spellEnd"/>
              <w:r>
                <w:t xml:space="preserve"> </w:t>
              </w:r>
              <w:proofErr w:type="spellStart"/>
              <w:r>
                <w:t>sebuah</w:t>
              </w:r>
              <w:proofErr w:type="spellEnd"/>
              <w:r>
                <w:t xml:space="preserve"> </w:t>
              </w:r>
              <w:proofErr w:type="spellStart"/>
              <w:r>
                <w:t>proyek</w:t>
              </w:r>
              <w:proofErr w:type="spellEnd"/>
              <w:r>
                <w:t xml:space="preserve">, untuk </w:t>
              </w:r>
              <w:proofErr w:type="spellStart"/>
              <w:r>
                <w:t>kmudian</w:t>
              </w:r>
              <w:proofErr w:type="spellEnd"/>
              <w:r>
                <w:t xml:space="preserve"> </w:t>
              </w:r>
              <w:proofErr w:type="spellStart"/>
              <w:r>
                <w:t>dikerjakan</w:t>
              </w:r>
              <w:proofErr w:type="spellEnd"/>
              <w:r>
                <w:t xml:space="preserve"> </w:t>
              </w:r>
              <w:proofErr w:type="spellStart"/>
              <w:r>
                <w:t>solusi</w:t>
              </w:r>
              <w:proofErr w:type="spellEnd"/>
              <w:r>
                <w:t xml:space="preserve"> yang </w:t>
              </w:r>
              <w:proofErr w:type="spellStart"/>
              <w:r>
                <w:t>dibutuhkan</w:t>
              </w:r>
              <w:proofErr w:type="spellEnd"/>
              <w:r>
                <w:t xml:space="preserve"> </w:t>
              </w:r>
              <w:proofErr w:type="spellStart"/>
              <w:r>
                <w:t>atas</w:t>
              </w:r>
              <w:proofErr w:type="spellEnd"/>
              <w:r>
                <w:t xml:space="preserve"> </w:t>
              </w:r>
              <w:proofErr w:type="spellStart"/>
              <w:r>
                <w:t>layanan</w:t>
              </w:r>
              <w:proofErr w:type="spellEnd"/>
              <w:r>
                <w:t xml:space="preserve"> yang sudah </w:t>
              </w:r>
              <w:proofErr w:type="spellStart"/>
              <w:r>
                <w:t>tersedia</w:t>
              </w:r>
              <w:proofErr w:type="spellEnd"/>
              <w:r>
                <w:t>.</w:t>
              </w:r>
            </w:ins>
          </w:p>
          <w:p w14:paraId="3AC6EC56" w14:textId="77777777" w:rsidR="005250D7" w:rsidRPr="00463C7A" w:rsidRDefault="005250D7" w:rsidP="00463C7A">
            <w:pPr>
              <w:rPr>
                <w:ins w:id="3201" w:author="ilham.nur@office.ui.ac.id" w:date="2023-03-04T10:11:00Z"/>
              </w:rPr>
            </w:pPr>
            <w:proofErr w:type="spellStart"/>
            <w:ins w:id="3202" w:author="ilham.nur@office.ui.ac.id" w:date="2023-03-04T10:11:00Z">
              <w:r>
                <w:rPr>
                  <w:b/>
                  <w:bCs/>
                </w:rPr>
                <w:lastRenderedPageBreak/>
                <w:t>Dampak</w:t>
              </w:r>
              <w:proofErr w:type="spellEnd"/>
              <w:r>
                <w:rPr>
                  <w:b/>
                  <w:bCs/>
                </w:rPr>
                <w:t xml:space="preserve">: </w:t>
              </w:r>
              <w:proofErr w:type="spellStart"/>
              <w:r>
                <w:t>Pekerjaan</w:t>
              </w:r>
              <w:proofErr w:type="spellEnd"/>
              <w:r>
                <w:t xml:space="preserve"> yang </w:t>
              </w:r>
              <w:proofErr w:type="spellStart"/>
              <w:r>
                <w:t>akan</w:t>
              </w:r>
              <w:proofErr w:type="spellEnd"/>
              <w:r>
                <w:t xml:space="preserve"> </w:t>
              </w:r>
              <w:proofErr w:type="spellStart"/>
              <w:r>
                <w:t>dikerjakan</w:t>
              </w:r>
              <w:proofErr w:type="spellEnd"/>
              <w:r>
                <w:t xml:space="preserve"> oleh </w:t>
              </w:r>
              <w:r>
                <w:rPr>
                  <w:i/>
                  <w:iCs/>
                </w:rPr>
                <w:t xml:space="preserve">Provisioning Engineer </w:t>
              </w:r>
              <w:proofErr w:type="spellStart"/>
              <w:r>
                <w:t>akan</w:t>
              </w:r>
              <w:proofErr w:type="spellEnd"/>
              <w:r>
                <w:t xml:space="preserve"> dilakukan </w:t>
              </w:r>
              <w:proofErr w:type="spellStart"/>
              <w:r>
                <w:t>disposisi</w:t>
              </w:r>
              <w:proofErr w:type="spellEnd"/>
              <w:r>
                <w:t xml:space="preserve"> oleh FM </w:t>
              </w:r>
              <w:r>
                <w:rPr>
                  <w:i/>
                  <w:iCs/>
                </w:rPr>
                <w:t xml:space="preserve">Provisioning &amp; Testing, </w:t>
              </w:r>
              <w:r>
                <w:t xml:space="preserve">untuk </w:t>
              </w:r>
              <w:proofErr w:type="spellStart"/>
              <w:r>
                <w:t>selanjutnya</w:t>
              </w:r>
              <w:proofErr w:type="spellEnd"/>
              <w:r>
                <w:t xml:space="preserve"> dilakukan proses pengujian dan </w:t>
              </w:r>
              <w:r>
                <w:rPr>
                  <w:i/>
                  <w:iCs/>
                </w:rPr>
                <w:t xml:space="preserve">provisioning. </w:t>
              </w:r>
            </w:ins>
          </w:p>
        </w:tc>
      </w:tr>
      <w:tr w:rsidR="005250D7" w14:paraId="170B46FF" w14:textId="77777777" w:rsidTr="005250D7">
        <w:trPr>
          <w:ins w:id="3203" w:author="ilham.nur@office.ui.ac.id" w:date="2023-03-04T10:11:00Z"/>
        </w:trPr>
        <w:tc>
          <w:tcPr>
            <w:tcW w:w="367" w:type="pct"/>
            <w:shd w:val="clear" w:color="auto" w:fill="FFFFFF" w:themeFill="background1"/>
            <w:tcPrChange w:id="3204" w:author="ilham.nur@office.ui.ac.id" w:date="2023-03-04T10:12:00Z">
              <w:tcPr>
                <w:tcW w:w="367" w:type="pct"/>
                <w:shd w:val="clear" w:color="auto" w:fill="FFFFFF" w:themeFill="background1"/>
              </w:tcPr>
            </w:tcPrChange>
          </w:tcPr>
          <w:p w14:paraId="58147824" w14:textId="77777777" w:rsidR="005250D7" w:rsidRDefault="005250D7" w:rsidP="00463C7A">
            <w:pPr>
              <w:rPr>
                <w:ins w:id="3205" w:author="ilham.nur@office.ui.ac.id" w:date="2023-03-04T10:11:00Z"/>
              </w:rPr>
            </w:pPr>
            <w:ins w:id="3206" w:author="ilham.nur@office.ui.ac.id" w:date="2023-03-04T10:11:00Z">
              <w:r>
                <w:lastRenderedPageBreak/>
                <w:t>A.5</w:t>
              </w:r>
            </w:ins>
          </w:p>
        </w:tc>
        <w:tc>
          <w:tcPr>
            <w:tcW w:w="4633" w:type="pct"/>
            <w:shd w:val="clear" w:color="auto" w:fill="FFFFFF" w:themeFill="background1"/>
            <w:tcPrChange w:id="3207" w:author="ilham.nur@office.ui.ac.id" w:date="2023-03-04T10:12:00Z">
              <w:tcPr>
                <w:tcW w:w="4633" w:type="pct"/>
                <w:shd w:val="clear" w:color="auto" w:fill="FFFFFF" w:themeFill="background1"/>
              </w:tcPr>
            </w:tcPrChange>
          </w:tcPr>
          <w:p w14:paraId="2451E681" w14:textId="77777777" w:rsidR="005250D7" w:rsidRPr="00463C7A" w:rsidRDefault="005250D7" w:rsidP="00463C7A">
            <w:pPr>
              <w:rPr>
                <w:ins w:id="3208" w:author="ilham.nur@office.ui.ac.id" w:date="2023-03-04T10:11:00Z"/>
                <w:i/>
                <w:iCs/>
              </w:rPr>
            </w:pPr>
            <w:ins w:id="3209" w:author="ilham.nur@office.ui.ac.id" w:date="2023-03-04T10:11:00Z">
              <w:r>
                <w:rPr>
                  <w:b/>
                  <w:bCs/>
                </w:rPr>
                <w:t xml:space="preserve">Nama: </w:t>
              </w:r>
              <w:r>
                <w:rPr>
                  <w:i/>
                  <w:iCs/>
                </w:rPr>
                <w:t>Developer</w:t>
              </w:r>
            </w:ins>
          </w:p>
          <w:p w14:paraId="7504AC24" w14:textId="77777777" w:rsidR="005250D7" w:rsidRPr="00463C7A" w:rsidRDefault="005250D7" w:rsidP="00463C7A">
            <w:pPr>
              <w:rPr>
                <w:ins w:id="3210" w:author="ilham.nur@office.ui.ac.id" w:date="2023-03-04T10:11:00Z"/>
                <w:i/>
                <w:iCs/>
              </w:rPr>
            </w:pPr>
            <w:ins w:id="3211" w:author="ilham.nur@office.ui.ac.id" w:date="2023-03-04T10:11:00Z">
              <w:r>
                <w:rPr>
                  <w:b/>
                  <w:bCs/>
                </w:rPr>
                <w:t xml:space="preserve">Type: </w:t>
              </w:r>
              <w:r>
                <w:rPr>
                  <w:i/>
                  <w:iCs/>
                </w:rPr>
                <w:t>Business Actor</w:t>
              </w:r>
            </w:ins>
          </w:p>
          <w:p w14:paraId="4F4CD3A5" w14:textId="77777777" w:rsidR="005250D7" w:rsidRDefault="005250D7" w:rsidP="00463C7A">
            <w:pPr>
              <w:rPr>
                <w:ins w:id="3212" w:author="ilham.nur@office.ui.ac.id" w:date="2023-03-04T10:11:00Z"/>
                <w:b/>
                <w:bCs/>
              </w:rPr>
            </w:pPr>
            <w:ins w:id="3213" w:author="ilham.nur@office.ui.ac.id" w:date="2023-03-04T10:11:00Z">
              <w:r>
                <w:rPr>
                  <w:noProof/>
                </w:rPr>
                <w:drawing>
                  <wp:inline distT="0" distB="0" distL="0" distR="0" wp14:anchorId="6AE90846" wp14:editId="44DA235C">
                    <wp:extent cx="4783455" cy="53380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29505" cy="538946"/>
                            </a:xfrm>
                            <a:prstGeom prst="rect">
                              <a:avLst/>
                            </a:prstGeom>
                          </pic:spPr>
                        </pic:pic>
                      </a:graphicData>
                    </a:graphic>
                  </wp:inline>
                </w:drawing>
              </w:r>
            </w:ins>
          </w:p>
          <w:p w14:paraId="51603071" w14:textId="77777777" w:rsidR="005250D7" w:rsidRPr="00463C7A" w:rsidRDefault="005250D7" w:rsidP="00463C7A">
            <w:pPr>
              <w:rPr>
                <w:ins w:id="3214" w:author="ilham.nur@office.ui.ac.id" w:date="2023-03-04T10:11:00Z"/>
                <w:i/>
                <w:iCs/>
              </w:rPr>
            </w:pPr>
            <w:proofErr w:type="spellStart"/>
            <w:ins w:id="3215" w:author="ilham.nur@office.ui.ac.id" w:date="2023-03-04T10:11:00Z">
              <w:r>
                <w:rPr>
                  <w:b/>
                  <w:bCs/>
                </w:rPr>
                <w:t>Detil</w:t>
              </w:r>
              <w:proofErr w:type="spellEnd"/>
              <w:r>
                <w:rPr>
                  <w:b/>
                  <w:bCs/>
                </w:rPr>
                <w:t xml:space="preserve">: </w:t>
              </w:r>
              <w:r w:rsidRPr="00463C7A">
                <w:rPr>
                  <w:i/>
                  <w:iCs/>
                </w:rPr>
                <w:t>Developer</w:t>
              </w:r>
              <w:r>
                <w:rPr>
                  <w:i/>
                  <w:iCs/>
                </w:rPr>
                <w:t xml:space="preserve"> </w:t>
              </w:r>
              <w:proofErr w:type="spellStart"/>
              <w:r>
                <w:t>merupakan</w:t>
              </w:r>
              <w:proofErr w:type="spellEnd"/>
              <w:r>
                <w:t xml:space="preserve"> </w:t>
              </w:r>
              <w:proofErr w:type="spellStart"/>
              <w:r>
                <w:t>anggota</w:t>
              </w:r>
              <w:proofErr w:type="spellEnd"/>
              <w:r>
                <w:t xml:space="preserve"> </w:t>
              </w:r>
              <w:proofErr w:type="spellStart"/>
              <w:r>
                <w:t>dari</w:t>
              </w:r>
              <w:proofErr w:type="spellEnd"/>
              <w:r>
                <w:t xml:space="preserve"> divisi SID yang </w:t>
              </w:r>
              <w:proofErr w:type="spellStart"/>
              <w:r>
                <w:t>berperan</w:t>
              </w:r>
              <w:proofErr w:type="spellEnd"/>
              <w:r>
                <w:t xml:space="preserve"> </w:t>
              </w:r>
              <w:proofErr w:type="spellStart"/>
              <w:r>
                <w:t>sebagai</w:t>
              </w:r>
              <w:proofErr w:type="spellEnd"/>
              <w:r>
                <w:t xml:space="preserve"> </w:t>
              </w:r>
              <w:r>
                <w:rPr>
                  <w:i/>
                  <w:iCs/>
                </w:rPr>
                <w:t xml:space="preserve">executor </w:t>
              </w:r>
              <w:r>
                <w:t xml:space="preserve">yang </w:t>
              </w:r>
              <w:proofErr w:type="spellStart"/>
              <w:r>
                <w:t>akan</w:t>
              </w:r>
              <w:proofErr w:type="spellEnd"/>
              <w:r>
                <w:t xml:space="preserve"> </w:t>
              </w:r>
              <w:proofErr w:type="spellStart"/>
              <w:r>
                <w:t>menjalankan</w:t>
              </w:r>
              <w:proofErr w:type="spellEnd"/>
              <w:r>
                <w:t xml:space="preserve"> </w:t>
              </w:r>
              <w:proofErr w:type="spellStart"/>
              <w:r>
                <w:t>perintah</w:t>
              </w:r>
              <w:proofErr w:type="spellEnd"/>
              <w:r>
                <w:t xml:space="preserve"> </w:t>
              </w:r>
              <w:proofErr w:type="spellStart"/>
              <w:r>
                <w:t>pekerjaan</w:t>
              </w:r>
              <w:proofErr w:type="spellEnd"/>
              <w:r>
                <w:t xml:space="preserve"> </w:t>
              </w:r>
              <w:proofErr w:type="spellStart"/>
              <w:r>
                <w:t>dari</w:t>
              </w:r>
              <w:proofErr w:type="spellEnd"/>
              <w:r>
                <w:t xml:space="preserve"> FM </w:t>
              </w:r>
              <w:r>
                <w:rPr>
                  <w:i/>
                  <w:iCs/>
                </w:rPr>
                <w:t>Developer.</w:t>
              </w:r>
            </w:ins>
          </w:p>
          <w:p w14:paraId="722F2E2C" w14:textId="77777777" w:rsidR="005250D7" w:rsidRPr="00463C7A" w:rsidRDefault="005250D7" w:rsidP="00463C7A">
            <w:pPr>
              <w:rPr>
                <w:ins w:id="3216" w:author="ilham.nur@office.ui.ac.id" w:date="2023-03-04T10:11:00Z"/>
              </w:rPr>
            </w:pPr>
            <w:proofErr w:type="spellStart"/>
            <w:ins w:id="3217" w:author="ilham.nur@office.ui.ac.id" w:date="2023-03-04T10:11:00Z">
              <w:r>
                <w:rPr>
                  <w:b/>
                  <w:bCs/>
                </w:rPr>
                <w:t>Dampak</w:t>
              </w:r>
              <w:proofErr w:type="spellEnd"/>
              <w:r>
                <w:rPr>
                  <w:b/>
                  <w:bCs/>
                </w:rPr>
                <w:t xml:space="preserve">: </w:t>
              </w:r>
              <w:r>
                <w:rPr>
                  <w:i/>
                  <w:iCs/>
                </w:rPr>
                <w:t xml:space="preserve">Developer </w:t>
              </w:r>
              <w:proofErr w:type="spellStart"/>
              <w:r>
                <w:t>akan</w:t>
              </w:r>
              <w:proofErr w:type="spellEnd"/>
              <w:r>
                <w:t xml:space="preserve"> </w:t>
              </w:r>
              <w:proofErr w:type="spellStart"/>
              <w:r>
                <w:t>mengembangkan</w:t>
              </w:r>
              <w:proofErr w:type="spellEnd"/>
              <w:r>
                <w:t xml:space="preserve"> </w:t>
              </w:r>
              <w:proofErr w:type="spellStart"/>
              <w:r>
                <w:t>solusi</w:t>
              </w:r>
              <w:proofErr w:type="spellEnd"/>
              <w:r>
                <w:t xml:space="preserve"> yang sudah </w:t>
              </w:r>
              <w:proofErr w:type="spellStart"/>
              <w:r>
                <w:t>dimiliki</w:t>
              </w:r>
              <w:proofErr w:type="spellEnd"/>
              <w:r>
                <w:t xml:space="preserve"> oleh PT </w:t>
              </w:r>
              <w:proofErr w:type="spellStart"/>
              <w:r>
                <w:t>Pembayaran</w:t>
              </w:r>
              <w:proofErr w:type="spellEnd"/>
              <w:r>
                <w:t xml:space="preserve"> Digital Indonesia untuk </w:t>
              </w:r>
              <w:proofErr w:type="spellStart"/>
              <w:r>
                <w:t>menyesuaikannya</w:t>
              </w:r>
              <w:proofErr w:type="spellEnd"/>
              <w:r>
                <w:t xml:space="preserve"> </w:t>
              </w:r>
              <w:proofErr w:type="spellStart"/>
              <w:r>
                <w:t>menjadi</w:t>
              </w:r>
              <w:proofErr w:type="spellEnd"/>
              <w:r>
                <w:t xml:space="preserve"> </w:t>
              </w:r>
              <w:proofErr w:type="spellStart"/>
              <w:r>
                <w:t>solusi</w:t>
              </w:r>
              <w:proofErr w:type="spellEnd"/>
              <w:r>
                <w:t xml:space="preserve"> yang </w:t>
              </w:r>
              <w:proofErr w:type="spellStart"/>
              <w:r>
                <w:t>dibutuhkan</w:t>
              </w:r>
              <w:proofErr w:type="spellEnd"/>
              <w:r>
                <w:t xml:space="preserve"> oleh </w:t>
              </w:r>
              <w:proofErr w:type="spellStart"/>
              <w:r>
                <w:t>konsumen</w:t>
              </w:r>
              <w:proofErr w:type="spellEnd"/>
              <w:r>
                <w:t xml:space="preserve">, </w:t>
              </w:r>
              <w:proofErr w:type="spellStart"/>
              <w:r>
                <w:t>atau</w:t>
              </w:r>
              <w:proofErr w:type="spellEnd"/>
              <w:r>
                <w:t xml:space="preserve"> </w:t>
              </w:r>
              <w:proofErr w:type="spellStart"/>
              <w:r>
                <w:t>membuat</w:t>
              </w:r>
              <w:proofErr w:type="spellEnd"/>
              <w:r>
                <w:t xml:space="preserve"> </w:t>
              </w:r>
              <w:proofErr w:type="spellStart"/>
              <w:r>
                <w:t>solusi</w:t>
              </w:r>
              <w:proofErr w:type="spellEnd"/>
              <w:r>
                <w:t xml:space="preserve"> baru untuk </w:t>
              </w:r>
              <w:proofErr w:type="spellStart"/>
              <w:r>
                <w:t>memenuhi</w:t>
              </w:r>
              <w:proofErr w:type="spellEnd"/>
              <w:r>
                <w:t xml:space="preserve"> </w:t>
              </w:r>
              <w:proofErr w:type="spellStart"/>
              <w:r>
                <w:t>kebutuhan</w:t>
              </w:r>
              <w:proofErr w:type="spellEnd"/>
              <w:r>
                <w:t xml:space="preserve"> </w:t>
              </w:r>
              <w:proofErr w:type="spellStart"/>
              <w:r>
                <w:t>konsumen</w:t>
              </w:r>
              <w:proofErr w:type="spellEnd"/>
              <w:r>
                <w:t>.</w:t>
              </w:r>
            </w:ins>
          </w:p>
        </w:tc>
      </w:tr>
      <w:tr w:rsidR="005250D7" w14:paraId="5BA4C72D" w14:textId="77777777" w:rsidTr="005250D7">
        <w:trPr>
          <w:ins w:id="3218" w:author="ilham.nur@office.ui.ac.id" w:date="2023-03-04T10:11:00Z"/>
        </w:trPr>
        <w:tc>
          <w:tcPr>
            <w:tcW w:w="367" w:type="pct"/>
            <w:shd w:val="clear" w:color="auto" w:fill="FFFFFF" w:themeFill="background1"/>
            <w:tcPrChange w:id="3219" w:author="ilham.nur@office.ui.ac.id" w:date="2023-03-04T10:12:00Z">
              <w:tcPr>
                <w:tcW w:w="367" w:type="pct"/>
                <w:shd w:val="clear" w:color="auto" w:fill="FFFFFF" w:themeFill="background1"/>
              </w:tcPr>
            </w:tcPrChange>
          </w:tcPr>
          <w:p w14:paraId="26AF659A" w14:textId="77777777" w:rsidR="005250D7" w:rsidRDefault="005250D7" w:rsidP="00463C7A">
            <w:pPr>
              <w:rPr>
                <w:ins w:id="3220" w:author="ilham.nur@office.ui.ac.id" w:date="2023-03-04T10:11:00Z"/>
              </w:rPr>
            </w:pPr>
            <w:ins w:id="3221" w:author="ilham.nur@office.ui.ac.id" w:date="2023-03-04T10:11:00Z">
              <w:r>
                <w:t>A.6</w:t>
              </w:r>
            </w:ins>
          </w:p>
        </w:tc>
        <w:tc>
          <w:tcPr>
            <w:tcW w:w="4633" w:type="pct"/>
            <w:shd w:val="clear" w:color="auto" w:fill="FFFFFF" w:themeFill="background1"/>
            <w:tcPrChange w:id="3222" w:author="ilham.nur@office.ui.ac.id" w:date="2023-03-04T10:12:00Z">
              <w:tcPr>
                <w:tcW w:w="4633" w:type="pct"/>
                <w:shd w:val="clear" w:color="auto" w:fill="FFFFFF" w:themeFill="background1"/>
              </w:tcPr>
            </w:tcPrChange>
          </w:tcPr>
          <w:p w14:paraId="31D98AEE" w14:textId="77777777" w:rsidR="005250D7" w:rsidRPr="00463C7A" w:rsidRDefault="005250D7" w:rsidP="00463C7A">
            <w:pPr>
              <w:rPr>
                <w:ins w:id="3223" w:author="ilham.nur@office.ui.ac.id" w:date="2023-03-04T10:11:00Z"/>
              </w:rPr>
            </w:pPr>
            <w:ins w:id="3224" w:author="ilham.nur@office.ui.ac.id" w:date="2023-03-04T10:11:00Z">
              <w:r>
                <w:rPr>
                  <w:b/>
                  <w:bCs/>
                </w:rPr>
                <w:t xml:space="preserve">Nama: </w:t>
              </w:r>
              <w:r>
                <w:rPr>
                  <w:i/>
                  <w:iCs/>
                </w:rPr>
                <w:t xml:space="preserve">Provisioning Engineer </w:t>
              </w:r>
              <w:r>
                <w:t>(PE)</w:t>
              </w:r>
            </w:ins>
          </w:p>
          <w:p w14:paraId="01B398F8" w14:textId="77777777" w:rsidR="005250D7" w:rsidRPr="008122AF" w:rsidRDefault="005250D7" w:rsidP="00463C7A">
            <w:pPr>
              <w:rPr>
                <w:ins w:id="3225" w:author="ilham.nur@office.ui.ac.id" w:date="2023-03-04T10:11:00Z"/>
                <w:i/>
                <w:iCs/>
              </w:rPr>
            </w:pPr>
            <w:ins w:id="3226" w:author="ilham.nur@office.ui.ac.id" w:date="2023-03-04T10:11:00Z">
              <w:r>
                <w:rPr>
                  <w:b/>
                  <w:bCs/>
                </w:rPr>
                <w:t xml:space="preserve">Type: </w:t>
              </w:r>
              <w:r>
                <w:rPr>
                  <w:i/>
                  <w:iCs/>
                </w:rPr>
                <w:t>Business Actor</w:t>
              </w:r>
            </w:ins>
          </w:p>
          <w:p w14:paraId="620000AA" w14:textId="77777777" w:rsidR="005250D7" w:rsidRDefault="005250D7" w:rsidP="00463C7A">
            <w:pPr>
              <w:rPr>
                <w:ins w:id="3227" w:author="ilham.nur@office.ui.ac.id" w:date="2023-03-04T10:11:00Z"/>
                <w:b/>
                <w:bCs/>
              </w:rPr>
            </w:pPr>
            <w:ins w:id="3228" w:author="ilham.nur@office.ui.ac.id" w:date="2023-03-04T10:11:00Z">
              <w:r>
                <w:rPr>
                  <w:noProof/>
                </w:rPr>
                <w:drawing>
                  <wp:inline distT="0" distB="0" distL="0" distR="0" wp14:anchorId="60AB05BC" wp14:editId="7F8B5D7B">
                    <wp:extent cx="4783540" cy="56531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08653" cy="568285"/>
                            </a:xfrm>
                            <a:prstGeom prst="rect">
                              <a:avLst/>
                            </a:prstGeom>
                          </pic:spPr>
                        </pic:pic>
                      </a:graphicData>
                    </a:graphic>
                  </wp:inline>
                </w:drawing>
              </w:r>
            </w:ins>
          </w:p>
          <w:p w14:paraId="352657CC" w14:textId="77777777" w:rsidR="005250D7" w:rsidRPr="008122AF" w:rsidRDefault="005250D7" w:rsidP="00463C7A">
            <w:pPr>
              <w:rPr>
                <w:ins w:id="3229" w:author="ilham.nur@office.ui.ac.id" w:date="2023-03-04T10:11:00Z"/>
              </w:rPr>
            </w:pPr>
            <w:proofErr w:type="spellStart"/>
            <w:ins w:id="3230" w:author="ilham.nur@office.ui.ac.id" w:date="2023-03-04T10:11:00Z">
              <w:r>
                <w:rPr>
                  <w:b/>
                  <w:bCs/>
                </w:rPr>
                <w:t>Detil</w:t>
              </w:r>
              <w:proofErr w:type="spellEnd"/>
              <w:r>
                <w:rPr>
                  <w:b/>
                  <w:bCs/>
                </w:rPr>
                <w:t xml:space="preserve">: </w:t>
              </w:r>
              <w:r w:rsidRPr="00463C7A">
                <w:t>PE</w:t>
              </w:r>
              <w:r>
                <w:rPr>
                  <w:i/>
                  <w:iCs/>
                </w:rPr>
                <w:t xml:space="preserve"> </w:t>
              </w:r>
              <w:proofErr w:type="spellStart"/>
              <w:r>
                <w:t>merupakan</w:t>
              </w:r>
              <w:proofErr w:type="spellEnd"/>
              <w:r>
                <w:t xml:space="preserve"> </w:t>
              </w:r>
              <w:proofErr w:type="spellStart"/>
              <w:r>
                <w:t>anggota</w:t>
              </w:r>
              <w:proofErr w:type="spellEnd"/>
              <w:r>
                <w:t xml:space="preserve"> </w:t>
              </w:r>
              <w:proofErr w:type="spellStart"/>
              <w:r>
                <w:t>dari</w:t>
              </w:r>
              <w:proofErr w:type="spellEnd"/>
              <w:r>
                <w:t xml:space="preserve"> divisi SID yang </w:t>
              </w:r>
              <w:proofErr w:type="spellStart"/>
              <w:r>
                <w:t>berperan</w:t>
              </w:r>
              <w:proofErr w:type="spellEnd"/>
              <w:r>
                <w:t xml:space="preserve"> </w:t>
              </w:r>
              <w:proofErr w:type="spellStart"/>
              <w:r>
                <w:t>sebagai</w:t>
              </w:r>
              <w:proofErr w:type="spellEnd"/>
              <w:r>
                <w:t xml:space="preserve"> </w:t>
              </w:r>
              <w:r>
                <w:rPr>
                  <w:i/>
                  <w:iCs/>
                </w:rPr>
                <w:t xml:space="preserve">executor </w:t>
              </w:r>
              <w:r>
                <w:t xml:space="preserve">yang </w:t>
              </w:r>
              <w:proofErr w:type="spellStart"/>
              <w:r>
                <w:t>akan</w:t>
              </w:r>
              <w:proofErr w:type="spellEnd"/>
              <w:r>
                <w:t xml:space="preserve"> </w:t>
              </w:r>
              <w:proofErr w:type="spellStart"/>
              <w:r>
                <w:t>menjalankan</w:t>
              </w:r>
              <w:proofErr w:type="spellEnd"/>
              <w:r>
                <w:t xml:space="preserve"> </w:t>
              </w:r>
              <w:proofErr w:type="spellStart"/>
              <w:r>
                <w:t>perintah</w:t>
              </w:r>
              <w:proofErr w:type="spellEnd"/>
              <w:r>
                <w:t xml:space="preserve"> </w:t>
              </w:r>
              <w:proofErr w:type="spellStart"/>
              <w:r>
                <w:t>pekerjaan</w:t>
              </w:r>
              <w:proofErr w:type="spellEnd"/>
              <w:r>
                <w:t xml:space="preserve"> </w:t>
              </w:r>
              <w:proofErr w:type="spellStart"/>
              <w:r>
                <w:t>dari</w:t>
              </w:r>
              <w:proofErr w:type="spellEnd"/>
              <w:r>
                <w:t xml:space="preserve"> FM </w:t>
              </w:r>
              <w:r>
                <w:rPr>
                  <w:i/>
                  <w:iCs/>
                </w:rPr>
                <w:t>Provisioning &amp; Testing.</w:t>
              </w:r>
            </w:ins>
          </w:p>
          <w:p w14:paraId="1B02F604" w14:textId="77777777" w:rsidR="005250D7" w:rsidRDefault="005250D7" w:rsidP="00463C7A">
            <w:pPr>
              <w:rPr>
                <w:ins w:id="3231" w:author="ilham.nur@office.ui.ac.id" w:date="2023-03-04T10:11:00Z"/>
                <w:b/>
                <w:bCs/>
              </w:rPr>
            </w:pPr>
            <w:proofErr w:type="spellStart"/>
            <w:ins w:id="3232" w:author="ilham.nur@office.ui.ac.id" w:date="2023-03-04T10:11:00Z">
              <w:r>
                <w:rPr>
                  <w:b/>
                  <w:bCs/>
                </w:rPr>
                <w:t>Dampak</w:t>
              </w:r>
              <w:proofErr w:type="spellEnd"/>
              <w:r>
                <w:rPr>
                  <w:b/>
                  <w:bCs/>
                </w:rPr>
                <w:t xml:space="preserve">: </w:t>
              </w:r>
              <w:r w:rsidRPr="00463C7A">
                <w:t>PE</w:t>
              </w:r>
              <w:r>
                <w:rPr>
                  <w:i/>
                  <w:iCs/>
                </w:rPr>
                <w:t xml:space="preserve"> </w:t>
              </w:r>
              <w:proofErr w:type="spellStart"/>
              <w:r>
                <w:t>akan</w:t>
              </w:r>
              <w:proofErr w:type="spellEnd"/>
              <w:r>
                <w:t xml:space="preserve"> </w:t>
              </w:r>
              <w:proofErr w:type="spellStart"/>
              <w:r>
                <w:t>mengimplementasikan</w:t>
              </w:r>
              <w:proofErr w:type="spellEnd"/>
              <w:r>
                <w:t xml:space="preserve"> </w:t>
              </w:r>
              <w:proofErr w:type="spellStart"/>
              <w:r>
                <w:t>solusi</w:t>
              </w:r>
              <w:proofErr w:type="spellEnd"/>
              <w:r>
                <w:t xml:space="preserve"> yang sudah </w:t>
              </w:r>
              <w:proofErr w:type="spellStart"/>
              <w:r>
                <w:t>dimiliki</w:t>
              </w:r>
              <w:proofErr w:type="spellEnd"/>
              <w:r>
                <w:t xml:space="preserve"> oleh PT </w:t>
              </w:r>
              <w:proofErr w:type="spellStart"/>
              <w:r>
                <w:t>Pembayaran</w:t>
              </w:r>
              <w:proofErr w:type="spellEnd"/>
              <w:r>
                <w:t xml:space="preserve"> Digital Indonesia, agar </w:t>
              </w:r>
              <w:proofErr w:type="spellStart"/>
              <w:r>
                <w:t>pelangggan</w:t>
              </w:r>
              <w:proofErr w:type="spellEnd"/>
              <w:r>
                <w:t xml:space="preserve"> </w:t>
              </w:r>
              <w:proofErr w:type="spellStart"/>
              <w:r>
                <w:t>dapat</w:t>
              </w:r>
              <w:proofErr w:type="spellEnd"/>
              <w:r>
                <w:t xml:space="preserve"> </w:t>
              </w:r>
              <w:proofErr w:type="spellStart"/>
              <w:r>
                <w:t>menikmati</w:t>
              </w:r>
              <w:proofErr w:type="spellEnd"/>
              <w:r>
                <w:t xml:space="preserve"> </w:t>
              </w:r>
              <w:proofErr w:type="spellStart"/>
              <w:r>
                <w:t>layanan</w:t>
              </w:r>
              <w:proofErr w:type="spellEnd"/>
              <w:r>
                <w:t xml:space="preserve"> yang </w:t>
              </w:r>
              <w:proofErr w:type="spellStart"/>
              <w:r>
                <w:t>dimiliki</w:t>
              </w:r>
              <w:proofErr w:type="spellEnd"/>
              <w:r>
                <w:t xml:space="preserve"> PT </w:t>
              </w:r>
              <w:proofErr w:type="spellStart"/>
              <w:r>
                <w:t>Pembayaran</w:t>
              </w:r>
              <w:proofErr w:type="spellEnd"/>
              <w:r>
                <w:t xml:space="preserve"> Digital Indonesia. </w:t>
              </w:r>
              <w:proofErr w:type="spellStart"/>
              <w:r>
                <w:t>Selain</w:t>
              </w:r>
              <w:proofErr w:type="spellEnd"/>
              <w:r>
                <w:t xml:space="preserve"> </w:t>
              </w:r>
              <w:proofErr w:type="spellStart"/>
              <w:r>
                <w:t>itu</w:t>
              </w:r>
              <w:proofErr w:type="spellEnd"/>
              <w:r>
                <w:t xml:space="preserve"> PE juga </w:t>
              </w:r>
              <w:proofErr w:type="spellStart"/>
              <w:r>
                <w:t>bertanggung</w:t>
              </w:r>
              <w:proofErr w:type="spellEnd"/>
              <w:r>
                <w:t xml:space="preserve"> </w:t>
              </w:r>
              <w:proofErr w:type="spellStart"/>
              <w:r>
                <w:t>jawab</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pengawalan</w:t>
              </w:r>
              <w:proofErr w:type="spellEnd"/>
              <w:r>
                <w:t xml:space="preserve"> integrasi mitra yang </w:t>
              </w:r>
              <w:proofErr w:type="spellStart"/>
              <w:r>
                <w:t>akan</w:t>
              </w:r>
              <w:proofErr w:type="spellEnd"/>
              <w:r>
                <w:t xml:space="preserve"> </w:t>
              </w:r>
              <w:proofErr w:type="spellStart"/>
              <w:r>
                <w:t>melakukan</w:t>
              </w:r>
              <w:proofErr w:type="spellEnd"/>
              <w:r>
                <w:t xml:space="preserve"> integrasi dengan PT </w:t>
              </w:r>
              <w:proofErr w:type="spellStart"/>
              <w:r>
                <w:t>Pembayaran</w:t>
              </w:r>
              <w:proofErr w:type="spellEnd"/>
              <w:r>
                <w:t xml:space="preserve"> Digital Indonesia.</w:t>
              </w:r>
            </w:ins>
          </w:p>
        </w:tc>
      </w:tr>
      <w:tr w:rsidR="005250D7" w14:paraId="51939D24" w14:textId="77777777" w:rsidTr="005250D7">
        <w:trPr>
          <w:ins w:id="3233" w:author="ilham.nur@office.ui.ac.id" w:date="2023-03-04T10:11:00Z"/>
        </w:trPr>
        <w:tc>
          <w:tcPr>
            <w:tcW w:w="367" w:type="pct"/>
            <w:shd w:val="clear" w:color="auto" w:fill="FFFFFF" w:themeFill="background1"/>
            <w:tcPrChange w:id="3234" w:author="ilham.nur@office.ui.ac.id" w:date="2023-03-04T10:12:00Z">
              <w:tcPr>
                <w:tcW w:w="367" w:type="pct"/>
                <w:shd w:val="clear" w:color="auto" w:fill="FFFFFF" w:themeFill="background1"/>
              </w:tcPr>
            </w:tcPrChange>
          </w:tcPr>
          <w:p w14:paraId="5B79ED60" w14:textId="77777777" w:rsidR="005250D7" w:rsidRDefault="005250D7" w:rsidP="00463C7A">
            <w:pPr>
              <w:rPr>
                <w:ins w:id="3235" w:author="ilham.nur@office.ui.ac.id" w:date="2023-03-04T10:11:00Z"/>
              </w:rPr>
            </w:pPr>
            <w:ins w:id="3236" w:author="ilham.nur@office.ui.ac.id" w:date="2023-03-04T10:11:00Z">
              <w:r>
                <w:t>A.7</w:t>
              </w:r>
            </w:ins>
          </w:p>
        </w:tc>
        <w:tc>
          <w:tcPr>
            <w:tcW w:w="4633" w:type="pct"/>
            <w:shd w:val="clear" w:color="auto" w:fill="FFFFFF" w:themeFill="background1"/>
            <w:tcPrChange w:id="3237" w:author="ilham.nur@office.ui.ac.id" w:date="2023-03-04T10:12:00Z">
              <w:tcPr>
                <w:tcW w:w="4633" w:type="pct"/>
                <w:shd w:val="clear" w:color="auto" w:fill="FFFFFF" w:themeFill="background1"/>
              </w:tcPr>
            </w:tcPrChange>
          </w:tcPr>
          <w:p w14:paraId="6F946885" w14:textId="77777777" w:rsidR="005250D7" w:rsidRPr="00EE41B7" w:rsidRDefault="005250D7" w:rsidP="00463C7A">
            <w:pPr>
              <w:rPr>
                <w:ins w:id="3238" w:author="ilham.nur@office.ui.ac.id" w:date="2023-03-04T10:11:00Z"/>
              </w:rPr>
            </w:pPr>
            <w:ins w:id="3239" w:author="ilham.nur@office.ui.ac.id" w:date="2023-03-04T10:11:00Z">
              <w:r>
                <w:rPr>
                  <w:b/>
                  <w:bCs/>
                </w:rPr>
                <w:t xml:space="preserve">Nama: </w:t>
              </w:r>
              <w:r w:rsidRPr="00463C7A">
                <w:rPr>
                  <w:i/>
                  <w:iCs/>
                </w:rPr>
                <w:t>Tester</w:t>
              </w:r>
            </w:ins>
          </w:p>
          <w:p w14:paraId="2B7A9EB1" w14:textId="77777777" w:rsidR="005250D7" w:rsidRPr="008122AF" w:rsidRDefault="005250D7" w:rsidP="00463C7A">
            <w:pPr>
              <w:rPr>
                <w:ins w:id="3240" w:author="ilham.nur@office.ui.ac.id" w:date="2023-03-04T10:11:00Z"/>
                <w:i/>
                <w:iCs/>
              </w:rPr>
            </w:pPr>
            <w:ins w:id="3241" w:author="ilham.nur@office.ui.ac.id" w:date="2023-03-04T10:11:00Z">
              <w:r>
                <w:rPr>
                  <w:b/>
                  <w:bCs/>
                </w:rPr>
                <w:t xml:space="preserve">Type: </w:t>
              </w:r>
              <w:r>
                <w:rPr>
                  <w:i/>
                  <w:iCs/>
                </w:rPr>
                <w:t>Business Actor</w:t>
              </w:r>
            </w:ins>
          </w:p>
          <w:p w14:paraId="1A26C731" w14:textId="77777777" w:rsidR="005250D7" w:rsidRDefault="005250D7" w:rsidP="00463C7A">
            <w:pPr>
              <w:rPr>
                <w:ins w:id="3242" w:author="ilham.nur@office.ui.ac.id" w:date="2023-03-04T10:11:00Z"/>
                <w:b/>
                <w:bCs/>
              </w:rPr>
            </w:pPr>
            <w:ins w:id="3243" w:author="ilham.nur@office.ui.ac.id" w:date="2023-03-04T10:11:00Z">
              <w:r>
                <w:rPr>
                  <w:noProof/>
                </w:rPr>
                <w:drawing>
                  <wp:inline distT="0" distB="0" distL="0" distR="0" wp14:anchorId="77A39F8B" wp14:editId="208E2874">
                    <wp:extent cx="4715301" cy="554149"/>
                    <wp:effectExtent l="0" t="0" r="0"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with medium confidence"/>
                            <pic:cNvPicPr/>
                          </pic:nvPicPr>
                          <pic:blipFill rotWithShape="1">
                            <a:blip r:embed="rId83"/>
                            <a:srcRect b="8227"/>
                            <a:stretch/>
                          </pic:blipFill>
                          <pic:spPr bwMode="auto">
                            <a:xfrm>
                              <a:off x="0" y="0"/>
                              <a:ext cx="4727708" cy="555607"/>
                            </a:xfrm>
                            <a:prstGeom prst="rect">
                              <a:avLst/>
                            </a:prstGeom>
                            <a:ln>
                              <a:noFill/>
                            </a:ln>
                            <a:extLst>
                              <a:ext uri="{53640926-AAD7-44D8-BBD7-CCE9431645EC}">
                                <a14:shadowObscured xmlns:a14="http://schemas.microsoft.com/office/drawing/2010/main"/>
                              </a:ext>
                            </a:extLst>
                          </pic:spPr>
                        </pic:pic>
                      </a:graphicData>
                    </a:graphic>
                  </wp:inline>
                </w:drawing>
              </w:r>
            </w:ins>
          </w:p>
          <w:p w14:paraId="5CB462F0" w14:textId="77777777" w:rsidR="005250D7" w:rsidRPr="00AD0821" w:rsidRDefault="005250D7" w:rsidP="00463C7A">
            <w:pPr>
              <w:rPr>
                <w:ins w:id="3244" w:author="ilham.nur@office.ui.ac.id" w:date="2023-03-04T10:11:00Z"/>
              </w:rPr>
            </w:pPr>
            <w:proofErr w:type="spellStart"/>
            <w:ins w:id="3245" w:author="ilham.nur@office.ui.ac.id" w:date="2023-03-04T10:11:00Z">
              <w:r>
                <w:rPr>
                  <w:b/>
                  <w:bCs/>
                </w:rPr>
                <w:t>Detil</w:t>
              </w:r>
              <w:proofErr w:type="spellEnd"/>
              <w:r>
                <w:rPr>
                  <w:b/>
                  <w:bCs/>
                </w:rPr>
                <w:t xml:space="preserve">: </w:t>
              </w:r>
              <w:r>
                <w:t xml:space="preserve">Tester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SID yang </w:t>
              </w:r>
              <w:proofErr w:type="spellStart"/>
              <w:r>
                <w:t>berperan</w:t>
              </w:r>
              <w:proofErr w:type="spellEnd"/>
              <w:r>
                <w:t xml:space="preserve"> </w:t>
              </w:r>
              <w:proofErr w:type="spellStart"/>
              <w:r>
                <w:t>sebagai</w:t>
              </w:r>
              <w:proofErr w:type="spellEnd"/>
              <w:r>
                <w:t xml:space="preserve"> </w:t>
              </w:r>
              <w:proofErr w:type="spellStart"/>
              <w:r>
                <w:t>eksektor</w:t>
              </w:r>
              <w:proofErr w:type="spellEnd"/>
              <w:r>
                <w:t xml:space="preserve"> yang </w:t>
              </w:r>
              <w:proofErr w:type="spellStart"/>
              <w:r>
                <w:t>berfungsi</w:t>
              </w:r>
              <w:proofErr w:type="spellEnd"/>
              <w:r>
                <w:t xml:space="preserve"> untuk </w:t>
              </w:r>
              <w:proofErr w:type="spellStart"/>
              <w:r>
                <w:t>melakukan</w:t>
              </w:r>
              <w:proofErr w:type="spellEnd"/>
              <w:r>
                <w:t xml:space="preserve"> pengujian </w:t>
              </w:r>
              <w:proofErr w:type="spellStart"/>
              <w:r>
                <w:t>atas</w:t>
              </w:r>
              <w:proofErr w:type="spellEnd"/>
              <w:r>
                <w:t xml:space="preserve"> </w:t>
              </w:r>
              <w:proofErr w:type="spellStart"/>
              <w:r>
                <w:t>pengembangan</w:t>
              </w:r>
              <w:proofErr w:type="spellEnd"/>
              <w:r>
                <w:t xml:space="preserve"> yang </w:t>
              </w:r>
              <w:proofErr w:type="spellStart"/>
              <w:r>
                <w:t>telah</w:t>
              </w:r>
              <w:proofErr w:type="spellEnd"/>
              <w:r>
                <w:t xml:space="preserve"> dilakukan oleh </w:t>
              </w:r>
              <w:r>
                <w:rPr>
                  <w:i/>
                  <w:iCs/>
                </w:rPr>
                <w:t>developer.</w:t>
              </w:r>
            </w:ins>
          </w:p>
          <w:p w14:paraId="0F447D9D" w14:textId="77777777" w:rsidR="005250D7" w:rsidRPr="00463C7A" w:rsidRDefault="005250D7" w:rsidP="00463C7A">
            <w:pPr>
              <w:rPr>
                <w:ins w:id="3246" w:author="ilham.nur@office.ui.ac.id" w:date="2023-03-04T10:11:00Z"/>
              </w:rPr>
            </w:pPr>
            <w:proofErr w:type="spellStart"/>
            <w:ins w:id="3247" w:author="ilham.nur@office.ui.ac.id" w:date="2023-03-04T10:11:00Z">
              <w:r>
                <w:rPr>
                  <w:b/>
                  <w:bCs/>
                </w:rPr>
                <w:t>Dampak</w:t>
              </w:r>
              <w:proofErr w:type="spellEnd"/>
              <w:r>
                <w:rPr>
                  <w:b/>
                  <w:bCs/>
                </w:rPr>
                <w:t xml:space="preserve">: </w:t>
              </w:r>
              <w:r>
                <w:t xml:space="preserve">Hasil </w:t>
              </w:r>
              <w:proofErr w:type="spellStart"/>
              <w:r>
                <w:t>pekerjaan</w:t>
              </w:r>
              <w:proofErr w:type="spellEnd"/>
              <w:r>
                <w:t xml:space="preserve"> </w:t>
              </w:r>
              <w:proofErr w:type="spellStart"/>
              <w:r>
                <w:t>dari</w:t>
              </w:r>
              <w:proofErr w:type="spellEnd"/>
              <w:r>
                <w:t xml:space="preserve"> </w:t>
              </w:r>
              <w:r>
                <w:rPr>
                  <w:i/>
                  <w:iCs/>
                </w:rPr>
                <w:t xml:space="preserve">developer </w:t>
              </w:r>
              <w:proofErr w:type="spellStart"/>
              <w:r>
                <w:t>akan</w:t>
              </w:r>
              <w:proofErr w:type="spellEnd"/>
              <w:r>
                <w:t xml:space="preserve"> </w:t>
              </w:r>
              <w:proofErr w:type="spellStart"/>
              <w:r>
                <w:t>diperiksa</w:t>
              </w:r>
              <w:proofErr w:type="spellEnd"/>
              <w:r>
                <w:t xml:space="preserve"> oleh </w:t>
              </w:r>
              <w:r>
                <w:rPr>
                  <w:i/>
                  <w:iCs/>
                </w:rPr>
                <w:t xml:space="preserve">tester </w:t>
              </w:r>
              <w:r>
                <w:t xml:space="preserve">untuk </w:t>
              </w:r>
              <w:proofErr w:type="spellStart"/>
              <w:r>
                <w:t>memastikan</w:t>
              </w:r>
              <w:proofErr w:type="spellEnd"/>
              <w:r>
                <w:t xml:space="preserve"> </w:t>
              </w:r>
              <w:proofErr w:type="spellStart"/>
              <w:r>
                <w:t>layanan</w:t>
              </w:r>
              <w:proofErr w:type="spellEnd"/>
              <w:r>
                <w:t xml:space="preserve"> yang </w:t>
              </w:r>
              <w:proofErr w:type="spellStart"/>
              <w:r>
                <w:t>diberikan</w:t>
              </w:r>
              <w:proofErr w:type="spellEnd"/>
              <w:r>
                <w:t xml:space="preserve"> sudah </w:t>
              </w:r>
              <w:proofErr w:type="spellStart"/>
              <w:r>
                <w:t>sesuai</w:t>
              </w:r>
              <w:proofErr w:type="spellEnd"/>
              <w:r>
                <w:t xml:space="preserve"> dengan </w:t>
              </w:r>
              <w:proofErr w:type="spellStart"/>
              <w:r>
                <w:t>desain</w:t>
              </w:r>
              <w:proofErr w:type="spellEnd"/>
              <w:r>
                <w:t xml:space="preserve"> yang </w:t>
              </w:r>
              <w:proofErr w:type="spellStart"/>
              <w:r>
                <w:t>telah</w:t>
              </w:r>
              <w:proofErr w:type="spellEnd"/>
              <w:r>
                <w:t xml:space="preserve"> </w:t>
              </w:r>
              <w:proofErr w:type="spellStart"/>
              <w:r>
                <w:t>dibuat</w:t>
              </w:r>
              <w:proofErr w:type="spellEnd"/>
              <w:r>
                <w:t>.</w:t>
              </w:r>
            </w:ins>
          </w:p>
        </w:tc>
      </w:tr>
      <w:tr w:rsidR="005250D7" w14:paraId="6ACD99B0" w14:textId="77777777" w:rsidTr="005250D7">
        <w:trPr>
          <w:ins w:id="3248" w:author="ilham.nur@office.ui.ac.id" w:date="2023-03-04T10:11:00Z"/>
        </w:trPr>
        <w:tc>
          <w:tcPr>
            <w:tcW w:w="367" w:type="pct"/>
            <w:shd w:val="clear" w:color="auto" w:fill="FFFFFF" w:themeFill="background1"/>
            <w:tcPrChange w:id="3249" w:author="ilham.nur@office.ui.ac.id" w:date="2023-03-04T10:12:00Z">
              <w:tcPr>
                <w:tcW w:w="367" w:type="pct"/>
                <w:shd w:val="clear" w:color="auto" w:fill="FFFFFF" w:themeFill="background1"/>
              </w:tcPr>
            </w:tcPrChange>
          </w:tcPr>
          <w:p w14:paraId="27005542" w14:textId="77777777" w:rsidR="005250D7" w:rsidRDefault="005250D7" w:rsidP="00463C7A">
            <w:pPr>
              <w:rPr>
                <w:ins w:id="3250" w:author="ilham.nur@office.ui.ac.id" w:date="2023-03-04T10:11:00Z"/>
              </w:rPr>
            </w:pPr>
            <w:ins w:id="3251" w:author="ilham.nur@office.ui.ac.id" w:date="2023-03-04T10:11:00Z">
              <w:r>
                <w:t>A.8</w:t>
              </w:r>
            </w:ins>
          </w:p>
        </w:tc>
        <w:tc>
          <w:tcPr>
            <w:tcW w:w="4633" w:type="pct"/>
            <w:shd w:val="clear" w:color="auto" w:fill="FFFFFF" w:themeFill="background1"/>
            <w:tcPrChange w:id="3252" w:author="ilham.nur@office.ui.ac.id" w:date="2023-03-04T10:12:00Z">
              <w:tcPr>
                <w:tcW w:w="4633" w:type="pct"/>
                <w:shd w:val="clear" w:color="auto" w:fill="FFFFFF" w:themeFill="background1"/>
              </w:tcPr>
            </w:tcPrChange>
          </w:tcPr>
          <w:p w14:paraId="52D37D06" w14:textId="77777777" w:rsidR="005250D7" w:rsidRPr="00B44C70" w:rsidRDefault="005250D7" w:rsidP="00463C7A">
            <w:pPr>
              <w:rPr>
                <w:ins w:id="3253" w:author="ilham.nur@office.ui.ac.id" w:date="2023-03-04T10:11:00Z"/>
              </w:rPr>
            </w:pPr>
            <w:ins w:id="3254" w:author="ilham.nur@office.ui.ac.id" w:date="2023-03-04T10:11:00Z">
              <w:r>
                <w:rPr>
                  <w:b/>
                  <w:bCs/>
                </w:rPr>
                <w:t xml:space="preserve">Nama: </w:t>
              </w:r>
              <w:r>
                <w:rPr>
                  <w:i/>
                  <w:iCs/>
                </w:rPr>
                <w:t xml:space="preserve">Outsource Engineer </w:t>
              </w:r>
              <w:r>
                <w:t>(OE)</w:t>
              </w:r>
            </w:ins>
          </w:p>
          <w:p w14:paraId="167023ED" w14:textId="77777777" w:rsidR="005250D7" w:rsidRPr="008122AF" w:rsidRDefault="005250D7" w:rsidP="00463C7A">
            <w:pPr>
              <w:rPr>
                <w:ins w:id="3255" w:author="ilham.nur@office.ui.ac.id" w:date="2023-03-04T10:11:00Z"/>
                <w:i/>
                <w:iCs/>
              </w:rPr>
            </w:pPr>
            <w:ins w:id="3256" w:author="ilham.nur@office.ui.ac.id" w:date="2023-03-04T10:11:00Z">
              <w:r>
                <w:rPr>
                  <w:b/>
                  <w:bCs/>
                </w:rPr>
                <w:t xml:space="preserve">Type: </w:t>
              </w:r>
              <w:r>
                <w:rPr>
                  <w:i/>
                  <w:iCs/>
                </w:rPr>
                <w:t>Business Actor</w:t>
              </w:r>
            </w:ins>
          </w:p>
          <w:p w14:paraId="671EFF48" w14:textId="77777777" w:rsidR="005250D7" w:rsidRDefault="005250D7" w:rsidP="00463C7A">
            <w:pPr>
              <w:rPr>
                <w:ins w:id="3257" w:author="ilham.nur@office.ui.ac.id" w:date="2023-03-04T10:11:00Z"/>
                <w:b/>
                <w:bCs/>
              </w:rPr>
            </w:pPr>
            <w:ins w:id="3258" w:author="ilham.nur@office.ui.ac.id" w:date="2023-03-04T10:11:00Z">
              <w:r>
                <w:rPr>
                  <w:noProof/>
                </w:rPr>
                <w:drawing>
                  <wp:inline distT="0" distB="0" distL="0" distR="0" wp14:anchorId="564EFC05" wp14:editId="08B2ABDB">
                    <wp:extent cx="4756244" cy="596768"/>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84"/>
                            <a:stretch>
                              <a:fillRect/>
                            </a:stretch>
                          </pic:blipFill>
                          <pic:spPr>
                            <a:xfrm>
                              <a:off x="0" y="0"/>
                              <a:ext cx="4785495" cy="600438"/>
                            </a:xfrm>
                            <a:prstGeom prst="rect">
                              <a:avLst/>
                            </a:prstGeom>
                          </pic:spPr>
                        </pic:pic>
                      </a:graphicData>
                    </a:graphic>
                  </wp:inline>
                </w:drawing>
              </w:r>
            </w:ins>
          </w:p>
          <w:p w14:paraId="2B34523C" w14:textId="77777777" w:rsidR="005250D7" w:rsidRPr="00D414B4" w:rsidRDefault="005250D7" w:rsidP="00463C7A">
            <w:pPr>
              <w:rPr>
                <w:ins w:id="3259" w:author="ilham.nur@office.ui.ac.id" w:date="2023-03-04T10:11:00Z"/>
              </w:rPr>
            </w:pPr>
            <w:proofErr w:type="spellStart"/>
            <w:ins w:id="3260" w:author="ilham.nur@office.ui.ac.id" w:date="2023-03-04T10:11:00Z">
              <w:r>
                <w:rPr>
                  <w:b/>
                  <w:bCs/>
                </w:rPr>
                <w:t>Detil</w:t>
              </w:r>
              <w:proofErr w:type="spellEnd"/>
              <w:r>
                <w:rPr>
                  <w:b/>
                  <w:bCs/>
                </w:rPr>
                <w:t xml:space="preserve">: </w:t>
              </w:r>
              <w:r w:rsidRPr="00463C7A">
                <w:t>OE</w:t>
              </w:r>
              <w:r>
                <w:t xml:space="preserve">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SID yang </w:t>
              </w:r>
              <w:proofErr w:type="spellStart"/>
              <w:r>
                <w:t>melayani</w:t>
              </w:r>
              <w:proofErr w:type="spellEnd"/>
              <w:r>
                <w:t xml:space="preserve"> FM </w:t>
              </w:r>
              <w:r>
                <w:rPr>
                  <w:i/>
                  <w:iCs/>
                </w:rPr>
                <w:t xml:space="preserve">developer </w:t>
              </w:r>
              <w:r>
                <w:t xml:space="preserve">dan FM </w:t>
              </w:r>
              <w:r>
                <w:rPr>
                  <w:i/>
                  <w:iCs/>
                </w:rPr>
                <w:t xml:space="preserve">Provisioning &amp; Testing. </w:t>
              </w:r>
              <w:proofErr w:type="spellStart"/>
              <w:r>
                <w:t>Fungsi</w:t>
              </w:r>
              <w:proofErr w:type="spellEnd"/>
              <w:r>
                <w:t xml:space="preserve"> OE </w:t>
              </w:r>
              <w:proofErr w:type="spellStart"/>
              <w:r>
                <w:t>sebagai</w:t>
              </w:r>
              <w:proofErr w:type="spellEnd"/>
              <w:r>
                <w:t xml:space="preserve"> </w:t>
              </w:r>
              <w:proofErr w:type="spellStart"/>
              <w:r>
                <w:t>eksekutor</w:t>
              </w:r>
              <w:proofErr w:type="spellEnd"/>
              <w:r>
                <w:t xml:space="preserve"> </w:t>
              </w:r>
              <w:proofErr w:type="spellStart"/>
              <w:r>
                <w:t>adalah</w:t>
              </w:r>
              <w:proofErr w:type="spellEnd"/>
              <w:r>
                <w:t xml:space="preserve"> </w:t>
              </w:r>
              <w:proofErr w:type="spellStart"/>
              <w:r>
                <w:t>melakukan</w:t>
              </w:r>
              <w:proofErr w:type="spellEnd"/>
              <w:r>
                <w:t xml:space="preserve"> </w:t>
              </w:r>
              <w:proofErr w:type="spellStart"/>
              <w:r>
                <w:t>pekerjaan</w:t>
              </w:r>
              <w:proofErr w:type="spellEnd"/>
              <w:r>
                <w:t xml:space="preserve"> yang </w:t>
              </w:r>
              <w:proofErr w:type="spellStart"/>
              <w:r>
                <w:t>dirasa</w:t>
              </w:r>
              <w:proofErr w:type="spellEnd"/>
              <w:r>
                <w:t xml:space="preserve"> sudah tidak </w:t>
              </w:r>
              <w:proofErr w:type="spellStart"/>
              <w:r>
                <w:t>dapat</w:t>
              </w:r>
              <w:proofErr w:type="spellEnd"/>
              <w:r>
                <w:t xml:space="preserve"> </w:t>
              </w:r>
              <w:proofErr w:type="spellStart"/>
              <w:r>
                <w:t>dikerjakan</w:t>
              </w:r>
              <w:proofErr w:type="spellEnd"/>
              <w:r>
                <w:t xml:space="preserve"> </w:t>
              </w:r>
              <w:proofErr w:type="spellStart"/>
              <w:r>
                <w:t>lagi</w:t>
              </w:r>
              <w:proofErr w:type="spellEnd"/>
              <w:r>
                <w:t xml:space="preserve"> oleh </w:t>
              </w:r>
              <w:r>
                <w:rPr>
                  <w:i/>
                  <w:iCs/>
                </w:rPr>
                <w:t xml:space="preserve">developer, PE, </w:t>
              </w:r>
              <w:r>
                <w:t xml:space="preserve">dan </w:t>
              </w:r>
              <w:r>
                <w:rPr>
                  <w:i/>
                  <w:iCs/>
                </w:rPr>
                <w:t>tester</w:t>
              </w:r>
              <w:r>
                <w:t>.</w:t>
              </w:r>
            </w:ins>
          </w:p>
          <w:p w14:paraId="1143A2EA" w14:textId="77777777" w:rsidR="005250D7" w:rsidRDefault="005250D7" w:rsidP="00463C7A">
            <w:pPr>
              <w:rPr>
                <w:ins w:id="3261" w:author="ilham.nur@office.ui.ac.id" w:date="2023-03-04T10:11:00Z"/>
                <w:b/>
                <w:bCs/>
              </w:rPr>
            </w:pPr>
            <w:proofErr w:type="spellStart"/>
            <w:proofErr w:type="gramStart"/>
            <w:ins w:id="3262" w:author="ilham.nur@office.ui.ac.id" w:date="2023-03-04T10:11:00Z">
              <w:r>
                <w:rPr>
                  <w:b/>
                  <w:bCs/>
                </w:rPr>
                <w:lastRenderedPageBreak/>
                <w:t>Dampak</w:t>
              </w:r>
              <w:proofErr w:type="spellEnd"/>
              <w:r>
                <w:rPr>
                  <w:b/>
                  <w:bCs/>
                </w:rPr>
                <w:t>:</w:t>
              </w:r>
              <w:r>
                <w:t>.</w:t>
              </w:r>
              <w:proofErr w:type="spellStart"/>
              <w:proofErr w:type="gramEnd"/>
              <w:r>
                <w:t>Pekerjaan</w:t>
              </w:r>
              <w:proofErr w:type="spellEnd"/>
              <w:r>
                <w:t xml:space="preserve"> yang </w:t>
              </w:r>
              <w:proofErr w:type="spellStart"/>
              <w:r>
                <w:t>tertinggal</w:t>
              </w:r>
              <w:proofErr w:type="spellEnd"/>
              <w:r>
                <w:t xml:space="preserve"> </w:t>
              </w:r>
              <w:proofErr w:type="spellStart"/>
              <w:r>
                <w:t>karena</w:t>
              </w:r>
              <w:proofErr w:type="spellEnd"/>
              <w:r>
                <w:t xml:space="preserve"> </w:t>
              </w:r>
              <w:proofErr w:type="spellStart"/>
              <w:r>
                <w:t>kekurangan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dapat</w:t>
              </w:r>
              <w:proofErr w:type="spellEnd"/>
              <w:r>
                <w:t xml:space="preserve"> </w:t>
              </w:r>
              <w:proofErr w:type="spellStart"/>
              <w:r>
                <w:t>dikerjakan</w:t>
              </w:r>
              <w:proofErr w:type="spellEnd"/>
              <w:r>
                <w:t xml:space="preserve"> oleh OE, </w:t>
              </w:r>
              <w:proofErr w:type="spellStart"/>
              <w:r>
                <w:t>namun</w:t>
              </w:r>
              <w:proofErr w:type="spellEnd"/>
              <w:r>
                <w:t xml:space="preserve"> di sisi lain </w:t>
              </w:r>
              <w:proofErr w:type="spellStart"/>
              <w:r>
                <w:t>terdapat</w:t>
              </w:r>
              <w:proofErr w:type="spellEnd"/>
              <w:r>
                <w:t xml:space="preserve"> </w:t>
              </w:r>
              <w:proofErr w:type="spellStart"/>
              <w:r>
                <w:t>biaya</w:t>
              </w:r>
              <w:proofErr w:type="spellEnd"/>
              <w:r>
                <w:t>.</w:t>
              </w:r>
            </w:ins>
          </w:p>
        </w:tc>
      </w:tr>
      <w:tr w:rsidR="005250D7" w14:paraId="7E3B738C" w14:textId="77777777" w:rsidTr="005250D7">
        <w:trPr>
          <w:ins w:id="3263" w:author="ilham.nur@office.ui.ac.id" w:date="2023-03-04T10:11:00Z"/>
        </w:trPr>
        <w:tc>
          <w:tcPr>
            <w:tcW w:w="367" w:type="pct"/>
            <w:shd w:val="clear" w:color="auto" w:fill="FFFFFF" w:themeFill="background1"/>
            <w:tcPrChange w:id="3264" w:author="ilham.nur@office.ui.ac.id" w:date="2023-03-04T10:12:00Z">
              <w:tcPr>
                <w:tcW w:w="367" w:type="pct"/>
                <w:shd w:val="clear" w:color="auto" w:fill="FFFFFF" w:themeFill="background1"/>
              </w:tcPr>
            </w:tcPrChange>
          </w:tcPr>
          <w:p w14:paraId="6C8DD4FE" w14:textId="77777777" w:rsidR="005250D7" w:rsidRDefault="005250D7" w:rsidP="00463C7A">
            <w:pPr>
              <w:rPr>
                <w:ins w:id="3265" w:author="ilham.nur@office.ui.ac.id" w:date="2023-03-04T10:11:00Z"/>
              </w:rPr>
            </w:pPr>
            <w:ins w:id="3266" w:author="ilham.nur@office.ui.ac.id" w:date="2023-03-04T10:11:00Z">
              <w:r>
                <w:lastRenderedPageBreak/>
                <w:t>R.1</w:t>
              </w:r>
            </w:ins>
          </w:p>
        </w:tc>
        <w:tc>
          <w:tcPr>
            <w:tcW w:w="4633" w:type="pct"/>
            <w:shd w:val="clear" w:color="auto" w:fill="FFFFFF" w:themeFill="background1"/>
            <w:tcPrChange w:id="3267" w:author="ilham.nur@office.ui.ac.id" w:date="2023-03-04T10:12:00Z">
              <w:tcPr>
                <w:tcW w:w="4633" w:type="pct"/>
                <w:shd w:val="clear" w:color="auto" w:fill="FFFFFF" w:themeFill="background1"/>
              </w:tcPr>
            </w:tcPrChange>
          </w:tcPr>
          <w:p w14:paraId="18310F62" w14:textId="77777777" w:rsidR="005250D7" w:rsidRPr="00463C7A" w:rsidRDefault="005250D7" w:rsidP="00463C7A">
            <w:pPr>
              <w:rPr>
                <w:ins w:id="3268" w:author="ilham.nur@office.ui.ac.id" w:date="2023-03-04T10:11:00Z"/>
                <w:b/>
                <w:bCs/>
                <w:i/>
                <w:iCs/>
              </w:rPr>
            </w:pPr>
            <w:ins w:id="3269" w:author="ilham.nur@office.ui.ac.id" w:date="2023-03-04T10:11:00Z">
              <w:r>
                <w:rPr>
                  <w:b/>
                  <w:bCs/>
                </w:rPr>
                <w:t xml:space="preserve">Nama: </w:t>
              </w:r>
              <w:r w:rsidRPr="00463C7A">
                <w:rPr>
                  <w:i/>
                  <w:iCs/>
                </w:rPr>
                <w:t>Planner</w:t>
              </w:r>
            </w:ins>
          </w:p>
          <w:p w14:paraId="2D27E6DD" w14:textId="77777777" w:rsidR="005250D7" w:rsidRPr="00463C7A" w:rsidRDefault="005250D7" w:rsidP="00463C7A">
            <w:pPr>
              <w:rPr>
                <w:ins w:id="3270" w:author="ilham.nur@office.ui.ac.id" w:date="2023-03-04T10:11:00Z"/>
                <w:i/>
                <w:iCs/>
              </w:rPr>
            </w:pPr>
            <w:ins w:id="3271" w:author="ilham.nur@office.ui.ac.id" w:date="2023-03-04T10:11:00Z">
              <w:r>
                <w:rPr>
                  <w:b/>
                  <w:bCs/>
                </w:rPr>
                <w:t xml:space="preserve">Type: </w:t>
              </w:r>
              <w:r>
                <w:rPr>
                  <w:i/>
                  <w:iCs/>
                </w:rPr>
                <w:t>Business Role</w:t>
              </w:r>
            </w:ins>
          </w:p>
          <w:p w14:paraId="6ED071F7" w14:textId="77777777" w:rsidR="005250D7" w:rsidRDefault="005250D7" w:rsidP="00463C7A">
            <w:pPr>
              <w:rPr>
                <w:ins w:id="3272" w:author="ilham.nur@office.ui.ac.id" w:date="2023-03-04T10:11:00Z"/>
                <w:b/>
                <w:bCs/>
              </w:rPr>
            </w:pPr>
            <w:ins w:id="3273" w:author="ilham.nur@office.ui.ac.id" w:date="2023-03-04T10:11:00Z">
              <w:r>
                <w:rPr>
                  <w:noProof/>
                </w:rPr>
                <w:drawing>
                  <wp:inline distT="0" distB="0" distL="0" distR="0" wp14:anchorId="0ED06DB2" wp14:editId="4977AF80">
                    <wp:extent cx="4708477" cy="74580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11547" cy="746290"/>
                            </a:xfrm>
                            <a:prstGeom prst="rect">
                              <a:avLst/>
                            </a:prstGeom>
                          </pic:spPr>
                        </pic:pic>
                      </a:graphicData>
                    </a:graphic>
                  </wp:inline>
                </w:drawing>
              </w:r>
            </w:ins>
          </w:p>
          <w:p w14:paraId="4DB10E16" w14:textId="77777777" w:rsidR="005250D7" w:rsidRPr="00463C7A" w:rsidRDefault="005250D7" w:rsidP="00463C7A">
            <w:pPr>
              <w:rPr>
                <w:ins w:id="3274" w:author="ilham.nur@office.ui.ac.id" w:date="2023-03-04T10:11:00Z"/>
              </w:rPr>
            </w:pPr>
            <w:proofErr w:type="spellStart"/>
            <w:ins w:id="3275" w:author="ilham.nur@office.ui.ac.id" w:date="2023-03-04T10:11:00Z">
              <w:r>
                <w:rPr>
                  <w:b/>
                  <w:bCs/>
                </w:rPr>
                <w:t>Detil</w:t>
              </w:r>
              <w:proofErr w:type="spellEnd"/>
              <w:r>
                <w:rPr>
                  <w:b/>
                  <w:bCs/>
                </w:rPr>
                <w:t xml:space="preserve">: </w:t>
              </w:r>
              <w:r>
                <w:rPr>
                  <w:i/>
                  <w:iCs/>
                </w:rPr>
                <w:t xml:space="preserve">Planner </w:t>
              </w:r>
              <w:proofErr w:type="spellStart"/>
              <w:r>
                <w:t>merupakan</w:t>
              </w:r>
              <w:proofErr w:type="spellEnd"/>
              <w:r>
                <w:t xml:space="preserve"> </w:t>
              </w:r>
              <w:proofErr w:type="spellStart"/>
              <w:r>
                <w:t>sebuah</w:t>
              </w:r>
              <w:proofErr w:type="spellEnd"/>
              <w:r>
                <w:t xml:space="preserve"> </w:t>
              </w:r>
              <w:r>
                <w:rPr>
                  <w:i/>
                  <w:iCs/>
                </w:rPr>
                <w:t xml:space="preserve">role </w:t>
              </w:r>
              <w:r>
                <w:t xml:space="preserve">yang </w:t>
              </w:r>
              <w:proofErr w:type="spellStart"/>
              <w:r>
                <w:t>memungkinkan</w:t>
              </w:r>
              <w:proofErr w:type="spellEnd"/>
              <w:r>
                <w:t xml:space="preserve"> </w:t>
              </w:r>
              <w:proofErr w:type="spellStart"/>
              <w:r>
                <w:t>anggotanya</w:t>
              </w:r>
              <w:proofErr w:type="spellEnd"/>
              <w:r>
                <w:t xml:space="preserve"> </w:t>
              </w:r>
              <w:proofErr w:type="spellStart"/>
              <w:r>
                <w:t>dapat</w:t>
              </w:r>
              <w:proofErr w:type="spellEnd"/>
              <w:r>
                <w:t xml:space="preserve"> </w:t>
              </w:r>
              <w:proofErr w:type="spellStart"/>
              <w:r>
                <w:t>melakukan</w:t>
              </w:r>
              <w:proofErr w:type="spellEnd"/>
              <w:r>
                <w:t xml:space="preserve"> </w:t>
              </w:r>
              <w:r>
                <w:rPr>
                  <w:i/>
                  <w:iCs/>
                </w:rPr>
                <w:t xml:space="preserve">Project Planning </w:t>
              </w:r>
              <w:r>
                <w:t xml:space="preserve">yang </w:t>
              </w:r>
              <w:proofErr w:type="spellStart"/>
              <w:r>
                <w:t>akan</w:t>
              </w:r>
              <w:proofErr w:type="spellEnd"/>
              <w:r>
                <w:t xml:space="preserve"> </w:t>
              </w:r>
              <w:proofErr w:type="spellStart"/>
              <w:r>
                <w:t>dikerjakan</w:t>
              </w:r>
              <w:proofErr w:type="spellEnd"/>
              <w:r>
                <w:t xml:space="preserve"> yang </w:t>
              </w:r>
              <w:proofErr w:type="spellStart"/>
              <w:r>
                <w:t>meliputi</w:t>
              </w:r>
              <w:proofErr w:type="spellEnd"/>
              <w:r>
                <w:t xml:space="preserve"> </w:t>
              </w:r>
              <w:proofErr w:type="spellStart"/>
              <w:r>
                <w:t>lingkup</w:t>
              </w:r>
              <w:proofErr w:type="spellEnd"/>
              <w:r>
                <w:t xml:space="preserve"> </w:t>
              </w:r>
              <w:proofErr w:type="spellStart"/>
              <w:r>
                <w:t>pekerjaan</w:t>
              </w:r>
              <w:proofErr w:type="spellEnd"/>
              <w:r>
                <w:t xml:space="preserve">, </w:t>
              </w:r>
              <w:proofErr w:type="spellStart"/>
              <w:r>
                <w:t>waktu</w:t>
              </w:r>
              <w:proofErr w:type="spellEnd"/>
              <w:r>
                <w:t xml:space="preserve"> </w:t>
              </w:r>
              <w:proofErr w:type="spellStart"/>
              <w:r>
                <w:t>pekerjaan</w:t>
              </w:r>
              <w:proofErr w:type="spellEnd"/>
              <w:r>
                <w:t xml:space="preserve">, </w:t>
              </w:r>
              <w:proofErr w:type="spellStart"/>
              <w:r>
                <w:t>biaya</w:t>
              </w:r>
              <w:proofErr w:type="spellEnd"/>
              <w:r>
                <w:t xml:space="preserve"> </w:t>
              </w:r>
              <w:proofErr w:type="spellStart"/>
              <w:r>
                <w:t>pekerjaan</w:t>
              </w:r>
              <w:proofErr w:type="spellEnd"/>
              <w:r>
                <w:t xml:space="preserve">, </w:t>
              </w:r>
              <w:proofErr w:type="spellStart"/>
              <w:r>
                <w:t>kualitas</w:t>
              </w:r>
              <w:proofErr w:type="spellEnd"/>
              <w:r>
                <w:t xml:space="preserve"> </w:t>
              </w:r>
              <w:proofErr w:type="spellStart"/>
              <w:r>
                <w:t>pekerjaan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pekerjaan</w:t>
              </w:r>
              <w:proofErr w:type="spellEnd"/>
              <w:r>
                <w:t xml:space="preserve"> dan </w:t>
              </w:r>
              <w:proofErr w:type="spellStart"/>
              <w:r>
                <w:t>alokasi</w:t>
              </w:r>
              <w:proofErr w:type="spellEnd"/>
              <w:r>
                <w:t xml:space="preserve"> </w:t>
              </w:r>
              <w:proofErr w:type="spellStart"/>
              <w:r>
                <w:t>pekerjaan</w:t>
              </w:r>
              <w:proofErr w:type="spellEnd"/>
              <w:r>
                <w:t>.</w:t>
              </w:r>
            </w:ins>
          </w:p>
          <w:p w14:paraId="1C76377D" w14:textId="77777777" w:rsidR="005250D7" w:rsidRPr="00463C7A" w:rsidRDefault="005250D7" w:rsidP="00463C7A">
            <w:pPr>
              <w:rPr>
                <w:ins w:id="3276" w:author="ilham.nur@office.ui.ac.id" w:date="2023-03-04T10:11:00Z"/>
              </w:rPr>
            </w:pPr>
            <w:proofErr w:type="spellStart"/>
            <w:ins w:id="3277" w:author="ilham.nur@office.ui.ac.id" w:date="2023-03-04T10:11:00Z">
              <w:r>
                <w:rPr>
                  <w:b/>
                  <w:bCs/>
                </w:rPr>
                <w:t>Dampak</w:t>
              </w:r>
              <w:proofErr w:type="spellEnd"/>
              <w:r>
                <w:rPr>
                  <w:b/>
                  <w:bCs/>
                </w:rPr>
                <w:t xml:space="preserve">: </w:t>
              </w:r>
              <w:r>
                <w:rPr>
                  <w:i/>
                  <w:iCs/>
                </w:rPr>
                <w:t xml:space="preserve">Business role planner </w:t>
              </w:r>
              <w:proofErr w:type="spellStart"/>
              <w:r>
                <w:t>akan</w:t>
              </w:r>
              <w:proofErr w:type="spellEnd"/>
              <w:r>
                <w:t xml:space="preserve"> </w:t>
              </w:r>
              <w:proofErr w:type="spellStart"/>
              <w:r>
                <w:t>melakukan</w:t>
              </w:r>
              <w:proofErr w:type="spellEnd"/>
              <w:r>
                <w:t xml:space="preserve"> </w:t>
              </w:r>
              <w:proofErr w:type="spellStart"/>
              <w:r>
                <w:t>perencanaan</w:t>
              </w:r>
              <w:proofErr w:type="spellEnd"/>
              <w:r>
                <w:t xml:space="preserve"> </w:t>
              </w:r>
              <w:proofErr w:type="spellStart"/>
              <w:r>
                <w:t>proyek</w:t>
              </w:r>
              <w:proofErr w:type="spellEnd"/>
              <w:r>
                <w:t xml:space="preserve"> yang </w:t>
              </w:r>
              <w:proofErr w:type="spellStart"/>
              <w:r>
                <w:t>akan</w:t>
              </w:r>
              <w:proofErr w:type="spellEnd"/>
              <w:r>
                <w:t xml:space="preserve"> </w:t>
              </w:r>
              <w:proofErr w:type="spellStart"/>
              <w:r>
                <w:t>menghasilkan</w:t>
              </w:r>
              <w:proofErr w:type="spellEnd"/>
              <w:r>
                <w:t xml:space="preserve"> </w:t>
              </w:r>
              <w:proofErr w:type="spellStart"/>
              <w:r>
                <w:t>keluaran</w:t>
              </w:r>
              <w:proofErr w:type="spellEnd"/>
              <w:r>
                <w:t xml:space="preserve"> </w:t>
              </w:r>
              <w:proofErr w:type="spellStart"/>
              <w:r>
                <w:t>berupa</w:t>
              </w:r>
              <w:proofErr w:type="spellEnd"/>
              <w:r>
                <w:t xml:space="preserve"> </w:t>
              </w:r>
              <w:r>
                <w:rPr>
                  <w:i/>
                  <w:iCs/>
                </w:rPr>
                <w:t xml:space="preserve">Project Management Plan </w:t>
              </w:r>
              <w:r>
                <w:t xml:space="preserve">(PM Plan) yang </w:t>
              </w:r>
              <w:proofErr w:type="spellStart"/>
              <w:r>
                <w:t>akan</w:t>
              </w:r>
              <w:proofErr w:type="spellEnd"/>
              <w:r>
                <w:t xml:space="preserve"> </w:t>
              </w:r>
              <w:proofErr w:type="spellStart"/>
              <w:r>
                <w:t>menjadi</w:t>
              </w:r>
              <w:proofErr w:type="spellEnd"/>
              <w:r>
                <w:t xml:space="preserve"> </w:t>
              </w:r>
              <w:proofErr w:type="spellStart"/>
              <w:r>
                <w:t>acuan</w:t>
              </w:r>
              <w:proofErr w:type="spellEnd"/>
              <w:r>
                <w:t xml:space="preserve"> </w:t>
              </w:r>
              <w:proofErr w:type="spellStart"/>
              <w:r>
                <w:t>dari</w:t>
              </w:r>
              <w:proofErr w:type="spellEnd"/>
              <w:r>
                <w:t xml:space="preserve"> </w:t>
              </w:r>
              <w:proofErr w:type="spellStart"/>
              <w:r>
                <w:t>berjalanya</w:t>
              </w:r>
              <w:proofErr w:type="spellEnd"/>
              <w:r>
                <w:t xml:space="preserve"> </w:t>
              </w:r>
              <w:proofErr w:type="spellStart"/>
              <w:r>
                <w:t>sebuah</w:t>
              </w:r>
              <w:proofErr w:type="spellEnd"/>
              <w:r>
                <w:t xml:space="preserve"> </w:t>
              </w:r>
              <w:proofErr w:type="spellStart"/>
              <w:r>
                <w:t>proyek</w:t>
              </w:r>
              <w:proofErr w:type="spellEnd"/>
              <w:r>
                <w:t>.</w:t>
              </w:r>
            </w:ins>
          </w:p>
        </w:tc>
      </w:tr>
      <w:tr w:rsidR="005250D7" w14:paraId="72495016" w14:textId="77777777" w:rsidTr="005250D7">
        <w:trPr>
          <w:ins w:id="3278" w:author="ilham.nur@office.ui.ac.id" w:date="2023-03-04T10:11:00Z"/>
        </w:trPr>
        <w:tc>
          <w:tcPr>
            <w:tcW w:w="367" w:type="pct"/>
            <w:shd w:val="clear" w:color="auto" w:fill="FFFFFF" w:themeFill="background1"/>
            <w:tcPrChange w:id="3279" w:author="ilham.nur@office.ui.ac.id" w:date="2023-03-04T10:12:00Z">
              <w:tcPr>
                <w:tcW w:w="367" w:type="pct"/>
                <w:shd w:val="clear" w:color="auto" w:fill="FFFFFF" w:themeFill="background1"/>
              </w:tcPr>
            </w:tcPrChange>
          </w:tcPr>
          <w:p w14:paraId="49CCCA74" w14:textId="77777777" w:rsidR="005250D7" w:rsidRDefault="005250D7" w:rsidP="00463C7A">
            <w:pPr>
              <w:rPr>
                <w:ins w:id="3280" w:author="ilham.nur@office.ui.ac.id" w:date="2023-03-04T10:11:00Z"/>
              </w:rPr>
            </w:pPr>
            <w:ins w:id="3281" w:author="ilham.nur@office.ui.ac.id" w:date="2023-03-04T10:11:00Z">
              <w:r>
                <w:t>R.2</w:t>
              </w:r>
            </w:ins>
          </w:p>
        </w:tc>
        <w:tc>
          <w:tcPr>
            <w:tcW w:w="4633" w:type="pct"/>
            <w:shd w:val="clear" w:color="auto" w:fill="FFFFFF" w:themeFill="background1"/>
            <w:tcPrChange w:id="3282" w:author="ilham.nur@office.ui.ac.id" w:date="2023-03-04T10:12:00Z">
              <w:tcPr>
                <w:tcW w:w="4633" w:type="pct"/>
                <w:shd w:val="clear" w:color="auto" w:fill="FFFFFF" w:themeFill="background1"/>
              </w:tcPr>
            </w:tcPrChange>
          </w:tcPr>
          <w:p w14:paraId="507FA313" w14:textId="77777777" w:rsidR="005250D7" w:rsidRPr="00463C7A" w:rsidRDefault="005250D7" w:rsidP="00463C7A">
            <w:pPr>
              <w:rPr>
                <w:ins w:id="3283" w:author="ilham.nur@office.ui.ac.id" w:date="2023-03-04T10:11:00Z"/>
                <w:i/>
                <w:iCs/>
              </w:rPr>
            </w:pPr>
            <w:ins w:id="3284" w:author="ilham.nur@office.ui.ac.id" w:date="2023-03-04T10:11:00Z">
              <w:r>
                <w:rPr>
                  <w:b/>
                  <w:bCs/>
                </w:rPr>
                <w:t xml:space="preserve">Nama: </w:t>
              </w:r>
              <w:r>
                <w:rPr>
                  <w:i/>
                  <w:iCs/>
                </w:rPr>
                <w:t>Executor</w:t>
              </w:r>
            </w:ins>
          </w:p>
          <w:p w14:paraId="4B9FEF10" w14:textId="77777777" w:rsidR="005250D7" w:rsidRDefault="005250D7" w:rsidP="00463C7A">
            <w:pPr>
              <w:rPr>
                <w:ins w:id="3285" w:author="ilham.nur@office.ui.ac.id" w:date="2023-03-04T10:11:00Z"/>
                <w:i/>
                <w:iCs/>
              </w:rPr>
            </w:pPr>
            <w:ins w:id="3286" w:author="ilham.nur@office.ui.ac.id" w:date="2023-03-04T10:11:00Z">
              <w:r>
                <w:rPr>
                  <w:b/>
                  <w:bCs/>
                </w:rPr>
                <w:t xml:space="preserve">Type: </w:t>
              </w:r>
              <w:r>
                <w:rPr>
                  <w:i/>
                  <w:iCs/>
                </w:rPr>
                <w:t>Business Role</w:t>
              </w:r>
            </w:ins>
          </w:p>
          <w:p w14:paraId="51A30683" w14:textId="77777777" w:rsidR="005250D7" w:rsidRPr="00463C7A" w:rsidRDefault="005250D7" w:rsidP="00463C7A">
            <w:pPr>
              <w:rPr>
                <w:ins w:id="3287" w:author="ilham.nur@office.ui.ac.id" w:date="2023-03-04T10:11:00Z"/>
              </w:rPr>
            </w:pPr>
            <w:ins w:id="3288" w:author="ilham.nur@office.ui.ac.id" w:date="2023-03-04T10:11:00Z">
              <w:r>
                <w:rPr>
                  <w:noProof/>
                </w:rPr>
                <w:drawing>
                  <wp:inline distT="0" distB="0" distL="0" distR="0" wp14:anchorId="243A9D36" wp14:editId="0F948B28">
                    <wp:extent cx="4810835" cy="472937"/>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46302" cy="476424"/>
                            </a:xfrm>
                            <a:prstGeom prst="rect">
                              <a:avLst/>
                            </a:prstGeom>
                          </pic:spPr>
                        </pic:pic>
                      </a:graphicData>
                    </a:graphic>
                  </wp:inline>
                </w:drawing>
              </w:r>
            </w:ins>
          </w:p>
          <w:p w14:paraId="763DB74A" w14:textId="77777777" w:rsidR="005250D7" w:rsidRPr="00463C7A" w:rsidRDefault="005250D7" w:rsidP="00463C7A">
            <w:pPr>
              <w:rPr>
                <w:ins w:id="3289" w:author="ilham.nur@office.ui.ac.id" w:date="2023-03-04T10:11:00Z"/>
                <w:i/>
                <w:iCs/>
              </w:rPr>
            </w:pPr>
            <w:proofErr w:type="spellStart"/>
            <w:ins w:id="3290" w:author="ilham.nur@office.ui.ac.id" w:date="2023-03-04T10:11:00Z">
              <w:r>
                <w:rPr>
                  <w:b/>
                  <w:bCs/>
                </w:rPr>
                <w:t>Detil</w:t>
              </w:r>
              <w:proofErr w:type="spellEnd"/>
              <w:r>
                <w:rPr>
                  <w:b/>
                  <w:bCs/>
                </w:rPr>
                <w:t xml:space="preserve">: </w:t>
              </w:r>
              <w:r>
                <w:rPr>
                  <w:i/>
                  <w:iCs/>
                </w:rPr>
                <w:t xml:space="preserve">Executor </w:t>
              </w:r>
              <w:proofErr w:type="spellStart"/>
              <w:r>
                <w:t>merupakan</w:t>
              </w:r>
              <w:proofErr w:type="spellEnd"/>
              <w:r>
                <w:t xml:space="preserve"> </w:t>
              </w:r>
              <w:r>
                <w:rPr>
                  <w:i/>
                  <w:iCs/>
                </w:rPr>
                <w:t xml:space="preserve">business role </w:t>
              </w:r>
              <w:r>
                <w:t xml:space="preserve">yang </w:t>
              </w:r>
              <w:proofErr w:type="spellStart"/>
              <w:r>
                <w:t>melakukan</w:t>
              </w:r>
              <w:proofErr w:type="spellEnd"/>
              <w:r>
                <w:t xml:space="preserve"> proses </w:t>
              </w:r>
              <w:r>
                <w:rPr>
                  <w:i/>
                  <w:iCs/>
                </w:rPr>
                <w:t xml:space="preserve">project executing. </w:t>
              </w:r>
              <w:r>
                <w:t xml:space="preserve">SID </w:t>
              </w:r>
              <w:proofErr w:type="spellStart"/>
              <w:r>
                <w:t>merupakan</w:t>
              </w:r>
              <w:proofErr w:type="spellEnd"/>
              <w:r>
                <w:t xml:space="preserve"> </w:t>
              </w:r>
              <w:proofErr w:type="spellStart"/>
              <w:r>
                <w:t>anggota</w:t>
              </w:r>
              <w:proofErr w:type="spellEnd"/>
              <w:r>
                <w:t xml:space="preserve"> </w:t>
              </w:r>
              <w:proofErr w:type="spellStart"/>
              <w:r>
                <w:t>dari</w:t>
              </w:r>
              <w:proofErr w:type="spellEnd"/>
              <w:r>
                <w:t xml:space="preserve"> </w:t>
              </w:r>
              <w:r>
                <w:rPr>
                  <w:i/>
                  <w:iCs/>
                </w:rPr>
                <w:t>role executor.</w:t>
              </w:r>
            </w:ins>
          </w:p>
          <w:p w14:paraId="38AD7AB5" w14:textId="77777777" w:rsidR="005250D7" w:rsidRPr="00463C7A" w:rsidRDefault="005250D7" w:rsidP="00463C7A">
            <w:pPr>
              <w:rPr>
                <w:ins w:id="3291" w:author="ilham.nur@office.ui.ac.id" w:date="2023-03-04T10:11:00Z"/>
              </w:rPr>
            </w:pPr>
            <w:proofErr w:type="spellStart"/>
            <w:ins w:id="3292" w:author="ilham.nur@office.ui.ac.id" w:date="2023-03-04T10:11:00Z">
              <w:r>
                <w:rPr>
                  <w:b/>
                  <w:bCs/>
                </w:rPr>
                <w:t>Dampak</w:t>
              </w:r>
              <w:proofErr w:type="spellEnd"/>
              <w:r>
                <w:rPr>
                  <w:b/>
                  <w:bCs/>
                </w:rPr>
                <w:t xml:space="preserve">: </w:t>
              </w:r>
              <w:proofErr w:type="spellStart"/>
              <w:r>
                <w:t>Proyek</w:t>
              </w:r>
              <w:proofErr w:type="spellEnd"/>
              <w:r>
                <w:t xml:space="preserve"> yang </w:t>
              </w:r>
              <w:proofErr w:type="spellStart"/>
              <w:r>
                <w:t>telah</w:t>
              </w:r>
              <w:proofErr w:type="spellEnd"/>
              <w:r>
                <w:t xml:space="preserve"> di </w:t>
              </w:r>
              <w:proofErr w:type="spellStart"/>
              <w:r>
                <w:t>disposisi</w:t>
              </w:r>
              <w:proofErr w:type="spellEnd"/>
              <w:r>
                <w:t xml:space="preserve"> </w:t>
              </w:r>
              <w:proofErr w:type="spellStart"/>
              <w:r>
                <w:t>kepada</w:t>
              </w:r>
              <w:proofErr w:type="spellEnd"/>
              <w:r>
                <w:t xml:space="preserve"> </w:t>
              </w:r>
              <w:r>
                <w:rPr>
                  <w:i/>
                  <w:iCs/>
                </w:rPr>
                <w:t xml:space="preserve">executor </w:t>
              </w:r>
              <w:proofErr w:type="spellStart"/>
              <w:r>
                <w:t>akan</w:t>
              </w:r>
              <w:proofErr w:type="spellEnd"/>
              <w:r>
                <w:t xml:space="preserve"> </w:t>
              </w:r>
              <w:proofErr w:type="spellStart"/>
              <w:r>
                <w:t>dikerjakan</w:t>
              </w:r>
              <w:proofErr w:type="spellEnd"/>
              <w:r>
                <w:t xml:space="preserve"> </w:t>
              </w:r>
              <w:proofErr w:type="spellStart"/>
              <w:r>
                <w:t>sesuai</w:t>
              </w:r>
              <w:proofErr w:type="spellEnd"/>
              <w:r>
                <w:t xml:space="preserve"> dengan </w:t>
              </w:r>
              <w:proofErr w:type="spellStart"/>
              <w:r>
                <w:t>arahan</w:t>
              </w:r>
              <w:proofErr w:type="spellEnd"/>
              <w:r>
                <w:t xml:space="preserve"> </w:t>
              </w:r>
              <w:proofErr w:type="spellStart"/>
              <w:r>
                <w:t>dari</w:t>
              </w:r>
              <w:proofErr w:type="spellEnd"/>
              <w:r>
                <w:t xml:space="preserve"> FM.</w:t>
              </w:r>
            </w:ins>
          </w:p>
        </w:tc>
      </w:tr>
      <w:tr w:rsidR="005250D7" w14:paraId="1D5C4519" w14:textId="77777777" w:rsidTr="005250D7">
        <w:trPr>
          <w:ins w:id="3293" w:author="ilham.nur@office.ui.ac.id" w:date="2023-03-04T10:11:00Z"/>
        </w:trPr>
        <w:tc>
          <w:tcPr>
            <w:tcW w:w="367" w:type="pct"/>
            <w:shd w:val="clear" w:color="auto" w:fill="FFFFFF" w:themeFill="background1"/>
            <w:tcPrChange w:id="3294" w:author="ilham.nur@office.ui.ac.id" w:date="2023-03-04T10:12:00Z">
              <w:tcPr>
                <w:tcW w:w="367" w:type="pct"/>
                <w:shd w:val="clear" w:color="auto" w:fill="FFFFFF" w:themeFill="background1"/>
              </w:tcPr>
            </w:tcPrChange>
          </w:tcPr>
          <w:p w14:paraId="01925023" w14:textId="77777777" w:rsidR="005250D7" w:rsidRDefault="005250D7" w:rsidP="00463C7A">
            <w:pPr>
              <w:rPr>
                <w:ins w:id="3295" w:author="ilham.nur@office.ui.ac.id" w:date="2023-03-04T10:11:00Z"/>
              </w:rPr>
            </w:pPr>
            <w:ins w:id="3296" w:author="ilham.nur@office.ui.ac.id" w:date="2023-03-04T10:11:00Z">
              <w:r>
                <w:t>P.1</w:t>
              </w:r>
            </w:ins>
          </w:p>
        </w:tc>
        <w:tc>
          <w:tcPr>
            <w:tcW w:w="4633" w:type="pct"/>
            <w:shd w:val="clear" w:color="auto" w:fill="FFFFFF" w:themeFill="background1"/>
            <w:tcPrChange w:id="3297" w:author="ilham.nur@office.ui.ac.id" w:date="2023-03-04T10:12:00Z">
              <w:tcPr>
                <w:tcW w:w="4633" w:type="pct"/>
                <w:shd w:val="clear" w:color="auto" w:fill="FFFFFF" w:themeFill="background1"/>
              </w:tcPr>
            </w:tcPrChange>
          </w:tcPr>
          <w:p w14:paraId="6518F0CE" w14:textId="77777777" w:rsidR="005250D7" w:rsidRDefault="005250D7" w:rsidP="00463C7A">
            <w:pPr>
              <w:rPr>
                <w:ins w:id="3298" w:author="ilham.nur@office.ui.ac.id" w:date="2023-03-04T10:11:00Z"/>
              </w:rPr>
            </w:pPr>
            <w:ins w:id="3299" w:author="ilham.nur@office.ui.ac.id" w:date="2023-03-04T10:11:00Z">
              <w:r>
                <w:rPr>
                  <w:b/>
                  <w:bCs/>
                </w:rPr>
                <w:t xml:space="preserve">Nama: </w:t>
              </w:r>
              <w:r w:rsidRPr="00463C7A">
                <w:rPr>
                  <w:i/>
                  <w:iCs/>
                </w:rPr>
                <w:t>Input Work Order</w:t>
              </w:r>
              <w:r>
                <w:t xml:space="preserve"> (WO)</w:t>
              </w:r>
            </w:ins>
          </w:p>
          <w:p w14:paraId="08DB017B" w14:textId="77777777" w:rsidR="005250D7" w:rsidRDefault="005250D7" w:rsidP="00463C7A">
            <w:pPr>
              <w:rPr>
                <w:ins w:id="3300" w:author="ilham.nur@office.ui.ac.id" w:date="2023-03-04T10:11:00Z"/>
                <w:i/>
                <w:iCs/>
              </w:rPr>
            </w:pPr>
            <w:ins w:id="3301" w:author="ilham.nur@office.ui.ac.id" w:date="2023-03-04T10:11:00Z">
              <w:r>
                <w:rPr>
                  <w:b/>
                  <w:bCs/>
                </w:rPr>
                <w:t xml:space="preserve">Type: </w:t>
              </w:r>
              <w:r>
                <w:rPr>
                  <w:i/>
                  <w:iCs/>
                </w:rPr>
                <w:t>Business Process</w:t>
              </w:r>
            </w:ins>
          </w:p>
          <w:p w14:paraId="54D4872D" w14:textId="77777777" w:rsidR="005250D7" w:rsidRDefault="005250D7" w:rsidP="00463C7A">
            <w:pPr>
              <w:rPr>
                <w:ins w:id="3302" w:author="ilham.nur@office.ui.ac.id" w:date="2023-03-04T10:11:00Z"/>
              </w:rPr>
            </w:pPr>
            <w:ins w:id="3303" w:author="ilham.nur@office.ui.ac.id" w:date="2023-03-04T10:11:00Z">
              <w:r>
                <w:rPr>
                  <w:noProof/>
                </w:rPr>
                <w:drawing>
                  <wp:inline distT="0" distB="0" distL="0" distR="0" wp14:anchorId="6582CDCC" wp14:editId="50AB4636">
                    <wp:extent cx="4633415" cy="472386"/>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66324" cy="475741"/>
                            </a:xfrm>
                            <a:prstGeom prst="rect">
                              <a:avLst/>
                            </a:prstGeom>
                          </pic:spPr>
                        </pic:pic>
                      </a:graphicData>
                    </a:graphic>
                  </wp:inline>
                </w:drawing>
              </w:r>
            </w:ins>
          </w:p>
          <w:p w14:paraId="7852ABBA" w14:textId="77777777" w:rsidR="005250D7" w:rsidRPr="00463C7A" w:rsidRDefault="005250D7" w:rsidP="00463C7A">
            <w:pPr>
              <w:rPr>
                <w:ins w:id="3304" w:author="ilham.nur@office.ui.ac.id" w:date="2023-03-04T10:11:00Z"/>
              </w:rPr>
            </w:pPr>
            <w:proofErr w:type="spellStart"/>
            <w:ins w:id="3305" w:author="ilham.nur@office.ui.ac.id" w:date="2023-03-04T10:11:00Z">
              <w:r w:rsidRPr="00463C7A">
                <w:rPr>
                  <w:b/>
                  <w:bCs/>
                </w:rPr>
                <w:t>Detil</w:t>
              </w:r>
              <w:proofErr w:type="spellEnd"/>
              <w:r w:rsidRPr="00463C7A">
                <w:rPr>
                  <w:b/>
                  <w:bCs/>
                </w:rPr>
                <w:t>:</w:t>
              </w:r>
              <w:r>
                <w:rPr>
                  <w:b/>
                  <w:bCs/>
                </w:rPr>
                <w:t xml:space="preserve"> </w:t>
              </w:r>
              <w:r>
                <w:rPr>
                  <w:i/>
                  <w:iCs/>
                </w:rPr>
                <w:t xml:space="preserve">Input WO </w:t>
              </w:r>
              <w:proofErr w:type="spellStart"/>
              <w:r>
                <w:t>merupakan</w:t>
              </w:r>
              <w:proofErr w:type="spellEnd"/>
              <w:r>
                <w:t xml:space="preserve"> </w:t>
              </w:r>
              <w:proofErr w:type="spellStart"/>
              <w:r>
                <w:t>sebuah</w:t>
              </w:r>
              <w:proofErr w:type="spellEnd"/>
              <w:r>
                <w:t xml:space="preserve"> proses di mana AM </w:t>
              </w:r>
              <w:proofErr w:type="spellStart"/>
              <w:r>
                <w:t>setelah</w:t>
              </w:r>
              <w:proofErr w:type="spellEnd"/>
              <w:r>
                <w:t xml:space="preserve"> </w:t>
              </w:r>
              <w:proofErr w:type="spellStart"/>
              <w:r>
                <w:t>berhasil</w:t>
              </w:r>
              <w:proofErr w:type="spellEnd"/>
              <w:r>
                <w:t xml:space="preserve"> </w:t>
              </w:r>
              <w:proofErr w:type="spellStart"/>
              <w:r>
                <w:t>menjual</w:t>
              </w:r>
              <w:proofErr w:type="spellEnd"/>
              <w:r>
                <w:t xml:space="preserve"> </w:t>
              </w:r>
              <w:proofErr w:type="spellStart"/>
              <w:r>
                <w:t>solusi</w:t>
              </w:r>
              <w:proofErr w:type="spellEnd"/>
              <w:r>
                <w:t xml:space="preserve"> </w:t>
              </w:r>
              <w:proofErr w:type="spellStart"/>
              <w:r>
                <w:t>kepada</w:t>
              </w:r>
              <w:proofErr w:type="spellEnd"/>
              <w:r>
                <w:t xml:space="preserve"> </w:t>
              </w:r>
              <w:proofErr w:type="spellStart"/>
              <w:r>
                <w:t>konsumen</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permohonan</w:t>
              </w:r>
              <w:proofErr w:type="spellEnd"/>
              <w:r>
                <w:t xml:space="preserve"> untuk </w:t>
              </w:r>
              <w:proofErr w:type="spellStart"/>
              <w:r>
                <w:t>melakukan</w:t>
              </w:r>
              <w:proofErr w:type="spellEnd"/>
              <w:r>
                <w:t xml:space="preserve"> </w:t>
              </w:r>
              <w:proofErr w:type="spellStart"/>
              <w:r>
                <w:t>pekerjaan</w:t>
              </w:r>
              <w:proofErr w:type="spellEnd"/>
              <w:r>
                <w:t xml:space="preserve"> </w:t>
              </w:r>
              <w:proofErr w:type="spellStart"/>
              <w:r>
                <w:t>kepada</w:t>
              </w:r>
              <w:proofErr w:type="spellEnd"/>
              <w:r>
                <w:t xml:space="preserve"> </w:t>
              </w:r>
              <w:proofErr w:type="spellStart"/>
              <w:r>
                <w:t>sebuah</w:t>
              </w:r>
              <w:proofErr w:type="spellEnd"/>
              <w:r>
                <w:t xml:space="preserve"> </w:t>
              </w:r>
              <w:proofErr w:type="spellStart"/>
              <w:r>
                <w:t>konsumen</w:t>
              </w:r>
              <w:proofErr w:type="spellEnd"/>
              <w:r>
                <w:t xml:space="preserve">. </w:t>
              </w:r>
            </w:ins>
          </w:p>
          <w:p w14:paraId="1692EB5E" w14:textId="77777777" w:rsidR="005250D7" w:rsidRPr="00463C7A" w:rsidRDefault="005250D7" w:rsidP="00463C7A">
            <w:pPr>
              <w:rPr>
                <w:ins w:id="3306" w:author="ilham.nur@office.ui.ac.id" w:date="2023-03-04T10:11:00Z"/>
              </w:rPr>
            </w:pPr>
            <w:proofErr w:type="spellStart"/>
            <w:ins w:id="3307" w:author="ilham.nur@office.ui.ac.id" w:date="2023-03-04T10:11:00Z">
              <w:r>
                <w:rPr>
                  <w:b/>
                  <w:bCs/>
                </w:rPr>
                <w:t>Dampak</w:t>
              </w:r>
              <w:proofErr w:type="spellEnd"/>
              <w:r>
                <w:rPr>
                  <w:b/>
                  <w:bCs/>
                </w:rPr>
                <w:t xml:space="preserve">: </w:t>
              </w:r>
              <w:r>
                <w:t xml:space="preserve">PM </w:t>
              </w:r>
              <w:proofErr w:type="spellStart"/>
              <w:r>
                <w:t>akan</w:t>
              </w:r>
              <w:proofErr w:type="spellEnd"/>
              <w:r>
                <w:t xml:space="preserve"> </w:t>
              </w:r>
              <w:proofErr w:type="spellStart"/>
              <w:r>
                <w:t>melakukan</w:t>
              </w:r>
              <w:proofErr w:type="spellEnd"/>
              <w:r>
                <w:t xml:space="preserve"> proses </w:t>
              </w:r>
              <w:r>
                <w:rPr>
                  <w:i/>
                  <w:iCs/>
                </w:rPr>
                <w:t xml:space="preserve">project planning </w:t>
              </w:r>
              <w:r>
                <w:t xml:space="preserve">Bersama dengan FM terkait </w:t>
              </w:r>
              <w:proofErr w:type="spellStart"/>
              <w:r>
                <w:t>sesuai</w:t>
              </w:r>
              <w:proofErr w:type="spellEnd"/>
              <w:r>
                <w:t xml:space="preserve"> dengan </w:t>
              </w:r>
              <w:proofErr w:type="spellStart"/>
              <w:r>
                <w:t>solusi</w:t>
              </w:r>
              <w:proofErr w:type="spellEnd"/>
              <w:r>
                <w:t xml:space="preserve"> yang </w:t>
              </w:r>
              <w:proofErr w:type="spellStart"/>
              <w:r>
                <w:t>adan</w:t>
              </w:r>
              <w:proofErr w:type="spellEnd"/>
              <w:r>
                <w:t xml:space="preserve"> untuk </w:t>
              </w:r>
              <w:proofErr w:type="spellStart"/>
              <w:r>
                <w:t>menentukan</w:t>
              </w:r>
              <w:proofErr w:type="spellEnd"/>
              <w:r>
                <w:t xml:space="preserve"> </w:t>
              </w:r>
              <w:proofErr w:type="spellStart"/>
              <w:r>
                <w:t>siapa</w:t>
              </w:r>
              <w:proofErr w:type="spellEnd"/>
              <w:r>
                <w:t xml:space="preserve"> yang </w:t>
              </w:r>
              <w:proofErr w:type="spellStart"/>
              <w:r>
                <w:t>akan</w:t>
              </w:r>
              <w:proofErr w:type="spellEnd"/>
              <w:r>
                <w:t xml:space="preserve"> </w:t>
              </w:r>
              <w:proofErr w:type="spellStart"/>
              <w:r>
                <w:t>mengerjakan</w:t>
              </w:r>
              <w:proofErr w:type="spellEnd"/>
              <w:r>
                <w:t xml:space="preserve">, dan </w:t>
              </w:r>
              <w:proofErr w:type="spellStart"/>
              <w:r>
                <w:t>kapan</w:t>
              </w:r>
              <w:proofErr w:type="spellEnd"/>
              <w:r>
                <w:t xml:space="preserve"> </w:t>
              </w:r>
              <w:proofErr w:type="spellStart"/>
              <w:r>
                <w:t>proyek</w:t>
              </w:r>
              <w:proofErr w:type="spellEnd"/>
              <w:r>
                <w:t xml:space="preserve"> </w:t>
              </w:r>
              <w:proofErr w:type="spellStart"/>
              <w:r>
                <w:t>dapat</w:t>
              </w:r>
              <w:proofErr w:type="spellEnd"/>
              <w:r>
                <w:t xml:space="preserve"> </w:t>
              </w:r>
              <w:proofErr w:type="spellStart"/>
              <w:r>
                <w:t>diselesaikan</w:t>
              </w:r>
              <w:proofErr w:type="spellEnd"/>
              <w:r>
                <w:t>.</w:t>
              </w:r>
            </w:ins>
          </w:p>
        </w:tc>
      </w:tr>
      <w:tr w:rsidR="005250D7" w14:paraId="14EE68AF" w14:textId="77777777" w:rsidTr="005250D7">
        <w:trPr>
          <w:ins w:id="3308" w:author="ilham.nur@office.ui.ac.id" w:date="2023-03-04T10:11:00Z"/>
        </w:trPr>
        <w:tc>
          <w:tcPr>
            <w:tcW w:w="367" w:type="pct"/>
            <w:shd w:val="clear" w:color="auto" w:fill="FFFFFF" w:themeFill="background1"/>
            <w:tcPrChange w:id="3309" w:author="ilham.nur@office.ui.ac.id" w:date="2023-03-04T10:12:00Z">
              <w:tcPr>
                <w:tcW w:w="367" w:type="pct"/>
                <w:shd w:val="clear" w:color="auto" w:fill="FFFFFF" w:themeFill="background1"/>
              </w:tcPr>
            </w:tcPrChange>
          </w:tcPr>
          <w:p w14:paraId="77D3A2A6" w14:textId="77777777" w:rsidR="005250D7" w:rsidRDefault="005250D7" w:rsidP="00463C7A">
            <w:pPr>
              <w:rPr>
                <w:ins w:id="3310" w:author="ilham.nur@office.ui.ac.id" w:date="2023-03-04T10:11:00Z"/>
              </w:rPr>
            </w:pPr>
            <w:ins w:id="3311" w:author="ilham.nur@office.ui.ac.id" w:date="2023-03-04T10:11:00Z">
              <w:r>
                <w:t>P.2</w:t>
              </w:r>
            </w:ins>
          </w:p>
        </w:tc>
        <w:tc>
          <w:tcPr>
            <w:tcW w:w="4633" w:type="pct"/>
            <w:shd w:val="clear" w:color="auto" w:fill="FFFFFF" w:themeFill="background1"/>
            <w:tcPrChange w:id="3312" w:author="ilham.nur@office.ui.ac.id" w:date="2023-03-04T10:12:00Z">
              <w:tcPr>
                <w:tcW w:w="4633" w:type="pct"/>
                <w:shd w:val="clear" w:color="auto" w:fill="FFFFFF" w:themeFill="background1"/>
              </w:tcPr>
            </w:tcPrChange>
          </w:tcPr>
          <w:p w14:paraId="0D13C0F4" w14:textId="77777777" w:rsidR="005250D7" w:rsidRDefault="005250D7" w:rsidP="00463C7A">
            <w:pPr>
              <w:rPr>
                <w:ins w:id="3313" w:author="ilham.nur@office.ui.ac.id" w:date="2023-03-04T10:11:00Z"/>
                <w:i/>
                <w:iCs/>
              </w:rPr>
            </w:pPr>
            <w:ins w:id="3314" w:author="ilham.nur@office.ui.ac.id" w:date="2023-03-04T10:11:00Z">
              <w:r>
                <w:rPr>
                  <w:b/>
                  <w:bCs/>
                </w:rPr>
                <w:t xml:space="preserve">Nama: </w:t>
              </w:r>
              <w:r>
                <w:rPr>
                  <w:i/>
                  <w:iCs/>
                </w:rPr>
                <w:t>Project planning</w:t>
              </w:r>
            </w:ins>
          </w:p>
          <w:p w14:paraId="49DE13DA" w14:textId="77777777" w:rsidR="005250D7" w:rsidRDefault="005250D7" w:rsidP="00463C7A">
            <w:pPr>
              <w:rPr>
                <w:ins w:id="3315" w:author="ilham.nur@office.ui.ac.id" w:date="2023-03-04T10:11:00Z"/>
                <w:i/>
                <w:iCs/>
              </w:rPr>
            </w:pPr>
            <w:ins w:id="3316" w:author="ilham.nur@office.ui.ac.id" w:date="2023-03-04T10:11:00Z">
              <w:r>
                <w:rPr>
                  <w:b/>
                  <w:bCs/>
                </w:rPr>
                <w:t xml:space="preserve">Type: </w:t>
              </w:r>
              <w:r>
                <w:rPr>
                  <w:i/>
                  <w:iCs/>
                </w:rPr>
                <w:t>Business process</w:t>
              </w:r>
            </w:ins>
          </w:p>
          <w:p w14:paraId="67AC6969" w14:textId="77777777" w:rsidR="005250D7" w:rsidRDefault="005250D7" w:rsidP="00463C7A">
            <w:pPr>
              <w:rPr>
                <w:ins w:id="3317" w:author="ilham.nur@office.ui.ac.id" w:date="2023-03-04T10:11:00Z"/>
              </w:rPr>
            </w:pPr>
            <w:ins w:id="3318" w:author="ilham.nur@office.ui.ac.id" w:date="2023-03-04T10:11:00Z">
              <w:r>
                <w:rPr>
                  <w:noProof/>
                </w:rPr>
                <w:drawing>
                  <wp:inline distT="0" distB="0" distL="0" distR="0" wp14:anchorId="2931D2E9" wp14:editId="55B166CC">
                    <wp:extent cx="4815101" cy="791570"/>
                    <wp:effectExtent l="0" t="0" r="508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63379" cy="799507"/>
                            </a:xfrm>
                            <a:prstGeom prst="rect">
                              <a:avLst/>
                            </a:prstGeom>
                          </pic:spPr>
                        </pic:pic>
                      </a:graphicData>
                    </a:graphic>
                  </wp:inline>
                </w:drawing>
              </w:r>
            </w:ins>
          </w:p>
          <w:p w14:paraId="5C54CB77" w14:textId="77777777" w:rsidR="005250D7" w:rsidRPr="00463C7A" w:rsidRDefault="005250D7" w:rsidP="00463C7A">
            <w:pPr>
              <w:rPr>
                <w:ins w:id="3319" w:author="ilham.nur@office.ui.ac.id" w:date="2023-03-04T10:11:00Z"/>
                <w:i/>
                <w:iCs/>
              </w:rPr>
            </w:pPr>
            <w:proofErr w:type="spellStart"/>
            <w:ins w:id="3320" w:author="ilham.nur@office.ui.ac.id" w:date="2023-03-04T10:11:00Z">
              <w:r>
                <w:rPr>
                  <w:b/>
                  <w:bCs/>
                </w:rPr>
                <w:t>Detil</w:t>
              </w:r>
              <w:proofErr w:type="spellEnd"/>
              <w:r>
                <w:rPr>
                  <w:b/>
                  <w:bCs/>
                </w:rPr>
                <w:t xml:space="preserve">: </w:t>
              </w:r>
              <w:r w:rsidRPr="00463C7A">
                <w:rPr>
                  <w:i/>
                  <w:iCs/>
                </w:rPr>
                <w:t>P</w:t>
              </w:r>
              <w:r w:rsidRPr="00203F4F">
                <w:rPr>
                  <w:i/>
                  <w:iCs/>
                </w:rPr>
                <w:t>roject</w:t>
              </w:r>
              <w:r>
                <w:rPr>
                  <w:i/>
                  <w:iCs/>
                </w:rPr>
                <w:t xml:space="preserve"> planning </w:t>
              </w:r>
              <w:proofErr w:type="spellStart"/>
              <w:r>
                <w:t>merupakan</w:t>
              </w:r>
              <w:proofErr w:type="spellEnd"/>
              <w:r>
                <w:t xml:space="preserve"> </w:t>
              </w:r>
              <w:proofErr w:type="spellStart"/>
              <w:r>
                <w:t>sebuah</w:t>
              </w:r>
              <w:proofErr w:type="spellEnd"/>
              <w:r>
                <w:t xml:space="preserve"> proses di mana </w:t>
              </w:r>
              <w:r>
                <w:rPr>
                  <w:i/>
                  <w:iCs/>
                </w:rPr>
                <w:t xml:space="preserve">planner </w:t>
              </w:r>
              <w:proofErr w:type="spellStart"/>
              <w:r w:rsidRPr="00463C7A">
                <w:t>akan</w:t>
              </w:r>
              <w:proofErr w:type="spellEnd"/>
              <w:r w:rsidRPr="00463C7A">
                <w:t xml:space="preserve"> </w:t>
              </w:r>
              <w:proofErr w:type="spellStart"/>
              <w:r w:rsidRPr="00463C7A">
                <w:t>melakukan</w:t>
              </w:r>
              <w:proofErr w:type="spellEnd"/>
              <w:r w:rsidRPr="00463C7A">
                <w:t xml:space="preserve"> proses </w:t>
              </w:r>
              <w:proofErr w:type="spellStart"/>
              <w:r>
                <w:t>perencanaan</w:t>
              </w:r>
              <w:proofErr w:type="spellEnd"/>
              <w:r>
                <w:t xml:space="preserve"> </w:t>
              </w:r>
              <w:proofErr w:type="spellStart"/>
              <w:r>
                <w:t>proyek</w:t>
              </w:r>
              <w:proofErr w:type="spellEnd"/>
              <w:r>
                <w:t xml:space="preserve"> yang </w:t>
              </w:r>
              <w:proofErr w:type="spellStart"/>
              <w:r>
                <w:t>kemudian</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perencanaan</w:t>
              </w:r>
              <w:proofErr w:type="spellEnd"/>
              <w:r>
                <w:t xml:space="preserve"> pada </w:t>
              </w:r>
              <w:proofErr w:type="spellStart"/>
              <w:r>
                <w:t>aplikasi</w:t>
              </w:r>
              <w:proofErr w:type="spellEnd"/>
              <w:r>
                <w:t xml:space="preserve"> </w:t>
              </w:r>
              <w:proofErr w:type="spellStart"/>
              <w:r>
                <w:t>sistem</w:t>
              </w:r>
              <w:proofErr w:type="spellEnd"/>
              <w:r>
                <w:t xml:space="preserve">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proofErr w:type="spellEnd"/>
              <w:r>
                <w:t xml:space="preserve"> dan juga ke </w:t>
              </w:r>
              <w:proofErr w:type="spellStart"/>
              <w:r>
                <w:t>dalam</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proyek</w:t>
              </w:r>
              <w:proofErr w:type="spellEnd"/>
              <w:r>
                <w:t>.</w:t>
              </w:r>
            </w:ins>
          </w:p>
          <w:p w14:paraId="3C0E8AC5" w14:textId="77777777" w:rsidR="005250D7" w:rsidRPr="00463C7A" w:rsidRDefault="005250D7" w:rsidP="00463C7A">
            <w:pPr>
              <w:rPr>
                <w:ins w:id="3321" w:author="ilham.nur@office.ui.ac.id" w:date="2023-03-04T10:11:00Z"/>
              </w:rPr>
            </w:pPr>
            <w:proofErr w:type="spellStart"/>
            <w:ins w:id="3322" w:author="ilham.nur@office.ui.ac.id" w:date="2023-03-04T10:11:00Z">
              <w:r>
                <w:rPr>
                  <w:b/>
                  <w:bCs/>
                </w:rPr>
                <w:lastRenderedPageBreak/>
                <w:t>Dampak</w:t>
              </w:r>
              <w:proofErr w:type="spellEnd"/>
              <w:r>
                <w:rPr>
                  <w:b/>
                  <w:bCs/>
                </w:rPr>
                <w:t xml:space="preserve">: </w:t>
              </w:r>
              <w:r>
                <w:t xml:space="preserve">Tim </w:t>
              </w:r>
              <w:proofErr w:type="spellStart"/>
              <w:r>
                <w:t>proyek</w:t>
              </w:r>
              <w:proofErr w:type="spellEnd"/>
              <w:r>
                <w:t xml:space="preserve"> </w:t>
              </w:r>
              <w:proofErr w:type="spellStart"/>
              <w:r>
                <w:t>dapat</w:t>
              </w:r>
              <w:proofErr w:type="spellEnd"/>
              <w:r>
                <w:t xml:space="preserve"> </w:t>
              </w:r>
              <w:proofErr w:type="spellStart"/>
              <w:r>
                <w:t>memiliki</w:t>
              </w:r>
              <w:proofErr w:type="spellEnd"/>
              <w:r>
                <w:t xml:space="preserve"> </w:t>
              </w:r>
              <w:proofErr w:type="spellStart"/>
              <w:r>
                <w:t>kerangka</w:t>
              </w:r>
              <w:proofErr w:type="spellEnd"/>
              <w:r>
                <w:t xml:space="preserve"> </w:t>
              </w:r>
              <w:proofErr w:type="spellStart"/>
              <w:r>
                <w:t>pekerjaan</w:t>
              </w:r>
              <w:proofErr w:type="spellEnd"/>
              <w:r>
                <w:t xml:space="preserve"> yang </w:t>
              </w:r>
              <w:proofErr w:type="spellStart"/>
              <w:r>
                <w:t>akan</w:t>
              </w:r>
              <w:proofErr w:type="spellEnd"/>
              <w:r>
                <w:t xml:space="preserve"> dilakukan </w:t>
              </w:r>
              <w:proofErr w:type="spellStart"/>
              <w:r>
                <w:t>mulai</w:t>
              </w:r>
              <w:proofErr w:type="spellEnd"/>
              <w:r>
                <w:t xml:space="preserve"> </w:t>
              </w:r>
              <w:proofErr w:type="spellStart"/>
              <w:r>
                <w:t>dari</w:t>
              </w:r>
              <w:proofErr w:type="spellEnd"/>
              <w:r>
                <w:t xml:space="preserve"> </w:t>
              </w:r>
              <w:proofErr w:type="spellStart"/>
              <w:proofErr w:type="gramStart"/>
              <w:r>
                <w:t>lingkup,biaya</w:t>
              </w:r>
              <w:proofErr w:type="spellEnd"/>
              <w:proofErr w:type="gramEnd"/>
              <w:r>
                <w:t xml:space="preserve">, </w:t>
              </w:r>
              <w:proofErr w:type="spellStart"/>
              <w:r>
                <w:t>waktu</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melakukan</w:t>
              </w:r>
              <w:proofErr w:type="spellEnd"/>
              <w:r>
                <w:t xml:space="preserve"> </w:t>
              </w:r>
              <w:proofErr w:type="spellStart"/>
              <w:r>
                <w:t>pekerjaan</w:t>
              </w:r>
              <w:proofErr w:type="spellEnd"/>
              <w:r>
                <w:t xml:space="preserve"> dan </w:t>
              </w:r>
              <w:proofErr w:type="spellStart"/>
              <w:r>
                <w:t>alokasi</w:t>
              </w:r>
              <w:proofErr w:type="spellEnd"/>
              <w:r>
                <w:t xml:space="preserve"> </w:t>
              </w:r>
              <w:proofErr w:type="spellStart"/>
              <w:r>
                <w:t>pekerjaan</w:t>
              </w:r>
              <w:proofErr w:type="spellEnd"/>
              <w:r>
                <w:t xml:space="preserve"> yang </w:t>
              </w:r>
              <w:proofErr w:type="spellStart"/>
              <w:r>
                <w:t>akan</w:t>
              </w:r>
              <w:proofErr w:type="spellEnd"/>
              <w:r>
                <w:t xml:space="preserve"> dilakukan.</w:t>
              </w:r>
            </w:ins>
          </w:p>
        </w:tc>
      </w:tr>
      <w:tr w:rsidR="005250D7" w14:paraId="453AFA63" w14:textId="77777777" w:rsidTr="005250D7">
        <w:trPr>
          <w:ins w:id="3323" w:author="ilham.nur@office.ui.ac.id" w:date="2023-03-04T10:11:00Z"/>
        </w:trPr>
        <w:tc>
          <w:tcPr>
            <w:tcW w:w="367" w:type="pct"/>
            <w:shd w:val="clear" w:color="auto" w:fill="FFFFFF" w:themeFill="background1"/>
            <w:tcPrChange w:id="3324" w:author="ilham.nur@office.ui.ac.id" w:date="2023-03-04T10:12:00Z">
              <w:tcPr>
                <w:tcW w:w="367" w:type="pct"/>
                <w:shd w:val="clear" w:color="auto" w:fill="FFFFFF" w:themeFill="background1"/>
              </w:tcPr>
            </w:tcPrChange>
          </w:tcPr>
          <w:p w14:paraId="1932AF22" w14:textId="77777777" w:rsidR="005250D7" w:rsidRDefault="005250D7" w:rsidP="00463C7A">
            <w:pPr>
              <w:rPr>
                <w:ins w:id="3325" w:author="ilham.nur@office.ui.ac.id" w:date="2023-03-04T10:11:00Z"/>
              </w:rPr>
            </w:pPr>
            <w:ins w:id="3326" w:author="ilham.nur@office.ui.ac.id" w:date="2023-03-04T10:11:00Z">
              <w:r>
                <w:lastRenderedPageBreak/>
                <w:t>P.3</w:t>
              </w:r>
            </w:ins>
          </w:p>
        </w:tc>
        <w:tc>
          <w:tcPr>
            <w:tcW w:w="4633" w:type="pct"/>
            <w:shd w:val="clear" w:color="auto" w:fill="FFFFFF" w:themeFill="background1"/>
            <w:tcPrChange w:id="3327" w:author="ilham.nur@office.ui.ac.id" w:date="2023-03-04T10:12:00Z">
              <w:tcPr>
                <w:tcW w:w="4633" w:type="pct"/>
                <w:shd w:val="clear" w:color="auto" w:fill="FFFFFF" w:themeFill="background1"/>
              </w:tcPr>
            </w:tcPrChange>
          </w:tcPr>
          <w:p w14:paraId="48756F9C" w14:textId="77777777" w:rsidR="005250D7" w:rsidRDefault="005250D7" w:rsidP="00463C7A">
            <w:pPr>
              <w:rPr>
                <w:ins w:id="3328" w:author="ilham.nur@office.ui.ac.id" w:date="2023-03-04T10:11:00Z"/>
                <w:i/>
                <w:iCs/>
              </w:rPr>
            </w:pPr>
            <w:ins w:id="3329" w:author="ilham.nur@office.ui.ac.id" w:date="2023-03-04T10:11:00Z">
              <w:r>
                <w:rPr>
                  <w:b/>
                  <w:bCs/>
                </w:rPr>
                <w:t xml:space="preserve">Nama: </w:t>
              </w:r>
              <w:r>
                <w:rPr>
                  <w:i/>
                  <w:iCs/>
                </w:rPr>
                <w:t>Project Executing</w:t>
              </w:r>
            </w:ins>
          </w:p>
          <w:p w14:paraId="5C479FB8" w14:textId="77777777" w:rsidR="005250D7" w:rsidRDefault="005250D7" w:rsidP="00463C7A">
            <w:pPr>
              <w:rPr>
                <w:ins w:id="3330" w:author="ilham.nur@office.ui.ac.id" w:date="2023-03-04T10:11:00Z"/>
                <w:i/>
                <w:iCs/>
              </w:rPr>
            </w:pPr>
            <w:ins w:id="3331" w:author="ilham.nur@office.ui.ac.id" w:date="2023-03-04T10:11:00Z">
              <w:r>
                <w:rPr>
                  <w:b/>
                  <w:bCs/>
                </w:rPr>
                <w:t xml:space="preserve">Type: </w:t>
              </w:r>
              <w:r>
                <w:rPr>
                  <w:i/>
                  <w:iCs/>
                </w:rPr>
                <w:t>Business process</w:t>
              </w:r>
            </w:ins>
          </w:p>
          <w:p w14:paraId="42C72CD6" w14:textId="77777777" w:rsidR="005250D7" w:rsidRDefault="005250D7" w:rsidP="00463C7A">
            <w:pPr>
              <w:rPr>
                <w:ins w:id="3332" w:author="ilham.nur@office.ui.ac.id" w:date="2023-03-04T10:11:00Z"/>
              </w:rPr>
            </w:pPr>
            <w:ins w:id="3333" w:author="ilham.nur@office.ui.ac.id" w:date="2023-03-04T10:11:00Z">
              <w:r>
                <w:rPr>
                  <w:noProof/>
                </w:rPr>
                <w:t xml:space="preserve"> </w:t>
              </w:r>
              <w:r>
                <w:rPr>
                  <w:noProof/>
                </w:rPr>
                <w:drawing>
                  <wp:inline distT="0" distB="0" distL="0" distR="0" wp14:anchorId="5C9D6C0D" wp14:editId="11C19081">
                    <wp:extent cx="4796790" cy="590574"/>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10907" cy="592312"/>
                            </a:xfrm>
                            <a:prstGeom prst="rect">
                              <a:avLst/>
                            </a:prstGeom>
                          </pic:spPr>
                        </pic:pic>
                      </a:graphicData>
                    </a:graphic>
                  </wp:inline>
                </w:drawing>
              </w:r>
            </w:ins>
          </w:p>
          <w:p w14:paraId="6E0FE328" w14:textId="77777777" w:rsidR="005250D7" w:rsidRPr="00463C7A" w:rsidRDefault="005250D7" w:rsidP="00463C7A">
            <w:pPr>
              <w:rPr>
                <w:ins w:id="3334" w:author="ilham.nur@office.ui.ac.id" w:date="2023-03-04T10:11:00Z"/>
              </w:rPr>
            </w:pPr>
            <w:proofErr w:type="spellStart"/>
            <w:ins w:id="3335" w:author="ilham.nur@office.ui.ac.id" w:date="2023-03-04T10:11:00Z">
              <w:r>
                <w:rPr>
                  <w:b/>
                  <w:bCs/>
                </w:rPr>
                <w:t>Detil</w:t>
              </w:r>
              <w:proofErr w:type="spellEnd"/>
              <w:r>
                <w:rPr>
                  <w:b/>
                  <w:bCs/>
                </w:rPr>
                <w:t xml:space="preserve">: </w:t>
              </w:r>
              <w:r w:rsidRPr="00463C7A">
                <w:rPr>
                  <w:i/>
                  <w:iCs/>
                </w:rPr>
                <w:t>Project executing</w:t>
              </w:r>
              <w:r>
                <w:rPr>
                  <w:i/>
                  <w:iCs/>
                </w:rPr>
                <w:t xml:space="preserve"> </w:t>
              </w:r>
              <w:proofErr w:type="spellStart"/>
              <w:r>
                <w:t>merupakan</w:t>
              </w:r>
              <w:proofErr w:type="spellEnd"/>
              <w:r>
                <w:t xml:space="preserve"> proses yang dilakukan oleh </w:t>
              </w:r>
              <w:r>
                <w:rPr>
                  <w:i/>
                  <w:iCs/>
                </w:rPr>
                <w:t xml:space="preserve">executor </w:t>
              </w:r>
              <w:r>
                <w:t xml:space="preserve">untuk </w:t>
              </w:r>
              <w:proofErr w:type="spellStart"/>
              <w:r>
                <w:t>melakukan</w:t>
              </w:r>
              <w:proofErr w:type="spellEnd"/>
              <w:r>
                <w:t xml:space="preserve"> </w:t>
              </w:r>
              <w:proofErr w:type="spellStart"/>
              <w:r>
                <w:t>eksekusi</w:t>
              </w:r>
              <w:proofErr w:type="spellEnd"/>
              <w:r>
                <w:t xml:space="preserve"> </w:t>
              </w:r>
              <w:proofErr w:type="spellStart"/>
              <w:r>
                <w:t>proyek</w:t>
              </w:r>
              <w:proofErr w:type="spellEnd"/>
              <w:r>
                <w:t xml:space="preserve"> </w:t>
              </w:r>
              <w:proofErr w:type="spellStart"/>
              <w:r>
                <w:t>sesuai</w:t>
              </w:r>
              <w:proofErr w:type="spellEnd"/>
              <w:r>
                <w:t xml:space="preserve"> dengan PM Plan yang </w:t>
              </w:r>
              <w:proofErr w:type="spellStart"/>
              <w:r>
                <w:t>telah</w:t>
              </w:r>
              <w:proofErr w:type="spellEnd"/>
              <w:r>
                <w:t xml:space="preserve"> </w:t>
              </w:r>
              <w:proofErr w:type="spellStart"/>
              <w:r>
                <w:t>dibuat</w:t>
              </w:r>
              <w:proofErr w:type="spellEnd"/>
              <w:r>
                <w:t xml:space="preserve">. </w:t>
              </w:r>
              <w:proofErr w:type="spellStart"/>
              <w:r>
                <w:t>Apabila</w:t>
              </w:r>
              <w:proofErr w:type="spellEnd"/>
              <w:r>
                <w:t xml:space="preserve"> proses </w:t>
              </w:r>
              <w:proofErr w:type="spellStart"/>
              <w:r>
                <w:t>pekerjaan</w:t>
              </w:r>
              <w:proofErr w:type="spellEnd"/>
              <w:r>
                <w:t xml:space="preserve"> sudah dilakukan </w:t>
              </w:r>
              <w:proofErr w:type="spellStart"/>
              <w:r>
                <w:t>maka</w:t>
              </w:r>
              <w:proofErr w:type="spellEnd"/>
              <w:r>
                <w:t xml:space="preserve"> </w:t>
              </w:r>
              <w:proofErr w:type="spellStart"/>
              <w:r>
                <w:t>eksekutor</w:t>
              </w:r>
              <w:proofErr w:type="spellEnd"/>
              <w:r>
                <w:t xml:space="preserve"> </w:t>
              </w:r>
              <w:proofErr w:type="spellStart"/>
              <w:r>
                <w:t>akan</w:t>
              </w:r>
              <w:proofErr w:type="spellEnd"/>
              <w:r>
                <w:t xml:space="preserve"> </w:t>
              </w:r>
              <w:proofErr w:type="spellStart"/>
              <w:r>
                <w:t>melakukan</w:t>
              </w:r>
              <w:proofErr w:type="spellEnd"/>
              <w:r>
                <w:t xml:space="preserve"> </w:t>
              </w:r>
              <w:r w:rsidRPr="00463C7A">
                <w:rPr>
                  <w:i/>
                  <w:iCs/>
                </w:rPr>
                <w:t>update</w:t>
              </w:r>
              <w:r>
                <w:t xml:space="preserve"> </w:t>
              </w:r>
              <w:proofErr w:type="spellStart"/>
              <w:r>
                <w:t>kepada</w:t>
              </w:r>
              <w:proofErr w:type="spellEnd"/>
              <w:r>
                <w:t xml:space="preserve"> </w:t>
              </w:r>
              <w:r>
                <w:rPr>
                  <w:i/>
                  <w:iCs/>
                </w:rPr>
                <w:t xml:space="preserve">interface update </w:t>
              </w:r>
              <w:proofErr w:type="spellStart"/>
              <w:r>
                <w:t>miliki</w:t>
              </w:r>
              <w:proofErr w:type="spellEnd"/>
              <w:r>
                <w:t xml:space="preserve"> SIMP yang </w:t>
              </w:r>
              <w:proofErr w:type="spellStart"/>
              <w:r>
                <w:t>akan</w:t>
              </w:r>
              <w:proofErr w:type="spellEnd"/>
              <w:r>
                <w:t xml:space="preserve"> </w:t>
              </w:r>
              <w:proofErr w:type="spellStart"/>
              <w:r>
                <w:t>melakukan</w:t>
              </w:r>
              <w:proofErr w:type="spellEnd"/>
              <w:r>
                <w:t xml:space="preserve"> </w:t>
              </w:r>
              <w:r>
                <w:rPr>
                  <w:i/>
                  <w:iCs/>
                </w:rPr>
                <w:t xml:space="preserve">project update </w:t>
              </w:r>
              <w:r>
                <w:t xml:space="preserve">pada </w:t>
              </w:r>
              <w:proofErr w:type="spellStart"/>
              <w:r>
                <w:t>sistem</w:t>
              </w:r>
              <w:proofErr w:type="spellEnd"/>
              <w:r>
                <w:t xml:space="preserve"> </w:t>
              </w:r>
              <w:proofErr w:type="spellStart"/>
              <w:proofErr w:type="gramStart"/>
              <w:r>
                <w:t>aplikasi</w:t>
              </w:r>
              <w:proofErr w:type="spellEnd"/>
              <w:proofErr w:type="gramEnd"/>
            </w:ins>
          </w:p>
          <w:p w14:paraId="728A786E" w14:textId="77777777" w:rsidR="005250D7" w:rsidRPr="00463C7A" w:rsidRDefault="005250D7" w:rsidP="00463C7A">
            <w:pPr>
              <w:rPr>
                <w:ins w:id="3336" w:author="ilham.nur@office.ui.ac.id" w:date="2023-03-04T10:11:00Z"/>
              </w:rPr>
            </w:pPr>
            <w:proofErr w:type="spellStart"/>
            <w:ins w:id="3337" w:author="ilham.nur@office.ui.ac.id" w:date="2023-03-04T10:11:00Z">
              <w:r>
                <w:rPr>
                  <w:b/>
                  <w:bCs/>
                </w:rPr>
                <w:t>Dampak</w:t>
              </w:r>
              <w:proofErr w:type="spellEnd"/>
              <w:r>
                <w:rPr>
                  <w:b/>
                  <w:bCs/>
                </w:rPr>
                <w:t xml:space="preserve">: </w:t>
              </w:r>
              <w:proofErr w:type="spellStart"/>
              <w:r>
                <w:t>Proyek</w:t>
              </w:r>
              <w:proofErr w:type="spellEnd"/>
              <w:r>
                <w:t xml:space="preserve"> yang </w:t>
              </w:r>
              <w:proofErr w:type="spellStart"/>
              <w:r>
                <w:t>telah</w:t>
              </w:r>
              <w:proofErr w:type="spellEnd"/>
              <w:r>
                <w:t xml:space="preserve"> </w:t>
              </w:r>
              <w:proofErr w:type="spellStart"/>
              <w:r>
                <w:t>direncanakan</w:t>
              </w:r>
              <w:proofErr w:type="spellEnd"/>
              <w:r>
                <w:t xml:space="preserve"> pada proses </w:t>
              </w:r>
              <w:r>
                <w:rPr>
                  <w:i/>
                  <w:iCs/>
                </w:rPr>
                <w:t>project planning</w:t>
              </w:r>
            </w:ins>
          </w:p>
        </w:tc>
      </w:tr>
      <w:tr w:rsidR="005250D7" w14:paraId="12D0C5C0" w14:textId="77777777" w:rsidTr="005250D7">
        <w:trPr>
          <w:ins w:id="3338" w:author="ilham.nur@office.ui.ac.id" w:date="2023-03-04T10:11:00Z"/>
        </w:trPr>
        <w:tc>
          <w:tcPr>
            <w:tcW w:w="367" w:type="pct"/>
            <w:shd w:val="clear" w:color="auto" w:fill="FFFFFF" w:themeFill="background1"/>
            <w:tcPrChange w:id="3339" w:author="ilham.nur@office.ui.ac.id" w:date="2023-03-04T10:12:00Z">
              <w:tcPr>
                <w:tcW w:w="367" w:type="pct"/>
                <w:shd w:val="clear" w:color="auto" w:fill="FFFFFF" w:themeFill="background1"/>
              </w:tcPr>
            </w:tcPrChange>
          </w:tcPr>
          <w:p w14:paraId="02A48D7F" w14:textId="77777777" w:rsidR="005250D7" w:rsidRDefault="005250D7" w:rsidP="00463C7A">
            <w:pPr>
              <w:rPr>
                <w:ins w:id="3340" w:author="ilham.nur@office.ui.ac.id" w:date="2023-03-04T10:11:00Z"/>
              </w:rPr>
            </w:pPr>
            <w:ins w:id="3341" w:author="ilham.nur@office.ui.ac.id" w:date="2023-03-04T10:11:00Z">
              <w:r>
                <w:t>E.1</w:t>
              </w:r>
            </w:ins>
          </w:p>
        </w:tc>
        <w:tc>
          <w:tcPr>
            <w:tcW w:w="4633" w:type="pct"/>
            <w:shd w:val="clear" w:color="auto" w:fill="FFFFFF" w:themeFill="background1"/>
            <w:tcPrChange w:id="3342" w:author="ilham.nur@office.ui.ac.id" w:date="2023-03-04T10:12:00Z">
              <w:tcPr>
                <w:tcW w:w="4633" w:type="pct"/>
                <w:shd w:val="clear" w:color="auto" w:fill="FFFFFF" w:themeFill="background1"/>
              </w:tcPr>
            </w:tcPrChange>
          </w:tcPr>
          <w:p w14:paraId="7DD4F954" w14:textId="77777777" w:rsidR="005250D7" w:rsidRPr="00463C7A" w:rsidRDefault="005250D7" w:rsidP="00463C7A">
            <w:pPr>
              <w:rPr>
                <w:ins w:id="3343" w:author="ilham.nur@office.ui.ac.id" w:date="2023-03-04T10:11:00Z"/>
              </w:rPr>
            </w:pPr>
            <w:ins w:id="3344" w:author="ilham.nur@office.ui.ac.id" w:date="2023-03-04T10:11:00Z">
              <w:r>
                <w:rPr>
                  <w:b/>
                  <w:bCs/>
                </w:rPr>
                <w:t xml:space="preserve">Nama: </w:t>
              </w:r>
              <w:r w:rsidRPr="00463C7A">
                <w:rPr>
                  <w:i/>
                  <w:iCs/>
                </w:rPr>
                <w:t>Project Management Plan</w:t>
              </w:r>
              <w:r>
                <w:t xml:space="preserve"> (PM Plan)</w:t>
              </w:r>
            </w:ins>
          </w:p>
          <w:p w14:paraId="6E6E148F" w14:textId="77777777" w:rsidR="005250D7" w:rsidRDefault="005250D7" w:rsidP="00463C7A">
            <w:pPr>
              <w:rPr>
                <w:ins w:id="3345" w:author="ilham.nur@office.ui.ac.id" w:date="2023-03-04T10:11:00Z"/>
                <w:i/>
                <w:iCs/>
              </w:rPr>
            </w:pPr>
            <w:ins w:id="3346" w:author="ilham.nur@office.ui.ac.id" w:date="2023-03-04T10:11:00Z">
              <w:r>
                <w:rPr>
                  <w:b/>
                  <w:bCs/>
                </w:rPr>
                <w:t xml:space="preserve">Type: </w:t>
              </w:r>
              <w:r>
                <w:rPr>
                  <w:i/>
                  <w:iCs/>
                </w:rPr>
                <w:t>Business Event</w:t>
              </w:r>
            </w:ins>
          </w:p>
          <w:p w14:paraId="1017AB43" w14:textId="77777777" w:rsidR="005250D7" w:rsidRPr="00463C7A" w:rsidRDefault="005250D7" w:rsidP="00463C7A">
            <w:pPr>
              <w:rPr>
                <w:ins w:id="3347" w:author="ilham.nur@office.ui.ac.id" w:date="2023-03-04T10:11:00Z"/>
              </w:rPr>
            </w:pPr>
            <w:ins w:id="3348" w:author="ilham.nur@office.ui.ac.id" w:date="2023-03-04T10:11:00Z">
              <w:r>
                <w:rPr>
                  <w:noProof/>
                </w:rPr>
                <w:drawing>
                  <wp:inline distT="0" distB="0" distL="0" distR="0" wp14:anchorId="27E0B9D0" wp14:editId="49D16A06">
                    <wp:extent cx="4797188" cy="549443"/>
                    <wp:effectExtent l="0" t="0" r="381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22227" cy="552311"/>
                            </a:xfrm>
                            <a:prstGeom prst="rect">
                              <a:avLst/>
                            </a:prstGeom>
                          </pic:spPr>
                        </pic:pic>
                      </a:graphicData>
                    </a:graphic>
                  </wp:inline>
                </w:drawing>
              </w:r>
            </w:ins>
          </w:p>
          <w:p w14:paraId="7711DFCF" w14:textId="77777777" w:rsidR="005250D7" w:rsidRPr="00463C7A" w:rsidRDefault="005250D7" w:rsidP="00463C7A">
            <w:pPr>
              <w:rPr>
                <w:ins w:id="3349" w:author="ilham.nur@office.ui.ac.id" w:date="2023-03-04T10:11:00Z"/>
              </w:rPr>
            </w:pPr>
            <w:proofErr w:type="spellStart"/>
            <w:ins w:id="3350" w:author="ilham.nur@office.ui.ac.id" w:date="2023-03-04T10:11:00Z">
              <w:r>
                <w:rPr>
                  <w:b/>
                  <w:bCs/>
                </w:rPr>
                <w:t>Detil</w:t>
              </w:r>
              <w:proofErr w:type="spellEnd"/>
              <w:r>
                <w:rPr>
                  <w:b/>
                  <w:bCs/>
                </w:rPr>
                <w:t xml:space="preserve">: </w:t>
              </w:r>
              <w:r>
                <w:t xml:space="preserve">PM Plan </w:t>
              </w:r>
              <w:proofErr w:type="spellStart"/>
              <w:r>
                <w:t>merupakan</w:t>
              </w:r>
              <w:proofErr w:type="spellEnd"/>
              <w:r>
                <w:t xml:space="preserve"> </w:t>
              </w:r>
              <w:proofErr w:type="spellStart"/>
              <w:r>
                <w:t>sebuah</w:t>
              </w:r>
              <w:proofErr w:type="spellEnd"/>
              <w:r>
                <w:t xml:space="preserve"> dokumen output </w:t>
              </w:r>
              <w:proofErr w:type="spellStart"/>
              <w:r>
                <w:t>dari</w:t>
              </w:r>
              <w:proofErr w:type="spellEnd"/>
              <w:r>
                <w:t xml:space="preserve"> proses </w:t>
              </w:r>
              <w:r>
                <w:rPr>
                  <w:i/>
                  <w:iCs/>
                </w:rPr>
                <w:t xml:space="preserve">project planning </w:t>
              </w:r>
              <w:r>
                <w:t xml:space="preserve">yang </w:t>
              </w:r>
              <w:proofErr w:type="spellStart"/>
              <w:r>
                <w:t>menjadi</w:t>
              </w:r>
              <w:proofErr w:type="spellEnd"/>
              <w:r>
                <w:t xml:space="preserve"> </w:t>
              </w:r>
              <w:proofErr w:type="spellStart"/>
              <w:r>
                <w:t>acuan</w:t>
              </w:r>
              <w:proofErr w:type="spellEnd"/>
              <w:r>
                <w:t xml:space="preserve"> </w:t>
              </w:r>
              <w:proofErr w:type="spellStart"/>
              <w:r>
                <w:t>bagi</w:t>
              </w:r>
              <w:proofErr w:type="spellEnd"/>
              <w:r>
                <w:t xml:space="preserve"> </w:t>
              </w:r>
              <w:proofErr w:type="spellStart"/>
              <w:r>
                <w:t>tim</w:t>
              </w:r>
              <w:proofErr w:type="spellEnd"/>
              <w:r>
                <w:t xml:space="preserve"> </w:t>
              </w:r>
              <w:proofErr w:type="spellStart"/>
              <w:r>
                <w:t>proyek</w:t>
              </w:r>
              <w:proofErr w:type="spellEnd"/>
              <w:r>
                <w:t xml:space="preserve"> pada </w:t>
              </w:r>
              <w:proofErr w:type="spellStart"/>
              <w:r>
                <w:t>aspek</w:t>
              </w:r>
              <w:proofErr w:type="spellEnd"/>
              <w:r>
                <w:t xml:space="preserve"> </w:t>
              </w:r>
              <w:proofErr w:type="spellStart"/>
              <w:r>
                <w:t>lingkup</w:t>
              </w:r>
              <w:proofErr w:type="spellEnd"/>
              <w:r>
                <w:t xml:space="preserve">, </w:t>
              </w:r>
              <w:proofErr w:type="spellStart"/>
              <w:r>
                <w:t>biaya</w:t>
              </w:r>
              <w:proofErr w:type="spellEnd"/>
              <w:r>
                <w:t xml:space="preserve">, jadwal, </w:t>
              </w:r>
              <w:proofErr w:type="spellStart"/>
              <w:r>
                <w:t>sumber</w:t>
              </w:r>
              <w:proofErr w:type="spellEnd"/>
              <w:r>
                <w:t xml:space="preserve"> </w:t>
              </w:r>
              <w:proofErr w:type="spellStart"/>
              <w:r>
                <w:t>daya</w:t>
              </w:r>
              <w:proofErr w:type="spellEnd"/>
              <w:r>
                <w:t xml:space="preserve"> dan </w:t>
              </w:r>
              <w:proofErr w:type="spellStart"/>
              <w:r>
                <w:t>pekerjaan</w:t>
              </w:r>
              <w:proofErr w:type="spellEnd"/>
              <w:r>
                <w:t xml:space="preserve"> yang </w:t>
              </w:r>
              <w:proofErr w:type="spellStart"/>
              <w:r>
                <w:t>akan</w:t>
              </w:r>
              <w:proofErr w:type="spellEnd"/>
              <w:r>
                <w:t xml:space="preserve"> dilakukan.PM Plan di </w:t>
              </w:r>
              <w:proofErr w:type="spellStart"/>
              <w:r>
                <w:t>realisasikan</w:t>
              </w:r>
              <w:proofErr w:type="spellEnd"/>
              <w:r>
                <w:t xml:space="preserve"> dengan </w:t>
              </w:r>
              <w:r>
                <w:rPr>
                  <w:i/>
                  <w:iCs/>
                </w:rPr>
                <w:t xml:space="preserve">application event project creation </w:t>
              </w:r>
              <w:r>
                <w:t>pada SIMP.</w:t>
              </w:r>
            </w:ins>
          </w:p>
          <w:p w14:paraId="03C40A6E" w14:textId="77777777" w:rsidR="005250D7" w:rsidRPr="00463C7A" w:rsidRDefault="005250D7" w:rsidP="00463C7A">
            <w:pPr>
              <w:rPr>
                <w:ins w:id="3351" w:author="ilham.nur@office.ui.ac.id" w:date="2023-03-04T10:11:00Z"/>
              </w:rPr>
            </w:pPr>
            <w:proofErr w:type="spellStart"/>
            <w:ins w:id="3352" w:author="ilham.nur@office.ui.ac.id" w:date="2023-03-04T10:11:00Z">
              <w:r>
                <w:rPr>
                  <w:b/>
                  <w:bCs/>
                </w:rPr>
                <w:t>Dampak</w:t>
              </w:r>
              <w:proofErr w:type="spellEnd"/>
              <w:r>
                <w:rPr>
                  <w:b/>
                  <w:bCs/>
                </w:rPr>
                <w:t xml:space="preserve">: </w:t>
              </w:r>
              <w:r>
                <w:t xml:space="preserve">PM Plan </w:t>
              </w:r>
              <w:proofErr w:type="spellStart"/>
              <w:r>
                <w:t>akan</w:t>
              </w:r>
              <w:proofErr w:type="spellEnd"/>
              <w:r>
                <w:t xml:space="preserve"> </w:t>
              </w:r>
              <w:proofErr w:type="spellStart"/>
              <w:r>
                <w:t>memberikan</w:t>
              </w:r>
              <w:proofErr w:type="spellEnd"/>
              <w:r>
                <w:t xml:space="preserve"> </w:t>
              </w:r>
              <w:proofErr w:type="spellStart"/>
              <w:r>
                <w:t>arahan</w:t>
              </w:r>
              <w:proofErr w:type="spellEnd"/>
              <w:r>
                <w:t xml:space="preserve"> </w:t>
              </w:r>
              <w:proofErr w:type="spellStart"/>
              <w:r>
                <w:t>kepada</w:t>
              </w:r>
              <w:proofErr w:type="spellEnd"/>
              <w:r>
                <w:t xml:space="preserve"> </w:t>
              </w:r>
              <w:proofErr w:type="spellStart"/>
              <w:r>
                <w:t>tim</w:t>
              </w:r>
              <w:proofErr w:type="spellEnd"/>
              <w:r>
                <w:t xml:space="preserve"> </w:t>
              </w:r>
              <w:proofErr w:type="spellStart"/>
              <w:r>
                <w:t>proyek</w:t>
              </w:r>
              <w:proofErr w:type="spellEnd"/>
              <w:r>
                <w:t xml:space="preserve"> bagaimana </w:t>
              </w:r>
              <w:proofErr w:type="spellStart"/>
              <w:r>
                <w:t>eksekusi</w:t>
              </w:r>
              <w:proofErr w:type="spellEnd"/>
              <w:r>
                <w:t xml:space="preserve"> </w:t>
              </w:r>
              <w:proofErr w:type="spellStart"/>
              <w:r>
                <w:t>proyek</w:t>
              </w:r>
              <w:proofErr w:type="spellEnd"/>
              <w:r>
                <w:t xml:space="preserve"> </w:t>
              </w:r>
              <w:proofErr w:type="spellStart"/>
              <w:r>
                <w:t>akan</w:t>
              </w:r>
              <w:proofErr w:type="spellEnd"/>
              <w:r>
                <w:t xml:space="preserve"> dilakukan, dan perlu </w:t>
              </w:r>
              <w:proofErr w:type="spellStart"/>
              <w:r>
                <w:t>ada</w:t>
              </w:r>
              <w:proofErr w:type="spellEnd"/>
              <w:r>
                <w:t xml:space="preserve"> </w:t>
              </w:r>
              <w:proofErr w:type="spellStart"/>
              <w:r>
                <w:t>perubahan</w:t>
              </w:r>
              <w:proofErr w:type="spellEnd"/>
              <w:r>
                <w:t xml:space="preserve"> PM Plan </w:t>
              </w:r>
              <w:proofErr w:type="spellStart"/>
              <w:r>
                <w:t>apabila</w:t>
              </w:r>
              <w:proofErr w:type="spellEnd"/>
              <w:r>
                <w:t xml:space="preserve"> </w:t>
              </w:r>
              <w:proofErr w:type="spellStart"/>
              <w:r>
                <w:t>terdapat</w:t>
              </w:r>
              <w:proofErr w:type="spellEnd"/>
              <w:r>
                <w:t xml:space="preserve"> </w:t>
              </w:r>
              <w:proofErr w:type="spellStart"/>
              <w:r>
                <w:t>perubahan</w:t>
              </w:r>
              <w:proofErr w:type="spellEnd"/>
              <w:r>
                <w:t xml:space="preserve"> pada </w:t>
              </w:r>
              <w:proofErr w:type="spellStart"/>
              <w:r>
                <w:t>desain</w:t>
              </w:r>
              <w:proofErr w:type="spellEnd"/>
              <w:r>
                <w:t>.</w:t>
              </w:r>
            </w:ins>
          </w:p>
        </w:tc>
      </w:tr>
      <w:tr w:rsidR="005250D7" w14:paraId="46C662F5" w14:textId="77777777" w:rsidTr="005250D7">
        <w:trPr>
          <w:ins w:id="3353" w:author="ilham.nur@office.ui.ac.id" w:date="2023-03-04T10:11:00Z"/>
        </w:trPr>
        <w:tc>
          <w:tcPr>
            <w:tcW w:w="367" w:type="pct"/>
            <w:shd w:val="clear" w:color="auto" w:fill="FFFFFF" w:themeFill="background1"/>
            <w:tcPrChange w:id="3354" w:author="ilham.nur@office.ui.ac.id" w:date="2023-03-04T10:12:00Z">
              <w:tcPr>
                <w:tcW w:w="367" w:type="pct"/>
                <w:shd w:val="clear" w:color="auto" w:fill="FFFFFF" w:themeFill="background1"/>
              </w:tcPr>
            </w:tcPrChange>
          </w:tcPr>
          <w:p w14:paraId="6E3F1B88" w14:textId="77777777" w:rsidR="005250D7" w:rsidRDefault="005250D7" w:rsidP="00463C7A">
            <w:pPr>
              <w:rPr>
                <w:ins w:id="3355" w:author="ilham.nur@office.ui.ac.id" w:date="2023-03-04T10:11:00Z"/>
              </w:rPr>
            </w:pPr>
            <w:ins w:id="3356" w:author="ilham.nur@office.ui.ac.id" w:date="2023-03-04T10:11:00Z">
              <w:r>
                <w:t>E.2</w:t>
              </w:r>
            </w:ins>
          </w:p>
        </w:tc>
        <w:tc>
          <w:tcPr>
            <w:tcW w:w="4633" w:type="pct"/>
            <w:shd w:val="clear" w:color="auto" w:fill="FFFFFF" w:themeFill="background1"/>
            <w:tcPrChange w:id="3357" w:author="ilham.nur@office.ui.ac.id" w:date="2023-03-04T10:12:00Z">
              <w:tcPr>
                <w:tcW w:w="4633" w:type="pct"/>
                <w:shd w:val="clear" w:color="auto" w:fill="FFFFFF" w:themeFill="background1"/>
              </w:tcPr>
            </w:tcPrChange>
          </w:tcPr>
          <w:p w14:paraId="061026DF" w14:textId="77777777" w:rsidR="005250D7" w:rsidRPr="00463C7A" w:rsidRDefault="005250D7" w:rsidP="00463C7A">
            <w:pPr>
              <w:rPr>
                <w:ins w:id="3358" w:author="ilham.nur@office.ui.ac.id" w:date="2023-03-04T10:11:00Z"/>
                <w:i/>
                <w:iCs/>
              </w:rPr>
            </w:pPr>
            <w:ins w:id="3359" w:author="ilham.nur@office.ui.ac.id" w:date="2023-03-04T10:11:00Z">
              <w:r>
                <w:rPr>
                  <w:b/>
                  <w:bCs/>
                </w:rPr>
                <w:t xml:space="preserve">Nama: </w:t>
              </w:r>
              <w:r>
                <w:rPr>
                  <w:i/>
                  <w:iCs/>
                </w:rPr>
                <w:t>Project Completion</w:t>
              </w:r>
            </w:ins>
          </w:p>
          <w:p w14:paraId="34AFF33B" w14:textId="77777777" w:rsidR="005250D7" w:rsidRDefault="005250D7" w:rsidP="00463C7A">
            <w:pPr>
              <w:rPr>
                <w:ins w:id="3360" w:author="ilham.nur@office.ui.ac.id" w:date="2023-03-04T10:11:00Z"/>
                <w:i/>
                <w:iCs/>
              </w:rPr>
            </w:pPr>
            <w:ins w:id="3361" w:author="ilham.nur@office.ui.ac.id" w:date="2023-03-04T10:11:00Z">
              <w:r>
                <w:rPr>
                  <w:b/>
                  <w:bCs/>
                </w:rPr>
                <w:t xml:space="preserve">Type: </w:t>
              </w:r>
              <w:r>
                <w:rPr>
                  <w:i/>
                  <w:iCs/>
                </w:rPr>
                <w:t>Business Event</w:t>
              </w:r>
            </w:ins>
          </w:p>
          <w:p w14:paraId="5D12FD71" w14:textId="77777777" w:rsidR="005250D7" w:rsidRPr="00463C7A" w:rsidRDefault="005250D7" w:rsidP="00463C7A">
            <w:pPr>
              <w:rPr>
                <w:ins w:id="3362" w:author="ilham.nur@office.ui.ac.id" w:date="2023-03-04T10:11:00Z"/>
              </w:rPr>
            </w:pPr>
            <w:ins w:id="3363" w:author="ilham.nur@office.ui.ac.id" w:date="2023-03-04T10:11:00Z">
              <w:r>
                <w:rPr>
                  <w:noProof/>
                </w:rPr>
                <w:drawing>
                  <wp:inline distT="0" distB="0" distL="0" distR="0" wp14:anchorId="3D71C60B" wp14:editId="01DD34C3">
                    <wp:extent cx="4756244" cy="594531"/>
                    <wp:effectExtent l="0" t="0" r="6350" b="0"/>
                    <wp:docPr id="48" name="Picture 4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with low confidence"/>
                            <pic:cNvPicPr/>
                          </pic:nvPicPr>
                          <pic:blipFill>
                            <a:blip r:embed="rId91"/>
                            <a:stretch>
                              <a:fillRect/>
                            </a:stretch>
                          </pic:blipFill>
                          <pic:spPr>
                            <a:xfrm>
                              <a:off x="0" y="0"/>
                              <a:ext cx="4771464" cy="596434"/>
                            </a:xfrm>
                            <a:prstGeom prst="rect">
                              <a:avLst/>
                            </a:prstGeom>
                          </pic:spPr>
                        </pic:pic>
                      </a:graphicData>
                    </a:graphic>
                  </wp:inline>
                </w:drawing>
              </w:r>
            </w:ins>
          </w:p>
          <w:p w14:paraId="3C91BE2E" w14:textId="77777777" w:rsidR="005250D7" w:rsidRPr="00463C7A" w:rsidRDefault="005250D7" w:rsidP="00463C7A">
            <w:pPr>
              <w:rPr>
                <w:ins w:id="3364" w:author="ilham.nur@office.ui.ac.id" w:date="2023-03-04T10:11:00Z"/>
                <w:i/>
                <w:iCs/>
              </w:rPr>
            </w:pPr>
            <w:proofErr w:type="spellStart"/>
            <w:ins w:id="3365" w:author="ilham.nur@office.ui.ac.id" w:date="2023-03-04T10:11:00Z">
              <w:r>
                <w:rPr>
                  <w:b/>
                  <w:bCs/>
                </w:rPr>
                <w:t>Detil</w:t>
              </w:r>
              <w:proofErr w:type="spellEnd"/>
              <w:r>
                <w:rPr>
                  <w:b/>
                  <w:bCs/>
                </w:rPr>
                <w:t xml:space="preserve">: </w:t>
              </w:r>
              <w:r>
                <w:rPr>
                  <w:i/>
                  <w:iCs/>
                </w:rPr>
                <w:t xml:space="preserve">Project completion </w:t>
              </w:r>
              <w:proofErr w:type="spellStart"/>
              <w:r>
                <w:t>merupakan</w:t>
              </w:r>
              <w:proofErr w:type="spellEnd"/>
              <w:r>
                <w:t xml:space="preserve"> </w:t>
              </w:r>
              <w:r>
                <w:rPr>
                  <w:i/>
                  <w:iCs/>
                </w:rPr>
                <w:t xml:space="preserve">business event </w:t>
              </w:r>
              <w:r>
                <w:t xml:space="preserve">yang </w:t>
              </w:r>
              <w:proofErr w:type="spellStart"/>
              <w:r>
                <w:t>terjadi</w:t>
              </w:r>
              <w:proofErr w:type="spellEnd"/>
              <w:r>
                <w:t xml:space="preserve"> </w:t>
              </w:r>
              <w:proofErr w:type="spellStart"/>
              <w:r>
                <w:t>setelah</w:t>
              </w:r>
              <w:proofErr w:type="spellEnd"/>
              <w:r>
                <w:t xml:space="preserve"> </w:t>
              </w:r>
              <w:proofErr w:type="spellStart"/>
              <w:r>
                <w:t>proyek</w:t>
              </w:r>
              <w:proofErr w:type="spellEnd"/>
              <w:r>
                <w:t xml:space="preserve"> </w:t>
              </w:r>
              <w:proofErr w:type="spellStart"/>
              <w:r>
                <w:t>telah</w:t>
              </w:r>
              <w:proofErr w:type="spellEnd"/>
              <w:r>
                <w:t xml:space="preserve"> di </w:t>
              </w:r>
              <w:proofErr w:type="spellStart"/>
              <w:r>
                <w:t>selesaikan</w:t>
              </w:r>
              <w:proofErr w:type="spellEnd"/>
              <w:r>
                <w:t xml:space="preserve"> </w:t>
              </w:r>
              <w:proofErr w:type="spellStart"/>
              <w:r>
                <w:t>dalam</w:t>
              </w:r>
              <w:proofErr w:type="spellEnd"/>
              <w:r>
                <w:t xml:space="preserve"> </w:t>
              </w:r>
              <w:proofErr w:type="spellStart"/>
              <w:r>
                <w:t>rangkaian</w:t>
              </w:r>
              <w:proofErr w:type="spellEnd"/>
              <w:r>
                <w:t xml:space="preserve"> </w:t>
              </w:r>
              <w:proofErr w:type="spellStart"/>
              <w:r>
                <w:t>grup</w:t>
              </w:r>
              <w:proofErr w:type="spellEnd"/>
              <w:r>
                <w:t xml:space="preserve"> proses </w:t>
              </w:r>
              <w:proofErr w:type="spellStart"/>
              <w:r>
                <w:t>eksekusi</w:t>
              </w:r>
              <w:proofErr w:type="spellEnd"/>
              <w:r>
                <w:t xml:space="preserve">, </w:t>
              </w:r>
              <w:r w:rsidRPr="00463C7A">
                <w:rPr>
                  <w:i/>
                  <w:iCs/>
                </w:rPr>
                <w:t>monitoring</w:t>
              </w:r>
              <w:r>
                <w:t xml:space="preserve"> dan </w:t>
              </w:r>
              <w:r w:rsidRPr="00463C7A">
                <w:rPr>
                  <w:i/>
                  <w:iCs/>
                </w:rPr>
                <w:t>controlling</w:t>
              </w:r>
              <w:r>
                <w:t xml:space="preserve">. Tim </w:t>
              </w:r>
              <w:proofErr w:type="spellStart"/>
              <w:r>
                <w:t>proyek</w:t>
              </w:r>
              <w:proofErr w:type="spellEnd"/>
              <w:r>
                <w:t xml:space="preserve"> </w:t>
              </w:r>
              <w:proofErr w:type="spellStart"/>
              <w:r>
                <w:t>seiring</w:t>
              </w:r>
              <w:proofErr w:type="spellEnd"/>
              <w:r>
                <w:t xml:space="preserve"> dengan </w:t>
              </w:r>
              <w:proofErr w:type="spellStart"/>
              <w:r>
                <w:t>pengerjaan</w:t>
              </w:r>
              <w:proofErr w:type="spellEnd"/>
              <w:r>
                <w:t xml:space="preserve"> </w:t>
              </w:r>
              <w:proofErr w:type="spellStart"/>
              <w:r>
                <w:t>proyek</w:t>
              </w:r>
              <w:proofErr w:type="spellEnd"/>
              <w:r>
                <w:t xml:space="preserve"> </w:t>
              </w:r>
              <w:proofErr w:type="spellStart"/>
              <w:r>
                <w:t>akan</w:t>
              </w:r>
              <w:proofErr w:type="spellEnd"/>
              <w:r>
                <w:t xml:space="preserve"> </w:t>
              </w:r>
              <w:proofErr w:type="spellStart"/>
              <w:r>
                <w:t>melakukan</w:t>
              </w:r>
              <w:proofErr w:type="spellEnd"/>
              <w:r>
                <w:t xml:space="preserve"> </w:t>
              </w:r>
              <w:r>
                <w:rPr>
                  <w:i/>
                  <w:iCs/>
                </w:rPr>
                <w:t xml:space="preserve">update </w:t>
              </w:r>
              <w:proofErr w:type="spellStart"/>
              <w:r>
                <w:t>proyek</w:t>
              </w:r>
              <w:proofErr w:type="spellEnd"/>
              <w:r>
                <w:t xml:space="preserve"> </w:t>
              </w:r>
              <w:proofErr w:type="spellStart"/>
              <w:r>
                <w:t>melalui</w:t>
              </w:r>
              <w:proofErr w:type="spellEnd"/>
              <w:r>
                <w:t xml:space="preserve"> SIMP pada </w:t>
              </w:r>
              <w:r w:rsidRPr="00463C7A">
                <w:rPr>
                  <w:i/>
                  <w:iCs/>
                </w:rPr>
                <w:t>application event</w:t>
              </w:r>
              <w:r>
                <w:rPr>
                  <w:i/>
                  <w:iCs/>
                </w:rPr>
                <w:t xml:space="preserve"> project update</w:t>
              </w:r>
              <w:r>
                <w:t xml:space="preserve">, yang </w:t>
              </w:r>
              <w:proofErr w:type="spellStart"/>
              <w:r>
                <w:t>akan</w:t>
              </w:r>
              <w:proofErr w:type="spellEnd"/>
              <w:r>
                <w:t xml:space="preserve"> </w:t>
              </w:r>
              <w:proofErr w:type="spellStart"/>
              <w:r>
                <w:t>merealisasikan</w:t>
              </w:r>
              <w:proofErr w:type="spellEnd"/>
              <w:r>
                <w:t xml:space="preserve"> </w:t>
              </w:r>
              <w:r>
                <w:rPr>
                  <w:i/>
                  <w:iCs/>
                </w:rPr>
                <w:t>project completion.</w:t>
              </w:r>
            </w:ins>
          </w:p>
          <w:p w14:paraId="3E39B44A" w14:textId="77777777" w:rsidR="005250D7" w:rsidRPr="00463C7A" w:rsidRDefault="005250D7" w:rsidP="00463C7A">
            <w:pPr>
              <w:rPr>
                <w:ins w:id="3366" w:author="ilham.nur@office.ui.ac.id" w:date="2023-03-04T10:11:00Z"/>
              </w:rPr>
            </w:pPr>
            <w:proofErr w:type="spellStart"/>
            <w:ins w:id="3367" w:author="ilham.nur@office.ui.ac.id" w:date="2023-03-04T10:11:00Z">
              <w:r>
                <w:rPr>
                  <w:b/>
                  <w:bCs/>
                </w:rPr>
                <w:t>Dampak</w:t>
              </w:r>
              <w:proofErr w:type="spellEnd"/>
              <w:r>
                <w:rPr>
                  <w:b/>
                  <w:bCs/>
                </w:rPr>
                <w:t xml:space="preserve">: </w:t>
              </w:r>
              <w:r w:rsidRPr="00463C7A">
                <w:t>D</w:t>
              </w:r>
              <w:r>
                <w:t xml:space="preserve">engan </w:t>
              </w:r>
              <w:proofErr w:type="spellStart"/>
              <w:r>
                <w:t>diselesaikan</w:t>
              </w:r>
              <w:proofErr w:type="spellEnd"/>
              <w:r>
                <w:t xml:space="preserve"> </w:t>
              </w:r>
              <w:proofErr w:type="spellStart"/>
              <w:r>
                <w:t>sebuah</w:t>
              </w:r>
              <w:proofErr w:type="spellEnd"/>
              <w:r>
                <w:t xml:space="preserve"> </w:t>
              </w:r>
              <w:proofErr w:type="spellStart"/>
              <w:r>
                <w:t>proyek</w:t>
              </w:r>
              <w:proofErr w:type="spellEnd"/>
              <w:r>
                <w:t xml:space="preserve"> </w:t>
              </w:r>
              <w:proofErr w:type="spellStart"/>
              <w:r>
                <w:t>maka</w:t>
              </w:r>
              <w:proofErr w:type="spellEnd"/>
              <w:r>
                <w:t xml:space="preserve"> </w:t>
              </w:r>
              <w:proofErr w:type="spellStart"/>
              <w:r>
                <w:t>dapat</w:t>
              </w:r>
              <w:proofErr w:type="spellEnd"/>
              <w:r>
                <w:t xml:space="preserve"> dilakukan </w:t>
              </w:r>
              <w:proofErr w:type="spellStart"/>
              <w:r>
                <w:t>penagihan</w:t>
              </w:r>
              <w:proofErr w:type="spellEnd"/>
              <w:r>
                <w:t xml:space="preserve"> </w:t>
              </w:r>
              <w:proofErr w:type="spellStart"/>
              <w:r>
                <w:t>atau</w:t>
              </w:r>
              <w:proofErr w:type="spellEnd"/>
              <w:r>
                <w:t xml:space="preserve"> </w:t>
              </w:r>
              <w:r w:rsidRPr="00463C7A">
                <w:rPr>
                  <w:i/>
                  <w:iCs/>
                </w:rPr>
                <w:t>recurring revenue</w:t>
              </w:r>
              <w:r>
                <w:rPr>
                  <w:i/>
                  <w:iCs/>
                </w:rPr>
                <w:t xml:space="preserve"> </w:t>
              </w:r>
              <w:proofErr w:type="spellStart"/>
              <w:r>
                <w:t>akan</w:t>
              </w:r>
              <w:proofErr w:type="spellEnd"/>
              <w:r>
                <w:t xml:space="preserve"> </w:t>
              </w:r>
              <w:proofErr w:type="spellStart"/>
              <w:r>
                <w:t>mulai</w:t>
              </w:r>
              <w:proofErr w:type="spellEnd"/>
              <w:r>
                <w:t xml:space="preserve"> </w:t>
              </w:r>
              <w:proofErr w:type="spellStart"/>
              <w:r>
                <w:t>berjalan</w:t>
              </w:r>
              <w:proofErr w:type="spellEnd"/>
            </w:ins>
          </w:p>
        </w:tc>
      </w:tr>
    </w:tbl>
    <w:p w14:paraId="43CF364F" w14:textId="77777777" w:rsidR="005250D7" w:rsidRPr="008122AF" w:rsidRDefault="005250D7">
      <w:pPr>
        <w:ind w:left="720"/>
        <w:rPr>
          <w:ins w:id="3368" w:author="ilham.nur@office.ui.ac.id" w:date="2023-03-04T10:11:00Z"/>
        </w:rPr>
        <w:pPrChange w:id="3369" w:author="ilham.nur@office.ui.ac.id" w:date="2023-03-04T10:12:00Z">
          <w:pPr/>
        </w:pPrChange>
      </w:pPr>
    </w:p>
    <w:p w14:paraId="7F633E5A" w14:textId="57DCD2C0" w:rsidR="005250D7" w:rsidRDefault="005250D7" w:rsidP="003F0C01">
      <w:pPr>
        <w:pStyle w:val="Caption"/>
        <w:rPr>
          <w:ins w:id="3370" w:author="ilham.nur@office.ui.ac.id" w:date="2023-03-04T10:11:00Z"/>
        </w:rPr>
      </w:pPr>
      <w:bookmarkStart w:id="3371" w:name="_Ref126266567"/>
      <w:bookmarkStart w:id="3372" w:name="_Ref126266562"/>
      <w:bookmarkStart w:id="3373" w:name="_Toc128944267"/>
      <w:proofErr w:type="spellStart"/>
      <w:ins w:id="3374" w:author="ilham.nur@office.ui.ac.id" w:date="2023-03-04T10:11:00Z">
        <w:r>
          <w:t>Tabel</w:t>
        </w:r>
        <w:proofErr w:type="spellEnd"/>
        <w:r>
          <w:t xml:space="preserve"> </w:t>
        </w:r>
      </w:ins>
      <w:ins w:id="3375" w:author="ilham.nur@office.ui.ac.id" w:date="2023-03-04T17:01:00Z">
        <w:r w:rsidR="0016052A">
          <w:fldChar w:fldCharType="begin"/>
        </w:r>
        <w:r w:rsidR="0016052A">
          <w:instrText xml:space="preserve"> STYLEREF 1 \s </w:instrText>
        </w:r>
      </w:ins>
      <w:r w:rsidR="0016052A">
        <w:fldChar w:fldCharType="separate"/>
      </w:r>
      <w:r w:rsidR="00A262DF">
        <w:rPr>
          <w:noProof/>
        </w:rPr>
        <w:t>3</w:t>
      </w:r>
      <w:ins w:id="3376" w:author="ilham.nur@office.ui.ac.id" w:date="2023-03-04T17:01:00Z">
        <w:r w:rsidR="0016052A">
          <w:fldChar w:fldCharType="end"/>
        </w:r>
        <w:r w:rsidR="0016052A">
          <w:t>.</w:t>
        </w:r>
        <w:r w:rsidR="0016052A">
          <w:fldChar w:fldCharType="begin"/>
        </w:r>
        <w:r w:rsidR="0016052A">
          <w:instrText xml:space="preserve"> SEQ Tabel \* ARABIC \s 1 </w:instrText>
        </w:r>
      </w:ins>
      <w:r w:rsidR="0016052A">
        <w:fldChar w:fldCharType="separate"/>
      </w:r>
      <w:ins w:id="3377" w:author="ilham.nur@office.ui.ac.id" w:date="2023-03-05T21:23:00Z">
        <w:r w:rsidR="00A262DF">
          <w:rPr>
            <w:noProof/>
          </w:rPr>
          <w:t>5</w:t>
        </w:r>
      </w:ins>
      <w:ins w:id="3378" w:author="ilham.nur@office.ui.ac.id" w:date="2023-03-04T17:01:00Z">
        <w:r w:rsidR="0016052A">
          <w:fldChar w:fldCharType="end"/>
        </w:r>
      </w:ins>
      <w:bookmarkEnd w:id="3371"/>
      <w:ins w:id="3379" w:author="ilham.nur@office.ui.ac.id" w:date="2023-03-04T10:11:00Z">
        <w:r>
          <w:t xml:space="preserve"> </w:t>
        </w:r>
        <w:proofErr w:type="spellStart"/>
        <w:r>
          <w:t>Elemen</w:t>
        </w:r>
        <w:proofErr w:type="spellEnd"/>
        <w:r>
          <w:t xml:space="preserve"> </w:t>
        </w:r>
        <w:proofErr w:type="spellStart"/>
        <w:r>
          <w:t>aplikasi</w:t>
        </w:r>
        <w:proofErr w:type="spellEnd"/>
        <w:r>
          <w:t xml:space="preserve"> SOAPSD</w:t>
        </w:r>
        <w:bookmarkEnd w:id="3372"/>
        <w:bookmarkEnd w:id="3373"/>
      </w:ins>
    </w:p>
    <w:tbl>
      <w:tblPr>
        <w:tblStyle w:val="TableGrid"/>
        <w:tblW w:w="5000" w:type="pct"/>
        <w:tblLook w:val="04A0" w:firstRow="1" w:lastRow="0" w:firstColumn="1" w:lastColumn="0" w:noHBand="0" w:noVBand="1"/>
        <w:tblPrChange w:id="3380" w:author="ilham.nur@office.ui.ac.id" w:date="2023-03-04T10:12:00Z">
          <w:tblPr>
            <w:tblStyle w:val="TableGrid"/>
            <w:tblW w:w="5000" w:type="pct"/>
            <w:tblLook w:val="04A0" w:firstRow="1" w:lastRow="0" w:firstColumn="1" w:lastColumn="0" w:noHBand="0" w:noVBand="1"/>
          </w:tblPr>
        </w:tblPrChange>
      </w:tblPr>
      <w:tblGrid>
        <w:gridCol w:w="639"/>
        <w:gridCol w:w="7855"/>
        <w:tblGridChange w:id="3381">
          <w:tblGrid>
            <w:gridCol w:w="639"/>
            <w:gridCol w:w="7855"/>
          </w:tblGrid>
        </w:tblGridChange>
      </w:tblGrid>
      <w:tr w:rsidR="005250D7" w:rsidRPr="0033033B" w14:paraId="53D9A83D" w14:textId="77777777" w:rsidTr="005250D7">
        <w:trPr>
          <w:tblHeader/>
          <w:ins w:id="3382" w:author="ilham.nur@office.ui.ac.id" w:date="2023-03-04T10:11:00Z"/>
          <w:trPrChange w:id="3383" w:author="ilham.nur@office.ui.ac.id" w:date="2023-03-04T10:12:00Z">
            <w:trPr>
              <w:tblHeader/>
            </w:trPr>
          </w:trPrChange>
        </w:trPr>
        <w:tc>
          <w:tcPr>
            <w:tcW w:w="376" w:type="pct"/>
            <w:shd w:val="clear" w:color="auto" w:fill="9CC2E5" w:themeFill="accent5" w:themeFillTint="99"/>
            <w:tcPrChange w:id="3384" w:author="ilham.nur@office.ui.ac.id" w:date="2023-03-04T10:12:00Z">
              <w:tcPr>
                <w:tcW w:w="390" w:type="pct"/>
                <w:shd w:val="clear" w:color="auto" w:fill="9CC2E5" w:themeFill="accent5" w:themeFillTint="99"/>
              </w:tcPr>
            </w:tcPrChange>
          </w:tcPr>
          <w:p w14:paraId="1D5BF1BE" w14:textId="77777777" w:rsidR="005250D7" w:rsidRPr="0033033B" w:rsidRDefault="005250D7" w:rsidP="00463C7A">
            <w:pPr>
              <w:rPr>
                <w:ins w:id="3385" w:author="ilham.nur@office.ui.ac.id" w:date="2023-03-04T10:11:00Z"/>
                <w:b/>
                <w:bCs/>
              </w:rPr>
            </w:pPr>
            <w:ins w:id="3386" w:author="ilham.nur@office.ui.ac.id" w:date="2023-03-04T10:11:00Z">
              <w:r w:rsidRPr="0033033B">
                <w:rPr>
                  <w:b/>
                  <w:bCs/>
                </w:rPr>
                <w:t>ID</w:t>
              </w:r>
            </w:ins>
          </w:p>
        </w:tc>
        <w:tc>
          <w:tcPr>
            <w:tcW w:w="4624" w:type="pct"/>
            <w:shd w:val="clear" w:color="auto" w:fill="9CC2E5" w:themeFill="accent5" w:themeFillTint="99"/>
            <w:tcPrChange w:id="3387" w:author="ilham.nur@office.ui.ac.id" w:date="2023-03-04T10:12:00Z">
              <w:tcPr>
                <w:tcW w:w="4610" w:type="pct"/>
                <w:shd w:val="clear" w:color="auto" w:fill="9CC2E5" w:themeFill="accent5" w:themeFillTint="99"/>
              </w:tcPr>
            </w:tcPrChange>
          </w:tcPr>
          <w:p w14:paraId="6B55C0FD" w14:textId="77777777" w:rsidR="005250D7" w:rsidRPr="0033033B" w:rsidRDefault="005250D7" w:rsidP="00463C7A">
            <w:pPr>
              <w:rPr>
                <w:ins w:id="3388" w:author="ilham.nur@office.ui.ac.id" w:date="2023-03-04T10:11:00Z"/>
                <w:b/>
                <w:bCs/>
              </w:rPr>
            </w:pPr>
            <w:proofErr w:type="spellStart"/>
            <w:ins w:id="3389" w:author="ilham.nur@office.ui.ac.id" w:date="2023-03-04T10:11:00Z">
              <w:r w:rsidRPr="0033033B">
                <w:rPr>
                  <w:b/>
                  <w:bCs/>
                </w:rPr>
                <w:t>Detil</w:t>
              </w:r>
              <w:proofErr w:type="spellEnd"/>
            </w:ins>
          </w:p>
        </w:tc>
      </w:tr>
      <w:tr w:rsidR="005250D7" w:rsidRPr="003D30C5" w14:paraId="3B6BB204" w14:textId="77777777" w:rsidTr="005250D7">
        <w:trPr>
          <w:ins w:id="3390" w:author="ilham.nur@office.ui.ac.id" w:date="2023-03-04T10:11:00Z"/>
        </w:trPr>
        <w:tc>
          <w:tcPr>
            <w:tcW w:w="376" w:type="pct"/>
            <w:shd w:val="clear" w:color="auto" w:fill="FFFFFF" w:themeFill="background1"/>
            <w:tcPrChange w:id="3391" w:author="ilham.nur@office.ui.ac.id" w:date="2023-03-04T10:12:00Z">
              <w:tcPr>
                <w:tcW w:w="390" w:type="pct"/>
                <w:shd w:val="clear" w:color="auto" w:fill="FFFFFF" w:themeFill="background1"/>
              </w:tcPr>
            </w:tcPrChange>
          </w:tcPr>
          <w:p w14:paraId="60180F97" w14:textId="77777777" w:rsidR="005250D7" w:rsidRDefault="005250D7" w:rsidP="00463C7A">
            <w:pPr>
              <w:rPr>
                <w:ins w:id="3392" w:author="ilham.nur@office.ui.ac.id" w:date="2023-03-04T10:11:00Z"/>
              </w:rPr>
            </w:pPr>
            <w:ins w:id="3393" w:author="ilham.nur@office.ui.ac.id" w:date="2023-03-04T10:11:00Z">
              <w:r>
                <w:t>I.1</w:t>
              </w:r>
            </w:ins>
          </w:p>
        </w:tc>
        <w:tc>
          <w:tcPr>
            <w:tcW w:w="4624" w:type="pct"/>
            <w:shd w:val="clear" w:color="auto" w:fill="FFFFFF" w:themeFill="background1"/>
            <w:tcPrChange w:id="3394" w:author="ilham.nur@office.ui.ac.id" w:date="2023-03-04T10:12:00Z">
              <w:tcPr>
                <w:tcW w:w="4610" w:type="pct"/>
                <w:shd w:val="clear" w:color="auto" w:fill="FFFFFF" w:themeFill="background1"/>
              </w:tcPr>
            </w:tcPrChange>
          </w:tcPr>
          <w:p w14:paraId="161AEF1F" w14:textId="77777777" w:rsidR="005250D7" w:rsidRDefault="005250D7" w:rsidP="00463C7A">
            <w:pPr>
              <w:rPr>
                <w:ins w:id="3395" w:author="ilham.nur@office.ui.ac.id" w:date="2023-03-04T10:11:00Z"/>
              </w:rPr>
            </w:pPr>
            <w:ins w:id="3396" w:author="ilham.nur@office.ui.ac.id" w:date="2023-03-04T10:11:00Z">
              <w:r w:rsidRPr="0033033B">
                <w:rPr>
                  <w:b/>
                  <w:bCs/>
                </w:rPr>
                <w:t>Nama:</w:t>
              </w:r>
              <w:r>
                <w:t xml:space="preserve"> API SIMP</w:t>
              </w:r>
            </w:ins>
          </w:p>
          <w:p w14:paraId="225434E1" w14:textId="77777777" w:rsidR="005250D7" w:rsidRPr="0036124C" w:rsidRDefault="005250D7" w:rsidP="00463C7A">
            <w:pPr>
              <w:rPr>
                <w:ins w:id="3397" w:author="ilham.nur@office.ui.ac.id" w:date="2023-03-04T10:11:00Z"/>
              </w:rPr>
            </w:pPr>
            <w:ins w:id="3398" w:author="ilham.nur@office.ui.ac.id" w:date="2023-03-04T10:11:00Z">
              <w:r w:rsidRPr="0033033B">
                <w:rPr>
                  <w:b/>
                  <w:bCs/>
                </w:rPr>
                <w:t>Type</w:t>
              </w:r>
              <w:r>
                <w:rPr>
                  <w:b/>
                  <w:bCs/>
                </w:rPr>
                <w:t xml:space="preserve">: </w:t>
              </w:r>
              <w:r>
                <w:rPr>
                  <w:i/>
                  <w:iCs/>
                </w:rPr>
                <w:t>Application Interface</w:t>
              </w:r>
            </w:ins>
          </w:p>
          <w:p w14:paraId="137D738F" w14:textId="77777777" w:rsidR="005250D7" w:rsidRDefault="005250D7" w:rsidP="00463C7A">
            <w:pPr>
              <w:rPr>
                <w:ins w:id="3399" w:author="ilham.nur@office.ui.ac.id" w:date="2023-03-04T10:11:00Z"/>
              </w:rPr>
            </w:pPr>
            <w:ins w:id="3400" w:author="ilham.nur@office.ui.ac.id" w:date="2023-03-04T10:11:00Z">
              <w:r>
                <w:rPr>
                  <w:noProof/>
                </w:rPr>
                <w:lastRenderedPageBreak/>
                <w:drawing>
                  <wp:inline distT="0" distB="0" distL="0" distR="0" wp14:anchorId="0F9967BA" wp14:editId="1E3DC262">
                    <wp:extent cx="4776470" cy="592565"/>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86088" cy="593758"/>
                            </a:xfrm>
                            <a:prstGeom prst="rect">
                              <a:avLst/>
                            </a:prstGeom>
                          </pic:spPr>
                        </pic:pic>
                      </a:graphicData>
                    </a:graphic>
                  </wp:inline>
                </w:drawing>
              </w:r>
            </w:ins>
          </w:p>
          <w:p w14:paraId="4EC6E3EE" w14:textId="77777777" w:rsidR="005250D7" w:rsidRPr="00463C7A" w:rsidRDefault="005250D7" w:rsidP="00463C7A">
            <w:pPr>
              <w:rPr>
                <w:ins w:id="3401" w:author="ilham.nur@office.ui.ac.id" w:date="2023-03-04T10:11:00Z"/>
                <w:b/>
                <w:bCs/>
              </w:rPr>
            </w:pPr>
            <w:proofErr w:type="spellStart"/>
            <w:ins w:id="3402" w:author="ilham.nur@office.ui.ac.id" w:date="2023-03-04T10:11:00Z">
              <w:r w:rsidRPr="0033033B">
                <w:rPr>
                  <w:b/>
                  <w:bCs/>
                </w:rPr>
                <w:t>Detil</w:t>
              </w:r>
              <w:proofErr w:type="spellEnd"/>
              <w:r w:rsidRPr="0033033B">
                <w:rPr>
                  <w:b/>
                  <w:bCs/>
                </w:rPr>
                <w:t>:</w:t>
              </w:r>
              <w:r>
                <w:t xml:space="preserve"> API SIMP </w:t>
              </w:r>
              <w:proofErr w:type="spellStart"/>
              <w:r>
                <w:t>merupakan</w:t>
              </w:r>
              <w:proofErr w:type="spellEnd"/>
              <w:r>
                <w:t xml:space="preserve"> </w:t>
              </w:r>
              <w:proofErr w:type="spellStart"/>
              <w:r>
                <w:t>antar</w:t>
              </w:r>
              <w:proofErr w:type="spellEnd"/>
              <w:r>
                <w:t xml:space="preserve"> </w:t>
              </w:r>
              <w:proofErr w:type="spellStart"/>
              <w:r>
                <w:t>muka</w:t>
              </w:r>
              <w:proofErr w:type="spellEnd"/>
              <w:r>
                <w:t xml:space="preserve"> yang </w:t>
              </w:r>
              <w:proofErr w:type="spellStart"/>
              <w:r>
                <w:t>menghubungkan</w:t>
              </w:r>
              <w:proofErr w:type="spellEnd"/>
              <w:r>
                <w:t xml:space="preserve"> SOAPSD dengan SIMP. API SIMP </w:t>
              </w:r>
              <w:proofErr w:type="spellStart"/>
              <w:r>
                <w:t>ditanamkan</w:t>
              </w:r>
              <w:proofErr w:type="spellEnd"/>
              <w:r>
                <w:t xml:space="preserve"> </w:t>
              </w:r>
              <w:proofErr w:type="spellStart"/>
              <w:r>
                <w:t>dalam</w:t>
              </w:r>
              <w:proofErr w:type="spellEnd"/>
              <w:r>
                <w:t xml:space="preserve"> </w:t>
              </w:r>
              <w:proofErr w:type="spellStart"/>
              <w:r>
                <w:t>komponen</w:t>
              </w:r>
              <w:proofErr w:type="spellEnd"/>
              <w:r>
                <w:t xml:space="preserve"> SOAPSD. </w:t>
              </w:r>
              <w:proofErr w:type="spellStart"/>
              <w:r>
                <w:t>Apabila</w:t>
              </w:r>
              <w:proofErr w:type="spellEnd"/>
              <w:r>
                <w:t xml:space="preserve"> proses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proofErr w:type="spellEnd"/>
              <w:r>
                <w:t xml:space="preserve"> </w:t>
              </w:r>
              <w:proofErr w:type="spellStart"/>
              <w:r>
                <w:t>telah</w:t>
              </w:r>
              <w:proofErr w:type="spellEnd"/>
              <w:r>
                <w:t xml:space="preserve"> selesai dan </w:t>
              </w:r>
              <w:proofErr w:type="spellStart"/>
              <w:r>
                <w:t>didapatkan</w:t>
              </w:r>
              <w:proofErr w:type="spellEnd"/>
              <w:r>
                <w:t xml:space="preserve"> hasil, </w:t>
              </w:r>
              <w:proofErr w:type="spellStart"/>
              <w:r>
                <w:t>maka</w:t>
              </w:r>
              <w:proofErr w:type="spellEnd"/>
              <w:r>
                <w:t xml:space="preserve"> hasil </w:t>
              </w:r>
              <w:proofErr w:type="spellStart"/>
              <w:r>
                <w:t>ini</w:t>
              </w:r>
              <w:proofErr w:type="spellEnd"/>
              <w:r>
                <w:t xml:space="preserve"> </w:t>
              </w:r>
              <w:proofErr w:type="spellStart"/>
              <w:r>
                <w:t>akan</w:t>
              </w:r>
              <w:proofErr w:type="spellEnd"/>
              <w:r>
                <w:t xml:space="preserve"> </w:t>
              </w:r>
              <w:proofErr w:type="spellStart"/>
              <w:r>
                <w:t>dikirimkan</w:t>
              </w:r>
              <w:proofErr w:type="spellEnd"/>
              <w:r>
                <w:t xml:space="preserve"> ke </w:t>
              </w:r>
              <w:proofErr w:type="spellStart"/>
              <w:r>
                <w:t>arah</w:t>
              </w:r>
              <w:proofErr w:type="spellEnd"/>
              <w:r>
                <w:t xml:space="preserve"> SIMP agar </w:t>
              </w:r>
              <w:proofErr w:type="spellStart"/>
              <w:r>
                <w:t>dapat</w:t>
              </w:r>
              <w:proofErr w:type="spellEnd"/>
              <w:r>
                <w:t xml:space="preserve"> dilakukan </w:t>
              </w:r>
              <w:proofErr w:type="spellStart"/>
              <w:r>
                <w:t>pencatatan</w:t>
              </w:r>
              <w:proofErr w:type="spellEnd"/>
              <w:r>
                <w:t>.</w:t>
              </w:r>
            </w:ins>
          </w:p>
          <w:p w14:paraId="3F22F708" w14:textId="77777777" w:rsidR="005250D7" w:rsidRPr="00024851" w:rsidRDefault="005250D7" w:rsidP="00463C7A">
            <w:pPr>
              <w:rPr>
                <w:ins w:id="3403" w:author="ilham.nur@office.ui.ac.id" w:date="2023-03-04T10:11:00Z"/>
              </w:rPr>
            </w:pPr>
            <w:proofErr w:type="spellStart"/>
            <w:ins w:id="3404" w:author="ilham.nur@office.ui.ac.id" w:date="2023-03-04T10:11:00Z">
              <w:r w:rsidRPr="0033033B">
                <w:rPr>
                  <w:b/>
                  <w:bCs/>
                </w:rPr>
                <w:t>Dampak</w:t>
              </w:r>
              <w:proofErr w:type="spellEnd"/>
              <w:r w:rsidRPr="0033033B">
                <w:rPr>
                  <w:b/>
                  <w:bCs/>
                </w:rPr>
                <w:t>:</w:t>
              </w:r>
              <w:r>
                <w:rPr>
                  <w:b/>
                  <w:bCs/>
                </w:rPr>
                <w:t xml:space="preserve"> </w:t>
              </w:r>
              <w:r>
                <w:t xml:space="preserve">API SIMP </w:t>
              </w:r>
              <w:proofErr w:type="spellStart"/>
              <w:r>
                <w:t>akan</w:t>
              </w:r>
              <w:proofErr w:type="spellEnd"/>
              <w:r>
                <w:t xml:space="preserve"> </w:t>
              </w:r>
              <w:proofErr w:type="spellStart"/>
              <w:r>
                <w:t>meneruskan</w:t>
              </w:r>
              <w:proofErr w:type="spellEnd"/>
              <w:r>
                <w:t xml:space="preserve"> </w:t>
              </w:r>
              <w:proofErr w:type="spellStart"/>
              <w:r>
                <w:t>informasi</w:t>
              </w:r>
              <w:proofErr w:type="spellEnd"/>
              <w:r>
                <w:t xml:space="preserve"> yang </w:t>
              </w:r>
              <w:proofErr w:type="spellStart"/>
              <w:r>
                <w:t>diberikan</w:t>
              </w:r>
              <w:proofErr w:type="spellEnd"/>
              <w:r>
                <w:t xml:space="preserve"> pada API untuk </w:t>
              </w:r>
              <w:proofErr w:type="spellStart"/>
              <w:r>
                <w:t>meneruskanya</w:t>
              </w:r>
              <w:proofErr w:type="spellEnd"/>
              <w:r>
                <w:t xml:space="preserve"> </w:t>
              </w:r>
              <w:proofErr w:type="spellStart"/>
              <w:r>
                <w:t>kepada</w:t>
              </w:r>
              <w:proofErr w:type="spellEnd"/>
              <w:r>
                <w:t xml:space="preserve"> SIMP untuk dilakukan </w:t>
              </w:r>
              <w:proofErr w:type="spellStart"/>
              <w:r>
                <w:t>pencatatan</w:t>
              </w:r>
              <w:proofErr w:type="spellEnd"/>
              <w:r>
                <w:t>.</w:t>
              </w:r>
            </w:ins>
          </w:p>
        </w:tc>
      </w:tr>
      <w:tr w:rsidR="005250D7" w:rsidRPr="003D30C5" w14:paraId="6B299D5F" w14:textId="77777777" w:rsidTr="005250D7">
        <w:trPr>
          <w:ins w:id="3405" w:author="ilham.nur@office.ui.ac.id" w:date="2023-03-04T10:11:00Z"/>
        </w:trPr>
        <w:tc>
          <w:tcPr>
            <w:tcW w:w="376" w:type="pct"/>
            <w:shd w:val="clear" w:color="auto" w:fill="FFFFFF" w:themeFill="background1"/>
            <w:tcPrChange w:id="3406" w:author="ilham.nur@office.ui.ac.id" w:date="2023-03-04T10:12:00Z">
              <w:tcPr>
                <w:tcW w:w="390" w:type="pct"/>
                <w:shd w:val="clear" w:color="auto" w:fill="FFFFFF" w:themeFill="background1"/>
              </w:tcPr>
            </w:tcPrChange>
          </w:tcPr>
          <w:p w14:paraId="2D992191" w14:textId="77777777" w:rsidR="005250D7" w:rsidRDefault="005250D7" w:rsidP="00463C7A">
            <w:pPr>
              <w:rPr>
                <w:ins w:id="3407" w:author="ilham.nur@office.ui.ac.id" w:date="2023-03-04T10:11:00Z"/>
              </w:rPr>
            </w:pPr>
            <w:ins w:id="3408" w:author="ilham.nur@office.ui.ac.id" w:date="2023-03-04T10:11:00Z">
              <w:r>
                <w:lastRenderedPageBreak/>
                <w:t>I.2</w:t>
              </w:r>
            </w:ins>
          </w:p>
        </w:tc>
        <w:tc>
          <w:tcPr>
            <w:tcW w:w="4624" w:type="pct"/>
            <w:shd w:val="clear" w:color="auto" w:fill="FFFFFF" w:themeFill="background1"/>
            <w:tcPrChange w:id="3409" w:author="ilham.nur@office.ui.ac.id" w:date="2023-03-04T10:12:00Z">
              <w:tcPr>
                <w:tcW w:w="4610" w:type="pct"/>
                <w:shd w:val="clear" w:color="auto" w:fill="FFFFFF" w:themeFill="background1"/>
              </w:tcPr>
            </w:tcPrChange>
          </w:tcPr>
          <w:p w14:paraId="66A9708B" w14:textId="77777777" w:rsidR="005250D7" w:rsidRPr="00463C7A" w:rsidRDefault="005250D7" w:rsidP="00463C7A">
            <w:pPr>
              <w:rPr>
                <w:ins w:id="3410" w:author="ilham.nur@office.ui.ac.id" w:date="2023-03-04T10:11:00Z"/>
              </w:rPr>
            </w:pPr>
            <w:ins w:id="3411" w:author="ilham.nur@office.ui.ac.id" w:date="2023-03-04T10:11:00Z">
              <w:r>
                <w:rPr>
                  <w:b/>
                  <w:bCs/>
                </w:rPr>
                <w:t xml:space="preserve">Nama: </w:t>
              </w:r>
              <w:r w:rsidRPr="00463C7A">
                <w:rPr>
                  <w:i/>
                  <w:iCs/>
                </w:rPr>
                <w:t>Web Apps</w:t>
              </w:r>
              <w:r>
                <w:t xml:space="preserve"> SIMP</w:t>
              </w:r>
            </w:ins>
          </w:p>
          <w:p w14:paraId="0D4F7F88" w14:textId="77777777" w:rsidR="005250D7" w:rsidRPr="00463C7A" w:rsidRDefault="005250D7" w:rsidP="00463C7A">
            <w:pPr>
              <w:rPr>
                <w:ins w:id="3412" w:author="ilham.nur@office.ui.ac.id" w:date="2023-03-04T10:11:00Z"/>
                <w:i/>
                <w:iCs/>
              </w:rPr>
            </w:pPr>
            <w:ins w:id="3413" w:author="ilham.nur@office.ui.ac.id" w:date="2023-03-04T10:11:00Z">
              <w:r>
                <w:rPr>
                  <w:b/>
                  <w:bCs/>
                </w:rPr>
                <w:t xml:space="preserve">Type: </w:t>
              </w:r>
              <w:r>
                <w:rPr>
                  <w:i/>
                  <w:iCs/>
                </w:rPr>
                <w:t>Application Interface</w:t>
              </w:r>
            </w:ins>
          </w:p>
          <w:p w14:paraId="3DDC41A0" w14:textId="77777777" w:rsidR="005250D7" w:rsidRDefault="005250D7" w:rsidP="00463C7A">
            <w:pPr>
              <w:rPr>
                <w:ins w:id="3414" w:author="ilham.nur@office.ui.ac.id" w:date="2023-03-04T10:11:00Z"/>
                <w:b/>
                <w:bCs/>
              </w:rPr>
            </w:pPr>
            <w:ins w:id="3415" w:author="ilham.nur@office.ui.ac.id" w:date="2023-03-04T10:11:00Z">
              <w:r>
                <w:rPr>
                  <w:noProof/>
                </w:rPr>
                <w:drawing>
                  <wp:inline distT="0" distB="0" distL="0" distR="0" wp14:anchorId="56F5B139" wp14:editId="4256DD28">
                    <wp:extent cx="4838131" cy="563804"/>
                    <wp:effectExtent l="0" t="0" r="63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55302" cy="565805"/>
                            </a:xfrm>
                            <a:prstGeom prst="rect">
                              <a:avLst/>
                            </a:prstGeom>
                          </pic:spPr>
                        </pic:pic>
                      </a:graphicData>
                    </a:graphic>
                  </wp:inline>
                </w:drawing>
              </w:r>
            </w:ins>
          </w:p>
          <w:p w14:paraId="45CE59F6" w14:textId="77777777" w:rsidR="005250D7" w:rsidRPr="00463C7A" w:rsidRDefault="005250D7" w:rsidP="00463C7A">
            <w:pPr>
              <w:rPr>
                <w:ins w:id="3416" w:author="ilham.nur@office.ui.ac.id" w:date="2023-03-04T10:11:00Z"/>
                <w:i/>
                <w:iCs/>
              </w:rPr>
            </w:pPr>
            <w:proofErr w:type="spellStart"/>
            <w:ins w:id="3417" w:author="ilham.nur@office.ui.ac.id" w:date="2023-03-04T10:11:00Z">
              <w:r>
                <w:rPr>
                  <w:b/>
                  <w:bCs/>
                </w:rPr>
                <w:t>Detil</w:t>
              </w:r>
              <w:proofErr w:type="spellEnd"/>
              <w:r>
                <w:rPr>
                  <w:b/>
                  <w:bCs/>
                </w:rPr>
                <w:t xml:space="preserve">: </w:t>
              </w:r>
              <w:r w:rsidRPr="00463C7A">
                <w:rPr>
                  <w:i/>
                  <w:iCs/>
                </w:rPr>
                <w:t>Web Apps</w:t>
              </w:r>
              <w:r>
                <w:t xml:space="preserve"> SIMP </w:t>
              </w:r>
              <w:proofErr w:type="spellStart"/>
              <w:r>
                <w:t>merupakan</w:t>
              </w:r>
              <w:proofErr w:type="spellEnd"/>
              <w:r>
                <w:t xml:space="preserve"> </w:t>
              </w:r>
              <w:proofErr w:type="spellStart"/>
              <w:r>
                <w:t>sebuah</w:t>
              </w:r>
              <w:proofErr w:type="spellEnd"/>
              <w:r>
                <w:t xml:space="preserve"> </w:t>
              </w:r>
              <w:r>
                <w:rPr>
                  <w:i/>
                  <w:iCs/>
                </w:rPr>
                <w:t xml:space="preserve">Graphical User Interface </w:t>
              </w:r>
              <w:r>
                <w:t xml:space="preserve">(GUI) yang </w:t>
              </w:r>
              <w:proofErr w:type="spellStart"/>
              <w:r>
                <w:t>merupakan</w:t>
              </w:r>
              <w:proofErr w:type="spellEnd"/>
              <w:r>
                <w:t xml:space="preserve"> </w:t>
              </w:r>
              <w:proofErr w:type="spellStart"/>
              <w:r>
                <w:t>komponen</w:t>
              </w:r>
              <w:proofErr w:type="spellEnd"/>
              <w:r>
                <w:t xml:space="preserve"> </w:t>
              </w:r>
              <w:proofErr w:type="spellStart"/>
              <w:r>
                <w:t>dari</w:t>
              </w:r>
              <w:proofErr w:type="spellEnd"/>
              <w:r>
                <w:t xml:space="preserve"> SIMP yang </w:t>
              </w:r>
              <w:proofErr w:type="spellStart"/>
              <w:r>
                <w:t>digunakan</w:t>
              </w:r>
              <w:proofErr w:type="spellEnd"/>
              <w:r>
                <w:t xml:space="preserve"> untuk </w:t>
              </w:r>
              <w:proofErr w:type="spellStart"/>
              <w:r>
                <w:t>melakukan</w:t>
              </w:r>
              <w:proofErr w:type="spellEnd"/>
              <w:r>
                <w:t xml:space="preserve"> proses </w:t>
              </w:r>
              <w:r w:rsidRPr="00463C7A">
                <w:rPr>
                  <w:i/>
                  <w:iCs/>
                </w:rPr>
                <w:t>input</w:t>
              </w:r>
              <w:r>
                <w:t xml:space="preserve"> </w:t>
              </w:r>
              <w:proofErr w:type="spellStart"/>
              <w:r>
                <w:t>proyek</w:t>
              </w:r>
              <w:proofErr w:type="spellEnd"/>
              <w:r>
                <w:t xml:space="preserve"> dan juga </w:t>
              </w:r>
              <w:r w:rsidRPr="00463C7A">
                <w:rPr>
                  <w:i/>
                  <w:iCs/>
                </w:rPr>
                <w:t>update</w:t>
              </w:r>
              <w:r>
                <w:t xml:space="preserve"> </w:t>
              </w:r>
              <w:proofErr w:type="spellStart"/>
              <w:r>
                <w:t>proyek</w:t>
              </w:r>
              <w:proofErr w:type="spellEnd"/>
              <w:r>
                <w:t xml:space="preserve"> pada SIMP. </w:t>
              </w:r>
              <w:r w:rsidRPr="00463C7A">
                <w:rPr>
                  <w:i/>
                  <w:iCs/>
                </w:rPr>
                <w:t>Web Apps</w:t>
              </w:r>
              <w:r>
                <w:t xml:space="preserve"> SIMP </w:t>
              </w:r>
              <w:proofErr w:type="spellStart"/>
              <w:r>
                <w:t>tersusun</w:t>
              </w:r>
              <w:proofErr w:type="spellEnd"/>
              <w:r>
                <w:t xml:space="preserve"> </w:t>
              </w:r>
              <w:proofErr w:type="spellStart"/>
              <w:r>
                <w:t>atas</w:t>
              </w:r>
              <w:proofErr w:type="spellEnd"/>
              <w:r>
                <w:t xml:space="preserve"> dua </w:t>
              </w:r>
              <w:proofErr w:type="spellStart"/>
              <w:r>
                <w:t>antar</w:t>
              </w:r>
              <w:proofErr w:type="spellEnd"/>
              <w:r>
                <w:t xml:space="preserve"> </w:t>
              </w:r>
              <w:proofErr w:type="spellStart"/>
              <w:r>
                <w:t>muka</w:t>
              </w:r>
              <w:proofErr w:type="spellEnd"/>
              <w:r>
                <w:t xml:space="preserve"> </w:t>
              </w:r>
              <w:proofErr w:type="spellStart"/>
              <w:r>
                <w:t>yaitu</w:t>
              </w:r>
              <w:proofErr w:type="spellEnd"/>
              <w:r>
                <w:t xml:space="preserve"> </w:t>
              </w:r>
              <w:r>
                <w:rPr>
                  <w:i/>
                  <w:iCs/>
                </w:rPr>
                <w:t xml:space="preserve">input </w:t>
              </w:r>
              <w:r>
                <w:t xml:space="preserve">dan </w:t>
              </w:r>
              <w:r>
                <w:rPr>
                  <w:i/>
                  <w:iCs/>
                </w:rPr>
                <w:t>update.</w:t>
              </w:r>
            </w:ins>
          </w:p>
          <w:p w14:paraId="185E0D1C" w14:textId="77777777" w:rsidR="005250D7" w:rsidRPr="00463C7A" w:rsidRDefault="005250D7" w:rsidP="00463C7A">
            <w:pPr>
              <w:rPr>
                <w:ins w:id="3418" w:author="ilham.nur@office.ui.ac.id" w:date="2023-03-04T10:11:00Z"/>
              </w:rPr>
            </w:pPr>
            <w:proofErr w:type="spellStart"/>
            <w:ins w:id="3419" w:author="ilham.nur@office.ui.ac.id" w:date="2023-03-04T10:11:00Z">
              <w:r>
                <w:rPr>
                  <w:b/>
                  <w:bCs/>
                </w:rPr>
                <w:t>Dampak</w:t>
              </w:r>
              <w:proofErr w:type="spellEnd"/>
              <w:r>
                <w:rPr>
                  <w:b/>
                  <w:bCs/>
                </w:rPr>
                <w:t xml:space="preserve">: </w:t>
              </w:r>
              <w:r>
                <w:rPr>
                  <w:i/>
                  <w:iCs/>
                </w:rPr>
                <w:t xml:space="preserve">Planner </w:t>
              </w:r>
              <w:proofErr w:type="spellStart"/>
              <w:r>
                <w:t>ataupun</w:t>
              </w:r>
              <w:proofErr w:type="spellEnd"/>
              <w:r>
                <w:t xml:space="preserve"> </w:t>
              </w:r>
              <w:r>
                <w:rPr>
                  <w:i/>
                  <w:iCs/>
                </w:rPr>
                <w:t xml:space="preserve">executor </w:t>
              </w:r>
              <w:proofErr w:type="spellStart"/>
              <w:r>
                <w:t>dapat</w:t>
              </w:r>
              <w:proofErr w:type="spellEnd"/>
              <w:r>
                <w:t xml:space="preserve"> </w:t>
              </w:r>
              <w:proofErr w:type="spellStart"/>
              <w:r>
                <w:t>melakukan</w:t>
              </w:r>
              <w:proofErr w:type="spellEnd"/>
              <w:r>
                <w:t xml:space="preserve"> </w:t>
              </w:r>
              <w:proofErr w:type="spellStart"/>
              <w:r>
                <w:t>pencatatan</w:t>
              </w:r>
              <w:proofErr w:type="spellEnd"/>
              <w:r>
                <w:t xml:space="preserve"> </w:t>
              </w:r>
              <w:proofErr w:type="spellStart"/>
              <w:r>
                <w:t>atas</w:t>
              </w:r>
              <w:proofErr w:type="spellEnd"/>
              <w:r>
                <w:t xml:space="preserve"> </w:t>
              </w:r>
              <w:proofErr w:type="spellStart"/>
              <w:r>
                <w:t>proyek</w:t>
              </w:r>
              <w:proofErr w:type="spellEnd"/>
              <w:r>
                <w:t xml:space="preserve"> yang </w:t>
              </w:r>
              <w:proofErr w:type="spellStart"/>
              <w:r>
                <w:t>direncanakan</w:t>
              </w:r>
              <w:proofErr w:type="spellEnd"/>
              <w:r>
                <w:t xml:space="preserve"> dan </w:t>
              </w:r>
              <w:proofErr w:type="spellStart"/>
              <w:r>
                <w:t>proyek</w:t>
              </w:r>
              <w:proofErr w:type="spellEnd"/>
              <w:r>
                <w:t xml:space="preserve"> yang </w:t>
              </w:r>
              <w:proofErr w:type="spellStart"/>
              <w:r>
                <w:t>telah</w:t>
              </w:r>
              <w:proofErr w:type="spellEnd"/>
              <w:r>
                <w:t xml:space="preserve"> </w:t>
              </w:r>
              <w:proofErr w:type="spellStart"/>
              <w:r>
                <w:t>dikerjakan</w:t>
              </w:r>
              <w:proofErr w:type="spellEnd"/>
              <w:r>
                <w:t xml:space="preserve"> agar </w:t>
              </w:r>
              <w:proofErr w:type="spellStart"/>
              <w:r>
                <w:t>dapat</w:t>
              </w:r>
              <w:proofErr w:type="spellEnd"/>
              <w:r>
                <w:t xml:space="preserve"> </w:t>
              </w:r>
              <w:proofErr w:type="spellStart"/>
              <w:r>
                <w:t>menjadi</w:t>
              </w:r>
              <w:proofErr w:type="spellEnd"/>
              <w:r>
                <w:t xml:space="preserve"> data yang </w:t>
              </w:r>
              <w:proofErr w:type="spellStart"/>
              <w:r>
                <w:t>dapat</w:t>
              </w:r>
              <w:proofErr w:type="spellEnd"/>
              <w:r>
                <w:t xml:space="preserve"> </w:t>
              </w:r>
              <w:proofErr w:type="spellStart"/>
              <w:r>
                <w:t>digunakan</w:t>
              </w:r>
              <w:proofErr w:type="spellEnd"/>
              <w:r>
                <w:t xml:space="preserve"> oleh PT </w:t>
              </w:r>
              <w:proofErr w:type="spellStart"/>
              <w:r>
                <w:t>Pembayaran</w:t>
              </w:r>
              <w:proofErr w:type="spellEnd"/>
              <w:r>
                <w:t xml:space="preserve"> Digital Indonesia.</w:t>
              </w:r>
            </w:ins>
          </w:p>
        </w:tc>
      </w:tr>
      <w:tr w:rsidR="005250D7" w:rsidRPr="003D30C5" w14:paraId="31AB323D" w14:textId="77777777" w:rsidTr="005250D7">
        <w:trPr>
          <w:ins w:id="3420" w:author="ilham.nur@office.ui.ac.id" w:date="2023-03-04T10:11:00Z"/>
        </w:trPr>
        <w:tc>
          <w:tcPr>
            <w:tcW w:w="376" w:type="pct"/>
            <w:shd w:val="clear" w:color="auto" w:fill="FFFFFF" w:themeFill="background1"/>
            <w:tcPrChange w:id="3421" w:author="ilham.nur@office.ui.ac.id" w:date="2023-03-04T10:12:00Z">
              <w:tcPr>
                <w:tcW w:w="390" w:type="pct"/>
                <w:shd w:val="clear" w:color="auto" w:fill="FFFFFF" w:themeFill="background1"/>
              </w:tcPr>
            </w:tcPrChange>
          </w:tcPr>
          <w:p w14:paraId="36873A2D" w14:textId="77777777" w:rsidR="005250D7" w:rsidRDefault="005250D7" w:rsidP="00463C7A">
            <w:pPr>
              <w:rPr>
                <w:ins w:id="3422" w:author="ilham.nur@office.ui.ac.id" w:date="2023-03-04T10:11:00Z"/>
              </w:rPr>
            </w:pPr>
            <w:ins w:id="3423" w:author="ilham.nur@office.ui.ac.id" w:date="2023-03-04T10:11:00Z">
              <w:r>
                <w:t>I.3</w:t>
              </w:r>
            </w:ins>
          </w:p>
        </w:tc>
        <w:tc>
          <w:tcPr>
            <w:tcW w:w="4624" w:type="pct"/>
            <w:shd w:val="clear" w:color="auto" w:fill="FFFFFF" w:themeFill="background1"/>
            <w:tcPrChange w:id="3424" w:author="ilham.nur@office.ui.ac.id" w:date="2023-03-04T10:12:00Z">
              <w:tcPr>
                <w:tcW w:w="4610" w:type="pct"/>
                <w:shd w:val="clear" w:color="auto" w:fill="FFFFFF" w:themeFill="background1"/>
              </w:tcPr>
            </w:tcPrChange>
          </w:tcPr>
          <w:p w14:paraId="7CCFA324" w14:textId="77777777" w:rsidR="005250D7" w:rsidRDefault="005250D7" w:rsidP="00463C7A">
            <w:pPr>
              <w:rPr>
                <w:ins w:id="3425" w:author="ilham.nur@office.ui.ac.id" w:date="2023-03-04T10:11:00Z"/>
                <w:i/>
                <w:iCs/>
              </w:rPr>
            </w:pPr>
            <w:ins w:id="3426" w:author="ilham.nur@office.ui.ac.id" w:date="2023-03-04T10:11:00Z">
              <w:r>
                <w:rPr>
                  <w:b/>
                  <w:bCs/>
                </w:rPr>
                <w:t xml:space="preserve">Nama: </w:t>
              </w:r>
              <w:r>
                <w:rPr>
                  <w:i/>
                  <w:iCs/>
                </w:rPr>
                <w:t>Input</w:t>
              </w:r>
            </w:ins>
          </w:p>
          <w:p w14:paraId="44B29144" w14:textId="77777777" w:rsidR="005250D7" w:rsidRDefault="005250D7" w:rsidP="00463C7A">
            <w:pPr>
              <w:rPr>
                <w:ins w:id="3427" w:author="ilham.nur@office.ui.ac.id" w:date="2023-03-04T10:11:00Z"/>
                <w:i/>
                <w:iCs/>
              </w:rPr>
            </w:pPr>
            <w:ins w:id="3428" w:author="ilham.nur@office.ui.ac.id" w:date="2023-03-04T10:11:00Z">
              <w:r w:rsidRPr="00463C7A">
                <w:rPr>
                  <w:b/>
                  <w:bCs/>
                </w:rPr>
                <w:t>Type:</w:t>
              </w:r>
              <w:r>
                <w:t xml:space="preserve"> </w:t>
              </w:r>
              <w:r>
                <w:rPr>
                  <w:i/>
                  <w:iCs/>
                </w:rPr>
                <w:t>Application Interface</w:t>
              </w:r>
            </w:ins>
          </w:p>
          <w:p w14:paraId="117BBAD8" w14:textId="77777777" w:rsidR="005250D7" w:rsidRDefault="005250D7" w:rsidP="00463C7A">
            <w:pPr>
              <w:rPr>
                <w:ins w:id="3429" w:author="ilham.nur@office.ui.ac.id" w:date="2023-03-04T10:11:00Z"/>
                <w:i/>
                <w:iCs/>
              </w:rPr>
            </w:pPr>
            <w:ins w:id="3430" w:author="ilham.nur@office.ui.ac.id" w:date="2023-03-04T10:11:00Z">
              <w:r>
                <w:rPr>
                  <w:noProof/>
                </w:rPr>
                <w:drawing>
                  <wp:inline distT="0" distB="0" distL="0" distR="0" wp14:anchorId="58039D27" wp14:editId="196F10D0">
                    <wp:extent cx="4838065" cy="649702"/>
                    <wp:effectExtent l="0" t="0" r="635" b="0"/>
                    <wp:docPr id="54" name="Picture 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low confidence"/>
                            <pic:cNvPicPr/>
                          </pic:nvPicPr>
                          <pic:blipFill>
                            <a:blip r:embed="rId94"/>
                            <a:stretch>
                              <a:fillRect/>
                            </a:stretch>
                          </pic:blipFill>
                          <pic:spPr>
                            <a:xfrm>
                              <a:off x="0" y="0"/>
                              <a:ext cx="4852372" cy="651623"/>
                            </a:xfrm>
                            <a:prstGeom prst="rect">
                              <a:avLst/>
                            </a:prstGeom>
                          </pic:spPr>
                        </pic:pic>
                      </a:graphicData>
                    </a:graphic>
                  </wp:inline>
                </w:drawing>
              </w:r>
            </w:ins>
          </w:p>
          <w:p w14:paraId="52BB9B7A" w14:textId="77777777" w:rsidR="005250D7" w:rsidRPr="00D76131" w:rsidRDefault="005250D7" w:rsidP="00463C7A">
            <w:pPr>
              <w:rPr>
                <w:ins w:id="3431" w:author="ilham.nur@office.ui.ac.id" w:date="2023-03-04T10:11:00Z"/>
              </w:rPr>
            </w:pPr>
            <w:proofErr w:type="spellStart"/>
            <w:ins w:id="3432" w:author="ilham.nur@office.ui.ac.id" w:date="2023-03-04T10:11:00Z">
              <w:r w:rsidRPr="00463C7A">
                <w:rPr>
                  <w:b/>
                  <w:bCs/>
                </w:rPr>
                <w:t>Detil</w:t>
              </w:r>
              <w:proofErr w:type="spellEnd"/>
              <w:r w:rsidRPr="00463C7A">
                <w:rPr>
                  <w:b/>
                  <w:bCs/>
                </w:rPr>
                <w:t>:</w:t>
              </w:r>
              <w:r>
                <w:rPr>
                  <w:b/>
                  <w:bCs/>
                </w:rPr>
                <w:t xml:space="preserve"> </w:t>
              </w:r>
              <w:r>
                <w:rPr>
                  <w:i/>
                  <w:iCs/>
                </w:rPr>
                <w:t xml:space="preserve">Input </w:t>
              </w:r>
              <w:proofErr w:type="spellStart"/>
              <w:r>
                <w:t>merupakan</w:t>
              </w:r>
              <w:proofErr w:type="spellEnd"/>
              <w:r>
                <w:t xml:space="preserve"> </w:t>
              </w:r>
              <w:proofErr w:type="spellStart"/>
              <w:r>
                <w:t>sebuah</w:t>
              </w:r>
              <w:proofErr w:type="spellEnd"/>
              <w:r>
                <w:t xml:space="preserve"> </w:t>
              </w:r>
              <w:proofErr w:type="spellStart"/>
              <w:r>
                <w:t>antar</w:t>
              </w:r>
              <w:proofErr w:type="spellEnd"/>
              <w:r>
                <w:t xml:space="preserve"> </w:t>
              </w:r>
              <w:proofErr w:type="spellStart"/>
              <w:r>
                <w:t>muka</w:t>
              </w:r>
              <w:proofErr w:type="spellEnd"/>
              <w:r>
                <w:t xml:space="preserve"> yang </w:t>
              </w:r>
              <w:proofErr w:type="spellStart"/>
              <w:r>
                <w:t>menjadi</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antar</w:t>
              </w:r>
              <w:proofErr w:type="spellEnd"/>
              <w:r>
                <w:t xml:space="preserve"> </w:t>
              </w:r>
              <w:proofErr w:type="spellStart"/>
              <w:r>
                <w:t>muka</w:t>
              </w:r>
              <w:proofErr w:type="spellEnd"/>
              <w:r>
                <w:t xml:space="preserve"> </w:t>
              </w:r>
              <w:r>
                <w:rPr>
                  <w:i/>
                  <w:iCs/>
                </w:rPr>
                <w:t xml:space="preserve">Web Apps </w:t>
              </w:r>
              <w:r>
                <w:t xml:space="preserve">SIMP. Ketika </w:t>
              </w:r>
              <w:r>
                <w:rPr>
                  <w:i/>
                  <w:iCs/>
                </w:rPr>
                <w:t xml:space="preserve">project planning </w:t>
              </w:r>
              <w:proofErr w:type="spellStart"/>
              <w:r>
                <w:t>telah</w:t>
              </w:r>
              <w:proofErr w:type="spellEnd"/>
              <w:r>
                <w:t xml:space="preserve"> selesai dilakukan </w:t>
              </w:r>
              <w:proofErr w:type="spellStart"/>
              <w:r>
                <w:t>maka</w:t>
              </w:r>
              <w:proofErr w:type="spellEnd"/>
              <w:r>
                <w:t xml:space="preserve"> </w:t>
              </w:r>
              <w:r>
                <w:rPr>
                  <w:i/>
                  <w:iCs/>
                </w:rPr>
                <w:t xml:space="preserve">planner </w:t>
              </w:r>
              <w:proofErr w:type="spellStart"/>
              <w:r>
                <w:t>akan</w:t>
              </w:r>
              <w:proofErr w:type="spellEnd"/>
              <w:r>
                <w:t xml:space="preserve"> </w:t>
              </w:r>
              <w:proofErr w:type="spellStart"/>
              <w:r>
                <w:t>melakukan</w:t>
              </w:r>
              <w:proofErr w:type="spellEnd"/>
              <w:r>
                <w:t xml:space="preserve"> </w:t>
              </w:r>
              <w:proofErr w:type="spellStart"/>
              <w:r>
                <w:t>pengisian</w:t>
              </w:r>
              <w:proofErr w:type="spellEnd"/>
              <w:r>
                <w:t xml:space="preserve"> data pada </w:t>
              </w:r>
              <w:r>
                <w:rPr>
                  <w:i/>
                  <w:iCs/>
                </w:rPr>
                <w:t xml:space="preserve">input </w:t>
              </w:r>
              <w:r>
                <w:t xml:space="preserve">dan </w:t>
              </w:r>
              <w:r>
                <w:rPr>
                  <w:i/>
                  <w:iCs/>
                </w:rPr>
                <w:t xml:space="preserve">receiver input </w:t>
              </w:r>
              <w:r>
                <w:t xml:space="preserve">yang </w:t>
              </w:r>
              <w:proofErr w:type="spellStart"/>
              <w:r>
                <w:t>berada</w:t>
              </w:r>
              <w:proofErr w:type="spellEnd"/>
              <w:r>
                <w:t xml:space="preserve"> pada SOAPSD dan SIMP untuk </w:t>
              </w:r>
              <w:proofErr w:type="spellStart"/>
              <w:r>
                <w:t>melakukan</w:t>
              </w:r>
              <w:proofErr w:type="spellEnd"/>
              <w:r>
                <w:t xml:space="preserve"> </w:t>
              </w:r>
              <w:proofErr w:type="spellStart"/>
              <w:r>
                <w:t>perencanaan</w:t>
              </w:r>
              <w:proofErr w:type="spellEnd"/>
              <w:r>
                <w:t xml:space="preserve"> yang </w:t>
              </w:r>
              <w:proofErr w:type="spellStart"/>
              <w:r>
                <w:t>lebih</w:t>
              </w:r>
              <w:proofErr w:type="spellEnd"/>
              <w:r>
                <w:t xml:space="preserve"> optimal.</w:t>
              </w:r>
            </w:ins>
          </w:p>
          <w:p w14:paraId="02487B34" w14:textId="77777777" w:rsidR="005250D7" w:rsidRPr="00463C7A" w:rsidRDefault="005250D7" w:rsidP="00463C7A">
            <w:pPr>
              <w:rPr>
                <w:ins w:id="3433" w:author="ilham.nur@office.ui.ac.id" w:date="2023-03-04T10:11:00Z"/>
                <w:i/>
                <w:iCs/>
              </w:rPr>
            </w:pPr>
            <w:proofErr w:type="spellStart"/>
            <w:ins w:id="3434" w:author="ilham.nur@office.ui.ac.id" w:date="2023-03-04T10:11:00Z">
              <w:r w:rsidRPr="00463C7A">
                <w:rPr>
                  <w:b/>
                  <w:bCs/>
                </w:rPr>
                <w:t>Dampak</w:t>
              </w:r>
              <w:proofErr w:type="spellEnd"/>
              <w:r w:rsidRPr="00463C7A">
                <w:rPr>
                  <w:b/>
                  <w:bCs/>
                </w:rPr>
                <w:t>:</w:t>
              </w:r>
              <w:r>
                <w:rPr>
                  <w:b/>
                  <w:bCs/>
                </w:rPr>
                <w:t xml:space="preserve"> </w:t>
              </w:r>
              <w:proofErr w:type="spellStart"/>
              <w:r>
                <w:t>Proyek</w:t>
              </w:r>
              <w:proofErr w:type="spellEnd"/>
              <w:r>
                <w:t xml:space="preserve"> yang </w:t>
              </w:r>
              <w:proofErr w:type="spellStart"/>
              <w:r>
                <w:t>telah</w:t>
              </w:r>
              <w:proofErr w:type="spellEnd"/>
              <w:r>
                <w:t xml:space="preserve"> </w:t>
              </w:r>
              <w:proofErr w:type="spellStart"/>
              <w:r>
                <w:t>direncanakan</w:t>
              </w:r>
              <w:proofErr w:type="spellEnd"/>
              <w:r>
                <w:t xml:space="preserve"> </w:t>
              </w:r>
              <w:proofErr w:type="spellStart"/>
              <w:r>
                <w:t>akan</w:t>
              </w:r>
              <w:proofErr w:type="spellEnd"/>
              <w:r>
                <w:t xml:space="preserve"> </w:t>
              </w:r>
              <w:proofErr w:type="spellStart"/>
              <w:r>
                <w:t>terdata</w:t>
              </w:r>
              <w:proofErr w:type="spellEnd"/>
              <w:r>
                <w:t xml:space="preserve"> pada SIMP </w:t>
              </w:r>
              <w:proofErr w:type="spellStart"/>
              <w:r>
                <w:t>ketika</w:t>
              </w:r>
              <w:proofErr w:type="spellEnd"/>
              <w:r>
                <w:t xml:space="preserve"> </w:t>
              </w:r>
              <w:r>
                <w:rPr>
                  <w:i/>
                  <w:iCs/>
                </w:rPr>
                <w:t xml:space="preserve">input </w:t>
              </w:r>
              <w:proofErr w:type="spellStart"/>
              <w:r>
                <w:t>menerima</w:t>
              </w:r>
              <w:proofErr w:type="spellEnd"/>
              <w:r>
                <w:t xml:space="preserve"> </w:t>
              </w:r>
              <w:r>
                <w:rPr>
                  <w:i/>
                  <w:iCs/>
                </w:rPr>
                <w:t>triggers.</w:t>
              </w:r>
            </w:ins>
          </w:p>
        </w:tc>
      </w:tr>
      <w:tr w:rsidR="005250D7" w:rsidRPr="003D30C5" w14:paraId="5E980C65" w14:textId="77777777" w:rsidTr="005250D7">
        <w:trPr>
          <w:ins w:id="3435" w:author="ilham.nur@office.ui.ac.id" w:date="2023-03-04T10:11:00Z"/>
        </w:trPr>
        <w:tc>
          <w:tcPr>
            <w:tcW w:w="376" w:type="pct"/>
            <w:shd w:val="clear" w:color="auto" w:fill="FFFFFF" w:themeFill="background1"/>
            <w:tcPrChange w:id="3436" w:author="ilham.nur@office.ui.ac.id" w:date="2023-03-04T10:12:00Z">
              <w:tcPr>
                <w:tcW w:w="390" w:type="pct"/>
                <w:shd w:val="clear" w:color="auto" w:fill="FFFFFF" w:themeFill="background1"/>
              </w:tcPr>
            </w:tcPrChange>
          </w:tcPr>
          <w:p w14:paraId="0FB3186B" w14:textId="77777777" w:rsidR="005250D7" w:rsidRDefault="005250D7" w:rsidP="00463C7A">
            <w:pPr>
              <w:rPr>
                <w:ins w:id="3437" w:author="ilham.nur@office.ui.ac.id" w:date="2023-03-04T10:11:00Z"/>
              </w:rPr>
            </w:pPr>
            <w:ins w:id="3438" w:author="ilham.nur@office.ui.ac.id" w:date="2023-03-04T10:11:00Z">
              <w:r>
                <w:t>I.4</w:t>
              </w:r>
            </w:ins>
          </w:p>
        </w:tc>
        <w:tc>
          <w:tcPr>
            <w:tcW w:w="4624" w:type="pct"/>
            <w:shd w:val="clear" w:color="auto" w:fill="FFFFFF" w:themeFill="background1"/>
            <w:tcPrChange w:id="3439" w:author="ilham.nur@office.ui.ac.id" w:date="2023-03-04T10:12:00Z">
              <w:tcPr>
                <w:tcW w:w="4610" w:type="pct"/>
                <w:shd w:val="clear" w:color="auto" w:fill="FFFFFF" w:themeFill="background1"/>
              </w:tcPr>
            </w:tcPrChange>
          </w:tcPr>
          <w:p w14:paraId="64BC8B93" w14:textId="77777777" w:rsidR="005250D7" w:rsidRDefault="005250D7" w:rsidP="00463C7A">
            <w:pPr>
              <w:rPr>
                <w:ins w:id="3440" w:author="ilham.nur@office.ui.ac.id" w:date="2023-03-04T10:11:00Z"/>
                <w:i/>
                <w:iCs/>
              </w:rPr>
            </w:pPr>
            <w:ins w:id="3441" w:author="ilham.nur@office.ui.ac.id" w:date="2023-03-04T10:11:00Z">
              <w:r>
                <w:rPr>
                  <w:b/>
                  <w:bCs/>
                </w:rPr>
                <w:t xml:space="preserve">Nama: </w:t>
              </w:r>
              <w:r>
                <w:rPr>
                  <w:i/>
                  <w:iCs/>
                </w:rPr>
                <w:t>Update</w:t>
              </w:r>
            </w:ins>
          </w:p>
          <w:p w14:paraId="304363EA" w14:textId="77777777" w:rsidR="005250D7" w:rsidRDefault="005250D7" w:rsidP="00463C7A">
            <w:pPr>
              <w:rPr>
                <w:ins w:id="3442" w:author="ilham.nur@office.ui.ac.id" w:date="2023-03-04T10:11:00Z"/>
                <w:i/>
                <w:iCs/>
              </w:rPr>
            </w:pPr>
            <w:ins w:id="3443" w:author="ilham.nur@office.ui.ac.id" w:date="2023-03-04T10:11:00Z">
              <w:r w:rsidRPr="00463C7A">
                <w:rPr>
                  <w:b/>
                  <w:bCs/>
                </w:rPr>
                <w:t>Type:</w:t>
              </w:r>
              <w:r>
                <w:t xml:space="preserve"> </w:t>
              </w:r>
              <w:r>
                <w:rPr>
                  <w:i/>
                  <w:iCs/>
                </w:rPr>
                <w:t>Application Interface</w:t>
              </w:r>
            </w:ins>
          </w:p>
          <w:p w14:paraId="245CD5DC" w14:textId="77777777" w:rsidR="005250D7" w:rsidRPr="00463C7A" w:rsidRDefault="005250D7" w:rsidP="00463C7A">
            <w:pPr>
              <w:rPr>
                <w:ins w:id="3444" w:author="ilham.nur@office.ui.ac.id" w:date="2023-03-04T10:11:00Z"/>
              </w:rPr>
            </w:pPr>
            <w:ins w:id="3445" w:author="ilham.nur@office.ui.ac.id" w:date="2023-03-04T10:11:00Z">
              <w:r>
                <w:rPr>
                  <w:noProof/>
                </w:rPr>
                <w:drawing>
                  <wp:inline distT="0" distB="0" distL="0" distR="0" wp14:anchorId="1FFD4DA9" wp14:editId="54E4C7C3">
                    <wp:extent cx="4838131" cy="57916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60495" cy="581842"/>
                            </a:xfrm>
                            <a:prstGeom prst="rect">
                              <a:avLst/>
                            </a:prstGeom>
                          </pic:spPr>
                        </pic:pic>
                      </a:graphicData>
                    </a:graphic>
                  </wp:inline>
                </w:drawing>
              </w:r>
            </w:ins>
          </w:p>
          <w:p w14:paraId="18852833" w14:textId="77777777" w:rsidR="005250D7" w:rsidRPr="00463C7A" w:rsidRDefault="005250D7" w:rsidP="00463C7A">
            <w:pPr>
              <w:rPr>
                <w:ins w:id="3446" w:author="ilham.nur@office.ui.ac.id" w:date="2023-03-04T10:11:00Z"/>
                <w:i/>
                <w:iCs/>
              </w:rPr>
            </w:pPr>
            <w:proofErr w:type="spellStart"/>
            <w:ins w:id="3447" w:author="ilham.nur@office.ui.ac.id" w:date="2023-03-04T10:11:00Z">
              <w:r w:rsidRPr="00463C7A">
                <w:rPr>
                  <w:b/>
                  <w:bCs/>
                </w:rPr>
                <w:t>Detil</w:t>
              </w:r>
              <w:proofErr w:type="spellEnd"/>
              <w:r w:rsidRPr="00463C7A">
                <w:rPr>
                  <w:b/>
                  <w:bCs/>
                </w:rPr>
                <w:t>:</w:t>
              </w:r>
              <w:r>
                <w:rPr>
                  <w:b/>
                  <w:bCs/>
                </w:rPr>
                <w:t xml:space="preserve"> </w:t>
              </w:r>
              <w:r w:rsidRPr="00463C7A">
                <w:rPr>
                  <w:i/>
                  <w:iCs/>
                </w:rPr>
                <w:t>Update</w:t>
              </w:r>
              <w:r>
                <w:rPr>
                  <w:i/>
                  <w:iCs/>
                </w:rPr>
                <w:t xml:space="preserve"> </w:t>
              </w:r>
              <w:proofErr w:type="spellStart"/>
              <w:r>
                <w:t>merupakan</w:t>
              </w:r>
              <w:proofErr w:type="spellEnd"/>
              <w:r>
                <w:t xml:space="preserve"> </w:t>
              </w:r>
              <w:proofErr w:type="spellStart"/>
              <w:r>
                <w:t>sebuah</w:t>
              </w:r>
              <w:proofErr w:type="spellEnd"/>
              <w:r>
                <w:t xml:space="preserve"> </w:t>
              </w:r>
              <w:r>
                <w:rPr>
                  <w:i/>
                  <w:iCs/>
                </w:rPr>
                <w:t xml:space="preserve">interface </w:t>
              </w:r>
              <w:r>
                <w:t xml:space="preserve">yang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Web apps SIMP yang </w:t>
              </w:r>
              <w:proofErr w:type="spellStart"/>
              <w:r>
                <w:t>berfungsi</w:t>
              </w:r>
              <w:proofErr w:type="spellEnd"/>
              <w:r>
                <w:t xml:space="preserve"> untuk </w:t>
              </w:r>
              <w:proofErr w:type="spellStart"/>
              <w:r>
                <w:t>menerima</w:t>
              </w:r>
              <w:proofErr w:type="spellEnd"/>
              <w:r>
                <w:t xml:space="preserve"> </w:t>
              </w:r>
              <w:proofErr w:type="spellStart"/>
              <w:r>
                <w:t>respon</w:t>
              </w:r>
              <w:proofErr w:type="spellEnd"/>
              <w:r>
                <w:t xml:space="preserve"> </w:t>
              </w:r>
              <w:r w:rsidRPr="00463C7A">
                <w:rPr>
                  <w:i/>
                  <w:iCs/>
                </w:rPr>
                <w:t>update</w:t>
              </w:r>
              <w:r>
                <w:rPr>
                  <w:i/>
                  <w:iCs/>
                </w:rPr>
                <w:t xml:space="preserve"> </w:t>
              </w:r>
              <w:proofErr w:type="spellStart"/>
              <w:r>
                <w:t>dari</w:t>
              </w:r>
              <w:proofErr w:type="spellEnd"/>
              <w:r>
                <w:t xml:space="preserve"> proses </w:t>
              </w:r>
              <w:proofErr w:type="spellStart"/>
              <w:r>
                <w:t>bisnis</w:t>
              </w:r>
              <w:proofErr w:type="spellEnd"/>
              <w:r>
                <w:t xml:space="preserve"> </w:t>
              </w:r>
              <w:r>
                <w:rPr>
                  <w:i/>
                  <w:iCs/>
                </w:rPr>
                <w:t xml:space="preserve">project executing </w:t>
              </w:r>
              <w:r>
                <w:t xml:space="preserve">untuk </w:t>
              </w:r>
              <w:proofErr w:type="spellStart"/>
              <w:r>
                <w:t>kemudian</w:t>
              </w:r>
              <w:proofErr w:type="spellEnd"/>
              <w:r>
                <w:t xml:space="preserve"> </w:t>
              </w:r>
              <w:proofErr w:type="spellStart"/>
              <w:r>
                <w:t>dapat</w:t>
              </w:r>
              <w:proofErr w:type="spellEnd"/>
              <w:r>
                <w:t xml:space="preserve"> </w:t>
              </w:r>
              <w:proofErr w:type="spellStart"/>
              <w:r>
                <w:t>menjalankan</w:t>
              </w:r>
              <w:proofErr w:type="spellEnd"/>
              <w:r>
                <w:t xml:space="preserve"> </w:t>
              </w:r>
              <w:proofErr w:type="spellStart"/>
              <w:r>
                <w:t>sebuah</w:t>
              </w:r>
              <w:proofErr w:type="spellEnd"/>
              <w:r>
                <w:t xml:space="preserve"> </w:t>
              </w:r>
              <w:r>
                <w:rPr>
                  <w:i/>
                  <w:iCs/>
                </w:rPr>
                <w:t>application event Project Update</w:t>
              </w:r>
            </w:ins>
          </w:p>
          <w:p w14:paraId="4763E6BF" w14:textId="77777777" w:rsidR="005250D7" w:rsidRPr="00463C7A" w:rsidRDefault="005250D7" w:rsidP="00463C7A">
            <w:pPr>
              <w:rPr>
                <w:ins w:id="3448" w:author="ilham.nur@office.ui.ac.id" w:date="2023-03-04T10:11:00Z"/>
              </w:rPr>
            </w:pPr>
            <w:proofErr w:type="spellStart"/>
            <w:ins w:id="3449" w:author="ilham.nur@office.ui.ac.id" w:date="2023-03-04T10:11:00Z">
              <w:r w:rsidRPr="00463C7A">
                <w:rPr>
                  <w:b/>
                  <w:bCs/>
                </w:rPr>
                <w:t>Dampak</w:t>
              </w:r>
              <w:proofErr w:type="spellEnd"/>
              <w:r w:rsidRPr="00463C7A">
                <w:rPr>
                  <w:b/>
                  <w:bCs/>
                </w:rPr>
                <w:t>:</w:t>
              </w:r>
              <w:r>
                <w:rPr>
                  <w:b/>
                  <w:bCs/>
                </w:rPr>
                <w:t xml:space="preserve"> </w:t>
              </w:r>
              <w:proofErr w:type="spellStart"/>
              <w:r>
                <w:t>Pekerjaan</w:t>
              </w:r>
              <w:proofErr w:type="spellEnd"/>
              <w:r>
                <w:t xml:space="preserve"> yang </w:t>
              </w:r>
              <w:proofErr w:type="spellStart"/>
              <w:r>
                <w:t>telah</w:t>
              </w:r>
              <w:proofErr w:type="spellEnd"/>
              <w:r>
                <w:t xml:space="preserve"> </w:t>
              </w:r>
              <w:proofErr w:type="spellStart"/>
              <w:r>
                <w:t>diselesaikan</w:t>
              </w:r>
              <w:proofErr w:type="spellEnd"/>
              <w:r>
                <w:t xml:space="preserve"> oleh </w:t>
              </w:r>
              <w:proofErr w:type="spellStart"/>
              <w:r>
                <w:t>eksekutor</w:t>
              </w:r>
              <w:proofErr w:type="spellEnd"/>
              <w:r>
                <w:t xml:space="preserve"> </w:t>
              </w:r>
              <w:proofErr w:type="spellStart"/>
              <w:r>
                <w:t>dapat</w:t>
              </w:r>
              <w:proofErr w:type="spellEnd"/>
              <w:r>
                <w:t xml:space="preserve"> </w:t>
              </w:r>
              <w:proofErr w:type="spellStart"/>
              <w:r>
                <w:t>tercatat</w:t>
              </w:r>
              <w:proofErr w:type="spellEnd"/>
              <w:r>
                <w:t xml:space="preserve"> </w:t>
              </w:r>
              <w:proofErr w:type="spellStart"/>
              <w:r>
                <w:t>dalam</w:t>
              </w:r>
              <w:proofErr w:type="spellEnd"/>
              <w:r>
                <w:t xml:space="preserve"> SIMP </w:t>
              </w:r>
              <w:proofErr w:type="spellStart"/>
              <w:r>
                <w:t>sebagai</w:t>
              </w:r>
              <w:proofErr w:type="spellEnd"/>
              <w:r>
                <w:t xml:space="preserve"> </w:t>
              </w:r>
              <w:proofErr w:type="spellStart"/>
              <w:r>
                <w:t>pekerjaan</w:t>
              </w:r>
              <w:proofErr w:type="spellEnd"/>
              <w:r>
                <w:t xml:space="preserve"> yang </w:t>
              </w:r>
              <w:proofErr w:type="spellStart"/>
              <w:r>
                <w:t>telah</w:t>
              </w:r>
              <w:proofErr w:type="spellEnd"/>
              <w:r>
                <w:t xml:space="preserve"> </w:t>
              </w:r>
              <w:proofErr w:type="spellStart"/>
              <w:r>
                <w:t>dikerjakan</w:t>
              </w:r>
              <w:proofErr w:type="spellEnd"/>
              <w:r>
                <w:t>.</w:t>
              </w:r>
            </w:ins>
          </w:p>
        </w:tc>
      </w:tr>
      <w:tr w:rsidR="005250D7" w:rsidRPr="003D30C5" w14:paraId="28DD46DC" w14:textId="77777777" w:rsidTr="005250D7">
        <w:trPr>
          <w:ins w:id="3450" w:author="ilham.nur@office.ui.ac.id" w:date="2023-03-04T10:11:00Z"/>
        </w:trPr>
        <w:tc>
          <w:tcPr>
            <w:tcW w:w="376" w:type="pct"/>
            <w:shd w:val="clear" w:color="auto" w:fill="FFFFFF" w:themeFill="background1"/>
            <w:tcPrChange w:id="3451" w:author="ilham.nur@office.ui.ac.id" w:date="2023-03-04T10:12:00Z">
              <w:tcPr>
                <w:tcW w:w="390" w:type="pct"/>
                <w:shd w:val="clear" w:color="auto" w:fill="FFFFFF" w:themeFill="background1"/>
              </w:tcPr>
            </w:tcPrChange>
          </w:tcPr>
          <w:p w14:paraId="0A2064D3" w14:textId="77777777" w:rsidR="005250D7" w:rsidRDefault="005250D7" w:rsidP="00463C7A">
            <w:pPr>
              <w:rPr>
                <w:ins w:id="3452" w:author="ilham.nur@office.ui.ac.id" w:date="2023-03-04T10:11:00Z"/>
              </w:rPr>
            </w:pPr>
            <w:ins w:id="3453" w:author="ilham.nur@office.ui.ac.id" w:date="2023-03-04T10:11:00Z">
              <w:r>
                <w:t>I.5</w:t>
              </w:r>
            </w:ins>
          </w:p>
        </w:tc>
        <w:tc>
          <w:tcPr>
            <w:tcW w:w="4624" w:type="pct"/>
            <w:shd w:val="clear" w:color="auto" w:fill="FFFFFF" w:themeFill="background1"/>
            <w:tcPrChange w:id="3454" w:author="ilham.nur@office.ui.ac.id" w:date="2023-03-04T10:12:00Z">
              <w:tcPr>
                <w:tcW w:w="4610" w:type="pct"/>
                <w:shd w:val="clear" w:color="auto" w:fill="FFFFFF" w:themeFill="background1"/>
              </w:tcPr>
            </w:tcPrChange>
          </w:tcPr>
          <w:p w14:paraId="17C895DF" w14:textId="77777777" w:rsidR="005250D7" w:rsidRPr="00463C7A" w:rsidRDefault="005250D7" w:rsidP="00463C7A">
            <w:pPr>
              <w:rPr>
                <w:ins w:id="3455" w:author="ilham.nur@office.ui.ac.id" w:date="2023-03-04T10:11:00Z"/>
              </w:rPr>
            </w:pPr>
            <w:ins w:id="3456" w:author="ilham.nur@office.ui.ac.id" w:date="2023-03-04T10:11:00Z">
              <w:r>
                <w:rPr>
                  <w:b/>
                  <w:bCs/>
                </w:rPr>
                <w:t xml:space="preserve">Nama: </w:t>
              </w:r>
              <w:r w:rsidRPr="00463C7A">
                <w:rPr>
                  <w:i/>
                  <w:iCs/>
                </w:rPr>
                <w:t>Receiver</w:t>
              </w:r>
              <w:r>
                <w:rPr>
                  <w:b/>
                  <w:bCs/>
                  <w:i/>
                  <w:iCs/>
                </w:rPr>
                <w:t xml:space="preserve"> </w:t>
              </w:r>
              <w:r>
                <w:rPr>
                  <w:i/>
                  <w:iCs/>
                </w:rPr>
                <w:t xml:space="preserve">Input </w:t>
              </w:r>
              <w:r>
                <w:t>(RI)</w:t>
              </w:r>
            </w:ins>
          </w:p>
          <w:p w14:paraId="052A4DBA" w14:textId="77777777" w:rsidR="005250D7" w:rsidRDefault="005250D7" w:rsidP="00463C7A">
            <w:pPr>
              <w:rPr>
                <w:ins w:id="3457" w:author="ilham.nur@office.ui.ac.id" w:date="2023-03-04T10:11:00Z"/>
                <w:i/>
                <w:iCs/>
              </w:rPr>
            </w:pPr>
            <w:ins w:id="3458" w:author="ilham.nur@office.ui.ac.id" w:date="2023-03-04T10:11:00Z">
              <w:r w:rsidRPr="00463C7A">
                <w:rPr>
                  <w:b/>
                  <w:bCs/>
                </w:rPr>
                <w:lastRenderedPageBreak/>
                <w:t>Type:</w:t>
              </w:r>
              <w:r>
                <w:t xml:space="preserve"> </w:t>
              </w:r>
              <w:r>
                <w:rPr>
                  <w:i/>
                  <w:iCs/>
                </w:rPr>
                <w:t>Application Interface</w:t>
              </w:r>
            </w:ins>
          </w:p>
          <w:p w14:paraId="42F49783" w14:textId="77777777" w:rsidR="005250D7" w:rsidRPr="00463C7A" w:rsidRDefault="005250D7" w:rsidP="00463C7A">
            <w:pPr>
              <w:rPr>
                <w:ins w:id="3459" w:author="ilham.nur@office.ui.ac.id" w:date="2023-03-04T10:11:00Z"/>
              </w:rPr>
            </w:pPr>
            <w:ins w:id="3460" w:author="ilham.nur@office.ui.ac.id" w:date="2023-03-04T10:11:00Z">
              <w:r>
                <w:rPr>
                  <w:noProof/>
                </w:rPr>
                <w:drawing>
                  <wp:inline distT="0" distB="0" distL="0" distR="0" wp14:anchorId="30C7D23C" wp14:editId="67D079A0">
                    <wp:extent cx="4756150" cy="587807"/>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03705" cy="593684"/>
                            </a:xfrm>
                            <a:prstGeom prst="rect">
                              <a:avLst/>
                            </a:prstGeom>
                          </pic:spPr>
                        </pic:pic>
                      </a:graphicData>
                    </a:graphic>
                  </wp:inline>
                </w:drawing>
              </w:r>
            </w:ins>
          </w:p>
          <w:p w14:paraId="3C65463F" w14:textId="77777777" w:rsidR="005250D7" w:rsidRPr="00DC3BCE" w:rsidRDefault="005250D7" w:rsidP="00463C7A">
            <w:pPr>
              <w:rPr>
                <w:ins w:id="3461" w:author="ilham.nur@office.ui.ac.id" w:date="2023-03-04T10:11:00Z"/>
              </w:rPr>
            </w:pPr>
            <w:proofErr w:type="spellStart"/>
            <w:ins w:id="3462" w:author="ilham.nur@office.ui.ac.id" w:date="2023-03-04T10:11:00Z">
              <w:r w:rsidRPr="00463C7A">
                <w:rPr>
                  <w:b/>
                  <w:bCs/>
                </w:rPr>
                <w:t>Detil</w:t>
              </w:r>
              <w:proofErr w:type="spellEnd"/>
              <w:r w:rsidRPr="00463C7A">
                <w:rPr>
                  <w:b/>
                  <w:bCs/>
                </w:rPr>
                <w:t>:</w:t>
              </w:r>
              <w:r>
                <w:rPr>
                  <w:b/>
                  <w:bCs/>
                </w:rPr>
                <w:t xml:space="preserve"> </w:t>
              </w:r>
              <w:r>
                <w:t xml:space="preserve">RI </w:t>
              </w:r>
              <w:proofErr w:type="spellStart"/>
              <w:r>
                <w:t>merupakan</w:t>
              </w:r>
              <w:proofErr w:type="spellEnd"/>
              <w:r>
                <w:t xml:space="preserve"> </w:t>
              </w:r>
              <w:proofErr w:type="spellStart"/>
              <w:r>
                <w:t>sebuah</w:t>
              </w:r>
              <w:proofErr w:type="spellEnd"/>
              <w:r>
                <w:t xml:space="preserve"> </w:t>
              </w:r>
              <w:r>
                <w:rPr>
                  <w:i/>
                  <w:iCs/>
                </w:rPr>
                <w:t xml:space="preserve">interface </w:t>
              </w:r>
              <w:r>
                <w:t xml:space="preserve">yang </w:t>
              </w:r>
              <w:proofErr w:type="spellStart"/>
              <w:r>
                <w:t>menjadi</w:t>
              </w:r>
              <w:proofErr w:type="spellEnd"/>
              <w:r>
                <w:t xml:space="preserve"> </w:t>
              </w:r>
              <w:proofErr w:type="spellStart"/>
              <w:r>
                <w:t>masukan</w:t>
              </w:r>
              <w:proofErr w:type="spellEnd"/>
              <w:r>
                <w:t xml:space="preserve"> </w:t>
              </w:r>
              <w:proofErr w:type="spellStart"/>
              <w:r>
                <w:t>dari</w:t>
              </w:r>
              <w:proofErr w:type="spellEnd"/>
              <w:r>
                <w:t xml:space="preserve"> SOAPSD, di mana </w:t>
              </w:r>
              <w:proofErr w:type="spellStart"/>
              <w:r>
                <w:t>respons</w:t>
              </w:r>
              <w:proofErr w:type="spellEnd"/>
              <w:r>
                <w:t xml:space="preserve"> </w:t>
              </w:r>
              <w:proofErr w:type="spellStart"/>
              <w:r>
                <w:t>akan</w:t>
              </w:r>
              <w:proofErr w:type="spellEnd"/>
              <w:r>
                <w:t xml:space="preserve"> </w:t>
              </w:r>
              <w:proofErr w:type="spellStart"/>
              <w:r>
                <w:t>diteruskan</w:t>
              </w:r>
              <w:proofErr w:type="spellEnd"/>
              <w:r>
                <w:t xml:space="preserve"> </w:t>
              </w:r>
              <w:proofErr w:type="spellStart"/>
              <w:r>
                <w:t>kedalam</w:t>
              </w:r>
              <w:proofErr w:type="spellEnd"/>
              <w:r>
                <w:t xml:space="preserve"> </w:t>
              </w:r>
              <w:r>
                <w:rPr>
                  <w:i/>
                  <w:iCs/>
                </w:rPr>
                <w:t xml:space="preserve">application service </w:t>
              </w:r>
              <w:proofErr w:type="spellStart"/>
              <w:r>
                <w:t>sistem</w:t>
              </w:r>
              <w:proofErr w:type="spellEnd"/>
              <w:r>
                <w:t xml:space="preserve"> </w:t>
              </w:r>
              <w:proofErr w:type="spellStart"/>
              <w:r>
                <w:t>identifikasi</w:t>
              </w:r>
              <w:proofErr w:type="spellEnd"/>
              <w:r>
                <w:t xml:space="preserve"> </w:t>
              </w:r>
              <w:proofErr w:type="spellStart"/>
              <w:r>
                <w:t>berbasis</w:t>
              </w:r>
              <w:proofErr w:type="spellEnd"/>
              <w:r>
                <w:t xml:space="preserve"> </w:t>
              </w:r>
              <w:r w:rsidRPr="00463C7A">
                <w:rPr>
                  <w:i/>
                  <w:iCs/>
                </w:rPr>
                <w:t>random forest</w:t>
              </w:r>
              <w:r>
                <w:rPr>
                  <w:i/>
                  <w:iCs/>
                </w:rPr>
                <w:t xml:space="preserve">. Client device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w:t>
              </w:r>
              <w:proofErr w:type="spellStart"/>
              <w:r>
                <w:t>milik</w:t>
              </w:r>
              <w:proofErr w:type="spellEnd"/>
              <w:r>
                <w:t xml:space="preserve"> </w:t>
              </w:r>
              <w:r>
                <w:rPr>
                  <w:i/>
                  <w:iCs/>
                </w:rPr>
                <w:t xml:space="preserve">planner </w:t>
              </w:r>
              <w:proofErr w:type="spellStart"/>
              <w:r>
                <w:t>akan</w:t>
              </w:r>
              <w:proofErr w:type="spellEnd"/>
              <w:r>
                <w:t xml:space="preserve"> </w:t>
              </w:r>
              <w:proofErr w:type="spellStart"/>
              <w:r>
                <w:t>melakukan</w:t>
              </w:r>
              <w:proofErr w:type="spellEnd"/>
              <w:r>
                <w:t xml:space="preserve"> </w:t>
              </w:r>
              <w:proofErr w:type="spellStart"/>
              <w:r>
                <w:t>realisasi</w:t>
              </w:r>
              <w:proofErr w:type="spellEnd"/>
              <w:r>
                <w:t xml:space="preserve"> </w:t>
              </w:r>
              <w:proofErr w:type="spellStart"/>
              <w:r>
                <w:t>atas</w:t>
              </w:r>
              <w:proofErr w:type="spellEnd"/>
              <w:r>
                <w:t xml:space="preserve"> </w:t>
              </w:r>
              <w:proofErr w:type="spellStart"/>
              <w:r>
                <w:t>fungsi</w:t>
              </w:r>
              <w:proofErr w:type="spellEnd"/>
              <w:r>
                <w:t xml:space="preserve"> RI.</w:t>
              </w:r>
            </w:ins>
          </w:p>
          <w:p w14:paraId="1444A792" w14:textId="77777777" w:rsidR="005250D7" w:rsidRPr="00463C7A" w:rsidRDefault="005250D7" w:rsidP="00463C7A">
            <w:pPr>
              <w:rPr>
                <w:ins w:id="3463" w:author="ilham.nur@office.ui.ac.id" w:date="2023-03-04T10:11:00Z"/>
                <w:i/>
                <w:iCs/>
              </w:rPr>
            </w:pPr>
            <w:proofErr w:type="spellStart"/>
            <w:ins w:id="3464" w:author="ilham.nur@office.ui.ac.id" w:date="2023-03-04T10:11:00Z">
              <w:r w:rsidRPr="00463C7A">
                <w:rPr>
                  <w:b/>
                  <w:bCs/>
                </w:rPr>
                <w:t>Dampak</w:t>
              </w:r>
              <w:proofErr w:type="spellEnd"/>
              <w:r w:rsidRPr="00463C7A">
                <w:rPr>
                  <w:b/>
                  <w:bCs/>
                </w:rPr>
                <w:t>:</w:t>
              </w:r>
              <w:r>
                <w:rPr>
                  <w:b/>
                  <w:bCs/>
                </w:rPr>
                <w:t xml:space="preserve"> </w:t>
              </w:r>
              <w:proofErr w:type="spellStart"/>
              <w:r>
                <w:t>Rencana</w:t>
              </w:r>
              <w:proofErr w:type="spellEnd"/>
              <w:r>
                <w:t xml:space="preserve"> </w:t>
              </w:r>
              <w:proofErr w:type="spellStart"/>
              <w:r>
                <w:t>pekerjaan</w:t>
              </w:r>
              <w:proofErr w:type="spellEnd"/>
              <w:r>
                <w:t xml:space="preserve"> yang </w:t>
              </w:r>
              <w:proofErr w:type="spellStart"/>
              <w:r>
                <w:t>dimasukan</w:t>
              </w:r>
              <w:proofErr w:type="spellEnd"/>
              <w:r>
                <w:t xml:space="preserve"> oleh </w:t>
              </w:r>
              <w:r w:rsidRPr="00463C7A">
                <w:rPr>
                  <w:i/>
                  <w:iCs/>
                </w:rPr>
                <w:t>planner</w:t>
              </w:r>
              <w:r>
                <w:t xml:space="preserve"> </w:t>
              </w:r>
              <w:proofErr w:type="spellStart"/>
              <w:r>
                <w:t>dapat</w:t>
              </w:r>
              <w:proofErr w:type="spellEnd"/>
              <w:r>
                <w:t xml:space="preserve"> </w:t>
              </w:r>
              <w:proofErr w:type="spellStart"/>
              <w:r>
                <w:t>masuk</w:t>
              </w:r>
              <w:proofErr w:type="spellEnd"/>
              <w:r>
                <w:t xml:space="preserve"> dan </w:t>
              </w:r>
              <w:proofErr w:type="spellStart"/>
              <w:r>
                <w:t>diolah</w:t>
              </w:r>
              <w:proofErr w:type="spellEnd"/>
              <w:r>
                <w:t xml:space="preserve"> pada </w:t>
              </w:r>
              <w:proofErr w:type="spellStart"/>
              <w:r>
                <w:t>Sistem</w:t>
              </w:r>
              <w:proofErr w:type="spellEnd"/>
              <w:r>
                <w:t xml:space="preserve"> </w:t>
              </w:r>
              <w:proofErr w:type="spellStart"/>
              <w:r>
                <w:t>identifikasi</w:t>
              </w:r>
              <w:proofErr w:type="spellEnd"/>
              <w:r>
                <w:t xml:space="preserve"> </w:t>
              </w:r>
              <w:proofErr w:type="spellStart"/>
              <w:r>
                <w:t>berbasis</w:t>
              </w:r>
              <w:proofErr w:type="spellEnd"/>
              <w:r>
                <w:t xml:space="preserve"> </w:t>
              </w:r>
              <w:r>
                <w:rPr>
                  <w:i/>
                  <w:iCs/>
                </w:rPr>
                <w:t>random forest.</w:t>
              </w:r>
            </w:ins>
          </w:p>
        </w:tc>
      </w:tr>
      <w:tr w:rsidR="005250D7" w:rsidRPr="003D30C5" w14:paraId="2348F21B" w14:textId="77777777" w:rsidTr="005250D7">
        <w:trPr>
          <w:ins w:id="3465" w:author="ilham.nur@office.ui.ac.id" w:date="2023-03-04T10:11:00Z"/>
        </w:trPr>
        <w:tc>
          <w:tcPr>
            <w:tcW w:w="376" w:type="pct"/>
            <w:shd w:val="clear" w:color="auto" w:fill="FFFFFF" w:themeFill="background1"/>
            <w:tcPrChange w:id="3466" w:author="ilham.nur@office.ui.ac.id" w:date="2023-03-04T10:12:00Z">
              <w:tcPr>
                <w:tcW w:w="390" w:type="pct"/>
                <w:shd w:val="clear" w:color="auto" w:fill="FFFFFF" w:themeFill="background1"/>
              </w:tcPr>
            </w:tcPrChange>
          </w:tcPr>
          <w:p w14:paraId="4BF42FF3" w14:textId="77777777" w:rsidR="005250D7" w:rsidRDefault="005250D7" w:rsidP="00463C7A">
            <w:pPr>
              <w:rPr>
                <w:ins w:id="3467" w:author="ilham.nur@office.ui.ac.id" w:date="2023-03-04T10:11:00Z"/>
              </w:rPr>
            </w:pPr>
            <w:ins w:id="3468" w:author="ilham.nur@office.ui.ac.id" w:date="2023-03-04T10:11:00Z">
              <w:r>
                <w:lastRenderedPageBreak/>
                <w:t>E.1</w:t>
              </w:r>
            </w:ins>
          </w:p>
        </w:tc>
        <w:tc>
          <w:tcPr>
            <w:tcW w:w="4624" w:type="pct"/>
            <w:shd w:val="clear" w:color="auto" w:fill="FFFFFF" w:themeFill="background1"/>
            <w:tcPrChange w:id="3469" w:author="ilham.nur@office.ui.ac.id" w:date="2023-03-04T10:12:00Z">
              <w:tcPr>
                <w:tcW w:w="4610" w:type="pct"/>
                <w:shd w:val="clear" w:color="auto" w:fill="FFFFFF" w:themeFill="background1"/>
              </w:tcPr>
            </w:tcPrChange>
          </w:tcPr>
          <w:p w14:paraId="71E068CC" w14:textId="77777777" w:rsidR="005250D7" w:rsidRPr="00DA0648" w:rsidRDefault="005250D7" w:rsidP="00463C7A">
            <w:pPr>
              <w:rPr>
                <w:ins w:id="3470" w:author="ilham.nur@office.ui.ac.id" w:date="2023-03-04T10:11:00Z"/>
                <w:i/>
                <w:iCs/>
              </w:rPr>
            </w:pPr>
            <w:ins w:id="3471" w:author="ilham.nur@office.ui.ac.id" w:date="2023-03-04T10:11:00Z">
              <w:r>
                <w:rPr>
                  <w:b/>
                  <w:bCs/>
                </w:rPr>
                <w:t xml:space="preserve">Nama: </w:t>
              </w:r>
              <w:r>
                <w:rPr>
                  <w:i/>
                  <w:iCs/>
                </w:rPr>
                <w:t>Milestone creation</w:t>
              </w:r>
            </w:ins>
          </w:p>
          <w:p w14:paraId="49214D0D" w14:textId="77777777" w:rsidR="005250D7" w:rsidRDefault="005250D7" w:rsidP="00463C7A">
            <w:pPr>
              <w:rPr>
                <w:ins w:id="3472" w:author="ilham.nur@office.ui.ac.id" w:date="2023-03-04T10:11:00Z"/>
                <w:i/>
                <w:iCs/>
              </w:rPr>
            </w:pPr>
            <w:ins w:id="3473" w:author="ilham.nur@office.ui.ac.id" w:date="2023-03-04T10:11:00Z">
              <w:r w:rsidRPr="0033033B">
                <w:rPr>
                  <w:b/>
                  <w:bCs/>
                </w:rPr>
                <w:t>Type:</w:t>
              </w:r>
              <w:r>
                <w:t xml:space="preserve"> </w:t>
              </w:r>
              <w:r>
                <w:rPr>
                  <w:i/>
                  <w:iCs/>
                </w:rPr>
                <w:t>Application Event</w:t>
              </w:r>
            </w:ins>
          </w:p>
          <w:p w14:paraId="1D95B7C7" w14:textId="77777777" w:rsidR="005250D7" w:rsidRPr="0033033B" w:rsidRDefault="005250D7" w:rsidP="00463C7A">
            <w:pPr>
              <w:rPr>
                <w:ins w:id="3474" w:author="ilham.nur@office.ui.ac.id" w:date="2023-03-04T10:11:00Z"/>
              </w:rPr>
            </w:pPr>
            <w:ins w:id="3475" w:author="ilham.nur@office.ui.ac.id" w:date="2023-03-04T10:11:00Z">
              <w:r>
                <w:rPr>
                  <w:noProof/>
                </w:rPr>
                <w:drawing>
                  <wp:inline distT="0" distB="0" distL="0" distR="0" wp14:anchorId="2FDE080B" wp14:editId="43D6DDA5">
                    <wp:extent cx="4756150" cy="607942"/>
                    <wp:effectExtent l="0" t="0" r="6350" b="1905"/>
                    <wp:docPr id="67" name="Picture 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with medium confidence"/>
                            <pic:cNvPicPr/>
                          </pic:nvPicPr>
                          <pic:blipFill>
                            <a:blip r:embed="rId97"/>
                            <a:stretch>
                              <a:fillRect/>
                            </a:stretch>
                          </pic:blipFill>
                          <pic:spPr>
                            <a:xfrm>
                              <a:off x="0" y="0"/>
                              <a:ext cx="4774206" cy="610250"/>
                            </a:xfrm>
                            <a:prstGeom prst="rect">
                              <a:avLst/>
                            </a:prstGeom>
                          </pic:spPr>
                        </pic:pic>
                      </a:graphicData>
                    </a:graphic>
                  </wp:inline>
                </w:drawing>
              </w:r>
            </w:ins>
          </w:p>
          <w:p w14:paraId="13B80EC9" w14:textId="77777777" w:rsidR="005250D7" w:rsidRPr="00463C7A" w:rsidRDefault="005250D7" w:rsidP="00463C7A">
            <w:pPr>
              <w:rPr>
                <w:ins w:id="3476" w:author="ilham.nur@office.ui.ac.id" w:date="2023-03-04T10:11:00Z"/>
                <w:i/>
                <w:iCs/>
              </w:rPr>
            </w:pPr>
            <w:proofErr w:type="spellStart"/>
            <w:ins w:id="3477" w:author="ilham.nur@office.ui.ac.id" w:date="2023-03-04T10:11:00Z">
              <w:r w:rsidRPr="0033033B">
                <w:rPr>
                  <w:b/>
                  <w:bCs/>
                </w:rPr>
                <w:t>Detil</w:t>
              </w:r>
              <w:proofErr w:type="spellEnd"/>
              <w:r w:rsidRPr="0033033B">
                <w:rPr>
                  <w:b/>
                  <w:bCs/>
                </w:rPr>
                <w:t>:</w:t>
              </w:r>
              <w:r>
                <w:rPr>
                  <w:b/>
                  <w:bCs/>
                </w:rPr>
                <w:t xml:space="preserve">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t>
              </w:r>
              <w:r>
                <w:rPr>
                  <w:i/>
                  <w:iCs/>
                </w:rPr>
                <w:t xml:space="preserve">project creation </w:t>
              </w:r>
              <w:r>
                <w:t xml:space="preserve">yang </w:t>
              </w:r>
              <w:proofErr w:type="spellStart"/>
              <w:r>
                <w:t>menunjukan</w:t>
              </w:r>
              <w:proofErr w:type="spellEnd"/>
              <w:r>
                <w:t xml:space="preserve"> </w:t>
              </w:r>
              <w:proofErr w:type="spellStart"/>
              <w:r>
                <w:t>capaian</w:t>
              </w:r>
              <w:proofErr w:type="spellEnd"/>
              <w:r>
                <w:t xml:space="preserve"> </w:t>
              </w:r>
              <w:proofErr w:type="spellStart"/>
              <w:r>
                <w:t>apa</w:t>
              </w:r>
              <w:proofErr w:type="spellEnd"/>
              <w:r>
                <w:t xml:space="preserve"> yang </w:t>
              </w:r>
              <w:proofErr w:type="spellStart"/>
              <w:r>
                <w:t>akan</w:t>
              </w:r>
              <w:proofErr w:type="spellEnd"/>
              <w:r>
                <w:t xml:space="preserve"> </w:t>
              </w:r>
              <w:proofErr w:type="spellStart"/>
              <w:r>
                <w:t>dikerjakan</w:t>
              </w:r>
              <w:proofErr w:type="spellEnd"/>
              <w:r>
                <w:t xml:space="preserve"> </w:t>
              </w:r>
              <w:proofErr w:type="spellStart"/>
              <w:r>
                <w:t>kedepanya</w:t>
              </w:r>
              <w:proofErr w:type="spellEnd"/>
              <w:r>
                <w:t xml:space="preserve">, yang </w:t>
              </w:r>
              <w:proofErr w:type="spellStart"/>
              <w:r>
                <w:t>kemudian</w:t>
              </w:r>
              <w:proofErr w:type="spellEnd"/>
              <w:r>
                <w:t xml:space="preserve"> </w:t>
              </w:r>
              <w:proofErr w:type="spellStart"/>
              <w:r>
                <w:t>akan</w:t>
              </w:r>
              <w:proofErr w:type="spellEnd"/>
              <w:r>
                <w:t xml:space="preserve"> </w:t>
              </w:r>
              <w:proofErr w:type="spellStart"/>
              <w:r>
                <w:t>diperjelas</w:t>
              </w:r>
              <w:proofErr w:type="spellEnd"/>
              <w:r>
                <w:t xml:space="preserve"> </w:t>
              </w:r>
              <w:proofErr w:type="spellStart"/>
              <w:r>
                <w:t>lagi</w:t>
              </w:r>
              <w:proofErr w:type="spellEnd"/>
              <w:r>
                <w:t xml:space="preserve"> dengan </w:t>
              </w:r>
              <w:proofErr w:type="spellStart"/>
              <w:r>
                <w:t>adanya</w:t>
              </w:r>
              <w:proofErr w:type="spellEnd"/>
              <w:r>
                <w:t xml:space="preserve"> </w:t>
              </w:r>
              <w:proofErr w:type="spellStart"/>
              <w:r>
                <w:t>dekomposisi</w:t>
              </w:r>
              <w:proofErr w:type="spellEnd"/>
              <w:r>
                <w:t xml:space="preserve"> </w:t>
              </w:r>
              <w:proofErr w:type="spellStart"/>
              <w:r>
                <w:t>pekerjaan</w:t>
              </w:r>
              <w:proofErr w:type="spellEnd"/>
              <w:r>
                <w:t xml:space="preserve"> yang </w:t>
              </w:r>
              <w:proofErr w:type="spellStart"/>
              <w:r>
                <w:t>akan</w:t>
              </w:r>
              <w:proofErr w:type="spellEnd"/>
              <w:r>
                <w:t xml:space="preserve"> dilakukan pada </w:t>
              </w:r>
              <w:r>
                <w:rPr>
                  <w:i/>
                  <w:iCs/>
                </w:rPr>
                <w:t>task creation.</w:t>
              </w:r>
            </w:ins>
          </w:p>
          <w:p w14:paraId="171BDF0F" w14:textId="77777777" w:rsidR="005250D7" w:rsidRPr="00463C7A" w:rsidRDefault="005250D7" w:rsidP="00463C7A">
            <w:pPr>
              <w:rPr>
                <w:ins w:id="3478" w:author="ilham.nur@office.ui.ac.id" w:date="2023-03-04T10:11:00Z"/>
              </w:rPr>
            </w:pPr>
            <w:proofErr w:type="spellStart"/>
            <w:ins w:id="3479" w:author="ilham.nur@office.ui.ac.id" w:date="2023-03-04T10:11:00Z">
              <w:r w:rsidRPr="0033033B">
                <w:rPr>
                  <w:b/>
                  <w:bCs/>
                </w:rPr>
                <w:t>Dampak</w:t>
              </w:r>
              <w:proofErr w:type="spellEnd"/>
              <w:r w:rsidRPr="0033033B">
                <w:rPr>
                  <w:b/>
                  <w:bCs/>
                </w:rPr>
                <w:t>:</w:t>
              </w:r>
              <w:r>
                <w:rPr>
                  <w:b/>
                  <w:bCs/>
                </w:rPr>
                <w:t xml:space="preserve"> </w:t>
              </w:r>
              <w:proofErr w:type="spellStart"/>
              <w:r>
                <w:t>Capaian</w:t>
              </w:r>
              <w:proofErr w:type="spellEnd"/>
              <w:r>
                <w:t xml:space="preserve"> yang </w:t>
              </w:r>
              <w:proofErr w:type="spellStart"/>
              <w:r>
                <w:t>akan</w:t>
              </w:r>
              <w:proofErr w:type="spellEnd"/>
              <w:r>
                <w:t xml:space="preserve"> </w:t>
              </w:r>
              <w:proofErr w:type="spellStart"/>
              <w:r>
                <w:t>dicapai</w:t>
              </w:r>
              <w:proofErr w:type="spellEnd"/>
              <w:r>
                <w:t xml:space="preserve"> pada </w:t>
              </w:r>
              <w:proofErr w:type="spellStart"/>
              <w:r>
                <w:t>suatu</w:t>
              </w:r>
              <w:proofErr w:type="spellEnd"/>
              <w:r>
                <w:t xml:space="preserve"> </w:t>
              </w:r>
              <w:proofErr w:type="spellStart"/>
              <w:r>
                <w:t>proyek</w:t>
              </w:r>
              <w:proofErr w:type="spellEnd"/>
              <w:r>
                <w:t xml:space="preserve"> </w:t>
              </w:r>
              <w:proofErr w:type="spellStart"/>
              <w:r>
                <w:t>akan</w:t>
              </w:r>
              <w:proofErr w:type="spellEnd"/>
              <w:r>
                <w:t xml:space="preserve"> </w:t>
              </w:r>
              <w:proofErr w:type="spellStart"/>
              <w:r>
                <w:t>tergambar</w:t>
              </w:r>
              <w:proofErr w:type="spellEnd"/>
              <w:r>
                <w:t xml:space="preserve"> dan </w:t>
              </w:r>
              <w:proofErr w:type="spellStart"/>
              <w:r>
                <w:t>dapat</w:t>
              </w:r>
              <w:proofErr w:type="spellEnd"/>
              <w:r>
                <w:t xml:space="preserve"> </w:t>
              </w:r>
              <w:proofErr w:type="spellStart"/>
              <w:r>
                <w:t>dipantau</w:t>
              </w:r>
              <w:proofErr w:type="spellEnd"/>
              <w:r>
                <w:t xml:space="preserve"> oleh </w:t>
              </w:r>
              <w:proofErr w:type="spellStart"/>
              <w:r>
                <w:t>tim</w:t>
              </w:r>
              <w:proofErr w:type="spellEnd"/>
              <w:r>
                <w:t xml:space="preserve"> dan juga </w:t>
              </w:r>
              <w:proofErr w:type="spellStart"/>
              <w:r>
                <w:t>pemegang</w:t>
              </w:r>
              <w:proofErr w:type="spellEnd"/>
              <w:r>
                <w:t xml:space="preserve"> </w:t>
              </w:r>
              <w:proofErr w:type="spellStart"/>
              <w:r>
                <w:t>kepentingan</w:t>
              </w:r>
              <w:proofErr w:type="spellEnd"/>
              <w:r>
                <w:t>.</w:t>
              </w:r>
            </w:ins>
          </w:p>
        </w:tc>
      </w:tr>
      <w:tr w:rsidR="005250D7" w:rsidRPr="003D30C5" w14:paraId="3A3109C5" w14:textId="77777777" w:rsidTr="005250D7">
        <w:trPr>
          <w:ins w:id="3480" w:author="ilham.nur@office.ui.ac.id" w:date="2023-03-04T10:11:00Z"/>
        </w:trPr>
        <w:tc>
          <w:tcPr>
            <w:tcW w:w="376" w:type="pct"/>
            <w:shd w:val="clear" w:color="auto" w:fill="FFFFFF" w:themeFill="background1"/>
            <w:tcPrChange w:id="3481" w:author="ilham.nur@office.ui.ac.id" w:date="2023-03-04T10:12:00Z">
              <w:tcPr>
                <w:tcW w:w="390" w:type="pct"/>
                <w:shd w:val="clear" w:color="auto" w:fill="FFFFFF" w:themeFill="background1"/>
              </w:tcPr>
            </w:tcPrChange>
          </w:tcPr>
          <w:p w14:paraId="407CBD5E" w14:textId="77777777" w:rsidR="005250D7" w:rsidRDefault="005250D7" w:rsidP="00463C7A">
            <w:pPr>
              <w:rPr>
                <w:ins w:id="3482" w:author="ilham.nur@office.ui.ac.id" w:date="2023-03-04T10:11:00Z"/>
              </w:rPr>
            </w:pPr>
            <w:ins w:id="3483" w:author="ilham.nur@office.ui.ac.id" w:date="2023-03-04T10:11:00Z">
              <w:r>
                <w:t>E.2</w:t>
              </w:r>
            </w:ins>
          </w:p>
        </w:tc>
        <w:tc>
          <w:tcPr>
            <w:tcW w:w="4624" w:type="pct"/>
            <w:shd w:val="clear" w:color="auto" w:fill="FFFFFF" w:themeFill="background1"/>
            <w:tcPrChange w:id="3484" w:author="ilham.nur@office.ui.ac.id" w:date="2023-03-04T10:12:00Z">
              <w:tcPr>
                <w:tcW w:w="4610" w:type="pct"/>
                <w:shd w:val="clear" w:color="auto" w:fill="FFFFFF" w:themeFill="background1"/>
              </w:tcPr>
            </w:tcPrChange>
          </w:tcPr>
          <w:p w14:paraId="0C798489" w14:textId="77777777" w:rsidR="005250D7" w:rsidRPr="00DA0648" w:rsidRDefault="005250D7" w:rsidP="00463C7A">
            <w:pPr>
              <w:rPr>
                <w:ins w:id="3485" w:author="ilham.nur@office.ui.ac.id" w:date="2023-03-04T10:11:00Z"/>
                <w:i/>
                <w:iCs/>
              </w:rPr>
            </w:pPr>
            <w:ins w:id="3486" w:author="ilham.nur@office.ui.ac.id" w:date="2023-03-04T10:11:00Z">
              <w:r>
                <w:rPr>
                  <w:b/>
                  <w:bCs/>
                </w:rPr>
                <w:t xml:space="preserve">Nama: </w:t>
              </w:r>
              <w:r>
                <w:rPr>
                  <w:i/>
                  <w:iCs/>
                </w:rPr>
                <w:t>Phase Update</w:t>
              </w:r>
            </w:ins>
          </w:p>
          <w:p w14:paraId="2CDE36E4" w14:textId="77777777" w:rsidR="005250D7" w:rsidRDefault="005250D7" w:rsidP="00463C7A">
            <w:pPr>
              <w:rPr>
                <w:ins w:id="3487" w:author="ilham.nur@office.ui.ac.id" w:date="2023-03-04T10:11:00Z"/>
                <w:i/>
                <w:iCs/>
              </w:rPr>
            </w:pPr>
            <w:ins w:id="3488" w:author="ilham.nur@office.ui.ac.id" w:date="2023-03-04T10:11:00Z">
              <w:r w:rsidRPr="0033033B">
                <w:rPr>
                  <w:b/>
                  <w:bCs/>
                </w:rPr>
                <w:t>Type:</w:t>
              </w:r>
              <w:r>
                <w:t xml:space="preserve"> </w:t>
              </w:r>
              <w:r>
                <w:rPr>
                  <w:i/>
                  <w:iCs/>
                </w:rPr>
                <w:t>Application Event</w:t>
              </w:r>
            </w:ins>
          </w:p>
          <w:p w14:paraId="63EC885E" w14:textId="77777777" w:rsidR="005250D7" w:rsidRPr="0033033B" w:rsidRDefault="005250D7" w:rsidP="00463C7A">
            <w:pPr>
              <w:rPr>
                <w:ins w:id="3489" w:author="ilham.nur@office.ui.ac.id" w:date="2023-03-04T10:11:00Z"/>
              </w:rPr>
            </w:pPr>
            <w:ins w:id="3490" w:author="ilham.nur@office.ui.ac.id" w:date="2023-03-04T10:11:00Z">
              <w:r>
                <w:rPr>
                  <w:noProof/>
                </w:rPr>
                <w:drawing>
                  <wp:inline distT="0" distB="0" distL="0" distR="0" wp14:anchorId="1005C8BA" wp14:editId="2501D9B6">
                    <wp:extent cx="4756150" cy="52069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97971" cy="525272"/>
                            </a:xfrm>
                            <a:prstGeom prst="rect">
                              <a:avLst/>
                            </a:prstGeom>
                          </pic:spPr>
                        </pic:pic>
                      </a:graphicData>
                    </a:graphic>
                  </wp:inline>
                </w:drawing>
              </w:r>
            </w:ins>
          </w:p>
          <w:p w14:paraId="04385931" w14:textId="77777777" w:rsidR="005250D7" w:rsidRPr="00463C7A" w:rsidRDefault="005250D7" w:rsidP="00463C7A">
            <w:pPr>
              <w:rPr>
                <w:ins w:id="3491" w:author="ilham.nur@office.ui.ac.id" w:date="2023-03-04T10:11:00Z"/>
                <w:u w:val="single"/>
              </w:rPr>
            </w:pPr>
            <w:proofErr w:type="spellStart"/>
            <w:ins w:id="3492" w:author="ilham.nur@office.ui.ac.id" w:date="2023-03-04T10:11:00Z">
              <w:r w:rsidRPr="0033033B">
                <w:rPr>
                  <w:b/>
                  <w:bCs/>
                </w:rPr>
                <w:t>Detil</w:t>
              </w:r>
              <w:proofErr w:type="spellEnd"/>
              <w:r w:rsidRPr="0033033B">
                <w:rPr>
                  <w:b/>
                  <w:bCs/>
                </w:rPr>
                <w:t>:</w:t>
              </w:r>
              <w:r>
                <w:rPr>
                  <w:b/>
                  <w:bCs/>
                </w:rPr>
                <w:t xml:space="preserve"> </w:t>
              </w:r>
              <w:proofErr w:type="spellStart"/>
              <w:r>
                <w:t>Sebuah</w:t>
              </w:r>
              <w:proofErr w:type="spellEnd"/>
              <w:r>
                <w:t xml:space="preserve"> </w:t>
              </w:r>
              <w:r>
                <w:rPr>
                  <w:i/>
                  <w:iCs/>
                </w:rPr>
                <w:t xml:space="preserve">application event </w:t>
              </w:r>
              <w:r>
                <w:t xml:space="preserve">yang </w:t>
              </w:r>
              <w:proofErr w:type="spellStart"/>
              <w:r>
                <w:t>merupakan</w:t>
              </w:r>
              <w:proofErr w:type="spellEnd"/>
              <w:r>
                <w:t xml:space="preserve"> </w:t>
              </w:r>
              <w:proofErr w:type="spellStart"/>
              <w:r>
                <w:t>komponen</w:t>
              </w:r>
              <w:proofErr w:type="spellEnd"/>
              <w:r>
                <w:t xml:space="preserve"> </w:t>
              </w:r>
              <w:proofErr w:type="spellStart"/>
              <w:r>
                <w:t>dari</w:t>
              </w:r>
              <w:proofErr w:type="spellEnd"/>
              <w:r>
                <w:t xml:space="preserve"> </w:t>
              </w:r>
              <w:r>
                <w:rPr>
                  <w:i/>
                  <w:iCs/>
                </w:rPr>
                <w:t xml:space="preserve">project update </w:t>
              </w:r>
              <w:r>
                <w:t xml:space="preserve">untuk </w:t>
              </w:r>
              <w:proofErr w:type="spellStart"/>
              <w:r>
                <w:t>melakukan</w:t>
              </w:r>
              <w:proofErr w:type="spellEnd"/>
              <w:r>
                <w:t xml:space="preserve"> </w:t>
              </w:r>
              <w:r w:rsidRPr="00463C7A">
                <w:rPr>
                  <w:i/>
                  <w:iCs/>
                </w:rPr>
                <w:t>update</w:t>
              </w:r>
              <w:r>
                <w:t xml:space="preserve"> pada </w:t>
              </w:r>
              <w:proofErr w:type="spellStart"/>
              <w:r>
                <w:t>fase</w:t>
              </w:r>
              <w:proofErr w:type="spellEnd"/>
              <w:r>
                <w:t xml:space="preserve"> yang </w:t>
              </w:r>
              <w:proofErr w:type="spellStart"/>
              <w:r>
                <w:t>sedang</w:t>
              </w:r>
              <w:proofErr w:type="spellEnd"/>
              <w:r>
                <w:t xml:space="preserve"> </w:t>
              </w:r>
              <w:proofErr w:type="spellStart"/>
              <w:r>
                <w:t>berjalan</w:t>
              </w:r>
              <w:proofErr w:type="spellEnd"/>
              <w:r>
                <w:t xml:space="preserve"> </w:t>
              </w:r>
              <w:proofErr w:type="spellStart"/>
              <w:r>
                <w:t>berdasarkan</w:t>
              </w:r>
              <w:proofErr w:type="spellEnd"/>
              <w:r>
                <w:t xml:space="preserve"> </w:t>
              </w:r>
              <w:proofErr w:type="spellStart"/>
              <w:r>
                <w:t>pekerjaan</w:t>
              </w:r>
              <w:proofErr w:type="spellEnd"/>
              <w:r>
                <w:t xml:space="preserve"> yang </w:t>
              </w:r>
              <w:proofErr w:type="spellStart"/>
              <w:r>
                <w:t>telah</w:t>
              </w:r>
              <w:proofErr w:type="spellEnd"/>
              <w:r>
                <w:t xml:space="preserve"> </w:t>
              </w:r>
              <w:proofErr w:type="spellStart"/>
              <w:r>
                <w:t>dikerjakan</w:t>
              </w:r>
              <w:proofErr w:type="spellEnd"/>
              <w:r>
                <w:t>.</w:t>
              </w:r>
            </w:ins>
          </w:p>
          <w:p w14:paraId="00C25484" w14:textId="77777777" w:rsidR="005250D7" w:rsidRPr="00463C7A" w:rsidRDefault="005250D7" w:rsidP="00463C7A">
            <w:pPr>
              <w:rPr>
                <w:ins w:id="3493" w:author="ilham.nur@office.ui.ac.id" w:date="2023-03-04T10:11:00Z"/>
              </w:rPr>
            </w:pPr>
            <w:proofErr w:type="spellStart"/>
            <w:ins w:id="3494" w:author="ilham.nur@office.ui.ac.id" w:date="2023-03-04T10:11:00Z">
              <w:r w:rsidRPr="0033033B">
                <w:rPr>
                  <w:b/>
                  <w:bCs/>
                </w:rPr>
                <w:t>Dampak</w:t>
              </w:r>
              <w:proofErr w:type="spellEnd"/>
              <w:r w:rsidRPr="0033033B">
                <w:rPr>
                  <w:b/>
                  <w:bCs/>
                </w:rPr>
                <w:t>:</w:t>
              </w:r>
              <w:r>
                <w:rPr>
                  <w:b/>
                  <w:bCs/>
                </w:rPr>
                <w:t xml:space="preserve"> </w:t>
              </w:r>
              <w:proofErr w:type="spellStart"/>
              <w:r>
                <w:t>Pekerjaan</w:t>
              </w:r>
              <w:proofErr w:type="spellEnd"/>
              <w:r>
                <w:t xml:space="preserve"> yang </w:t>
              </w:r>
              <w:proofErr w:type="spellStart"/>
              <w:r>
                <w:t>telah</w:t>
              </w:r>
              <w:proofErr w:type="spellEnd"/>
              <w:r>
                <w:t xml:space="preserve"> </w:t>
              </w:r>
              <w:proofErr w:type="spellStart"/>
              <w:r>
                <w:t>dikerjakan</w:t>
              </w:r>
              <w:proofErr w:type="spellEnd"/>
              <w:r>
                <w:t xml:space="preserve"> </w:t>
              </w:r>
              <w:proofErr w:type="spellStart"/>
              <w:r>
                <w:t>akan</w:t>
              </w:r>
              <w:proofErr w:type="spellEnd"/>
              <w:r>
                <w:t xml:space="preserve"> </w:t>
              </w:r>
              <w:proofErr w:type="spellStart"/>
              <w:r>
                <w:t>memperbarui</w:t>
              </w:r>
              <w:proofErr w:type="spellEnd"/>
              <w:r>
                <w:t xml:space="preserve"> </w:t>
              </w:r>
              <w:proofErr w:type="spellStart"/>
              <w:r>
                <w:t>kondisi</w:t>
              </w:r>
              <w:proofErr w:type="spellEnd"/>
              <w:r>
                <w:t xml:space="preserve"> </w:t>
              </w:r>
              <w:proofErr w:type="spellStart"/>
              <w:r>
                <w:t>fase</w:t>
              </w:r>
              <w:proofErr w:type="spellEnd"/>
              <w:r>
                <w:t xml:space="preserve"> yang </w:t>
              </w:r>
              <w:proofErr w:type="spellStart"/>
              <w:r>
                <w:t>ada</w:t>
              </w:r>
              <w:proofErr w:type="spellEnd"/>
              <w:r>
                <w:t xml:space="preserve"> </w:t>
              </w:r>
              <w:proofErr w:type="spellStart"/>
              <w:r>
                <w:t>berdasarkan</w:t>
              </w:r>
              <w:proofErr w:type="spellEnd"/>
              <w:r>
                <w:t xml:space="preserve"> </w:t>
              </w:r>
              <w:proofErr w:type="spellStart"/>
              <w:r>
                <w:t>persentase</w:t>
              </w:r>
              <w:proofErr w:type="spellEnd"/>
              <w:r>
                <w:t xml:space="preserve"> </w:t>
              </w:r>
              <w:proofErr w:type="spellStart"/>
              <w:r>
                <w:t>pekerjaan</w:t>
              </w:r>
              <w:proofErr w:type="spellEnd"/>
              <w:r>
                <w:t xml:space="preserve"> yang </w:t>
              </w:r>
              <w:proofErr w:type="spellStart"/>
              <w:r>
                <w:t>telah</w:t>
              </w:r>
              <w:proofErr w:type="spellEnd"/>
              <w:r>
                <w:t xml:space="preserve"> </w:t>
              </w:r>
              <w:proofErr w:type="spellStart"/>
              <w:r>
                <w:t>dikerjakan</w:t>
              </w:r>
              <w:proofErr w:type="spellEnd"/>
              <w:r>
                <w:t>.</w:t>
              </w:r>
            </w:ins>
          </w:p>
        </w:tc>
      </w:tr>
      <w:tr w:rsidR="005250D7" w:rsidRPr="003D30C5" w14:paraId="4F594781" w14:textId="77777777" w:rsidTr="005250D7">
        <w:trPr>
          <w:ins w:id="3495" w:author="ilham.nur@office.ui.ac.id" w:date="2023-03-04T10:11:00Z"/>
        </w:trPr>
        <w:tc>
          <w:tcPr>
            <w:tcW w:w="376" w:type="pct"/>
            <w:shd w:val="clear" w:color="auto" w:fill="FFFFFF" w:themeFill="background1"/>
            <w:tcPrChange w:id="3496" w:author="ilham.nur@office.ui.ac.id" w:date="2023-03-04T10:12:00Z">
              <w:tcPr>
                <w:tcW w:w="390" w:type="pct"/>
                <w:shd w:val="clear" w:color="auto" w:fill="FFFFFF" w:themeFill="background1"/>
              </w:tcPr>
            </w:tcPrChange>
          </w:tcPr>
          <w:p w14:paraId="06509ECA" w14:textId="77777777" w:rsidR="005250D7" w:rsidRDefault="005250D7" w:rsidP="00463C7A">
            <w:pPr>
              <w:rPr>
                <w:ins w:id="3497" w:author="ilham.nur@office.ui.ac.id" w:date="2023-03-04T10:11:00Z"/>
              </w:rPr>
            </w:pPr>
            <w:ins w:id="3498" w:author="ilham.nur@office.ui.ac.id" w:date="2023-03-04T10:11:00Z">
              <w:r>
                <w:t>E.3</w:t>
              </w:r>
            </w:ins>
          </w:p>
        </w:tc>
        <w:tc>
          <w:tcPr>
            <w:tcW w:w="4624" w:type="pct"/>
            <w:shd w:val="clear" w:color="auto" w:fill="FFFFFF" w:themeFill="background1"/>
            <w:tcPrChange w:id="3499" w:author="ilham.nur@office.ui.ac.id" w:date="2023-03-04T10:12:00Z">
              <w:tcPr>
                <w:tcW w:w="4610" w:type="pct"/>
                <w:shd w:val="clear" w:color="auto" w:fill="FFFFFF" w:themeFill="background1"/>
              </w:tcPr>
            </w:tcPrChange>
          </w:tcPr>
          <w:p w14:paraId="5DE8709D" w14:textId="77777777" w:rsidR="005250D7" w:rsidRPr="00DA0648" w:rsidRDefault="005250D7" w:rsidP="00463C7A">
            <w:pPr>
              <w:rPr>
                <w:ins w:id="3500" w:author="ilham.nur@office.ui.ac.id" w:date="2023-03-04T10:11:00Z"/>
                <w:i/>
                <w:iCs/>
              </w:rPr>
            </w:pPr>
            <w:ins w:id="3501" w:author="ilham.nur@office.ui.ac.id" w:date="2023-03-04T10:11:00Z">
              <w:r>
                <w:rPr>
                  <w:b/>
                  <w:bCs/>
                </w:rPr>
                <w:t xml:space="preserve">Nama: </w:t>
              </w:r>
              <w:r>
                <w:rPr>
                  <w:i/>
                  <w:iCs/>
                </w:rPr>
                <w:t>Project Creation</w:t>
              </w:r>
            </w:ins>
          </w:p>
          <w:p w14:paraId="393530F2" w14:textId="77777777" w:rsidR="005250D7" w:rsidRDefault="005250D7" w:rsidP="00463C7A">
            <w:pPr>
              <w:rPr>
                <w:ins w:id="3502" w:author="ilham.nur@office.ui.ac.id" w:date="2023-03-04T10:11:00Z"/>
                <w:i/>
                <w:iCs/>
              </w:rPr>
            </w:pPr>
            <w:ins w:id="3503" w:author="ilham.nur@office.ui.ac.id" w:date="2023-03-04T10:11:00Z">
              <w:r w:rsidRPr="0033033B">
                <w:rPr>
                  <w:b/>
                  <w:bCs/>
                </w:rPr>
                <w:t>Type:</w:t>
              </w:r>
              <w:r>
                <w:t xml:space="preserve"> </w:t>
              </w:r>
              <w:r>
                <w:rPr>
                  <w:i/>
                  <w:iCs/>
                </w:rPr>
                <w:t>Application Event</w:t>
              </w:r>
            </w:ins>
          </w:p>
          <w:p w14:paraId="48A37BB2" w14:textId="77777777" w:rsidR="005250D7" w:rsidRPr="0033033B" w:rsidRDefault="005250D7" w:rsidP="00463C7A">
            <w:pPr>
              <w:rPr>
                <w:ins w:id="3504" w:author="ilham.nur@office.ui.ac.id" w:date="2023-03-04T10:11:00Z"/>
              </w:rPr>
            </w:pPr>
            <w:ins w:id="3505" w:author="ilham.nur@office.ui.ac.id" w:date="2023-03-04T10:11:00Z">
              <w:r>
                <w:rPr>
                  <w:noProof/>
                </w:rPr>
                <w:drawing>
                  <wp:inline distT="0" distB="0" distL="0" distR="0" wp14:anchorId="1156FB72" wp14:editId="5309DBA1">
                    <wp:extent cx="4756150" cy="55984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67704" cy="561203"/>
                            </a:xfrm>
                            <a:prstGeom prst="rect">
                              <a:avLst/>
                            </a:prstGeom>
                          </pic:spPr>
                        </pic:pic>
                      </a:graphicData>
                    </a:graphic>
                  </wp:inline>
                </w:drawing>
              </w:r>
            </w:ins>
          </w:p>
          <w:p w14:paraId="42CD35F4" w14:textId="77777777" w:rsidR="005250D7" w:rsidRPr="00463C7A" w:rsidRDefault="005250D7" w:rsidP="00463C7A">
            <w:pPr>
              <w:rPr>
                <w:ins w:id="3506" w:author="ilham.nur@office.ui.ac.id" w:date="2023-03-04T10:11:00Z"/>
              </w:rPr>
            </w:pPr>
            <w:proofErr w:type="spellStart"/>
            <w:ins w:id="3507" w:author="ilham.nur@office.ui.ac.id" w:date="2023-03-04T10:11:00Z">
              <w:r w:rsidRPr="0033033B">
                <w:rPr>
                  <w:b/>
                  <w:bCs/>
                </w:rPr>
                <w:t>Detil</w:t>
              </w:r>
              <w:proofErr w:type="spellEnd"/>
              <w:r w:rsidRPr="0033033B">
                <w:rPr>
                  <w:b/>
                  <w:bCs/>
                </w:rPr>
                <w:t>:</w:t>
              </w:r>
              <w:r>
                <w:rPr>
                  <w:b/>
                  <w:bCs/>
                </w:rPr>
                <w:t xml:space="preserve"> </w:t>
              </w:r>
              <w:proofErr w:type="spellStart"/>
              <w:r>
                <w:t>Merupakan</w:t>
              </w:r>
              <w:proofErr w:type="spellEnd"/>
              <w:r>
                <w:t xml:space="preserve"> </w:t>
              </w:r>
              <w:proofErr w:type="spellStart"/>
              <w:r>
                <w:t>sebuah</w:t>
              </w:r>
              <w:proofErr w:type="spellEnd"/>
              <w:r>
                <w:t xml:space="preserve"> </w:t>
              </w:r>
              <w:r>
                <w:rPr>
                  <w:i/>
                  <w:iCs/>
                </w:rPr>
                <w:t xml:space="preserve">application event </w:t>
              </w:r>
              <w:r>
                <w:t xml:space="preserve">yang </w:t>
              </w:r>
              <w:proofErr w:type="spellStart"/>
              <w:r>
                <w:t>terdiri</w:t>
              </w:r>
              <w:proofErr w:type="spellEnd"/>
              <w:r>
                <w:t xml:space="preserve"> </w:t>
              </w:r>
              <w:proofErr w:type="spellStart"/>
              <w:r>
                <w:t>dari</w:t>
              </w:r>
              <w:proofErr w:type="spellEnd"/>
              <w:r>
                <w:t xml:space="preserve"> </w:t>
              </w:r>
              <w:proofErr w:type="spellStart"/>
              <w:r>
                <w:t>beberapa</w:t>
              </w:r>
              <w:proofErr w:type="spellEnd"/>
              <w:r>
                <w:t xml:space="preserve"> </w:t>
              </w:r>
              <w:r w:rsidRPr="00463C7A">
                <w:rPr>
                  <w:i/>
                  <w:iCs/>
                </w:rPr>
                <w:t>application event</w:t>
              </w:r>
              <w:r>
                <w:rPr>
                  <w:i/>
                  <w:iCs/>
                </w:rPr>
                <w:t xml:space="preserve"> </w:t>
              </w:r>
              <w:r>
                <w:t xml:space="preserve">yang </w:t>
              </w:r>
              <w:proofErr w:type="spellStart"/>
              <w:r>
                <w:t>berfungsi</w:t>
              </w:r>
              <w:proofErr w:type="spellEnd"/>
              <w:r>
                <w:t xml:space="preserve"> untuk </w:t>
              </w:r>
              <w:proofErr w:type="spellStart"/>
              <w:r>
                <w:t>mendukung</w:t>
              </w:r>
              <w:proofErr w:type="spellEnd"/>
              <w:r>
                <w:t xml:space="preserve"> proses pembuatan </w:t>
              </w:r>
              <w:proofErr w:type="spellStart"/>
              <w:r>
                <w:t>proyek</w:t>
              </w:r>
              <w:proofErr w:type="spellEnd"/>
              <w:r>
                <w:t xml:space="preserve"> pada SIMP. </w:t>
              </w:r>
              <w:r>
                <w:rPr>
                  <w:i/>
                  <w:iCs/>
                </w:rPr>
                <w:t xml:space="preserve">Project Creation </w:t>
              </w:r>
              <w:proofErr w:type="spellStart"/>
              <w:r>
                <w:t>akan</w:t>
              </w:r>
              <w:proofErr w:type="spellEnd"/>
              <w:r>
                <w:t xml:space="preserve"> </w:t>
              </w:r>
              <w:proofErr w:type="spellStart"/>
              <w:r>
                <w:t>merealisasikan</w:t>
              </w:r>
              <w:proofErr w:type="spellEnd"/>
              <w:r>
                <w:t xml:space="preserve"> dokumen </w:t>
              </w:r>
              <w:r>
                <w:rPr>
                  <w:i/>
                  <w:iCs/>
                </w:rPr>
                <w:t xml:space="preserve">PM Plan </w:t>
              </w:r>
              <w:proofErr w:type="spellStart"/>
              <w:r>
                <w:t>secara</w:t>
              </w:r>
              <w:proofErr w:type="spellEnd"/>
              <w:r>
                <w:t xml:space="preserve"> </w:t>
              </w:r>
              <w:proofErr w:type="spellStart"/>
              <w:r>
                <w:t>aplikasi</w:t>
              </w:r>
              <w:proofErr w:type="spellEnd"/>
              <w:r>
                <w:t xml:space="preserve">. Database SIMP </w:t>
              </w:r>
              <w:proofErr w:type="spellStart"/>
              <w:r>
                <w:t>menjadi</w:t>
              </w:r>
              <w:proofErr w:type="spellEnd"/>
              <w:r>
                <w:t xml:space="preserve"> </w:t>
              </w:r>
              <w:proofErr w:type="spellStart"/>
              <w:r>
                <w:t>suplai</w:t>
              </w:r>
              <w:proofErr w:type="spellEnd"/>
              <w:r>
                <w:t xml:space="preserve"> data yang </w:t>
              </w:r>
              <w:proofErr w:type="spellStart"/>
              <w:r>
                <w:t>dibutuhkan</w:t>
              </w:r>
              <w:proofErr w:type="spellEnd"/>
              <w:r>
                <w:t xml:space="preserve"> untuk proses pembuatan </w:t>
              </w:r>
              <w:proofErr w:type="spellStart"/>
              <w:r>
                <w:t>proyek</w:t>
              </w:r>
              <w:proofErr w:type="spellEnd"/>
              <w:r>
                <w:t>.</w:t>
              </w:r>
            </w:ins>
          </w:p>
          <w:p w14:paraId="559BA6C2" w14:textId="77777777" w:rsidR="005250D7" w:rsidRPr="00463C7A" w:rsidRDefault="005250D7" w:rsidP="00463C7A">
            <w:pPr>
              <w:rPr>
                <w:ins w:id="3508" w:author="ilham.nur@office.ui.ac.id" w:date="2023-03-04T10:11:00Z"/>
              </w:rPr>
            </w:pPr>
            <w:proofErr w:type="spellStart"/>
            <w:ins w:id="3509" w:author="ilham.nur@office.ui.ac.id" w:date="2023-03-04T10:11:00Z">
              <w:r w:rsidRPr="0033033B">
                <w:rPr>
                  <w:b/>
                  <w:bCs/>
                </w:rPr>
                <w:t>Dampak</w:t>
              </w:r>
              <w:proofErr w:type="spellEnd"/>
              <w:r w:rsidRPr="0033033B">
                <w:rPr>
                  <w:b/>
                  <w:bCs/>
                </w:rPr>
                <w:t>:</w:t>
              </w:r>
              <w:r>
                <w:rPr>
                  <w:b/>
                  <w:bCs/>
                </w:rPr>
                <w:t xml:space="preserve"> </w:t>
              </w:r>
              <w:proofErr w:type="spellStart"/>
              <w:r>
                <w:t>Proyek</w:t>
              </w:r>
              <w:proofErr w:type="spellEnd"/>
              <w:r>
                <w:t xml:space="preserve"> yang </w:t>
              </w:r>
              <w:proofErr w:type="spellStart"/>
              <w:r>
                <w:t>telah</w:t>
              </w:r>
              <w:proofErr w:type="spellEnd"/>
              <w:r>
                <w:t xml:space="preserve"> </w:t>
              </w:r>
              <w:proofErr w:type="spellStart"/>
              <w:r>
                <w:t>direncanakan</w:t>
              </w:r>
              <w:proofErr w:type="spellEnd"/>
              <w:r>
                <w:t xml:space="preserve"> </w:t>
              </w:r>
              <w:proofErr w:type="spellStart"/>
              <w:r>
                <w:t>secara</w:t>
              </w:r>
              <w:proofErr w:type="spellEnd"/>
              <w:r>
                <w:t xml:space="preserve"> verbal </w:t>
              </w:r>
              <w:proofErr w:type="spellStart"/>
              <w:r>
                <w:t>dapat</w:t>
              </w:r>
              <w:proofErr w:type="spellEnd"/>
              <w:r>
                <w:t xml:space="preserve"> </w:t>
              </w:r>
              <w:proofErr w:type="spellStart"/>
              <w:r>
                <w:t>tercatat</w:t>
              </w:r>
              <w:proofErr w:type="spellEnd"/>
              <w:r>
                <w:t xml:space="preserve"> </w:t>
              </w:r>
              <w:proofErr w:type="spellStart"/>
              <w:r>
                <w:t>kedalam</w:t>
              </w:r>
              <w:proofErr w:type="spellEnd"/>
              <w:r>
                <w:t xml:space="preserve"> SIMP untuk </w:t>
              </w:r>
              <w:proofErr w:type="spellStart"/>
              <w:r>
                <w:t>kemudian</w:t>
              </w:r>
              <w:proofErr w:type="spellEnd"/>
              <w:r>
                <w:t xml:space="preserve"> </w:t>
              </w:r>
              <w:proofErr w:type="spellStart"/>
              <w:r>
                <w:t>dieksekusi</w:t>
              </w:r>
              <w:proofErr w:type="spellEnd"/>
              <w:r>
                <w:t xml:space="preserve">, monitor, dan </w:t>
              </w:r>
              <w:proofErr w:type="spellStart"/>
              <w:r>
                <w:t>kontrol</w:t>
              </w:r>
              <w:proofErr w:type="spellEnd"/>
              <w:r>
                <w:t xml:space="preserve"> </w:t>
              </w:r>
              <w:proofErr w:type="spellStart"/>
              <w:r>
                <w:t>pekerjaan</w:t>
              </w:r>
              <w:proofErr w:type="spellEnd"/>
              <w:r>
                <w:t xml:space="preserve"> </w:t>
              </w:r>
              <w:proofErr w:type="spellStart"/>
              <w:r>
                <w:t>dari</w:t>
              </w:r>
              <w:proofErr w:type="spellEnd"/>
              <w:r>
                <w:t xml:space="preserve"> </w:t>
              </w:r>
              <w:proofErr w:type="spellStart"/>
              <w:r>
                <w:t>proyek</w:t>
              </w:r>
              <w:proofErr w:type="spellEnd"/>
              <w:r>
                <w:t xml:space="preserve"> </w:t>
              </w:r>
              <w:proofErr w:type="spellStart"/>
              <w:r>
                <w:t>tersebut</w:t>
              </w:r>
              <w:proofErr w:type="spellEnd"/>
              <w:r>
                <w:t>.</w:t>
              </w:r>
            </w:ins>
          </w:p>
        </w:tc>
      </w:tr>
      <w:tr w:rsidR="005250D7" w:rsidRPr="003D30C5" w14:paraId="2187D785" w14:textId="77777777" w:rsidTr="005250D7">
        <w:trPr>
          <w:ins w:id="3510" w:author="ilham.nur@office.ui.ac.id" w:date="2023-03-04T10:11:00Z"/>
        </w:trPr>
        <w:tc>
          <w:tcPr>
            <w:tcW w:w="376" w:type="pct"/>
            <w:shd w:val="clear" w:color="auto" w:fill="FFFFFF" w:themeFill="background1"/>
            <w:tcPrChange w:id="3511" w:author="ilham.nur@office.ui.ac.id" w:date="2023-03-04T10:12:00Z">
              <w:tcPr>
                <w:tcW w:w="390" w:type="pct"/>
                <w:shd w:val="clear" w:color="auto" w:fill="FFFFFF" w:themeFill="background1"/>
              </w:tcPr>
            </w:tcPrChange>
          </w:tcPr>
          <w:p w14:paraId="2F18F056" w14:textId="77777777" w:rsidR="005250D7" w:rsidRDefault="005250D7" w:rsidP="00463C7A">
            <w:pPr>
              <w:rPr>
                <w:ins w:id="3512" w:author="ilham.nur@office.ui.ac.id" w:date="2023-03-04T10:11:00Z"/>
              </w:rPr>
            </w:pPr>
            <w:ins w:id="3513" w:author="ilham.nur@office.ui.ac.id" w:date="2023-03-04T10:11:00Z">
              <w:r>
                <w:t>E.4</w:t>
              </w:r>
            </w:ins>
          </w:p>
        </w:tc>
        <w:tc>
          <w:tcPr>
            <w:tcW w:w="4624" w:type="pct"/>
            <w:shd w:val="clear" w:color="auto" w:fill="FFFFFF" w:themeFill="background1"/>
            <w:tcPrChange w:id="3514" w:author="ilham.nur@office.ui.ac.id" w:date="2023-03-04T10:12:00Z">
              <w:tcPr>
                <w:tcW w:w="4610" w:type="pct"/>
                <w:shd w:val="clear" w:color="auto" w:fill="FFFFFF" w:themeFill="background1"/>
              </w:tcPr>
            </w:tcPrChange>
          </w:tcPr>
          <w:p w14:paraId="6AC8F03A" w14:textId="77777777" w:rsidR="005250D7" w:rsidRPr="00DA0648" w:rsidRDefault="005250D7" w:rsidP="00463C7A">
            <w:pPr>
              <w:rPr>
                <w:ins w:id="3515" w:author="ilham.nur@office.ui.ac.id" w:date="2023-03-04T10:11:00Z"/>
                <w:i/>
                <w:iCs/>
              </w:rPr>
            </w:pPr>
            <w:ins w:id="3516" w:author="ilham.nur@office.ui.ac.id" w:date="2023-03-04T10:11:00Z">
              <w:r>
                <w:rPr>
                  <w:b/>
                  <w:bCs/>
                </w:rPr>
                <w:t xml:space="preserve">Nama: </w:t>
              </w:r>
              <w:r>
                <w:rPr>
                  <w:i/>
                  <w:iCs/>
                </w:rPr>
                <w:t>Project Update</w:t>
              </w:r>
            </w:ins>
          </w:p>
          <w:p w14:paraId="39B4CADF" w14:textId="77777777" w:rsidR="005250D7" w:rsidRDefault="005250D7" w:rsidP="00463C7A">
            <w:pPr>
              <w:rPr>
                <w:ins w:id="3517" w:author="ilham.nur@office.ui.ac.id" w:date="2023-03-04T10:11:00Z"/>
                <w:i/>
                <w:iCs/>
              </w:rPr>
            </w:pPr>
            <w:ins w:id="3518" w:author="ilham.nur@office.ui.ac.id" w:date="2023-03-04T10:11:00Z">
              <w:r w:rsidRPr="0033033B">
                <w:rPr>
                  <w:b/>
                  <w:bCs/>
                </w:rPr>
                <w:t>Type:</w:t>
              </w:r>
              <w:r>
                <w:t xml:space="preserve"> </w:t>
              </w:r>
              <w:r>
                <w:rPr>
                  <w:i/>
                  <w:iCs/>
                </w:rPr>
                <w:t>Application Event</w:t>
              </w:r>
            </w:ins>
          </w:p>
          <w:p w14:paraId="67D792C5" w14:textId="77777777" w:rsidR="005250D7" w:rsidRPr="0033033B" w:rsidRDefault="005250D7" w:rsidP="00463C7A">
            <w:pPr>
              <w:rPr>
                <w:ins w:id="3519" w:author="ilham.nur@office.ui.ac.id" w:date="2023-03-04T10:11:00Z"/>
              </w:rPr>
            </w:pPr>
            <w:ins w:id="3520" w:author="ilham.nur@office.ui.ac.id" w:date="2023-03-04T10:11:00Z">
              <w:r>
                <w:rPr>
                  <w:noProof/>
                </w:rPr>
                <w:lastRenderedPageBreak/>
                <w:drawing>
                  <wp:inline distT="0" distB="0" distL="0" distR="0" wp14:anchorId="7C785E68" wp14:editId="3C3B9863">
                    <wp:extent cx="4756150" cy="576062"/>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93509" cy="580587"/>
                            </a:xfrm>
                            <a:prstGeom prst="rect">
                              <a:avLst/>
                            </a:prstGeom>
                          </pic:spPr>
                        </pic:pic>
                      </a:graphicData>
                    </a:graphic>
                  </wp:inline>
                </w:drawing>
              </w:r>
            </w:ins>
          </w:p>
          <w:p w14:paraId="54266D87" w14:textId="77777777" w:rsidR="005250D7" w:rsidRPr="00463C7A" w:rsidRDefault="005250D7" w:rsidP="00463C7A">
            <w:pPr>
              <w:rPr>
                <w:ins w:id="3521" w:author="ilham.nur@office.ui.ac.id" w:date="2023-03-04T10:11:00Z"/>
              </w:rPr>
            </w:pPr>
            <w:proofErr w:type="spellStart"/>
            <w:ins w:id="3522" w:author="ilham.nur@office.ui.ac.id" w:date="2023-03-04T10:11:00Z">
              <w:r w:rsidRPr="0033033B">
                <w:rPr>
                  <w:b/>
                  <w:bCs/>
                </w:rPr>
                <w:t>Detil</w:t>
              </w:r>
              <w:proofErr w:type="spellEnd"/>
              <w:r w:rsidRPr="0033033B">
                <w:rPr>
                  <w:b/>
                  <w:bCs/>
                </w:rPr>
                <w:t>:</w:t>
              </w:r>
              <w:r>
                <w:rPr>
                  <w:b/>
                  <w:bCs/>
                </w:rPr>
                <w:t xml:space="preserve"> </w:t>
              </w:r>
              <w:r w:rsidRPr="00463C7A">
                <w:rPr>
                  <w:i/>
                  <w:iCs/>
                </w:rPr>
                <w:t>Application Event</w:t>
              </w:r>
              <w:r>
                <w:rPr>
                  <w:i/>
                  <w:iCs/>
                </w:rPr>
                <w:t xml:space="preserve"> </w:t>
              </w:r>
              <w:r>
                <w:t xml:space="preserve">yang </w:t>
              </w:r>
              <w:proofErr w:type="spellStart"/>
              <w:r>
                <w:t>menyerupai</w:t>
              </w:r>
              <w:proofErr w:type="spellEnd"/>
              <w:r>
                <w:t xml:space="preserve"> </w:t>
              </w:r>
              <w:r>
                <w:rPr>
                  <w:i/>
                  <w:iCs/>
                </w:rPr>
                <w:t xml:space="preserve">project creation </w:t>
              </w:r>
              <w:proofErr w:type="spellStart"/>
              <w:r>
                <w:t>hanya</w:t>
              </w:r>
              <w:proofErr w:type="spellEnd"/>
              <w:r>
                <w:t xml:space="preserve"> </w:t>
              </w:r>
              <w:proofErr w:type="spellStart"/>
              <w:r>
                <w:t>saja</w:t>
              </w:r>
              <w:proofErr w:type="spellEnd"/>
              <w:r>
                <w:t xml:space="preserve"> event </w:t>
              </w:r>
              <w:proofErr w:type="spellStart"/>
              <w:r>
                <w:t>ini</w:t>
              </w:r>
              <w:proofErr w:type="spellEnd"/>
              <w:r>
                <w:t xml:space="preserve"> </w:t>
              </w:r>
              <w:proofErr w:type="spellStart"/>
              <w:r>
                <w:t>berfungsi</w:t>
              </w:r>
              <w:proofErr w:type="spellEnd"/>
              <w:r>
                <w:t xml:space="preserve"> untuk </w:t>
              </w:r>
              <w:proofErr w:type="spellStart"/>
              <w:r>
                <w:t>melakukan</w:t>
              </w:r>
              <w:proofErr w:type="spellEnd"/>
              <w:r>
                <w:t xml:space="preserve"> </w:t>
              </w:r>
              <w:proofErr w:type="spellStart"/>
              <w:r>
                <w:t>pembaruan</w:t>
              </w:r>
              <w:proofErr w:type="spellEnd"/>
              <w:r>
                <w:t xml:space="preserve"> </w:t>
              </w:r>
              <w:proofErr w:type="spellStart"/>
              <w:r>
                <w:t>atas</w:t>
              </w:r>
              <w:proofErr w:type="spellEnd"/>
              <w:r>
                <w:t xml:space="preserve"> </w:t>
              </w:r>
              <w:proofErr w:type="spellStart"/>
              <w:r>
                <w:t>pekerjaan</w:t>
              </w:r>
              <w:proofErr w:type="spellEnd"/>
              <w:r>
                <w:t xml:space="preserve"> pada </w:t>
              </w:r>
              <w:proofErr w:type="spellStart"/>
              <w:r>
                <w:t>proyek</w:t>
              </w:r>
              <w:proofErr w:type="spellEnd"/>
              <w:r>
                <w:t xml:space="preserve"> yang </w:t>
              </w:r>
              <w:proofErr w:type="spellStart"/>
              <w:r>
                <w:t>telah</w:t>
              </w:r>
              <w:proofErr w:type="spellEnd"/>
              <w:r>
                <w:t xml:space="preserve"> </w:t>
              </w:r>
              <w:proofErr w:type="spellStart"/>
              <w:r>
                <w:t>dibuat</w:t>
              </w:r>
              <w:proofErr w:type="spellEnd"/>
              <w:r>
                <w:t xml:space="preserve"> pada </w:t>
              </w:r>
              <w:r>
                <w:rPr>
                  <w:i/>
                  <w:iCs/>
                </w:rPr>
                <w:t xml:space="preserve">project creation. Project update </w:t>
              </w:r>
              <w:proofErr w:type="spellStart"/>
              <w:r>
                <w:t>akan</w:t>
              </w:r>
              <w:proofErr w:type="spellEnd"/>
              <w:r>
                <w:t xml:space="preserve"> </w:t>
              </w:r>
              <w:proofErr w:type="spellStart"/>
              <w:r>
                <w:t>merealisasikan</w:t>
              </w:r>
              <w:proofErr w:type="spellEnd"/>
              <w:r>
                <w:t xml:space="preserve"> </w:t>
              </w:r>
              <w:proofErr w:type="spellStart"/>
              <w:r>
                <w:t>penyelesaian</w:t>
              </w:r>
              <w:proofErr w:type="spellEnd"/>
              <w:r>
                <w:t xml:space="preserve"> </w:t>
              </w:r>
              <w:proofErr w:type="spellStart"/>
              <w:r>
                <w:t>proyek</w:t>
              </w:r>
              <w:proofErr w:type="spellEnd"/>
              <w:r>
                <w:t>.</w:t>
              </w:r>
            </w:ins>
          </w:p>
          <w:p w14:paraId="6144A557" w14:textId="77777777" w:rsidR="005250D7" w:rsidRPr="00463C7A" w:rsidRDefault="005250D7" w:rsidP="00463C7A">
            <w:pPr>
              <w:rPr>
                <w:ins w:id="3523" w:author="ilham.nur@office.ui.ac.id" w:date="2023-03-04T10:11:00Z"/>
              </w:rPr>
            </w:pPr>
            <w:proofErr w:type="spellStart"/>
            <w:ins w:id="3524" w:author="ilham.nur@office.ui.ac.id" w:date="2023-03-04T10:11:00Z">
              <w:r w:rsidRPr="0033033B">
                <w:rPr>
                  <w:b/>
                  <w:bCs/>
                </w:rPr>
                <w:t>Dampak</w:t>
              </w:r>
              <w:proofErr w:type="spellEnd"/>
              <w:r w:rsidRPr="0033033B">
                <w:rPr>
                  <w:b/>
                  <w:bCs/>
                </w:rPr>
                <w:t>:</w:t>
              </w:r>
              <w:r>
                <w:rPr>
                  <w:b/>
                  <w:bCs/>
                </w:rPr>
                <w:t xml:space="preserve"> </w:t>
              </w:r>
              <w:proofErr w:type="spellStart"/>
              <w:r>
                <w:t>Pekerjaan</w:t>
              </w:r>
              <w:proofErr w:type="spellEnd"/>
              <w:r>
                <w:t xml:space="preserve"> yang </w:t>
              </w:r>
              <w:proofErr w:type="spellStart"/>
              <w:r>
                <w:t>telah</w:t>
              </w:r>
              <w:proofErr w:type="spellEnd"/>
              <w:r>
                <w:t xml:space="preserve"> </w:t>
              </w:r>
              <w:proofErr w:type="spellStart"/>
              <w:r>
                <w:t>dikerjakan</w:t>
              </w:r>
              <w:proofErr w:type="spellEnd"/>
              <w:r>
                <w:t xml:space="preserve"> </w:t>
              </w:r>
              <w:proofErr w:type="spellStart"/>
              <w:r>
                <w:t>dapat</w:t>
              </w:r>
              <w:proofErr w:type="spellEnd"/>
              <w:r>
                <w:t xml:space="preserve"> </w:t>
              </w:r>
              <w:proofErr w:type="spellStart"/>
              <w:r>
                <w:t>tercatat</w:t>
              </w:r>
              <w:proofErr w:type="spellEnd"/>
              <w:r>
                <w:t xml:space="preserve"> dan </w:t>
              </w:r>
              <w:proofErr w:type="spellStart"/>
              <w:r>
                <w:t>termonitor</w:t>
              </w:r>
              <w:proofErr w:type="spellEnd"/>
              <w:r>
                <w:t xml:space="preserve"> </w:t>
              </w:r>
              <w:proofErr w:type="spellStart"/>
              <w:r>
                <w:t>sehingga</w:t>
              </w:r>
              <w:proofErr w:type="spellEnd"/>
              <w:r>
                <w:t xml:space="preserve"> </w:t>
              </w:r>
              <w:proofErr w:type="spellStart"/>
              <w:r>
                <w:t>pemegang</w:t>
              </w:r>
              <w:proofErr w:type="spellEnd"/>
              <w:r>
                <w:t xml:space="preserve"> </w:t>
              </w:r>
              <w:proofErr w:type="spellStart"/>
              <w:r>
                <w:t>kepentingan</w:t>
              </w:r>
              <w:proofErr w:type="spellEnd"/>
              <w:r>
                <w:t xml:space="preserve"> </w:t>
              </w:r>
              <w:proofErr w:type="spellStart"/>
              <w:r>
                <w:t>dapat</w:t>
              </w:r>
              <w:proofErr w:type="spellEnd"/>
              <w:r>
                <w:t xml:space="preserve"> </w:t>
              </w:r>
              <w:proofErr w:type="spellStart"/>
              <w:r>
                <w:t>mengetahui</w:t>
              </w:r>
              <w:proofErr w:type="spellEnd"/>
              <w:r>
                <w:t xml:space="preserve"> </w:t>
              </w:r>
              <w:proofErr w:type="spellStart"/>
              <w:r>
                <w:t>kapan</w:t>
              </w:r>
              <w:proofErr w:type="spellEnd"/>
              <w:r>
                <w:t xml:space="preserve"> </w:t>
              </w:r>
              <w:proofErr w:type="spellStart"/>
              <w:r>
                <w:t>proyek</w:t>
              </w:r>
              <w:proofErr w:type="spellEnd"/>
              <w:r>
                <w:t xml:space="preserve"> </w:t>
              </w:r>
              <w:proofErr w:type="spellStart"/>
              <w:r>
                <w:t>akan</w:t>
              </w:r>
              <w:proofErr w:type="spellEnd"/>
              <w:r>
                <w:t xml:space="preserve"> </w:t>
              </w:r>
              <w:proofErr w:type="spellStart"/>
              <w:r>
                <w:t>diselesaikan</w:t>
              </w:r>
              <w:proofErr w:type="spellEnd"/>
              <w:r>
                <w:t>.</w:t>
              </w:r>
            </w:ins>
          </w:p>
        </w:tc>
      </w:tr>
      <w:tr w:rsidR="005250D7" w:rsidRPr="003D30C5" w14:paraId="12682959" w14:textId="77777777" w:rsidTr="005250D7">
        <w:trPr>
          <w:ins w:id="3525" w:author="ilham.nur@office.ui.ac.id" w:date="2023-03-04T10:11:00Z"/>
        </w:trPr>
        <w:tc>
          <w:tcPr>
            <w:tcW w:w="376" w:type="pct"/>
            <w:shd w:val="clear" w:color="auto" w:fill="FFFFFF" w:themeFill="background1"/>
            <w:tcPrChange w:id="3526" w:author="ilham.nur@office.ui.ac.id" w:date="2023-03-04T10:12:00Z">
              <w:tcPr>
                <w:tcW w:w="390" w:type="pct"/>
                <w:shd w:val="clear" w:color="auto" w:fill="FFFFFF" w:themeFill="background1"/>
              </w:tcPr>
            </w:tcPrChange>
          </w:tcPr>
          <w:p w14:paraId="7363C5C8" w14:textId="77777777" w:rsidR="005250D7" w:rsidRDefault="005250D7" w:rsidP="00463C7A">
            <w:pPr>
              <w:rPr>
                <w:ins w:id="3527" w:author="ilham.nur@office.ui.ac.id" w:date="2023-03-04T10:11:00Z"/>
              </w:rPr>
            </w:pPr>
            <w:ins w:id="3528" w:author="ilham.nur@office.ui.ac.id" w:date="2023-03-04T10:11:00Z">
              <w:r>
                <w:lastRenderedPageBreak/>
                <w:t>E.5</w:t>
              </w:r>
            </w:ins>
          </w:p>
        </w:tc>
        <w:tc>
          <w:tcPr>
            <w:tcW w:w="4624" w:type="pct"/>
            <w:shd w:val="clear" w:color="auto" w:fill="FFFFFF" w:themeFill="background1"/>
            <w:tcPrChange w:id="3529" w:author="ilham.nur@office.ui.ac.id" w:date="2023-03-04T10:12:00Z">
              <w:tcPr>
                <w:tcW w:w="4610" w:type="pct"/>
                <w:shd w:val="clear" w:color="auto" w:fill="FFFFFF" w:themeFill="background1"/>
              </w:tcPr>
            </w:tcPrChange>
          </w:tcPr>
          <w:p w14:paraId="55A779E6" w14:textId="77777777" w:rsidR="005250D7" w:rsidRPr="00DA0648" w:rsidRDefault="005250D7" w:rsidP="00463C7A">
            <w:pPr>
              <w:rPr>
                <w:ins w:id="3530" w:author="ilham.nur@office.ui.ac.id" w:date="2023-03-04T10:11:00Z"/>
                <w:i/>
                <w:iCs/>
              </w:rPr>
            </w:pPr>
            <w:ins w:id="3531" w:author="ilham.nur@office.ui.ac.id" w:date="2023-03-04T10:11:00Z">
              <w:r>
                <w:rPr>
                  <w:b/>
                  <w:bCs/>
                </w:rPr>
                <w:t xml:space="preserve">Nama: </w:t>
              </w:r>
              <w:r>
                <w:rPr>
                  <w:i/>
                  <w:iCs/>
                </w:rPr>
                <w:t>Resource Allocation</w:t>
              </w:r>
            </w:ins>
          </w:p>
          <w:p w14:paraId="14FC4A4B" w14:textId="77777777" w:rsidR="005250D7" w:rsidRDefault="005250D7" w:rsidP="00463C7A">
            <w:pPr>
              <w:rPr>
                <w:ins w:id="3532" w:author="ilham.nur@office.ui.ac.id" w:date="2023-03-04T10:11:00Z"/>
                <w:i/>
                <w:iCs/>
              </w:rPr>
            </w:pPr>
            <w:ins w:id="3533" w:author="ilham.nur@office.ui.ac.id" w:date="2023-03-04T10:11:00Z">
              <w:r w:rsidRPr="0033033B">
                <w:rPr>
                  <w:b/>
                  <w:bCs/>
                </w:rPr>
                <w:t>Type:</w:t>
              </w:r>
              <w:r>
                <w:t xml:space="preserve"> </w:t>
              </w:r>
              <w:r>
                <w:rPr>
                  <w:i/>
                  <w:iCs/>
                </w:rPr>
                <w:t>Application Event</w:t>
              </w:r>
            </w:ins>
          </w:p>
          <w:p w14:paraId="2DBADBA4" w14:textId="77777777" w:rsidR="005250D7" w:rsidRPr="0033033B" w:rsidRDefault="005250D7" w:rsidP="00463C7A">
            <w:pPr>
              <w:rPr>
                <w:ins w:id="3534" w:author="ilham.nur@office.ui.ac.id" w:date="2023-03-04T10:11:00Z"/>
              </w:rPr>
            </w:pPr>
            <w:ins w:id="3535" w:author="ilham.nur@office.ui.ac.id" w:date="2023-03-04T10:11:00Z">
              <w:r>
                <w:rPr>
                  <w:noProof/>
                </w:rPr>
                <w:drawing>
                  <wp:inline distT="0" distB="0" distL="0" distR="0" wp14:anchorId="6D74FA76" wp14:editId="5551F331">
                    <wp:extent cx="4810836" cy="411274"/>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48553" cy="414498"/>
                            </a:xfrm>
                            <a:prstGeom prst="rect">
                              <a:avLst/>
                            </a:prstGeom>
                          </pic:spPr>
                        </pic:pic>
                      </a:graphicData>
                    </a:graphic>
                  </wp:inline>
                </w:drawing>
              </w:r>
            </w:ins>
          </w:p>
          <w:p w14:paraId="7488E57C" w14:textId="77777777" w:rsidR="005250D7" w:rsidRPr="00463C7A" w:rsidRDefault="005250D7" w:rsidP="00463C7A">
            <w:pPr>
              <w:rPr>
                <w:ins w:id="3536" w:author="ilham.nur@office.ui.ac.id" w:date="2023-03-04T10:11:00Z"/>
              </w:rPr>
            </w:pPr>
            <w:proofErr w:type="spellStart"/>
            <w:ins w:id="3537" w:author="ilham.nur@office.ui.ac.id" w:date="2023-03-04T10:11:00Z">
              <w:r w:rsidRPr="0033033B">
                <w:rPr>
                  <w:b/>
                  <w:bCs/>
                </w:rPr>
                <w:t>Detil</w:t>
              </w:r>
              <w:proofErr w:type="spellEnd"/>
              <w:r w:rsidRPr="0033033B">
                <w:rPr>
                  <w:b/>
                  <w:bCs/>
                </w:rPr>
                <w:t>:</w:t>
              </w:r>
              <w:r>
                <w:rPr>
                  <w:b/>
                  <w:bCs/>
                </w:rPr>
                <w:t xml:space="preserve"> </w:t>
              </w:r>
              <w:proofErr w:type="spellStart"/>
              <w:r>
                <w:t>Sebuah</w:t>
              </w:r>
              <w:proofErr w:type="spellEnd"/>
              <w:r>
                <w:t xml:space="preserve"> </w:t>
              </w:r>
              <w:r>
                <w:rPr>
                  <w:i/>
                  <w:iCs/>
                </w:rPr>
                <w:t xml:space="preserve">application event </w:t>
              </w:r>
              <w:r>
                <w:t xml:space="preserve">yang </w:t>
              </w:r>
              <w:proofErr w:type="spellStart"/>
              <w:r>
                <w:t>merupakan</w:t>
              </w:r>
              <w:proofErr w:type="spellEnd"/>
              <w:r>
                <w:t xml:space="preserve"> </w:t>
              </w:r>
              <w:proofErr w:type="spellStart"/>
              <w:r>
                <w:t>komponen</w:t>
              </w:r>
              <w:proofErr w:type="spellEnd"/>
              <w:r>
                <w:t xml:space="preserve"> </w:t>
              </w:r>
              <w:proofErr w:type="spellStart"/>
              <w:r>
                <w:t>dari</w:t>
              </w:r>
              <w:proofErr w:type="spellEnd"/>
              <w:r>
                <w:t xml:space="preserve"> </w:t>
              </w:r>
              <w:r>
                <w:rPr>
                  <w:i/>
                  <w:iCs/>
                </w:rPr>
                <w:t xml:space="preserve">project creation </w:t>
              </w:r>
              <w:r>
                <w:t xml:space="preserve">yang </w:t>
              </w:r>
              <w:proofErr w:type="spellStart"/>
              <w:r>
                <w:t>berfungsi</w:t>
              </w:r>
              <w:proofErr w:type="spellEnd"/>
              <w:r>
                <w:t xml:space="preserve"> untuk </w:t>
              </w:r>
              <w:proofErr w:type="spellStart"/>
              <w:r>
                <w:t>menetapkan</w:t>
              </w:r>
              <w:proofErr w:type="spellEnd"/>
              <w:r>
                <w:t xml:space="preserve"> </w:t>
              </w:r>
              <w:proofErr w:type="spellStart"/>
              <w:r>
                <w:t>pekerjaan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akan</w:t>
              </w:r>
              <w:proofErr w:type="spellEnd"/>
              <w:r>
                <w:t xml:space="preserve"> </w:t>
              </w:r>
              <w:proofErr w:type="spellStart"/>
              <w:r>
                <w:t>dikerjakan</w:t>
              </w:r>
              <w:proofErr w:type="spellEnd"/>
              <w:r>
                <w:t xml:space="preserve"> oleh </w:t>
              </w:r>
              <w:proofErr w:type="spellStart"/>
              <w:r>
                <w:t>siapa</w:t>
              </w:r>
              <w:proofErr w:type="spellEnd"/>
              <w:r>
                <w:t>.</w:t>
              </w:r>
            </w:ins>
          </w:p>
          <w:p w14:paraId="42D8CE1E" w14:textId="77777777" w:rsidR="005250D7" w:rsidRPr="00463C7A" w:rsidRDefault="005250D7" w:rsidP="00463C7A">
            <w:pPr>
              <w:rPr>
                <w:ins w:id="3538" w:author="ilham.nur@office.ui.ac.id" w:date="2023-03-04T10:11:00Z"/>
              </w:rPr>
            </w:pPr>
            <w:proofErr w:type="spellStart"/>
            <w:ins w:id="3539" w:author="ilham.nur@office.ui.ac.id" w:date="2023-03-04T10:11:00Z">
              <w:r w:rsidRPr="0033033B">
                <w:rPr>
                  <w:b/>
                  <w:bCs/>
                </w:rPr>
                <w:t>Dampak</w:t>
              </w:r>
              <w:proofErr w:type="spellEnd"/>
              <w:r w:rsidRPr="0033033B">
                <w:rPr>
                  <w:b/>
                  <w:bCs/>
                </w:rPr>
                <w:t>:</w:t>
              </w:r>
              <w:r>
                <w:rPr>
                  <w:b/>
                  <w:bCs/>
                </w:rPr>
                <w:t xml:space="preserve"> </w:t>
              </w:r>
              <w:proofErr w:type="spellStart"/>
              <w:r>
                <w:t>Pekerjaan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mendapatkan</w:t>
              </w:r>
              <w:proofErr w:type="spellEnd"/>
              <w:r>
                <w:t xml:space="preserve"> </w:t>
              </w:r>
              <w:proofErr w:type="spellStart"/>
              <w:r>
                <w:t>penanggung</w:t>
              </w:r>
              <w:proofErr w:type="spellEnd"/>
              <w:r>
                <w:t xml:space="preserve"> </w:t>
              </w:r>
              <w:proofErr w:type="spellStart"/>
              <w:r>
                <w:t>jawab</w:t>
              </w:r>
              <w:proofErr w:type="spellEnd"/>
              <w:r>
                <w:t xml:space="preserve"> </w:t>
              </w:r>
              <w:proofErr w:type="spellStart"/>
              <w:r>
                <w:t>pekerjaan</w:t>
              </w:r>
              <w:proofErr w:type="spellEnd"/>
              <w:r>
                <w:t xml:space="preserve"> yang </w:t>
              </w:r>
              <w:proofErr w:type="spellStart"/>
              <w:r>
                <w:t>melakukan</w:t>
              </w:r>
              <w:proofErr w:type="spellEnd"/>
              <w:r>
                <w:t xml:space="preserve"> </w:t>
              </w:r>
              <w:proofErr w:type="spellStart"/>
              <w:r>
                <w:t>pekerjaan</w:t>
              </w:r>
              <w:proofErr w:type="spellEnd"/>
              <w:r>
                <w:t xml:space="preserve"> </w:t>
              </w:r>
              <w:proofErr w:type="spellStart"/>
              <w:r>
                <w:t>tersebut</w:t>
              </w:r>
              <w:proofErr w:type="spellEnd"/>
              <w:r>
                <w:t>.</w:t>
              </w:r>
            </w:ins>
          </w:p>
        </w:tc>
      </w:tr>
      <w:tr w:rsidR="005250D7" w:rsidRPr="003D30C5" w14:paraId="09FFB373" w14:textId="77777777" w:rsidTr="005250D7">
        <w:trPr>
          <w:ins w:id="3540" w:author="ilham.nur@office.ui.ac.id" w:date="2023-03-04T10:11:00Z"/>
        </w:trPr>
        <w:tc>
          <w:tcPr>
            <w:tcW w:w="376" w:type="pct"/>
            <w:shd w:val="clear" w:color="auto" w:fill="FFFFFF" w:themeFill="background1"/>
            <w:tcPrChange w:id="3541" w:author="ilham.nur@office.ui.ac.id" w:date="2023-03-04T10:12:00Z">
              <w:tcPr>
                <w:tcW w:w="390" w:type="pct"/>
                <w:shd w:val="clear" w:color="auto" w:fill="FFFFFF" w:themeFill="background1"/>
              </w:tcPr>
            </w:tcPrChange>
          </w:tcPr>
          <w:p w14:paraId="4106E3A5" w14:textId="77777777" w:rsidR="005250D7" w:rsidRDefault="005250D7" w:rsidP="00463C7A">
            <w:pPr>
              <w:rPr>
                <w:ins w:id="3542" w:author="ilham.nur@office.ui.ac.id" w:date="2023-03-04T10:11:00Z"/>
              </w:rPr>
            </w:pPr>
            <w:ins w:id="3543" w:author="ilham.nur@office.ui.ac.id" w:date="2023-03-04T10:11:00Z">
              <w:r>
                <w:t>E.6</w:t>
              </w:r>
            </w:ins>
          </w:p>
        </w:tc>
        <w:tc>
          <w:tcPr>
            <w:tcW w:w="4624" w:type="pct"/>
            <w:shd w:val="clear" w:color="auto" w:fill="FFFFFF" w:themeFill="background1"/>
            <w:tcPrChange w:id="3544" w:author="ilham.nur@office.ui.ac.id" w:date="2023-03-04T10:12:00Z">
              <w:tcPr>
                <w:tcW w:w="4610" w:type="pct"/>
                <w:shd w:val="clear" w:color="auto" w:fill="FFFFFF" w:themeFill="background1"/>
              </w:tcPr>
            </w:tcPrChange>
          </w:tcPr>
          <w:p w14:paraId="40580024" w14:textId="77777777" w:rsidR="005250D7" w:rsidRPr="00DA0648" w:rsidRDefault="005250D7" w:rsidP="00463C7A">
            <w:pPr>
              <w:rPr>
                <w:ins w:id="3545" w:author="ilham.nur@office.ui.ac.id" w:date="2023-03-04T10:11:00Z"/>
                <w:i/>
                <w:iCs/>
              </w:rPr>
            </w:pPr>
            <w:ins w:id="3546" w:author="ilham.nur@office.ui.ac.id" w:date="2023-03-04T10:11:00Z">
              <w:r>
                <w:rPr>
                  <w:b/>
                  <w:bCs/>
                </w:rPr>
                <w:t xml:space="preserve">Nama: </w:t>
              </w:r>
              <w:r>
                <w:rPr>
                  <w:i/>
                  <w:iCs/>
                </w:rPr>
                <w:t>Resource Allocation &amp; Selection</w:t>
              </w:r>
            </w:ins>
          </w:p>
          <w:p w14:paraId="0B0A3EB2" w14:textId="77777777" w:rsidR="005250D7" w:rsidRDefault="005250D7" w:rsidP="00463C7A">
            <w:pPr>
              <w:rPr>
                <w:ins w:id="3547" w:author="ilham.nur@office.ui.ac.id" w:date="2023-03-04T10:11:00Z"/>
                <w:i/>
                <w:iCs/>
              </w:rPr>
            </w:pPr>
            <w:ins w:id="3548" w:author="ilham.nur@office.ui.ac.id" w:date="2023-03-04T10:11:00Z">
              <w:r w:rsidRPr="0033033B">
                <w:rPr>
                  <w:b/>
                  <w:bCs/>
                </w:rPr>
                <w:t>Type:</w:t>
              </w:r>
              <w:r>
                <w:t xml:space="preserve"> </w:t>
              </w:r>
              <w:r>
                <w:rPr>
                  <w:i/>
                  <w:iCs/>
                </w:rPr>
                <w:t>Application Event</w:t>
              </w:r>
            </w:ins>
          </w:p>
          <w:p w14:paraId="2313EF6F" w14:textId="77777777" w:rsidR="005250D7" w:rsidRPr="0033033B" w:rsidRDefault="005250D7" w:rsidP="00463C7A">
            <w:pPr>
              <w:rPr>
                <w:ins w:id="3549" w:author="ilham.nur@office.ui.ac.id" w:date="2023-03-04T10:11:00Z"/>
              </w:rPr>
            </w:pPr>
            <w:ins w:id="3550" w:author="ilham.nur@office.ui.ac.id" w:date="2023-03-04T10:11:00Z">
              <w:r>
                <w:rPr>
                  <w:noProof/>
                </w:rPr>
                <w:drawing>
                  <wp:inline distT="0" distB="0" distL="0" distR="0" wp14:anchorId="56A200F9" wp14:editId="43EB87DA">
                    <wp:extent cx="4810760" cy="56004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55244" cy="565227"/>
                            </a:xfrm>
                            <a:prstGeom prst="rect">
                              <a:avLst/>
                            </a:prstGeom>
                          </pic:spPr>
                        </pic:pic>
                      </a:graphicData>
                    </a:graphic>
                  </wp:inline>
                </w:drawing>
              </w:r>
            </w:ins>
          </w:p>
          <w:p w14:paraId="4ED534B7" w14:textId="77777777" w:rsidR="005250D7" w:rsidRPr="00463C7A" w:rsidRDefault="005250D7" w:rsidP="00463C7A">
            <w:pPr>
              <w:rPr>
                <w:ins w:id="3551" w:author="ilham.nur@office.ui.ac.id" w:date="2023-03-04T10:11:00Z"/>
              </w:rPr>
            </w:pPr>
            <w:proofErr w:type="spellStart"/>
            <w:ins w:id="3552" w:author="ilham.nur@office.ui.ac.id" w:date="2023-03-04T10:11:00Z">
              <w:r w:rsidRPr="0033033B">
                <w:rPr>
                  <w:b/>
                  <w:bCs/>
                </w:rPr>
                <w:t>Detil</w:t>
              </w:r>
              <w:proofErr w:type="spellEnd"/>
              <w:r w:rsidRPr="0033033B">
                <w:rPr>
                  <w:b/>
                  <w:bCs/>
                </w:rPr>
                <w:t>:</w:t>
              </w:r>
              <w:r>
                <w:rPr>
                  <w:b/>
                  <w:bCs/>
                </w:rPr>
                <w:t xml:space="preserve"> </w:t>
              </w:r>
              <w:proofErr w:type="spellStart"/>
              <w:r>
                <w:t>Sebuah</w:t>
              </w:r>
              <w:proofErr w:type="spellEnd"/>
              <w:r>
                <w:t xml:space="preserve"> </w:t>
              </w:r>
              <w:r>
                <w:rPr>
                  <w:i/>
                  <w:iCs/>
                </w:rPr>
                <w:t xml:space="preserve">application event </w:t>
              </w:r>
              <w:r>
                <w:t xml:space="preserve">yang </w:t>
              </w:r>
              <w:proofErr w:type="spellStart"/>
              <w:r>
                <w:t>dimiliki</w:t>
              </w:r>
              <w:proofErr w:type="spellEnd"/>
              <w:r>
                <w:t xml:space="preserve"> oleh SOAPSD. </w:t>
              </w:r>
              <w:proofErr w:type="spellStart"/>
              <w:r>
                <w:t>Berberda</w:t>
              </w:r>
              <w:proofErr w:type="spellEnd"/>
              <w:r>
                <w:t xml:space="preserve"> dengan </w:t>
              </w:r>
              <w:r>
                <w:rPr>
                  <w:i/>
                  <w:iCs/>
                </w:rPr>
                <w:t xml:space="preserve">Resource Allocation, </w:t>
              </w:r>
              <w:r>
                <w:t xml:space="preserve">di mana pada event </w:t>
              </w:r>
              <w:proofErr w:type="spellStart"/>
              <w:r>
                <w:t>ini</w:t>
              </w:r>
              <w:proofErr w:type="spellEnd"/>
              <w:r>
                <w:t xml:space="preserve"> </w:t>
              </w:r>
              <w:proofErr w:type="spellStart"/>
              <w:r>
                <w:t>pekerjaan</w:t>
              </w:r>
              <w:proofErr w:type="spellEnd"/>
              <w:r>
                <w:t xml:space="preserve"> tidak </w:t>
              </w:r>
              <w:proofErr w:type="spellStart"/>
              <w:r>
                <w:t>hanya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mengerjakan</w:t>
              </w:r>
              <w:proofErr w:type="spellEnd"/>
              <w:r>
                <w:t xml:space="preserve">, </w:t>
              </w:r>
              <w:proofErr w:type="spellStart"/>
              <w:r>
                <w:t>tetapi</w:t>
              </w:r>
              <w:proofErr w:type="spellEnd"/>
              <w:r>
                <w:t xml:space="preserve"> juga </w:t>
              </w:r>
              <w:proofErr w:type="spellStart"/>
              <w:r>
                <w:t>dipertimbangkan</w:t>
              </w:r>
              <w:proofErr w:type="spellEnd"/>
              <w:r>
                <w:t xml:space="preserve"> </w:t>
              </w:r>
              <w:proofErr w:type="spellStart"/>
              <w:r>
                <w:t>beban</w:t>
              </w:r>
              <w:proofErr w:type="spellEnd"/>
              <w:r>
                <w:t xml:space="preserve"> </w:t>
              </w:r>
              <w:proofErr w:type="spellStart"/>
              <w:r>
                <w:t>pekerjaan</w:t>
              </w:r>
              <w:proofErr w:type="spellEnd"/>
              <w:r>
                <w:t xml:space="preserve"> yang </w:t>
              </w:r>
              <w:proofErr w:type="spellStart"/>
              <w:r>
                <w:t>ada</w:t>
              </w:r>
              <w:proofErr w:type="spellEnd"/>
              <w:r>
                <w:t xml:space="preserve">, </w:t>
              </w:r>
              <w:proofErr w:type="spellStart"/>
              <w:r>
                <w:t>kebutuhan</w:t>
              </w:r>
              <w:proofErr w:type="spellEnd"/>
              <w:r>
                <w:t xml:space="preserve"> </w:t>
              </w:r>
              <w:proofErr w:type="spellStart"/>
              <w:r>
                <w:t>kecepatan</w:t>
              </w:r>
              <w:proofErr w:type="spellEnd"/>
              <w:r>
                <w:t xml:space="preserve"> </w:t>
              </w:r>
              <w:proofErr w:type="spellStart"/>
              <w:r>
                <w:t>penyelesaian</w:t>
              </w:r>
              <w:proofErr w:type="spellEnd"/>
              <w:r>
                <w:t xml:space="preserve"> </w:t>
              </w:r>
              <w:proofErr w:type="spellStart"/>
              <w:r>
                <w:t>pekerjaan</w:t>
              </w:r>
              <w:proofErr w:type="spellEnd"/>
              <w:r>
                <w:t xml:space="preserve"> dengan </w:t>
              </w:r>
              <w:proofErr w:type="spellStart"/>
              <w:r>
                <w:t>kondisi</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ada</w:t>
              </w:r>
              <w:proofErr w:type="spellEnd"/>
              <w:r>
                <w:t>.</w:t>
              </w:r>
            </w:ins>
          </w:p>
          <w:p w14:paraId="64541D94" w14:textId="77777777" w:rsidR="005250D7" w:rsidRPr="00463C7A" w:rsidRDefault="005250D7" w:rsidP="00463C7A">
            <w:pPr>
              <w:rPr>
                <w:ins w:id="3553" w:author="ilham.nur@office.ui.ac.id" w:date="2023-03-04T10:11:00Z"/>
              </w:rPr>
            </w:pPr>
            <w:proofErr w:type="spellStart"/>
            <w:ins w:id="3554" w:author="ilham.nur@office.ui.ac.id" w:date="2023-03-04T10:11:00Z">
              <w:r w:rsidRPr="0033033B">
                <w:rPr>
                  <w:b/>
                  <w:bCs/>
                </w:rPr>
                <w:t>Dampak</w:t>
              </w:r>
              <w:proofErr w:type="spellEnd"/>
              <w:r w:rsidRPr="0033033B">
                <w:rPr>
                  <w:b/>
                  <w:bCs/>
                </w:rPr>
                <w:t>:</w:t>
              </w:r>
              <w:r>
                <w:rPr>
                  <w:b/>
                  <w:bCs/>
                </w:rPr>
                <w:t xml:space="preserve"> </w:t>
              </w:r>
              <w:proofErr w:type="spellStart"/>
              <w:r>
                <w:t>Sumber</w:t>
              </w:r>
              <w:proofErr w:type="spellEnd"/>
              <w:r>
                <w:t xml:space="preserve"> </w:t>
              </w:r>
              <w:proofErr w:type="spellStart"/>
              <w:r>
                <w:t>daya</w:t>
              </w:r>
              <w:proofErr w:type="spellEnd"/>
              <w:r>
                <w:t xml:space="preserve"> yang </w:t>
              </w:r>
              <w:proofErr w:type="spellStart"/>
              <w:r>
                <w:t>ditunjuk</w:t>
              </w:r>
              <w:proofErr w:type="spellEnd"/>
              <w:r>
                <w:t xml:space="preserve"> untuk </w:t>
              </w:r>
              <w:proofErr w:type="spellStart"/>
              <w:r>
                <w:t>mengerjakan</w:t>
              </w:r>
              <w:proofErr w:type="spellEnd"/>
              <w:r>
                <w:t xml:space="preserve"> </w:t>
              </w:r>
              <w:proofErr w:type="spellStart"/>
              <w:r>
                <w:t>suatu</w:t>
              </w:r>
              <w:proofErr w:type="spellEnd"/>
              <w:r>
                <w:t xml:space="preserve"> </w:t>
              </w:r>
              <w:proofErr w:type="spellStart"/>
              <w:r>
                <w:t>pekerjaan</w:t>
              </w:r>
              <w:proofErr w:type="spellEnd"/>
              <w:r>
                <w:t xml:space="preserve"> sudah </w:t>
              </w:r>
              <w:proofErr w:type="spellStart"/>
              <w:r>
                <w:t>berdasarkan</w:t>
              </w:r>
              <w:proofErr w:type="spellEnd"/>
              <w:r>
                <w:t xml:space="preserve"> </w:t>
              </w:r>
              <w:proofErr w:type="spellStart"/>
              <w:r>
                <w:t>seleksi</w:t>
              </w:r>
              <w:proofErr w:type="spellEnd"/>
              <w:r>
                <w:t xml:space="preserve"> </w:t>
              </w:r>
              <w:proofErr w:type="spellStart"/>
              <w:r>
                <w:t>sistem</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bekerja</w:t>
              </w:r>
              <w:proofErr w:type="spellEnd"/>
              <w:r>
                <w:t xml:space="preserve"> </w:t>
              </w:r>
              <w:proofErr w:type="spellStart"/>
              <w:r>
                <w:t>secara</w:t>
              </w:r>
              <w:proofErr w:type="spellEnd"/>
              <w:r>
                <w:t xml:space="preserve"> optimal dan </w:t>
              </w:r>
              <w:proofErr w:type="spellStart"/>
              <w:r>
                <w:t>mempercepat</w:t>
              </w:r>
              <w:proofErr w:type="spellEnd"/>
              <w:r>
                <w:t xml:space="preserve"> </w:t>
              </w:r>
              <w:proofErr w:type="spellStart"/>
              <w:r>
                <w:t>waktu</w:t>
              </w:r>
              <w:proofErr w:type="spellEnd"/>
              <w:r>
                <w:t xml:space="preserve"> </w:t>
              </w:r>
              <w:proofErr w:type="spellStart"/>
              <w:r>
                <w:t>penyelesaian</w:t>
              </w:r>
              <w:proofErr w:type="spellEnd"/>
              <w:r>
                <w:t xml:space="preserve"> </w:t>
              </w:r>
              <w:proofErr w:type="spellStart"/>
              <w:r>
                <w:t>proyek</w:t>
              </w:r>
              <w:proofErr w:type="spellEnd"/>
              <w:r>
                <w:t>.</w:t>
              </w:r>
            </w:ins>
          </w:p>
        </w:tc>
      </w:tr>
      <w:tr w:rsidR="005250D7" w:rsidRPr="003D30C5" w14:paraId="017FF885" w14:textId="77777777" w:rsidTr="005250D7">
        <w:trPr>
          <w:ins w:id="3555" w:author="ilham.nur@office.ui.ac.id" w:date="2023-03-04T10:11:00Z"/>
        </w:trPr>
        <w:tc>
          <w:tcPr>
            <w:tcW w:w="376" w:type="pct"/>
            <w:shd w:val="clear" w:color="auto" w:fill="FFFFFF" w:themeFill="background1"/>
            <w:tcPrChange w:id="3556" w:author="ilham.nur@office.ui.ac.id" w:date="2023-03-04T10:12:00Z">
              <w:tcPr>
                <w:tcW w:w="390" w:type="pct"/>
                <w:shd w:val="clear" w:color="auto" w:fill="FFFFFF" w:themeFill="background1"/>
              </w:tcPr>
            </w:tcPrChange>
          </w:tcPr>
          <w:p w14:paraId="3193FFD8" w14:textId="77777777" w:rsidR="005250D7" w:rsidRDefault="005250D7" w:rsidP="00463C7A">
            <w:pPr>
              <w:rPr>
                <w:ins w:id="3557" w:author="ilham.nur@office.ui.ac.id" w:date="2023-03-04T10:11:00Z"/>
              </w:rPr>
            </w:pPr>
            <w:ins w:id="3558" w:author="ilham.nur@office.ui.ac.id" w:date="2023-03-04T10:11:00Z">
              <w:r>
                <w:t>E.7</w:t>
              </w:r>
            </w:ins>
          </w:p>
        </w:tc>
        <w:tc>
          <w:tcPr>
            <w:tcW w:w="4624" w:type="pct"/>
            <w:shd w:val="clear" w:color="auto" w:fill="FFFFFF" w:themeFill="background1"/>
            <w:tcPrChange w:id="3559" w:author="ilham.nur@office.ui.ac.id" w:date="2023-03-04T10:12:00Z">
              <w:tcPr>
                <w:tcW w:w="4610" w:type="pct"/>
                <w:shd w:val="clear" w:color="auto" w:fill="FFFFFF" w:themeFill="background1"/>
              </w:tcPr>
            </w:tcPrChange>
          </w:tcPr>
          <w:p w14:paraId="15CADCBC" w14:textId="77777777" w:rsidR="005250D7" w:rsidRPr="00DA0648" w:rsidRDefault="005250D7" w:rsidP="00463C7A">
            <w:pPr>
              <w:rPr>
                <w:ins w:id="3560" w:author="ilham.nur@office.ui.ac.id" w:date="2023-03-04T10:11:00Z"/>
                <w:i/>
                <w:iCs/>
              </w:rPr>
            </w:pPr>
            <w:ins w:id="3561" w:author="ilham.nur@office.ui.ac.id" w:date="2023-03-04T10:11:00Z">
              <w:r>
                <w:rPr>
                  <w:b/>
                  <w:bCs/>
                </w:rPr>
                <w:t xml:space="preserve">Nama: </w:t>
              </w:r>
              <w:r>
                <w:rPr>
                  <w:i/>
                  <w:iCs/>
                </w:rPr>
                <w:t>Task Creation</w:t>
              </w:r>
            </w:ins>
          </w:p>
          <w:p w14:paraId="2282D4EA" w14:textId="77777777" w:rsidR="005250D7" w:rsidRDefault="005250D7" w:rsidP="00463C7A">
            <w:pPr>
              <w:rPr>
                <w:ins w:id="3562" w:author="ilham.nur@office.ui.ac.id" w:date="2023-03-04T10:11:00Z"/>
                <w:i/>
                <w:iCs/>
              </w:rPr>
            </w:pPr>
            <w:ins w:id="3563" w:author="ilham.nur@office.ui.ac.id" w:date="2023-03-04T10:11:00Z">
              <w:r w:rsidRPr="0033033B">
                <w:rPr>
                  <w:b/>
                  <w:bCs/>
                </w:rPr>
                <w:t>Type:</w:t>
              </w:r>
              <w:r>
                <w:t xml:space="preserve"> </w:t>
              </w:r>
              <w:r>
                <w:rPr>
                  <w:i/>
                  <w:iCs/>
                </w:rPr>
                <w:t>Application Event</w:t>
              </w:r>
            </w:ins>
          </w:p>
          <w:p w14:paraId="102EECD4" w14:textId="77777777" w:rsidR="005250D7" w:rsidRPr="0033033B" w:rsidRDefault="005250D7" w:rsidP="00463C7A">
            <w:pPr>
              <w:rPr>
                <w:ins w:id="3564" w:author="ilham.nur@office.ui.ac.id" w:date="2023-03-04T10:11:00Z"/>
              </w:rPr>
            </w:pPr>
            <w:ins w:id="3565" w:author="ilham.nur@office.ui.ac.id" w:date="2023-03-04T10:11:00Z">
              <w:r>
                <w:rPr>
                  <w:noProof/>
                </w:rPr>
                <w:drawing>
                  <wp:inline distT="0" distB="0" distL="0" distR="0" wp14:anchorId="0DEA9558" wp14:editId="3DC782FF">
                    <wp:extent cx="4756150" cy="5033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28374" cy="510999"/>
                            </a:xfrm>
                            <a:prstGeom prst="rect">
                              <a:avLst/>
                            </a:prstGeom>
                          </pic:spPr>
                        </pic:pic>
                      </a:graphicData>
                    </a:graphic>
                  </wp:inline>
                </w:drawing>
              </w:r>
            </w:ins>
          </w:p>
          <w:p w14:paraId="73402FFE" w14:textId="77777777" w:rsidR="005250D7" w:rsidRPr="00463C7A" w:rsidRDefault="005250D7" w:rsidP="00463C7A">
            <w:pPr>
              <w:rPr>
                <w:ins w:id="3566" w:author="ilham.nur@office.ui.ac.id" w:date="2023-03-04T10:11:00Z"/>
              </w:rPr>
            </w:pPr>
            <w:proofErr w:type="spellStart"/>
            <w:ins w:id="3567" w:author="ilham.nur@office.ui.ac.id" w:date="2023-03-04T10:11:00Z">
              <w:r w:rsidRPr="0033033B">
                <w:rPr>
                  <w:b/>
                  <w:bCs/>
                </w:rPr>
                <w:t>Detil</w:t>
              </w:r>
              <w:proofErr w:type="spellEnd"/>
              <w:r w:rsidRPr="0033033B">
                <w:rPr>
                  <w:b/>
                  <w:bCs/>
                </w:rPr>
                <w:t>:</w:t>
              </w:r>
              <w:r>
                <w:rPr>
                  <w:b/>
                  <w:bCs/>
                </w:rPr>
                <w:t xml:space="preserve"> </w:t>
              </w:r>
              <w:proofErr w:type="spellStart"/>
              <w:r>
                <w:t>Sebuah</w:t>
              </w:r>
              <w:proofErr w:type="spellEnd"/>
              <w:r>
                <w:t xml:space="preserve"> </w:t>
              </w:r>
              <w:r>
                <w:rPr>
                  <w:i/>
                  <w:iCs/>
                </w:rPr>
                <w:t xml:space="preserve">application event </w:t>
              </w:r>
              <w:r>
                <w:t xml:space="preserve">yang </w:t>
              </w:r>
              <w:proofErr w:type="spellStart"/>
              <w:r>
                <w:t>berfungsi</w:t>
              </w:r>
              <w:proofErr w:type="spellEnd"/>
              <w:r>
                <w:t xml:space="preserve"> untuk </w:t>
              </w:r>
              <w:proofErr w:type="spellStart"/>
              <w:r>
                <w:t>membuat</w:t>
              </w:r>
              <w:proofErr w:type="spellEnd"/>
              <w:r>
                <w:t xml:space="preserve"> </w:t>
              </w:r>
              <w:proofErr w:type="spellStart"/>
              <w:r>
                <w:t>sebuah</w:t>
              </w:r>
              <w:proofErr w:type="spellEnd"/>
              <w:r>
                <w:t xml:space="preserve"> </w:t>
              </w:r>
              <w:proofErr w:type="spellStart"/>
              <w:r>
                <w:t>pekerjaan</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proyek</w:t>
              </w:r>
              <w:proofErr w:type="spellEnd"/>
              <w:r>
                <w:t>.</w:t>
              </w:r>
            </w:ins>
          </w:p>
          <w:p w14:paraId="007E1F36" w14:textId="77777777" w:rsidR="005250D7" w:rsidRPr="00463C7A" w:rsidRDefault="005250D7" w:rsidP="00463C7A">
            <w:pPr>
              <w:rPr>
                <w:ins w:id="3568" w:author="ilham.nur@office.ui.ac.id" w:date="2023-03-04T10:11:00Z"/>
              </w:rPr>
            </w:pPr>
            <w:proofErr w:type="spellStart"/>
            <w:ins w:id="3569" w:author="ilham.nur@office.ui.ac.id" w:date="2023-03-04T10:11:00Z">
              <w:r w:rsidRPr="0033033B">
                <w:rPr>
                  <w:b/>
                  <w:bCs/>
                </w:rPr>
                <w:t>Dampak</w:t>
              </w:r>
              <w:proofErr w:type="spellEnd"/>
              <w:r w:rsidRPr="0033033B">
                <w:rPr>
                  <w:b/>
                  <w:bCs/>
                </w:rPr>
                <w:t>:</w:t>
              </w:r>
              <w:r>
                <w:rPr>
                  <w:b/>
                  <w:bCs/>
                </w:rPr>
                <w:t xml:space="preserve"> </w:t>
              </w:r>
              <w:proofErr w:type="spellStart"/>
              <w:r>
                <w:t>Pekerjaan</w:t>
              </w:r>
              <w:proofErr w:type="spellEnd"/>
              <w:r>
                <w:t xml:space="preserve"> yang </w:t>
              </w:r>
              <w:proofErr w:type="spellStart"/>
              <w:r>
                <w:t>telah</w:t>
              </w:r>
              <w:proofErr w:type="spellEnd"/>
              <w:r>
                <w:t xml:space="preserve"> </w:t>
              </w:r>
              <w:proofErr w:type="spellStart"/>
              <w:r>
                <w:t>direncanakan</w:t>
              </w:r>
              <w:proofErr w:type="spellEnd"/>
              <w:r>
                <w:t xml:space="preserve"> </w:t>
              </w:r>
              <w:proofErr w:type="spellStart"/>
              <w:r>
                <w:t>dapat</w:t>
              </w:r>
              <w:proofErr w:type="spellEnd"/>
              <w:r>
                <w:t xml:space="preserve"> </w:t>
              </w:r>
              <w:proofErr w:type="spellStart"/>
              <w:r>
                <w:t>terdata</w:t>
              </w:r>
              <w:proofErr w:type="spellEnd"/>
              <w:r>
                <w:t xml:space="preserve"> pada SIMP.</w:t>
              </w:r>
            </w:ins>
          </w:p>
        </w:tc>
      </w:tr>
      <w:tr w:rsidR="005250D7" w:rsidRPr="003D30C5" w14:paraId="19CFED94" w14:textId="77777777" w:rsidTr="005250D7">
        <w:trPr>
          <w:ins w:id="3570" w:author="ilham.nur@office.ui.ac.id" w:date="2023-03-04T10:11:00Z"/>
        </w:trPr>
        <w:tc>
          <w:tcPr>
            <w:tcW w:w="376" w:type="pct"/>
            <w:shd w:val="clear" w:color="auto" w:fill="FFFFFF" w:themeFill="background1"/>
            <w:tcPrChange w:id="3571" w:author="ilham.nur@office.ui.ac.id" w:date="2023-03-04T10:12:00Z">
              <w:tcPr>
                <w:tcW w:w="390" w:type="pct"/>
                <w:shd w:val="clear" w:color="auto" w:fill="FFFFFF" w:themeFill="background1"/>
              </w:tcPr>
            </w:tcPrChange>
          </w:tcPr>
          <w:p w14:paraId="256DA5A4" w14:textId="77777777" w:rsidR="005250D7" w:rsidRDefault="005250D7" w:rsidP="00463C7A">
            <w:pPr>
              <w:rPr>
                <w:ins w:id="3572" w:author="ilham.nur@office.ui.ac.id" w:date="2023-03-04T10:11:00Z"/>
              </w:rPr>
            </w:pPr>
            <w:ins w:id="3573" w:author="ilham.nur@office.ui.ac.id" w:date="2023-03-04T10:11:00Z">
              <w:r>
                <w:t>E.8</w:t>
              </w:r>
            </w:ins>
          </w:p>
        </w:tc>
        <w:tc>
          <w:tcPr>
            <w:tcW w:w="4624" w:type="pct"/>
            <w:shd w:val="clear" w:color="auto" w:fill="FFFFFF" w:themeFill="background1"/>
            <w:tcPrChange w:id="3574" w:author="ilham.nur@office.ui.ac.id" w:date="2023-03-04T10:12:00Z">
              <w:tcPr>
                <w:tcW w:w="4610" w:type="pct"/>
                <w:shd w:val="clear" w:color="auto" w:fill="FFFFFF" w:themeFill="background1"/>
              </w:tcPr>
            </w:tcPrChange>
          </w:tcPr>
          <w:p w14:paraId="7A7840B4" w14:textId="77777777" w:rsidR="005250D7" w:rsidRPr="00DA0648" w:rsidRDefault="005250D7" w:rsidP="00463C7A">
            <w:pPr>
              <w:rPr>
                <w:ins w:id="3575" w:author="ilham.nur@office.ui.ac.id" w:date="2023-03-04T10:11:00Z"/>
                <w:i/>
                <w:iCs/>
              </w:rPr>
            </w:pPr>
            <w:ins w:id="3576" w:author="ilham.nur@office.ui.ac.id" w:date="2023-03-04T10:11:00Z">
              <w:r>
                <w:rPr>
                  <w:b/>
                  <w:bCs/>
                </w:rPr>
                <w:t xml:space="preserve">Nama: </w:t>
              </w:r>
              <w:r>
                <w:rPr>
                  <w:i/>
                  <w:iCs/>
                </w:rPr>
                <w:t>Task Update</w:t>
              </w:r>
            </w:ins>
          </w:p>
          <w:p w14:paraId="72572CD1" w14:textId="77777777" w:rsidR="005250D7" w:rsidRDefault="005250D7" w:rsidP="00463C7A">
            <w:pPr>
              <w:rPr>
                <w:ins w:id="3577" w:author="ilham.nur@office.ui.ac.id" w:date="2023-03-04T10:11:00Z"/>
                <w:i/>
                <w:iCs/>
              </w:rPr>
            </w:pPr>
            <w:ins w:id="3578" w:author="ilham.nur@office.ui.ac.id" w:date="2023-03-04T10:11:00Z">
              <w:r w:rsidRPr="0033033B">
                <w:rPr>
                  <w:b/>
                  <w:bCs/>
                </w:rPr>
                <w:t>Type:</w:t>
              </w:r>
              <w:r>
                <w:t xml:space="preserve"> </w:t>
              </w:r>
              <w:r>
                <w:rPr>
                  <w:i/>
                  <w:iCs/>
                </w:rPr>
                <w:t>Application Event</w:t>
              </w:r>
            </w:ins>
          </w:p>
          <w:p w14:paraId="155F340E" w14:textId="77777777" w:rsidR="005250D7" w:rsidRPr="0033033B" w:rsidRDefault="005250D7" w:rsidP="00463C7A">
            <w:pPr>
              <w:rPr>
                <w:ins w:id="3579" w:author="ilham.nur@office.ui.ac.id" w:date="2023-03-04T10:11:00Z"/>
              </w:rPr>
            </w:pPr>
            <w:ins w:id="3580" w:author="ilham.nur@office.ui.ac.id" w:date="2023-03-04T10:11:00Z">
              <w:r>
                <w:rPr>
                  <w:noProof/>
                </w:rPr>
                <w:drawing>
                  <wp:inline distT="0" distB="0" distL="0" distR="0" wp14:anchorId="15922221" wp14:editId="29F95172">
                    <wp:extent cx="4756150" cy="581096"/>
                    <wp:effectExtent l="0" t="0" r="635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78645" cy="583844"/>
                            </a:xfrm>
                            <a:prstGeom prst="rect">
                              <a:avLst/>
                            </a:prstGeom>
                          </pic:spPr>
                        </pic:pic>
                      </a:graphicData>
                    </a:graphic>
                  </wp:inline>
                </w:drawing>
              </w:r>
            </w:ins>
          </w:p>
          <w:p w14:paraId="005CC6BF" w14:textId="77777777" w:rsidR="005250D7" w:rsidRPr="00463C7A" w:rsidRDefault="005250D7" w:rsidP="00463C7A">
            <w:pPr>
              <w:rPr>
                <w:ins w:id="3581" w:author="ilham.nur@office.ui.ac.id" w:date="2023-03-04T10:11:00Z"/>
              </w:rPr>
            </w:pPr>
            <w:proofErr w:type="spellStart"/>
            <w:ins w:id="3582" w:author="ilham.nur@office.ui.ac.id" w:date="2023-03-04T10:11:00Z">
              <w:r w:rsidRPr="0033033B">
                <w:rPr>
                  <w:b/>
                  <w:bCs/>
                </w:rPr>
                <w:lastRenderedPageBreak/>
                <w:t>Detil</w:t>
              </w:r>
              <w:proofErr w:type="spellEnd"/>
              <w:r w:rsidRPr="0033033B">
                <w:rPr>
                  <w:b/>
                  <w:bCs/>
                </w:rPr>
                <w:t>:</w:t>
              </w:r>
              <w:r>
                <w:rPr>
                  <w:b/>
                  <w:bCs/>
                </w:rPr>
                <w:t xml:space="preserve"> </w:t>
              </w:r>
              <w:proofErr w:type="spellStart"/>
              <w:r>
                <w:t>Sebuah</w:t>
              </w:r>
              <w:proofErr w:type="spellEnd"/>
              <w:r>
                <w:t xml:space="preserve"> </w:t>
              </w:r>
              <w:r w:rsidRPr="00463C7A">
                <w:rPr>
                  <w:i/>
                  <w:iCs/>
                </w:rPr>
                <w:t>application event</w:t>
              </w:r>
              <w:r>
                <w:rPr>
                  <w:i/>
                  <w:iCs/>
                </w:rPr>
                <w:t xml:space="preserve"> </w:t>
              </w:r>
              <w:r>
                <w:t xml:space="preserve">yang </w:t>
              </w:r>
              <w:proofErr w:type="spellStart"/>
              <w:r>
                <w:t>berfungsi</w:t>
              </w:r>
              <w:proofErr w:type="spellEnd"/>
              <w:r>
                <w:t xml:space="preserve"> untuk </w:t>
              </w:r>
              <w:proofErr w:type="spellStart"/>
              <w:r>
                <w:t>melakukan</w:t>
              </w:r>
              <w:proofErr w:type="spellEnd"/>
              <w:r>
                <w:t xml:space="preserve"> </w:t>
              </w:r>
              <w:proofErr w:type="spellStart"/>
              <w:r>
                <w:t>pembaharuan</w:t>
              </w:r>
              <w:proofErr w:type="spellEnd"/>
              <w:r>
                <w:t xml:space="preserve"> </w:t>
              </w:r>
              <w:proofErr w:type="spellStart"/>
              <w:r>
                <w:t>atas</w:t>
              </w:r>
              <w:proofErr w:type="spellEnd"/>
              <w:r>
                <w:t xml:space="preserve"> </w:t>
              </w:r>
              <w:proofErr w:type="spellStart"/>
              <w:r>
                <w:t>pekerjaan</w:t>
              </w:r>
              <w:proofErr w:type="spellEnd"/>
              <w:r>
                <w:t xml:space="preserve"> yang </w:t>
              </w:r>
              <w:proofErr w:type="spellStart"/>
              <w:r>
                <w:t>telah</w:t>
              </w:r>
              <w:proofErr w:type="spellEnd"/>
              <w:r>
                <w:t xml:space="preserve"> dilakukan dan </w:t>
              </w:r>
              <w:proofErr w:type="spellStart"/>
              <w:r>
                <w:t>akan</w:t>
              </w:r>
              <w:proofErr w:type="spellEnd"/>
              <w:r>
                <w:t xml:space="preserve"> </w:t>
              </w:r>
              <w:proofErr w:type="spellStart"/>
              <w:r>
                <w:t>berdampak</w:t>
              </w:r>
              <w:proofErr w:type="spellEnd"/>
              <w:r>
                <w:t xml:space="preserve"> pada </w:t>
              </w:r>
              <w:proofErr w:type="spellStart"/>
              <w:r>
                <w:t>fase</w:t>
              </w:r>
              <w:proofErr w:type="spellEnd"/>
              <w:r>
                <w:t xml:space="preserve"> di mana </w:t>
              </w:r>
              <w:proofErr w:type="spellStart"/>
              <w:r>
                <w:t>pekerjaan</w:t>
              </w:r>
              <w:proofErr w:type="spellEnd"/>
              <w:r>
                <w:t xml:space="preserve"> </w:t>
              </w:r>
              <w:proofErr w:type="spellStart"/>
              <w:r>
                <w:t>ini</w:t>
              </w:r>
              <w:proofErr w:type="spellEnd"/>
              <w:r>
                <w:t xml:space="preserve"> </w:t>
              </w:r>
              <w:proofErr w:type="spellStart"/>
              <w:r>
                <w:t>berada</w:t>
              </w:r>
              <w:proofErr w:type="spellEnd"/>
              <w:r>
                <w:t>.</w:t>
              </w:r>
            </w:ins>
          </w:p>
          <w:p w14:paraId="02412FB5" w14:textId="77777777" w:rsidR="005250D7" w:rsidRPr="00463C7A" w:rsidRDefault="005250D7" w:rsidP="00463C7A">
            <w:pPr>
              <w:rPr>
                <w:ins w:id="3583" w:author="ilham.nur@office.ui.ac.id" w:date="2023-03-04T10:11:00Z"/>
              </w:rPr>
            </w:pPr>
            <w:proofErr w:type="spellStart"/>
            <w:ins w:id="3584" w:author="ilham.nur@office.ui.ac.id" w:date="2023-03-04T10:11:00Z">
              <w:r w:rsidRPr="0033033B">
                <w:rPr>
                  <w:b/>
                  <w:bCs/>
                </w:rPr>
                <w:t>Dampak</w:t>
              </w:r>
              <w:proofErr w:type="spellEnd"/>
              <w:r w:rsidRPr="0033033B">
                <w:rPr>
                  <w:b/>
                  <w:bCs/>
                </w:rPr>
                <w:t>:</w:t>
              </w:r>
              <w:r>
                <w:rPr>
                  <w:b/>
                  <w:bCs/>
                </w:rPr>
                <w:t xml:space="preserve"> </w:t>
              </w:r>
              <w:proofErr w:type="spellStart"/>
              <w:r>
                <w:t>Pekerjaan</w:t>
              </w:r>
              <w:proofErr w:type="spellEnd"/>
              <w:r>
                <w:t xml:space="preserve"> dan </w:t>
              </w:r>
              <w:proofErr w:type="spellStart"/>
              <w:r>
                <w:t>fase</w:t>
              </w:r>
              <w:proofErr w:type="spellEnd"/>
              <w:r>
                <w:t xml:space="preserve"> </w:t>
              </w:r>
              <w:proofErr w:type="spellStart"/>
              <w:r>
                <w:t>akan</w:t>
              </w:r>
              <w:proofErr w:type="spellEnd"/>
              <w:r>
                <w:t xml:space="preserve"> </w:t>
              </w:r>
              <w:proofErr w:type="spellStart"/>
              <w:r>
                <w:t>terbarui</w:t>
              </w:r>
              <w:proofErr w:type="spellEnd"/>
              <w:r>
                <w:t xml:space="preserve"> </w:t>
              </w:r>
              <w:proofErr w:type="spellStart"/>
              <w:r>
                <w:t>sesuai</w:t>
              </w:r>
              <w:proofErr w:type="spellEnd"/>
              <w:r>
                <w:t xml:space="preserve"> dengan </w:t>
              </w:r>
              <w:proofErr w:type="spellStart"/>
              <w:r>
                <w:t>informasi</w:t>
              </w:r>
              <w:proofErr w:type="spellEnd"/>
              <w:r>
                <w:t xml:space="preserve"> yang </w:t>
              </w:r>
              <w:proofErr w:type="spellStart"/>
              <w:r>
                <w:t>diberikan</w:t>
              </w:r>
              <w:proofErr w:type="spellEnd"/>
              <w:r>
                <w:t xml:space="preserve"> pada </w:t>
              </w:r>
              <w:proofErr w:type="spellStart"/>
              <w:r>
                <w:t>sistem</w:t>
              </w:r>
              <w:proofErr w:type="spellEnd"/>
              <w:r>
                <w:t>.</w:t>
              </w:r>
            </w:ins>
          </w:p>
        </w:tc>
      </w:tr>
      <w:tr w:rsidR="005250D7" w:rsidRPr="003D30C5" w14:paraId="4672F51E" w14:textId="77777777" w:rsidTr="005250D7">
        <w:trPr>
          <w:ins w:id="3585" w:author="ilham.nur@office.ui.ac.id" w:date="2023-03-04T10:11:00Z"/>
        </w:trPr>
        <w:tc>
          <w:tcPr>
            <w:tcW w:w="376" w:type="pct"/>
            <w:shd w:val="clear" w:color="auto" w:fill="FFFFFF" w:themeFill="background1"/>
            <w:tcPrChange w:id="3586" w:author="ilham.nur@office.ui.ac.id" w:date="2023-03-04T10:12:00Z">
              <w:tcPr>
                <w:tcW w:w="390" w:type="pct"/>
                <w:shd w:val="clear" w:color="auto" w:fill="FFFFFF" w:themeFill="background1"/>
              </w:tcPr>
            </w:tcPrChange>
          </w:tcPr>
          <w:p w14:paraId="58D9F8CE" w14:textId="77777777" w:rsidR="005250D7" w:rsidRDefault="005250D7" w:rsidP="00463C7A">
            <w:pPr>
              <w:rPr>
                <w:ins w:id="3587" w:author="ilham.nur@office.ui.ac.id" w:date="2023-03-04T10:11:00Z"/>
              </w:rPr>
            </w:pPr>
            <w:ins w:id="3588" w:author="ilham.nur@office.ui.ac.id" w:date="2023-03-04T10:11:00Z">
              <w:r>
                <w:lastRenderedPageBreak/>
                <w:t>S.1</w:t>
              </w:r>
            </w:ins>
          </w:p>
        </w:tc>
        <w:tc>
          <w:tcPr>
            <w:tcW w:w="4624" w:type="pct"/>
            <w:shd w:val="clear" w:color="auto" w:fill="FFFFFF" w:themeFill="background1"/>
            <w:tcPrChange w:id="3589" w:author="ilham.nur@office.ui.ac.id" w:date="2023-03-04T10:12:00Z">
              <w:tcPr>
                <w:tcW w:w="4610" w:type="pct"/>
                <w:shd w:val="clear" w:color="auto" w:fill="FFFFFF" w:themeFill="background1"/>
              </w:tcPr>
            </w:tcPrChange>
          </w:tcPr>
          <w:p w14:paraId="3D2ADDAD" w14:textId="77777777" w:rsidR="005250D7" w:rsidRPr="003A0AF6" w:rsidRDefault="005250D7" w:rsidP="00463C7A">
            <w:pPr>
              <w:rPr>
                <w:ins w:id="3590" w:author="ilham.nur@office.ui.ac.id" w:date="2023-03-04T10:11:00Z"/>
                <w:i/>
                <w:iCs/>
              </w:rPr>
            </w:pPr>
            <w:ins w:id="3591" w:author="ilham.nur@office.ui.ac.id" w:date="2023-03-04T10:11:00Z">
              <w:r>
                <w:rPr>
                  <w:b/>
                  <w:bCs/>
                </w:rPr>
                <w:t xml:space="preserve">Nama: </w:t>
              </w:r>
              <w:proofErr w:type="spellStart"/>
              <w:r>
                <w:t>Sistem</w:t>
              </w:r>
              <w:proofErr w:type="spellEnd"/>
              <w:r>
                <w:t xml:space="preserve"> </w:t>
              </w:r>
              <w:proofErr w:type="spellStart"/>
              <w:r>
                <w:t>Identifikasi</w:t>
              </w:r>
              <w:proofErr w:type="spellEnd"/>
              <w:r>
                <w:t xml:space="preserve"> </w:t>
              </w:r>
              <w:proofErr w:type="spellStart"/>
              <w:r>
                <w:t>berbasis</w:t>
              </w:r>
              <w:proofErr w:type="spellEnd"/>
              <w:r>
                <w:t xml:space="preserve"> </w:t>
              </w:r>
              <w:r w:rsidRPr="00463C7A">
                <w:rPr>
                  <w:i/>
                  <w:iCs/>
                </w:rPr>
                <w:t>random forest</w:t>
              </w:r>
            </w:ins>
          </w:p>
          <w:p w14:paraId="3087081F" w14:textId="77777777" w:rsidR="005250D7" w:rsidRDefault="005250D7" w:rsidP="00463C7A">
            <w:pPr>
              <w:rPr>
                <w:ins w:id="3592" w:author="ilham.nur@office.ui.ac.id" w:date="2023-03-04T10:11:00Z"/>
                <w:i/>
                <w:iCs/>
              </w:rPr>
            </w:pPr>
            <w:ins w:id="3593" w:author="ilham.nur@office.ui.ac.id" w:date="2023-03-04T10:11:00Z">
              <w:r w:rsidRPr="0033033B">
                <w:rPr>
                  <w:b/>
                  <w:bCs/>
                </w:rPr>
                <w:t>Type:</w:t>
              </w:r>
              <w:r>
                <w:t xml:space="preserve"> </w:t>
              </w:r>
              <w:r>
                <w:rPr>
                  <w:i/>
                  <w:iCs/>
                </w:rPr>
                <w:t>Application Service</w:t>
              </w:r>
            </w:ins>
          </w:p>
          <w:p w14:paraId="474F51AC" w14:textId="77777777" w:rsidR="005250D7" w:rsidRPr="0033033B" w:rsidRDefault="005250D7" w:rsidP="00463C7A">
            <w:pPr>
              <w:rPr>
                <w:ins w:id="3594" w:author="ilham.nur@office.ui.ac.id" w:date="2023-03-04T10:11:00Z"/>
              </w:rPr>
            </w:pPr>
            <w:ins w:id="3595" w:author="ilham.nur@office.ui.ac.id" w:date="2023-03-04T10:11:00Z">
              <w:r>
                <w:rPr>
                  <w:noProof/>
                </w:rPr>
                <w:drawing>
                  <wp:inline distT="0" distB="0" distL="0" distR="0" wp14:anchorId="4157B8D5" wp14:editId="5CB64FF7">
                    <wp:extent cx="4756150" cy="545861"/>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92597" cy="550044"/>
                            </a:xfrm>
                            <a:prstGeom prst="rect">
                              <a:avLst/>
                            </a:prstGeom>
                          </pic:spPr>
                        </pic:pic>
                      </a:graphicData>
                    </a:graphic>
                  </wp:inline>
                </w:drawing>
              </w:r>
            </w:ins>
          </w:p>
          <w:p w14:paraId="48FD071B" w14:textId="77777777" w:rsidR="005250D7" w:rsidRPr="00463C7A" w:rsidRDefault="005250D7" w:rsidP="00463C7A">
            <w:pPr>
              <w:rPr>
                <w:ins w:id="3596" w:author="ilham.nur@office.ui.ac.id" w:date="2023-03-04T10:11:00Z"/>
              </w:rPr>
            </w:pPr>
            <w:proofErr w:type="spellStart"/>
            <w:ins w:id="3597" w:author="ilham.nur@office.ui.ac.id" w:date="2023-03-04T10:11:00Z">
              <w:r w:rsidRPr="0033033B">
                <w:rPr>
                  <w:b/>
                  <w:bCs/>
                </w:rPr>
                <w:t>Detil</w:t>
              </w:r>
              <w:proofErr w:type="spellEnd"/>
              <w:r w:rsidRPr="0033033B">
                <w:rPr>
                  <w:b/>
                  <w:bCs/>
                </w:rPr>
                <w:t>:</w:t>
              </w:r>
              <w:r>
                <w:rPr>
                  <w:b/>
                  <w:bCs/>
                </w:rPr>
                <w:t xml:space="preserve"> </w:t>
              </w:r>
              <w:proofErr w:type="spellStart"/>
              <w:r>
                <w:t>Sebuah</w:t>
              </w:r>
              <w:proofErr w:type="spellEnd"/>
              <w:r>
                <w:t xml:space="preserve"> </w:t>
              </w:r>
              <w:r>
                <w:rPr>
                  <w:i/>
                  <w:iCs/>
                </w:rPr>
                <w:t xml:space="preserve">application service </w:t>
              </w:r>
              <w:r>
                <w:t xml:space="preserve">yang </w:t>
              </w:r>
              <w:proofErr w:type="spellStart"/>
              <w:r>
                <w:t>merupakan</w:t>
              </w:r>
              <w:proofErr w:type="spellEnd"/>
              <w:r>
                <w:t xml:space="preserve"> </w:t>
              </w:r>
              <w:proofErr w:type="spellStart"/>
              <w:r>
                <w:t>komponen</w:t>
              </w:r>
              <w:proofErr w:type="spellEnd"/>
              <w:r>
                <w:t xml:space="preserve"> </w:t>
              </w:r>
              <w:proofErr w:type="spellStart"/>
              <w:r>
                <w:t>dari</w:t>
              </w:r>
              <w:proofErr w:type="spellEnd"/>
              <w:r>
                <w:t xml:space="preserve"> SOAPSD yang </w:t>
              </w:r>
              <w:proofErr w:type="spellStart"/>
              <w:r>
                <w:t>menerima</w:t>
              </w:r>
              <w:proofErr w:type="spellEnd"/>
              <w:r>
                <w:t xml:space="preserve"> </w:t>
              </w:r>
              <w:proofErr w:type="spellStart"/>
              <w:r>
                <w:t>inputan</w:t>
              </w:r>
              <w:proofErr w:type="spellEnd"/>
              <w:r>
                <w:t xml:space="preserve"> </w:t>
              </w:r>
              <w:proofErr w:type="spellStart"/>
              <w:r>
                <w:t>dari</w:t>
              </w:r>
              <w:proofErr w:type="spellEnd"/>
              <w:r>
                <w:t xml:space="preserve"> </w:t>
              </w:r>
              <w:r>
                <w:rPr>
                  <w:i/>
                  <w:iCs/>
                </w:rPr>
                <w:t xml:space="preserve">receiver input, </w:t>
              </w:r>
              <w:r>
                <w:t xml:space="preserve">untuk </w:t>
              </w:r>
              <w:proofErr w:type="spellStart"/>
              <w:r>
                <w:t>melakukan</w:t>
              </w:r>
              <w:proofErr w:type="spellEnd"/>
              <w:r>
                <w:t xml:space="preserve"> proses </w:t>
              </w:r>
              <w:proofErr w:type="spellStart"/>
              <w:r>
                <w:t>identifikasi</w:t>
              </w:r>
              <w:proofErr w:type="spellEnd"/>
              <w:r>
                <w:t xml:space="preserve"> </w:t>
              </w:r>
              <w:proofErr w:type="spellStart"/>
              <w:r>
                <w:t>pekerja</w:t>
              </w:r>
              <w:proofErr w:type="spellEnd"/>
              <w:r>
                <w:t xml:space="preserve"> yang </w:t>
              </w:r>
              <w:proofErr w:type="spellStart"/>
              <w:r>
                <w:t>tepat</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pekerjaan</w:t>
              </w:r>
              <w:proofErr w:type="spellEnd"/>
              <w:r>
                <w:t xml:space="preserve"> untuk </w:t>
              </w:r>
              <w:proofErr w:type="spellStart"/>
              <w:r>
                <w:t>kemudian</w:t>
              </w:r>
              <w:proofErr w:type="spellEnd"/>
              <w:r>
                <w:t xml:space="preserve"> </w:t>
              </w:r>
              <w:proofErr w:type="spellStart"/>
              <w:r>
                <w:t>selanjutnya</w:t>
              </w:r>
              <w:proofErr w:type="spellEnd"/>
              <w:r>
                <w:t xml:space="preserve"> dilakukan </w:t>
              </w:r>
              <w:proofErr w:type="spellStart"/>
              <w:r>
                <w:t>alokasi</w:t>
              </w:r>
              <w:proofErr w:type="spellEnd"/>
              <w:r>
                <w:t xml:space="preserve"> </w:t>
              </w:r>
              <w:proofErr w:type="spellStart"/>
              <w:r>
                <w:t>pekerjaan</w:t>
              </w:r>
              <w:proofErr w:type="spellEnd"/>
              <w:r>
                <w:t xml:space="preserve"> dan </w:t>
              </w:r>
              <w:proofErr w:type="spellStart"/>
              <w:r>
                <w:t>informasi</w:t>
              </w:r>
              <w:proofErr w:type="spellEnd"/>
              <w:r>
                <w:t xml:space="preserve"> yang </w:t>
              </w:r>
              <w:proofErr w:type="spellStart"/>
              <w:r>
                <w:t>dihasilkan</w:t>
              </w:r>
              <w:proofErr w:type="spellEnd"/>
              <w:r>
                <w:t xml:space="preserve"> </w:t>
              </w:r>
              <w:proofErr w:type="spellStart"/>
              <w:r>
                <w:t>diteruskan</w:t>
              </w:r>
              <w:proofErr w:type="spellEnd"/>
              <w:r>
                <w:t xml:space="preserve"> </w:t>
              </w:r>
              <w:proofErr w:type="spellStart"/>
              <w:r>
                <w:t>kepada</w:t>
              </w:r>
              <w:proofErr w:type="spellEnd"/>
              <w:r>
                <w:t xml:space="preserve"> SIMP.</w:t>
              </w:r>
            </w:ins>
          </w:p>
          <w:p w14:paraId="2E06658F" w14:textId="77777777" w:rsidR="005250D7" w:rsidRPr="00463C7A" w:rsidRDefault="005250D7" w:rsidP="00463C7A">
            <w:pPr>
              <w:rPr>
                <w:ins w:id="3598" w:author="ilham.nur@office.ui.ac.id" w:date="2023-03-04T10:11:00Z"/>
                <w:i/>
                <w:iCs/>
              </w:rPr>
            </w:pPr>
            <w:proofErr w:type="spellStart"/>
            <w:ins w:id="3599" w:author="ilham.nur@office.ui.ac.id" w:date="2023-03-04T10:11:00Z">
              <w:r w:rsidRPr="0033033B">
                <w:rPr>
                  <w:b/>
                  <w:bCs/>
                </w:rPr>
                <w:t>Dampak</w:t>
              </w:r>
              <w:proofErr w:type="spellEnd"/>
              <w:r w:rsidRPr="0033033B">
                <w:rPr>
                  <w:b/>
                  <w:bCs/>
                </w:rPr>
                <w:t>:</w:t>
              </w:r>
              <w:r>
                <w:rPr>
                  <w:b/>
                  <w:bCs/>
                </w:rPr>
                <w:t xml:space="preserve"> </w:t>
              </w:r>
              <w:proofErr w:type="spellStart"/>
              <w:r>
                <w:t>Permasalahan</w:t>
              </w:r>
              <w:proofErr w:type="spellEnd"/>
              <w:r>
                <w:t xml:space="preserve"> terkait dengan RCMPSP </w:t>
              </w:r>
              <w:proofErr w:type="spellStart"/>
              <w:r>
                <w:t>dapat</w:t>
              </w:r>
              <w:proofErr w:type="spellEnd"/>
              <w:r>
                <w:t xml:space="preserve"> </w:t>
              </w:r>
              <w:proofErr w:type="spellStart"/>
              <w:r>
                <w:t>diatasi</w:t>
              </w:r>
              <w:proofErr w:type="spellEnd"/>
              <w:r>
                <w:t xml:space="preserve"> dengan </w:t>
              </w:r>
              <w:proofErr w:type="spellStart"/>
              <w:r>
                <w:t>adanya</w:t>
              </w:r>
              <w:proofErr w:type="spellEnd"/>
              <w:r>
                <w:t xml:space="preserve"> </w:t>
              </w:r>
              <w:proofErr w:type="spellStart"/>
              <w:r>
                <w:t>bantuan</w:t>
              </w:r>
              <w:proofErr w:type="spellEnd"/>
              <w:r>
                <w:t xml:space="preserve"> </w:t>
              </w:r>
              <w:r w:rsidRPr="00463C7A">
                <w:rPr>
                  <w:i/>
                  <w:iCs/>
                </w:rPr>
                <w:t>service</w:t>
              </w:r>
              <w:r>
                <w:t xml:space="preserve"> </w:t>
              </w:r>
              <w:proofErr w:type="spellStart"/>
              <w:r>
                <w:t>ini</w:t>
              </w:r>
              <w:proofErr w:type="spellEnd"/>
              <w:r>
                <w:t>.</w:t>
              </w:r>
            </w:ins>
          </w:p>
        </w:tc>
      </w:tr>
      <w:tr w:rsidR="005250D7" w:rsidRPr="003D30C5" w14:paraId="6EB78CD6" w14:textId="77777777" w:rsidTr="005250D7">
        <w:trPr>
          <w:ins w:id="3600" w:author="ilham.nur@office.ui.ac.id" w:date="2023-03-04T10:11:00Z"/>
        </w:trPr>
        <w:tc>
          <w:tcPr>
            <w:tcW w:w="376" w:type="pct"/>
            <w:shd w:val="clear" w:color="auto" w:fill="FFFFFF" w:themeFill="background1"/>
            <w:tcPrChange w:id="3601" w:author="ilham.nur@office.ui.ac.id" w:date="2023-03-04T10:12:00Z">
              <w:tcPr>
                <w:tcW w:w="390" w:type="pct"/>
                <w:shd w:val="clear" w:color="auto" w:fill="FFFFFF" w:themeFill="background1"/>
              </w:tcPr>
            </w:tcPrChange>
          </w:tcPr>
          <w:p w14:paraId="43325564" w14:textId="77777777" w:rsidR="005250D7" w:rsidRDefault="005250D7" w:rsidP="00463C7A">
            <w:pPr>
              <w:rPr>
                <w:ins w:id="3602" w:author="ilham.nur@office.ui.ac.id" w:date="2023-03-04T10:11:00Z"/>
              </w:rPr>
            </w:pPr>
            <w:ins w:id="3603" w:author="ilham.nur@office.ui.ac.id" w:date="2023-03-04T10:11:00Z">
              <w:r>
                <w:t>C.1</w:t>
              </w:r>
            </w:ins>
          </w:p>
        </w:tc>
        <w:tc>
          <w:tcPr>
            <w:tcW w:w="4624" w:type="pct"/>
            <w:shd w:val="clear" w:color="auto" w:fill="FFFFFF" w:themeFill="background1"/>
            <w:tcPrChange w:id="3604" w:author="ilham.nur@office.ui.ac.id" w:date="2023-03-04T10:12:00Z">
              <w:tcPr>
                <w:tcW w:w="4610" w:type="pct"/>
                <w:shd w:val="clear" w:color="auto" w:fill="FFFFFF" w:themeFill="background1"/>
              </w:tcPr>
            </w:tcPrChange>
          </w:tcPr>
          <w:p w14:paraId="7D02C0D4" w14:textId="77777777" w:rsidR="005250D7" w:rsidRPr="00885AE5" w:rsidRDefault="005250D7" w:rsidP="00463C7A">
            <w:pPr>
              <w:rPr>
                <w:ins w:id="3605" w:author="ilham.nur@office.ui.ac.id" w:date="2023-03-04T10:11:00Z"/>
                <w:i/>
                <w:iCs/>
              </w:rPr>
            </w:pPr>
            <w:ins w:id="3606" w:author="ilham.nur@office.ui.ac.id" w:date="2023-03-04T10:11:00Z">
              <w:r>
                <w:rPr>
                  <w:b/>
                  <w:bCs/>
                </w:rPr>
                <w:t xml:space="preserve">Nama: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Proyek</w:t>
              </w:r>
              <w:proofErr w:type="spellEnd"/>
            </w:ins>
          </w:p>
          <w:p w14:paraId="6DAC8D9C" w14:textId="77777777" w:rsidR="005250D7" w:rsidRDefault="005250D7" w:rsidP="00463C7A">
            <w:pPr>
              <w:rPr>
                <w:ins w:id="3607" w:author="ilham.nur@office.ui.ac.id" w:date="2023-03-04T10:11:00Z"/>
                <w:i/>
                <w:iCs/>
              </w:rPr>
            </w:pPr>
            <w:ins w:id="3608" w:author="ilham.nur@office.ui.ac.id" w:date="2023-03-04T10:11:00Z">
              <w:r w:rsidRPr="0033033B">
                <w:rPr>
                  <w:b/>
                  <w:bCs/>
                </w:rPr>
                <w:t>Type:</w:t>
              </w:r>
              <w:r>
                <w:t xml:space="preserve"> </w:t>
              </w:r>
              <w:r>
                <w:rPr>
                  <w:i/>
                  <w:iCs/>
                </w:rPr>
                <w:t>Application Component</w:t>
              </w:r>
            </w:ins>
          </w:p>
          <w:p w14:paraId="0FC1789C" w14:textId="77777777" w:rsidR="005250D7" w:rsidRPr="0033033B" w:rsidRDefault="005250D7" w:rsidP="00463C7A">
            <w:pPr>
              <w:rPr>
                <w:ins w:id="3609" w:author="ilham.nur@office.ui.ac.id" w:date="2023-03-04T10:11:00Z"/>
              </w:rPr>
            </w:pPr>
            <w:ins w:id="3610" w:author="ilham.nur@office.ui.ac.id" w:date="2023-03-04T10:11:00Z">
              <w:r>
                <w:rPr>
                  <w:noProof/>
                </w:rPr>
                <w:drawing>
                  <wp:inline distT="0" distB="0" distL="0" distR="0" wp14:anchorId="77348BB0" wp14:editId="5926907E">
                    <wp:extent cx="4810760" cy="59116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50782" cy="596080"/>
                            </a:xfrm>
                            <a:prstGeom prst="rect">
                              <a:avLst/>
                            </a:prstGeom>
                          </pic:spPr>
                        </pic:pic>
                      </a:graphicData>
                    </a:graphic>
                  </wp:inline>
                </w:drawing>
              </w:r>
            </w:ins>
          </w:p>
          <w:p w14:paraId="0C3CB18C" w14:textId="77777777" w:rsidR="005250D7" w:rsidRPr="00463C7A" w:rsidRDefault="005250D7" w:rsidP="00463C7A">
            <w:pPr>
              <w:rPr>
                <w:ins w:id="3611" w:author="ilham.nur@office.ui.ac.id" w:date="2023-03-04T10:11:00Z"/>
              </w:rPr>
            </w:pPr>
            <w:proofErr w:type="spellStart"/>
            <w:ins w:id="3612" w:author="ilham.nur@office.ui.ac.id" w:date="2023-03-04T10:11:00Z">
              <w:r w:rsidRPr="0033033B">
                <w:rPr>
                  <w:b/>
                  <w:bCs/>
                </w:rPr>
                <w:t>Detil</w:t>
              </w:r>
              <w:proofErr w:type="spellEnd"/>
              <w:r w:rsidRPr="0033033B">
                <w:rPr>
                  <w:b/>
                  <w:bCs/>
                </w:rPr>
                <w:t>:</w:t>
              </w:r>
              <w:r>
                <w:rPr>
                  <w:b/>
                  <w:bCs/>
                </w:rPr>
                <w:t xml:space="preserve"> </w:t>
              </w:r>
              <w:proofErr w:type="spellStart"/>
              <w:r>
                <w:t>Sebuah</w:t>
              </w:r>
              <w:proofErr w:type="spellEnd"/>
              <w:r>
                <w:t xml:space="preserve"> </w:t>
              </w:r>
              <w:proofErr w:type="spellStart"/>
              <w:r>
                <w:t>komponen</w:t>
              </w:r>
              <w:proofErr w:type="spellEnd"/>
              <w:r>
                <w:t xml:space="preserve"> </w:t>
              </w:r>
              <w:proofErr w:type="spellStart"/>
              <w:r>
                <w:t>aplikasi</w:t>
              </w:r>
              <w:proofErr w:type="spellEnd"/>
              <w:r>
                <w:t xml:space="preserve"> </w:t>
              </w:r>
              <w:r w:rsidRPr="000607C2">
                <w:t xml:space="preserve">yang </w:t>
              </w:r>
              <w:proofErr w:type="spellStart"/>
              <w:r w:rsidRPr="000607C2">
                <w:t>digunakan</w:t>
              </w:r>
              <w:proofErr w:type="spellEnd"/>
              <w:r w:rsidRPr="000607C2">
                <w:t xml:space="preserve"> </w:t>
              </w:r>
              <w:proofErr w:type="spellStart"/>
              <w:r w:rsidRPr="000607C2">
                <w:t>suatu</w:t>
              </w:r>
              <w:proofErr w:type="spellEnd"/>
              <w:r w:rsidRPr="000607C2">
                <w:t xml:space="preserve"> </w:t>
              </w:r>
              <w:proofErr w:type="spellStart"/>
              <w:r w:rsidRPr="000607C2">
                <w:t>organisasi</w:t>
              </w:r>
              <w:proofErr w:type="spellEnd"/>
              <w:r w:rsidRPr="000607C2">
                <w:t xml:space="preserve">, untuk </w:t>
              </w:r>
              <w:proofErr w:type="spellStart"/>
              <w:r w:rsidRPr="000607C2">
                <w:t>menghasilkan</w:t>
              </w:r>
              <w:proofErr w:type="spellEnd"/>
              <w:r w:rsidRPr="000607C2">
                <w:t xml:space="preserve">, </w:t>
              </w:r>
              <w:proofErr w:type="spellStart"/>
              <w:r w:rsidRPr="000607C2">
                <w:t>menyimpan</w:t>
              </w:r>
              <w:proofErr w:type="spellEnd"/>
              <w:r w:rsidRPr="000607C2">
                <w:t xml:space="preserve">, dan </w:t>
              </w:r>
              <w:proofErr w:type="spellStart"/>
              <w:r w:rsidRPr="000607C2">
                <w:t>mengelola</w:t>
              </w:r>
              <w:proofErr w:type="spellEnd"/>
              <w:r w:rsidRPr="000607C2">
                <w:t xml:space="preserve"> data </w:t>
              </w:r>
              <w:proofErr w:type="spellStart"/>
              <w:r w:rsidRPr="000607C2">
                <w:t>Proyek</w:t>
              </w:r>
              <w:proofErr w:type="spellEnd"/>
              <w:r w:rsidRPr="000607C2">
                <w:t xml:space="preserve"> </w:t>
              </w:r>
              <w:proofErr w:type="spellStart"/>
              <w:r w:rsidRPr="000607C2">
                <w:t>dalam</w:t>
              </w:r>
              <w:proofErr w:type="spellEnd"/>
              <w:r w:rsidRPr="000607C2">
                <w:t xml:space="preserve"> </w:t>
              </w:r>
              <w:proofErr w:type="spellStart"/>
              <w:r w:rsidRPr="000607C2">
                <w:t>mengejar</w:t>
              </w:r>
              <w:proofErr w:type="spellEnd"/>
              <w:r w:rsidRPr="000607C2">
                <w:t xml:space="preserve"> </w:t>
              </w:r>
              <w:proofErr w:type="spellStart"/>
              <w:r w:rsidRPr="000607C2">
                <w:t>kinerja</w:t>
              </w:r>
              <w:proofErr w:type="spellEnd"/>
              <w:r w:rsidRPr="000607C2">
                <w:t xml:space="preserve"> </w:t>
              </w:r>
              <w:proofErr w:type="spellStart"/>
              <w:r w:rsidRPr="000607C2">
                <w:t>Proyek</w:t>
              </w:r>
              <w:proofErr w:type="spellEnd"/>
              <w:r w:rsidRPr="000607C2">
                <w:t xml:space="preserve"> yang optimal</w:t>
              </w:r>
            </w:ins>
          </w:p>
          <w:p w14:paraId="0F73F62B" w14:textId="77777777" w:rsidR="005250D7" w:rsidRPr="00463C7A" w:rsidRDefault="005250D7" w:rsidP="00463C7A">
            <w:pPr>
              <w:rPr>
                <w:ins w:id="3613" w:author="ilham.nur@office.ui.ac.id" w:date="2023-03-04T10:11:00Z"/>
                <w:i/>
                <w:iCs/>
              </w:rPr>
            </w:pPr>
            <w:proofErr w:type="spellStart"/>
            <w:ins w:id="3614" w:author="ilham.nur@office.ui.ac.id" w:date="2023-03-04T10:11:00Z">
              <w:r w:rsidRPr="0033033B">
                <w:rPr>
                  <w:b/>
                  <w:bCs/>
                </w:rPr>
                <w:t>Dampak</w:t>
              </w:r>
              <w:proofErr w:type="spellEnd"/>
              <w:r w:rsidRPr="0033033B">
                <w:rPr>
                  <w:b/>
                  <w:bCs/>
                </w:rPr>
                <w:t>:</w:t>
              </w:r>
              <w:r>
                <w:rPr>
                  <w:b/>
                  <w:bCs/>
                </w:rPr>
                <w:t xml:space="preserve"> </w:t>
              </w:r>
              <w:proofErr w:type="spellStart"/>
              <w:r>
                <w:t>Proyek</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dapat</w:t>
              </w:r>
              <w:proofErr w:type="spellEnd"/>
              <w:r>
                <w:t xml:space="preserve"> </w:t>
              </w:r>
              <w:proofErr w:type="spellStart"/>
              <w:r>
                <w:t>dikawal</w:t>
              </w:r>
              <w:proofErr w:type="spellEnd"/>
              <w:r>
                <w:t xml:space="preserve"> pada </w:t>
              </w:r>
              <w:proofErr w:type="spellStart"/>
              <w:r>
                <w:t>seluruh</w:t>
              </w:r>
              <w:proofErr w:type="spellEnd"/>
              <w:r>
                <w:t xml:space="preserve"> </w:t>
              </w:r>
              <w:proofErr w:type="spellStart"/>
              <w:r>
                <w:t>grup</w:t>
              </w:r>
              <w:proofErr w:type="spellEnd"/>
              <w:r>
                <w:t xml:space="preserve"> proses </w:t>
              </w:r>
              <w:proofErr w:type="spellStart"/>
              <w:r>
                <w:t>manajemen</w:t>
              </w:r>
              <w:proofErr w:type="spellEnd"/>
              <w:r>
                <w:t xml:space="preserve"> </w:t>
              </w:r>
              <w:proofErr w:type="spellStart"/>
              <w:r>
                <w:t>proyek</w:t>
              </w:r>
              <w:proofErr w:type="spellEnd"/>
              <w:r>
                <w:t xml:space="preserve"> oleh </w:t>
              </w:r>
              <w:proofErr w:type="spellStart"/>
              <w:r>
                <w:t>manajer</w:t>
              </w:r>
              <w:proofErr w:type="spellEnd"/>
              <w:r>
                <w:t xml:space="preserve"> </w:t>
              </w:r>
              <w:proofErr w:type="spellStart"/>
              <w:r>
                <w:t>proyek</w:t>
              </w:r>
              <w:proofErr w:type="spellEnd"/>
              <w:r>
                <w:t xml:space="preserve">, di mana </w:t>
              </w:r>
              <w:proofErr w:type="spellStart"/>
              <w:r>
                <w:t>seluruh</w:t>
              </w:r>
              <w:proofErr w:type="spellEnd"/>
              <w:r>
                <w:t xml:space="preserve"> </w:t>
              </w:r>
              <w:proofErr w:type="spellStart"/>
              <w:r>
                <w:t>datanya</w:t>
              </w:r>
              <w:proofErr w:type="spellEnd"/>
              <w:r>
                <w:t xml:space="preserve"> </w:t>
              </w:r>
              <w:proofErr w:type="spellStart"/>
              <w:r>
                <w:t>terdata</w:t>
              </w:r>
              <w:proofErr w:type="spellEnd"/>
              <w:r>
                <w:t xml:space="preserve"> </w:t>
              </w:r>
              <w:proofErr w:type="spellStart"/>
              <w:r>
                <w:t>dalam</w:t>
              </w:r>
              <w:proofErr w:type="spellEnd"/>
              <w:r>
                <w:t xml:space="preserve"> </w:t>
              </w:r>
              <w:proofErr w:type="spellStart"/>
              <w:r>
                <w:t>sebuah</w:t>
              </w:r>
              <w:proofErr w:type="spellEnd"/>
              <w:r>
                <w:t xml:space="preserve"> </w:t>
              </w:r>
              <w:r>
                <w:rPr>
                  <w:i/>
                  <w:iCs/>
                </w:rPr>
                <w:t xml:space="preserve">server </w:t>
              </w:r>
              <w:r>
                <w:t>PMIS.</w:t>
              </w:r>
            </w:ins>
          </w:p>
        </w:tc>
      </w:tr>
      <w:tr w:rsidR="005250D7" w:rsidRPr="003D30C5" w14:paraId="3BE87576" w14:textId="77777777" w:rsidTr="005250D7">
        <w:trPr>
          <w:ins w:id="3615" w:author="ilham.nur@office.ui.ac.id" w:date="2023-03-04T10:11:00Z"/>
        </w:trPr>
        <w:tc>
          <w:tcPr>
            <w:tcW w:w="376" w:type="pct"/>
            <w:shd w:val="clear" w:color="auto" w:fill="FFFFFF" w:themeFill="background1"/>
            <w:tcPrChange w:id="3616" w:author="ilham.nur@office.ui.ac.id" w:date="2023-03-04T10:12:00Z">
              <w:tcPr>
                <w:tcW w:w="390" w:type="pct"/>
                <w:shd w:val="clear" w:color="auto" w:fill="FFFFFF" w:themeFill="background1"/>
              </w:tcPr>
            </w:tcPrChange>
          </w:tcPr>
          <w:p w14:paraId="12A2D6F2" w14:textId="77777777" w:rsidR="005250D7" w:rsidRDefault="005250D7" w:rsidP="00463C7A">
            <w:pPr>
              <w:rPr>
                <w:ins w:id="3617" w:author="ilham.nur@office.ui.ac.id" w:date="2023-03-04T10:11:00Z"/>
              </w:rPr>
            </w:pPr>
            <w:ins w:id="3618" w:author="ilham.nur@office.ui.ac.id" w:date="2023-03-04T10:11:00Z">
              <w:r>
                <w:t>C.2</w:t>
              </w:r>
            </w:ins>
          </w:p>
        </w:tc>
        <w:tc>
          <w:tcPr>
            <w:tcW w:w="4624" w:type="pct"/>
            <w:shd w:val="clear" w:color="auto" w:fill="FFFFFF" w:themeFill="background1"/>
            <w:tcPrChange w:id="3619" w:author="ilham.nur@office.ui.ac.id" w:date="2023-03-04T10:12:00Z">
              <w:tcPr>
                <w:tcW w:w="4610" w:type="pct"/>
                <w:shd w:val="clear" w:color="auto" w:fill="FFFFFF" w:themeFill="background1"/>
              </w:tcPr>
            </w:tcPrChange>
          </w:tcPr>
          <w:p w14:paraId="0C1CB64B" w14:textId="77777777" w:rsidR="005250D7" w:rsidRPr="00B112AF" w:rsidRDefault="005250D7" w:rsidP="00463C7A">
            <w:pPr>
              <w:rPr>
                <w:ins w:id="3620" w:author="ilham.nur@office.ui.ac.id" w:date="2023-03-04T10:11:00Z"/>
                <w:i/>
                <w:iCs/>
              </w:rPr>
            </w:pPr>
            <w:ins w:id="3621" w:author="ilham.nur@office.ui.ac.id" w:date="2023-03-04T10:11:00Z">
              <w:r>
                <w:rPr>
                  <w:b/>
                  <w:bCs/>
                </w:rPr>
                <w:t xml:space="preserve">Nama: </w:t>
              </w:r>
              <w:proofErr w:type="spellStart"/>
              <w:r>
                <w:t>Sistem</w:t>
              </w:r>
              <w:proofErr w:type="spellEnd"/>
              <w:r>
                <w:t xml:space="preserve">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Daya</w:t>
              </w:r>
            </w:ins>
          </w:p>
          <w:p w14:paraId="448A0D73" w14:textId="77777777" w:rsidR="005250D7" w:rsidRDefault="005250D7" w:rsidP="00463C7A">
            <w:pPr>
              <w:rPr>
                <w:ins w:id="3622" w:author="ilham.nur@office.ui.ac.id" w:date="2023-03-04T10:11:00Z"/>
                <w:i/>
                <w:iCs/>
              </w:rPr>
            </w:pPr>
            <w:ins w:id="3623" w:author="ilham.nur@office.ui.ac.id" w:date="2023-03-04T10:11:00Z">
              <w:r w:rsidRPr="0033033B">
                <w:rPr>
                  <w:b/>
                  <w:bCs/>
                </w:rPr>
                <w:t>Type:</w:t>
              </w:r>
              <w:r>
                <w:t xml:space="preserve"> </w:t>
              </w:r>
              <w:r>
                <w:rPr>
                  <w:i/>
                  <w:iCs/>
                </w:rPr>
                <w:t>Application Component</w:t>
              </w:r>
            </w:ins>
          </w:p>
          <w:p w14:paraId="7F32C313" w14:textId="77777777" w:rsidR="005250D7" w:rsidRPr="0033033B" w:rsidRDefault="005250D7" w:rsidP="00463C7A">
            <w:pPr>
              <w:rPr>
                <w:ins w:id="3624" w:author="ilham.nur@office.ui.ac.id" w:date="2023-03-04T10:11:00Z"/>
              </w:rPr>
            </w:pPr>
            <w:ins w:id="3625" w:author="ilham.nur@office.ui.ac.id" w:date="2023-03-04T10:11:00Z">
              <w:r>
                <w:rPr>
                  <w:noProof/>
                </w:rPr>
                <w:drawing>
                  <wp:inline distT="0" distB="0" distL="0" distR="0" wp14:anchorId="65B759E5" wp14:editId="378222D7">
                    <wp:extent cx="4851070" cy="567593"/>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85657" cy="571640"/>
                            </a:xfrm>
                            <a:prstGeom prst="rect">
                              <a:avLst/>
                            </a:prstGeom>
                          </pic:spPr>
                        </pic:pic>
                      </a:graphicData>
                    </a:graphic>
                  </wp:inline>
                </w:drawing>
              </w:r>
            </w:ins>
          </w:p>
          <w:p w14:paraId="5972A8FC" w14:textId="77777777" w:rsidR="005250D7" w:rsidRPr="00463C7A" w:rsidRDefault="005250D7" w:rsidP="00463C7A">
            <w:pPr>
              <w:rPr>
                <w:ins w:id="3626" w:author="ilham.nur@office.ui.ac.id" w:date="2023-03-04T10:11:00Z"/>
              </w:rPr>
            </w:pPr>
            <w:proofErr w:type="spellStart"/>
            <w:ins w:id="3627" w:author="ilham.nur@office.ui.ac.id" w:date="2023-03-04T10:11:00Z">
              <w:r w:rsidRPr="0033033B">
                <w:rPr>
                  <w:b/>
                  <w:bCs/>
                </w:rPr>
                <w:t>Detil</w:t>
              </w:r>
              <w:proofErr w:type="spellEnd"/>
              <w:r w:rsidRPr="0033033B">
                <w:rPr>
                  <w:b/>
                  <w:bCs/>
                </w:rPr>
                <w:t>:</w:t>
              </w:r>
              <w:r>
                <w:rPr>
                  <w:b/>
                  <w:bCs/>
                </w:rPr>
                <w:t xml:space="preserve"> </w:t>
              </w:r>
              <w:proofErr w:type="spellStart"/>
              <w:r>
                <w:t>Sebuah</w:t>
              </w:r>
              <w:proofErr w:type="spellEnd"/>
              <w:r>
                <w:t xml:space="preserve"> </w:t>
              </w:r>
              <w:proofErr w:type="spellStart"/>
              <w:r>
                <w:t>komponen</w:t>
              </w:r>
              <w:proofErr w:type="spellEnd"/>
              <w:r>
                <w:t xml:space="preserve"> </w:t>
              </w:r>
              <w:proofErr w:type="spellStart"/>
              <w:r>
                <w:t>aplikasi</w:t>
              </w:r>
              <w:proofErr w:type="spellEnd"/>
              <w:r>
                <w:t xml:space="preserve"> yang </w:t>
              </w:r>
              <w:proofErr w:type="spellStart"/>
              <w:r>
                <w:t>menjadi</w:t>
              </w:r>
              <w:proofErr w:type="spellEnd"/>
              <w:r>
                <w:t xml:space="preserve"> </w:t>
              </w:r>
              <w:proofErr w:type="spellStart"/>
              <w:r>
                <w:t>penghubung</w:t>
              </w:r>
              <w:proofErr w:type="spellEnd"/>
              <w:r>
                <w:t xml:space="preserve"> ke SIMP untuk </w:t>
              </w:r>
              <w:proofErr w:type="spellStart"/>
              <w:r>
                <w:t>mendapatkan</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proofErr w:type="spellEnd"/>
              <w:r>
                <w:t xml:space="preserve"> yang </w:t>
              </w:r>
              <w:proofErr w:type="spellStart"/>
              <w:r>
                <w:t>tepat</w:t>
              </w:r>
              <w:proofErr w:type="spellEnd"/>
              <w:r>
                <w:t xml:space="preserve"> </w:t>
              </w:r>
              <w:proofErr w:type="spellStart"/>
              <w:r>
                <w:t>guna</w:t>
              </w:r>
              <w:proofErr w:type="spellEnd"/>
              <w:r>
                <w:t xml:space="preserve"> </w:t>
              </w:r>
              <w:proofErr w:type="spellStart"/>
              <w:r>
                <w:t>mempercepat</w:t>
              </w:r>
              <w:proofErr w:type="spellEnd"/>
              <w:r>
                <w:t xml:space="preserve"> </w:t>
              </w:r>
              <w:proofErr w:type="spellStart"/>
              <w:r>
                <w:t>waktu</w:t>
              </w:r>
              <w:proofErr w:type="spellEnd"/>
              <w:r>
                <w:t xml:space="preserve"> </w:t>
              </w:r>
              <w:proofErr w:type="spellStart"/>
              <w:r>
                <w:t>perencanaan</w:t>
              </w:r>
              <w:proofErr w:type="spellEnd"/>
              <w:r>
                <w:t xml:space="preserve"> </w:t>
              </w:r>
              <w:proofErr w:type="spellStart"/>
              <w:r>
                <w:t>proyek</w:t>
              </w:r>
              <w:proofErr w:type="spellEnd"/>
              <w:r>
                <w:t xml:space="preserve"> dan </w:t>
              </w:r>
              <w:proofErr w:type="spellStart"/>
              <w:r>
                <w:t>penyelesaian</w:t>
              </w:r>
              <w:proofErr w:type="spellEnd"/>
              <w:r>
                <w:t xml:space="preserve"> </w:t>
              </w:r>
              <w:proofErr w:type="spellStart"/>
              <w:r>
                <w:t>proyek</w:t>
              </w:r>
              <w:proofErr w:type="spellEnd"/>
              <w:r>
                <w:t>.</w:t>
              </w:r>
            </w:ins>
          </w:p>
          <w:p w14:paraId="1EC9B9C5" w14:textId="77777777" w:rsidR="005250D7" w:rsidRPr="00463C7A" w:rsidRDefault="005250D7" w:rsidP="00463C7A">
            <w:pPr>
              <w:rPr>
                <w:ins w:id="3628" w:author="ilham.nur@office.ui.ac.id" w:date="2023-03-04T10:11:00Z"/>
              </w:rPr>
            </w:pPr>
            <w:proofErr w:type="spellStart"/>
            <w:ins w:id="3629" w:author="ilham.nur@office.ui.ac.id" w:date="2023-03-04T10:11:00Z">
              <w:r w:rsidRPr="0033033B">
                <w:rPr>
                  <w:b/>
                  <w:bCs/>
                </w:rPr>
                <w:t>Dampak</w:t>
              </w:r>
              <w:proofErr w:type="spellEnd"/>
              <w:r w:rsidRPr="0033033B">
                <w:rPr>
                  <w:b/>
                  <w:bCs/>
                </w:rPr>
                <w:t>:</w:t>
              </w:r>
              <w:r>
                <w:rPr>
                  <w:b/>
                  <w:bCs/>
                </w:rPr>
                <w:t xml:space="preserve"> </w:t>
              </w:r>
              <w:proofErr w:type="spellStart"/>
              <w:r>
                <w:t>Alokasi</w:t>
              </w:r>
              <w:proofErr w:type="spellEnd"/>
              <w:r>
                <w:t xml:space="preserve"> </w:t>
              </w:r>
              <w:proofErr w:type="spellStart"/>
              <w:r>
                <w:t>pekerjaan</w:t>
              </w:r>
              <w:proofErr w:type="spellEnd"/>
              <w:r>
                <w:t xml:space="preserve"> yang </w:t>
              </w:r>
              <w:proofErr w:type="spellStart"/>
              <w:r>
                <w:t>diberikan</w:t>
              </w:r>
              <w:proofErr w:type="spellEnd"/>
              <w:r>
                <w:t xml:space="preserve"> </w:t>
              </w:r>
              <w:proofErr w:type="spellStart"/>
              <w:r>
                <w:t>berbasis</w:t>
              </w:r>
              <w:proofErr w:type="spellEnd"/>
              <w:r>
                <w:t xml:space="preserve"> data </w:t>
              </w:r>
              <w:proofErr w:type="spellStart"/>
              <w:r>
                <w:t>ketersediaan</w:t>
              </w:r>
              <w:proofErr w:type="spellEnd"/>
              <w:r>
                <w:t xml:space="preserve"> dan </w:t>
              </w:r>
              <w:proofErr w:type="spellStart"/>
              <w:r>
                <w:t>kemampuan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sehingga</w:t>
              </w:r>
              <w:proofErr w:type="spellEnd"/>
              <w:r>
                <w:t xml:space="preserve"> </w:t>
              </w:r>
              <w:r>
                <w:rPr>
                  <w:i/>
                  <w:iCs/>
                </w:rPr>
                <w:t xml:space="preserve">bottleneck </w:t>
              </w:r>
              <w:r>
                <w:t xml:space="preserve">yang </w:t>
              </w:r>
              <w:proofErr w:type="spellStart"/>
              <w:r>
                <w:t>terjadi</w:t>
              </w:r>
              <w:proofErr w:type="spellEnd"/>
              <w:r>
                <w:t xml:space="preserve"> </w:t>
              </w:r>
              <w:proofErr w:type="spellStart"/>
              <w:r>
                <w:t>akibat</w:t>
              </w:r>
              <w:proofErr w:type="spellEnd"/>
              <w:r>
                <w:t xml:space="preserve"> </w:t>
              </w:r>
              <w:proofErr w:type="spellStart"/>
              <w:r>
                <w:t>permasalahan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dapat</w:t>
              </w:r>
              <w:proofErr w:type="spellEnd"/>
              <w:r>
                <w:t xml:space="preserve"> </w:t>
              </w:r>
              <w:proofErr w:type="spellStart"/>
              <w:r>
                <w:t>diatasi</w:t>
              </w:r>
              <w:proofErr w:type="spellEnd"/>
              <w:r>
                <w:t>.</w:t>
              </w:r>
            </w:ins>
          </w:p>
        </w:tc>
      </w:tr>
    </w:tbl>
    <w:p w14:paraId="5FEF00DD" w14:textId="77777777" w:rsidR="005250D7" w:rsidRDefault="005250D7">
      <w:pPr>
        <w:ind w:left="720"/>
        <w:rPr>
          <w:ins w:id="3630" w:author="ilham.nur@office.ui.ac.id" w:date="2023-03-04T10:11:00Z"/>
          <w:b/>
          <w:bCs/>
        </w:rPr>
        <w:pPrChange w:id="3631" w:author="ilham.nur@office.ui.ac.id" w:date="2023-03-04T10:12:00Z">
          <w:pPr/>
        </w:pPrChange>
      </w:pPr>
    </w:p>
    <w:p w14:paraId="6F0105AF" w14:textId="6049FCEC" w:rsidR="005250D7" w:rsidRDefault="005250D7" w:rsidP="003F0C01">
      <w:pPr>
        <w:pStyle w:val="Caption"/>
        <w:rPr>
          <w:ins w:id="3632" w:author="ilham.nur@office.ui.ac.id" w:date="2023-03-04T10:11:00Z"/>
        </w:rPr>
      </w:pPr>
      <w:bookmarkStart w:id="3633" w:name="_Toc128944268"/>
      <w:proofErr w:type="spellStart"/>
      <w:ins w:id="3634" w:author="ilham.nur@office.ui.ac.id" w:date="2023-03-04T10:11:00Z">
        <w:r>
          <w:t>Tabel</w:t>
        </w:r>
        <w:proofErr w:type="spellEnd"/>
        <w:r>
          <w:t xml:space="preserve"> </w:t>
        </w:r>
      </w:ins>
      <w:ins w:id="3635" w:author="ilham.nur@office.ui.ac.id" w:date="2023-03-04T17:01:00Z">
        <w:r w:rsidR="0016052A">
          <w:fldChar w:fldCharType="begin"/>
        </w:r>
        <w:r w:rsidR="0016052A">
          <w:instrText xml:space="preserve"> STYLEREF 1 \s </w:instrText>
        </w:r>
      </w:ins>
      <w:r w:rsidR="0016052A">
        <w:fldChar w:fldCharType="separate"/>
      </w:r>
      <w:r w:rsidR="00A262DF">
        <w:rPr>
          <w:noProof/>
        </w:rPr>
        <w:t>3</w:t>
      </w:r>
      <w:ins w:id="3636" w:author="ilham.nur@office.ui.ac.id" w:date="2023-03-04T17:01:00Z">
        <w:r w:rsidR="0016052A">
          <w:fldChar w:fldCharType="end"/>
        </w:r>
        <w:r w:rsidR="0016052A">
          <w:t>.</w:t>
        </w:r>
        <w:r w:rsidR="0016052A">
          <w:fldChar w:fldCharType="begin"/>
        </w:r>
        <w:r w:rsidR="0016052A">
          <w:instrText xml:space="preserve"> SEQ Tabel \* ARABIC \s 1 </w:instrText>
        </w:r>
      </w:ins>
      <w:r w:rsidR="0016052A">
        <w:fldChar w:fldCharType="separate"/>
      </w:r>
      <w:ins w:id="3637" w:author="ilham.nur@office.ui.ac.id" w:date="2023-03-05T21:23:00Z">
        <w:r w:rsidR="00A262DF">
          <w:rPr>
            <w:noProof/>
          </w:rPr>
          <w:t>6</w:t>
        </w:r>
      </w:ins>
      <w:ins w:id="3638" w:author="ilham.nur@office.ui.ac.id" w:date="2023-03-04T17:01:00Z">
        <w:r w:rsidR="0016052A">
          <w:fldChar w:fldCharType="end"/>
        </w:r>
      </w:ins>
      <w:ins w:id="3639" w:author="ilham.nur@office.ui.ac.id" w:date="2023-03-04T10:11:00Z">
        <w:r>
          <w:t xml:space="preserve"> </w:t>
        </w:r>
        <w:proofErr w:type="spellStart"/>
        <w:r>
          <w:t>Struktur</w:t>
        </w:r>
        <w:proofErr w:type="spellEnd"/>
        <w:r>
          <w:t xml:space="preserve"> </w:t>
        </w:r>
        <w:proofErr w:type="spellStart"/>
        <w:r>
          <w:t>Lapisan</w:t>
        </w:r>
        <w:proofErr w:type="spellEnd"/>
        <w:r>
          <w:t xml:space="preserve"> </w:t>
        </w:r>
        <w:proofErr w:type="spellStart"/>
        <w:r>
          <w:t>Teknologi</w:t>
        </w:r>
        <w:proofErr w:type="spellEnd"/>
        <w:r>
          <w:t xml:space="preserve"> EA SOAPSD</w:t>
        </w:r>
        <w:bookmarkEnd w:id="3633"/>
      </w:ins>
    </w:p>
    <w:tbl>
      <w:tblPr>
        <w:tblStyle w:val="TableGrid"/>
        <w:tblW w:w="5000" w:type="pct"/>
        <w:tblLook w:val="04A0" w:firstRow="1" w:lastRow="0" w:firstColumn="1" w:lastColumn="0" w:noHBand="0" w:noVBand="1"/>
        <w:tblPrChange w:id="3640" w:author="ilham.nur@office.ui.ac.id" w:date="2023-03-04T10:12:00Z">
          <w:tblPr>
            <w:tblStyle w:val="TableGrid"/>
            <w:tblW w:w="5000" w:type="pct"/>
            <w:tblLook w:val="04A0" w:firstRow="1" w:lastRow="0" w:firstColumn="1" w:lastColumn="0" w:noHBand="0" w:noVBand="1"/>
          </w:tblPr>
        </w:tblPrChange>
      </w:tblPr>
      <w:tblGrid>
        <w:gridCol w:w="598"/>
        <w:gridCol w:w="7896"/>
        <w:tblGridChange w:id="3641">
          <w:tblGrid>
            <w:gridCol w:w="598"/>
            <w:gridCol w:w="7896"/>
          </w:tblGrid>
        </w:tblGridChange>
      </w:tblGrid>
      <w:tr w:rsidR="005250D7" w:rsidRPr="0033033B" w14:paraId="1A62A8CD" w14:textId="77777777" w:rsidTr="005250D7">
        <w:trPr>
          <w:tblHeader/>
          <w:ins w:id="3642" w:author="ilham.nur@office.ui.ac.id" w:date="2023-03-04T10:11:00Z"/>
          <w:trPrChange w:id="3643" w:author="ilham.nur@office.ui.ac.id" w:date="2023-03-04T10:12:00Z">
            <w:trPr>
              <w:tblHeader/>
            </w:trPr>
          </w:trPrChange>
        </w:trPr>
        <w:tc>
          <w:tcPr>
            <w:tcW w:w="352" w:type="pct"/>
            <w:shd w:val="clear" w:color="auto" w:fill="E2EFD9" w:themeFill="accent6" w:themeFillTint="33"/>
            <w:tcPrChange w:id="3644" w:author="ilham.nur@office.ui.ac.id" w:date="2023-03-04T10:12:00Z">
              <w:tcPr>
                <w:tcW w:w="390" w:type="pct"/>
                <w:shd w:val="clear" w:color="auto" w:fill="E2EFD9" w:themeFill="accent6" w:themeFillTint="33"/>
              </w:tcPr>
            </w:tcPrChange>
          </w:tcPr>
          <w:p w14:paraId="1543FDE4" w14:textId="77777777" w:rsidR="005250D7" w:rsidRPr="0033033B" w:rsidRDefault="005250D7" w:rsidP="00463C7A">
            <w:pPr>
              <w:rPr>
                <w:ins w:id="3645" w:author="ilham.nur@office.ui.ac.id" w:date="2023-03-04T10:11:00Z"/>
                <w:b/>
                <w:bCs/>
              </w:rPr>
            </w:pPr>
            <w:ins w:id="3646" w:author="ilham.nur@office.ui.ac.id" w:date="2023-03-04T10:11:00Z">
              <w:r w:rsidRPr="0033033B">
                <w:rPr>
                  <w:b/>
                  <w:bCs/>
                </w:rPr>
                <w:t>ID</w:t>
              </w:r>
            </w:ins>
          </w:p>
        </w:tc>
        <w:tc>
          <w:tcPr>
            <w:tcW w:w="4648" w:type="pct"/>
            <w:shd w:val="clear" w:color="auto" w:fill="E2EFD9" w:themeFill="accent6" w:themeFillTint="33"/>
            <w:tcPrChange w:id="3647" w:author="ilham.nur@office.ui.ac.id" w:date="2023-03-04T10:12:00Z">
              <w:tcPr>
                <w:tcW w:w="4610" w:type="pct"/>
                <w:shd w:val="clear" w:color="auto" w:fill="E2EFD9" w:themeFill="accent6" w:themeFillTint="33"/>
              </w:tcPr>
            </w:tcPrChange>
          </w:tcPr>
          <w:p w14:paraId="6C6FDC48" w14:textId="77777777" w:rsidR="005250D7" w:rsidRPr="0033033B" w:rsidRDefault="005250D7" w:rsidP="00463C7A">
            <w:pPr>
              <w:rPr>
                <w:ins w:id="3648" w:author="ilham.nur@office.ui.ac.id" w:date="2023-03-04T10:11:00Z"/>
                <w:b/>
                <w:bCs/>
              </w:rPr>
            </w:pPr>
            <w:proofErr w:type="spellStart"/>
            <w:ins w:id="3649" w:author="ilham.nur@office.ui.ac.id" w:date="2023-03-04T10:11:00Z">
              <w:r w:rsidRPr="0033033B">
                <w:rPr>
                  <w:b/>
                  <w:bCs/>
                </w:rPr>
                <w:t>Detil</w:t>
              </w:r>
              <w:proofErr w:type="spellEnd"/>
            </w:ins>
          </w:p>
        </w:tc>
      </w:tr>
      <w:tr w:rsidR="005250D7" w:rsidRPr="00024851" w14:paraId="4863C454" w14:textId="77777777" w:rsidTr="005250D7">
        <w:trPr>
          <w:ins w:id="3650" w:author="ilham.nur@office.ui.ac.id" w:date="2023-03-04T10:11:00Z"/>
        </w:trPr>
        <w:tc>
          <w:tcPr>
            <w:tcW w:w="352" w:type="pct"/>
            <w:shd w:val="clear" w:color="auto" w:fill="FFFFFF" w:themeFill="background1"/>
            <w:tcPrChange w:id="3651" w:author="ilham.nur@office.ui.ac.id" w:date="2023-03-04T10:12:00Z">
              <w:tcPr>
                <w:tcW w:w="390" w:type="pct"/>
                <w:shd w:val="clear" w:color="auto" w:fill="FFFFFF" w:themeFill="background1"/>
              </w:tcPr>
            </w:tcPrChange>
          </w:tcPr>
          <w:p w14:paraId="55F270A7" w14:textId="77777777" w:rsidR="005250D7" w:rsidRDefault="005250D7" w:rsidP="00463C7A">
            <w:pPr>
              <w:rPr>
                <w:ins w:id="3652" w:author="ilham.nur@office.ui.ac.id" w:date="2023-03-04T10:11:00Z"/>
              </w:rPr>
            </w:pPr>
            <w:ins w:id="3653" w:author="ilham.nur@office.ui.ac.id" w:date="2023-03-04T10:11:00Z">
              <w:r>
                <w:t>D.1</w:t>
              </w:r>
            </w:ins>
          </w:p>
        </w:tc>
        <w:tc>
          <w:tcPr>
            <w:tcW w:w="4648" w:type="pct"/>
            <w:shd w:val="clear" w:color="auto" w:fill="FFFFFF" w:themeFill="background1"/>
            <w:tcPrChange w:id="3654" w:author="ilham.nur@office.ui.ac.id" w:date="2023-03-04T10:12:00Z">
              <w:tcPr>
                <w:tcW w:w="4610" w:type="pct"/>
                <w:shd w:val="clear" w:color="auto" w:fill="FFFFFF" w:themeFill="background1"/>
              </w:tcPr>
            </w:tcPrChange>
          </w:tcPr>
          <w:p w14:paraId="50D888A4" w14:textId="77777777" w:rsidR="005250D7" w:rsidRPr="00463C7A" w:rsidRDefault="005250D7" w:rsidP="00463C7A">
            <w:pPr>
              <w:rPr>
                <w:ins w:id="3655" w:author="ilham.nur@office.ui.ac.id" w:date="2023-03-04T10:11:00Z"/>
                <w:i/>
                <w:iCs/>
              </w:rPr>
            </w:pPr>
            <w:ins w:id="3656" w:author="ilham.nur@office.ui.ac.id" w:date="2023-03-04T10:11:00Z">
              <w:r w:rsidRPr="0033033B">
                <w:rPr>
                  <w:b/>
                  <w:bCs/>
                </w:rPr>
                <w:t>Nama:</w:t>
              </w:r>
              <w:r>
                <w:t xml:space="preserve"> C</w:t>
              </w:r>
              <w:r>
                <w:rPr>
                  <w:i/>
                  <w:iCs/>
                </w:rPr>
                <w:t>lient Device</w:t>
              </w:r>
            </w:ins>
          </w:p>
          <w:p w14:paraId="1DFECA7B" w14:textId="77777777" w:rsidR="005250D7" w:rsidRPr="0036124C" w:rsidRDefault="005250D7" w:rsidP="00463C7A">
            <w:pPr>
              <w:rPr>
                <w:ins w:id="3657" w:author="ilham.nur@office.ui.ac.id" w:date="2023-03-04T10:11:00Z"/>
              </w:rPr>
            </w:pPr>
            <w:ins w:id="3658" w:author="ilham.nur@office.ui.ac.id" w:date="2023-03-04T10:11:00Z">
              <w:r w:rsidRPr="0033033B">
                <w:rPr>
                  <w:b/>
                  <w:bCs/>
                </w:rPr>
                <w:t>Type</w:t>
              </w:r>
              <w:r>
                <w:rPr>
                  <w:b/>
                  <w:bCs/>
                </w:rPr>
                <w:t xml:space="preserve">: </w:t>
              </w:r>
              <w:r>
                <w:rPr>
                  <w:i/>
                  <w:iCs/>
                </w:rPr>
                <w:t>Technology Device</w:t>
              </w:r>
            </w:ins>
          </w:p>
          <w:p w14:paraId="52AA8E6C" w14:textId="77777777" w:rsidR="005250D7" w:rsidRDefault="005250D7" w:rsidP="00463C7A">
            <w:pPr>
              <w:rPr>
                <w:ins w:id="3659" w:author="ilham.nur@office.ui.ac.id" w:date="2023-03-04T10:11:00Z"/>
              </w:rPr>
            </w:pPr>
            <w:ins w:id="3660" w:author="ilham.nur@office.ui.ac.id" w:date="2023-03-04T10:11:00Z">
              <w:r>
                <w:rPr>
                  <w:noProof/>
                </w:rPr>
                <w:lastRenderedPageBreak/>
                <w:drawing>
                  <wp:inline distT="0" distB="0" distL="0" distR="0" wp14:anchorId="20E56EE9" wp14:editId="167F6F9E">
                    <wp:extent cx="4873451" cy="617778"/>
                    <wp:effectExtent l="0" t="0" r="3810" b="0"/>
                    <wp:docPr id="80" name="Picture 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10;&#10;Description automatically generated"/>
                            <pic:cNvPicPr/>
                          </pic:nvPicPr>
                          <pic:blipFill>
                            <a:blip r:embed="rId108"/>
                            <a:stretch>
                              <a:fillRect/>
                            </a:stretch>
                          </pic:blipFill>
                          <pic:spPr>
                            <a:xfrm>
                              <a:off x="0" y="0"/>
                              <a:ext cx="4896420" cy="620690"/>
                            </a:xfrm>
                            <a:prstGeom prst="rect">
                              <a:avLst/>
                            </a:prstGeom>
                          </pic:spPr>
                        </pic:pic>
                      </a:graphicData>
                    </a:graphic>
                  </wp:inline>
                </w:drawing>
              </w:r>
            </w:ins>
          </w:p>
          <w:p w14:paraId="7426B8D9" w14:textId="77777777" w:rsidR="005250D7" w:rsidRPr="00463C7A" w:rsidRDefault="005250D7" w:rsidP="00463C7A">
            <w:pPr>
              <w:rPr>
                <w:ins w:id="3661" w:author="ilham.nur@office.ui.ac.id" w:date="2023-03-04T10:11:00Z"/>
              </w:rPr>
            </w:pPr>
            <w:proofErr w:type="spellStart"/>
            <w:ins w:id="3662" w:author="ilham.nur@office.ui.ac.id" w:date="2023-03-04T10:11:00Z">
              <w:r w:rsidRPr="0033033B">
                <w:rPr>
                  <w:b/>
                  <w:bCs/>
                </w:rPr>
                <w:t>Detil</w:t>
              </w:r>
              <w:proofErr w:type="spellEnd"/>
              <w:r w:rsidRPr="0033033B">
                <w:rPr>
                  <w:b/>
                  <w:bCs/>
                </w:rPr>
                <w:t>:</w:t>
              </w:r>
              <w:r>
                <w:t xml:space="preserve"> </w:t>
              </w:r>
              <w:proofErr w:type="spellStart"/>
              <w:r>
                <w:t>Sebuah</w:t>
              </w:r>
              <w:proofErr w:type="spellEnd"/>
              <w:r>
                <w:t xml:space="preserve"> </w:t>
              </w:r>
              <w:r>
                <w:rPr>
                  <w:i/>
                  <w:iCs/>
                </w:rPr>
                <w:t xml:space="preserve">device </w:t>
              </w:r>
              <w:r>
                <w:t xml:space="preserve">yang </w:t>
              </w:r>
              <w:proofErr w:type="spellStart"/>
              <w:r>
                <w:t>digunakan</w:t>
              </w:r>
              <w:proofErr w:type="spellEnd"/>
              <w:r>
                <w:t xml:space="preserve"> oleh </w:t>
              </w:r>
              <w:r w:rsidRPr="00463C7A">
                <w:rPr>
                  <w:i/>
                  <w:iCs/>
                </w:rPr>
                <w:t>client</w:t>
              </w:r>
              <w:r>
                <w:rPr>
                  <w:i/>
                  <w:iCs/>
                </w:rPr>
                <w:t xml:space="preserve"> </w:t>
              </w:r>
              <w:proofErr w:type="spellStart"/>
              <w:r>
                <w:t>baik</w:t>
              </w:r>
              <w:proofErr w:type="spellEnd"/>
              <w:r>
                <w:t xml:space="preserve"> </w:t>
              </w:r>
              <w:r>
                <w:rPr>
                  <w:i/>
                  <w:iCs/>
                </w:rPr>
                <w:t xml:space="preserve">planner </w:t>
              </w:r>
              <w:proofErr w:type="spellStart"/>
              <w:r>
                <w:t>atau</w:t>
              </w:r>
              <w:proofErr w:type="spellEnd"/>
              <w:r>
                <w:t xml:space="preserve"> </w:t>
              </w:r>
              <w:r>
                <w:rPr>
                  <w:i/>
                  <w:iCs/>
                </w:rPr>
                <w:t xml:space="preserve">executor </w:t>
              </w:r>
              <w:r>
                <w:t xml:space="preserve">untuk </w:t>
              </w:r>
              <w:proofErr w:type="spellStart"/>
              <w:r>
                <w:t>melakukan</w:t>
              </w:r>
              <w:proofErr w:type="spellEnd"/>
              <w:r>
                <w:t xml:space="preserve"> </w:t>
              </w:r>
              <w:proofErr w:type="spellStart"/>
              <w:r>
                <w:t>interaksi</w:t>
              </w:r>
              <w:proofErr w:type="spellEnd"/>
              <w:r>
                <w:t xml:space="preserve"> dengan </w:t>
              </w:r>
              <w:proofErr w:type="spellStart"/>
              <w:r>
                <w:t>aplikasi</w:t>
              </w:r>
              <w:proofErr w:type="spellEnd"/>
              <w:r>
                <w:t xml:space="preserve"> yang </w:t>
              </w:r>
              <w:proofErr w:type="spellStart"/>
              <w:r>
                <w:t>ada</w:t>
              </w:r>
              <w:proofErr w:type="spellEnd"/>
              <w:r>
                <w:t xml:space="preserve">. Koneksi </w:t>
              </w:r>
              <w:proofErr w:type="spellStart"/>
              <w:r>
                <w:t>perangkat</w:t>
              </w:r>
              <w:proofErr w:type="spellEnd"/>
              <w:r>
                <w:t xml:space="preserve"> </w:t>
              </w:r>
              <w:proofErr w:type="spellStart"/>
              <w:r>
                <w:t>dijaga</w:t>
              </w:r>
              <w:proofErr w:type="spellEnd"/>
              <w:r>
                <w:t xml:space="preserve"> pada </w:t>
              </w:r>
              <w:proofErr w:type="spellStart"/>
              <w:r>
                <w:t>layanan</w:t>
              </w:r>
              <w:proofErr w:type="spellEnd"/>
              <w:r>
                <w:t xml:space="preserve"> </w:t>
              </w:r>
              <w:r>
                <w:rPr>
                  <w:i/>
                  <w:iCs/>
                </w:rPr>
                <w:t xml:space="preserve">secure connection </w:t>
              </w:r>
              <w:r>
                <w:t xml:space="preserve">untuk </w:t>
              </w:r>
              <w:proofErr w:type="spellStart"/>
              <w:r>
                <w:t>memastikan</w:t>
              </w:r>
              <w:proofErr w:type="spellEnd"/>
              <w:r>
                <w:t xml:space="preserve"> data yang </w:t>
              </w:r>
              <w:proofErr w:type="spellStart"/>
              <w:r>
                <w:t>dikirimkan</w:t>
              </w:r>
              <w:proofErr w:type="spellEnd"/>
              <w:r>
                <w:t xml:space="preserve"> sudah </w:t>
              </w:r>
              <w:proofErr w:type="spellStart"/>
              <w:r>
                <w:t>aman</w:t>
              </w:r>
              <w:proofErr w:type="spellEnd"/>
              <w:r>
                <w:t>.</w:t>
              </w:r>
            </w:ins>
          </w:p>
          <w:p w14:paraId="0C8E4117" w14:textId="77777777" w:rsidR="005250D7" w:rsidRPr="00C70650" w:rsidRDefault="005250D7" w:rsidP="00463C7A">
            <w:pPr>
              <w:rPr>
                <w:ins w:id="3663" w:author="ilham.nur@office.ui.ac.id" w:date="2023-03-04T10:11:00Z"/>
              </w:rPr>
            </w:pPr>
            <w:proofErr w:type="spellStart"/>
            <w:ins w:id="3664" w:author="ilham.nur@office.ui.ac.id" w:date="2023-03-04T10:11:00Z">
              <w:r w:rsidRPr="0033033B">
                <w:rPr>
                  <w:b/>
                  <w:bCs/>
                </w:rPr>
                <w:t>Dampak</w:t>
              </w:r>
              <w:proofErr w:type="spellEnd"/>
              <w:r w:rsidRPr="0033033B">
                <w:rPr>
                  <w:b/>
                  <w:bCs/>
                </w:rPr>
                <w:t>:</w:t>
              </w:r>
              <w:r>
                <w:rPr>
                  <w:b/>
                  <w:bCs/>
                </w:rPr>
                <w:t xml:space="preserve"> </w:t>
              </w:r>
              <w:proofErr w:type="spellStart"/>
              <w:r>
                <w:t>Apikasi</w:t>
              </w:r>
              <w:proofErr w:type="spellEnd"/>
              <w:r>
                <w:t xml:space="preserve"> yang </w:t>
              </w:r>
              <w:proofErr w:type="spellStart"/>
              <w:r>
                <w:t>telah</w:t>
              </w:r>
              <w:proofErr w:type="spellEnd"/>
              <w:r>
                <w:t xml:space="preserve"> </w:t>
              </w:r>
              <w:proofErr w:type="spellStart"/>
              <w:r>
                <w:t>dibangun</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pengguna</w:t>
              </w:r>
              <w:proofErr w:type="spellEnd"/>
              <w:r>
                <w:t>.</w:t>
              </w:r>
            </w:ins>
          </w:p>
        </w:tc>
      </w:tr>
      <w:tr w:rsidR="005250D7" w:rsidRPr="00024851" w14:paraId="77F86656" w14:textId="77777777" w:rsidTr="005250D7">
        <w:trPr>
          <w:ins w:id="3665" w:author="ilham.nur@office.ui.ac.id" w:date="2023-03-04T10:11:00Z"/>
        </w:trPr>
        <w:tc>
          <w:tcPr>
            <w:tcW w:w="352" w:type="pct"/>
            <w:shd w:val="clear" w:color="auto" w:fill="FFFFFF" w:themeFill="background1"/>
            <w:tcPrChange w:id="3666" w:author="ilham.nur@office.ui.ac.id" w:date="2023-03-04T10:12:00Z">
              <w:tcPr>
                <w:tcW w:w="390" w:type="pct"/>
                <w:shd w:val="clear" w:color="auto" w:fill="FFFFFF" w:themeFill="background1"/>
              </w:tcPr>
            </w:tcPrChange>
          </w:tcPr>
          <w:p w14:paraId="366FB477" w14:textId="77777777" w:rsidR="005250D7" w:rsidRDefault="005250D7" w:rsidP="00463C7A">
            <w:pPr>
              <w:rPr>
                <w:ins w:id="3667" w:author="ilham.nur@office.ui.ac.id" w:date="2023-03-04T10:11:00Z"/>
              </w:rPr>
            </w:pPr>
            <w:ins w:id="3668" w:author="ilham.nur@office.ui.ac.id" w:date="2023-03-04T10:11:00Z">
              <w:r>
                <w:lastRenderedPageBreak/>
                <w:t>D.2</w:t>
              </w:r>
            </w:ins>
          </w:p>
        </w:tc>
        <w:tc>
          <w:tcPr>
            <w:tcW w:w="4648" w:type="pct"/>
            <w:shd w:val="clear" w:color="auto" w:fill="FFFFFF" w:themeFill="background1"/>
            <w:tcPrChange w:id="3669" w:author="ilham.nur@office.ui.ac.id" w:date="2023-03-04T10:12:00Z">
              <w:tcPr>
                <w:tcW w:w="4610" w:type="pct"/>
                <w:shd w:val="clear" w:color="auto" w:fill="FFFFFF" w:themeFill="background1"/>
              </w:tcPr>
            </w:tcPrChange>
          </w:tcPr>
          <w:p w14:paraId="766B0CEC" w14:textId="77777777" w:rsidR="005250D7" w:rsidRDefault="005250D7" w:rsidP="00463C7A">
            <w:pPr>
              <w:rPr>
                <w:ins w:id="3670" w:author="ilham.nur@office.ui.ac.id" w:date="2023-03-04T10:11:00Z"/>
              </w:rPr>
            </w:pPr>
            <w:ins w:id="3671" w:author="ilham.nur@office.ui.ac.id" w:date="2023-03-04T10:11:00Z">
              <w:r w:rsidRPr="0033033B">
                <w:rPr>
                  <w:b/>
                  <w:bCs/>
                </w:rPr>
                <w:t>Nama:</w:t>
              </w:r>
              <w:r>
                <w:t xml:space="preserve"> PMIS Server</w:t>
              </w:r>
            </w:ins>
          </w:p>
          <w:p w14:paraId="03DBB5D2" w14:textId="77777777" w:rsidR="005250D7" w:rsidRPr="0036124C" w:rsidRDefault="005250D7" w:rsidP="00463C7A">
            <w:pPr>
              <w:rPr>
                <w:ins w:id="3672" w:author="ilham.nur@office.ui.ac.id" w:date="2023-03-04T10:11:00Z"/>
              </w:rPr>
            </w:pPr>
            <w:ins w:id="3673" w:author="ilham.nur@office.ui.ac.id" w:date="2023-03-04T10:11:00Z">
              <w:r w:rsidRPr="0033033B">
                <w:rPr>
                  <w:b/>
                  <w:bCs/>
                </w:rPr>
                <w:t>Type</w:t>
              </w:r>
              <w:r>
                <w:rPr>
                  <w:b/>
                  <w:bCs/>
                </w:rPr>
                <w:t xml:space="preserve">: </w:t>
              </w:r>
              <w:r>
                <w:rPr>
                  <w:i/>
                  <w:iCs/>
                </w:rPr>
                <w:t>Technology Device</w:t>
              </w:r>
            </w:ins>
          </w:p>
          <w:p w14:paraId="1EDAE4FA" w14:textId="77777777" w:rsidR="005250D7" w:rsidRDefault="005250D7" w:rsidP="00463C7A">
            <w:pPr>
              <w:rPr>
                <w:ins w:id="3674" w:author="ilham.nur@office.ui.ac.id" w:date="2023-03-04T10:11:00Z"/>
              </w:rPr>
            </w:pPr>
            <w:ins w:id="3675" w:author="ilham.nur@office.ui.ac.id" w:date="2023-03-04T10:11:00Z">
              <w:r>
                <w:rPr>
                  <w:noProof/>
                </w:rPr>
                <w:drawing>
                  <wp:inline distT="0" distB="0" distL="0" distR="0" wp14:anchorId="5783FFE7" wp14:editId="31E9CE40">
                    <wp:extent cx="4872990" cy="559271"/>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30310" cy="565850"/>
                            </a:xfrm>
                            <a:prstGeom prst="rect">
                              <a:avLst/>
                            </a:prstGeom>
                          </pic:spPr>
                        </pic:pic>
                      </a:graphicData>
                    </a:graphic>
                  </wp:inline>
                </w:drawing>
              </w:r>
            </w:ins>
          </w:p>
          <w:p w14:paraId="4E8EFA53" w14:textId="77777777" w:rsidR="005250D7" w:rsidRPr="007F18CB" w:rsidRDefault="005250D7" w:rsidP="00463C7A">
            <w:pPr>
              <w:rPr>
                <w:ins w:id="3676" w:author="ilham.nur@office.ui.ac.id" w:date="2023-03-04T10:11:00Z"/>
                <w:b/>
                <w:bCs/>
              </w:rPr>
            </w:pPr>
            <w:proofErr w:type="spellStart"/>
            <w:ins w:id="3677" w:author="ilham.nur@office.ui.ac.id" w:date="2023-03-04T10:11:00Z">
              <w:r w:rsidRPr="0033033B">
                <w:rPr>
                  <w:b/>
                  <w:bCs/>
                </w:rPr>
                <w:t>Detil</w:t>
              </w:r>
              <w:proofErr w:type="spellEnd"/>
              <w:r w:rsidRPr="0033033B">
                <w:rPr>
                  <w:b/>
                  <w:bCs/>
                </w:rPr>
                <w:t>:</w:t>
              </w:r>
              <w:r>
                <w:t xml:space="preserve"> </w:t>
              </w:r>
              <w:proofErr w:type="spellStart"/>
              <w:r>
                <w:t>Sebuah</w:t>
              </w:r>
              <w:proofErr w:type="spellEnd"/>
              <w:r>
                <w:t xml:space="preserve"> </w:t>
              </w:r>
              <w:proofErr w:type="spellStart"/>
              <w:r>
                <w:t>perangkat</w:t>
              </w:r>
              <w:proofErr w:type="spellEnd"/>
              <w:r>
                <w:t xml:space="preserve"> yang </w:t>
              </w:r>
              <w:proofErr w:type="spellStart"/>
              <w:r>
                <w:t>digunakan</w:t>
              </w:r>
              <w:proofErr w:type="spellEnd"/>
              <w:r>
                <w:t xml:space="preserve"> untuk </w:t>
              </w:r>
              <w:proofErr w:type="spellStart"/>
              <w:r>
                <w:t>menjalankan</w:t>
              </w:r>
              <w:proofErr w:type="spellEnd"/>
              <w:r>
                <w:t xml:space="preserve"> SIMP dan SOAPSD </w:t>
              </w:r>
              <w:proofErr w:type="spellStart"/>
              <w:r>
                <w:t>secara</w:t>
              </w:r>
              <w:proofErr w:type="spellEnd"/>
              <w:r>
                <w:t xml:space="preserve"> </w:t>
              </w:r>
              <w:r>
                <w:rPr>
                  <w:i/>
                  <w:iCs/>
                </w:rPr>
                <w:t xml:space="preserve">cloud </w:t>
              </w:r>
              <w:proofErr w:type="spellStart"/>
              <w:r>
                <w:t>sehingga</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pengguna</w:t>
              </w:r>
              <w:proofErr w:type="spellEnd"/>
              <w:r>
                <w:t xml:space="preserve"> </w:t>
              </w:r>
              <w:proofErr w:type="spellStart"/>
              <w:r>
                <w:t>melalui</w:t>
              </w:r>
              <w:proofErr w:type="spellEnd"/>
              <w:r>
                <w:t xml:space="preserve"> </w:t>
              </w:r>
              <w:proofErr w:type="spellStart"/>
              <w:r>
                <w:t>jaringan</w:t>
              </w:r>
              <w:proofErr w:type="spellEnd"/>
              <w:r>
                <w:t xml:space="preserve"> </w:t>
              </w:r>
              <w:proofErr w:type="spellStart"/>
              <w:r>
                <w:t>publik</w:t>
              </w:r>
              <w:proofErr w:type="spellEnd"/>
              <w:r>
                <w:t>.</w:t>
              </w:r>
            </w:ins>
          </w:p>
          <w:p w14:paraId="5E262222" w14:textId="77777777" w:rsidR="005250D7" w:rsidRPr="00463C7A" w:rsidRDefault="005250D7" w:rsidP="00463C7A">
            <w:pPr>
              <w:rPr>
                <w:ins w:id="3678" w:author="ilham.nur@office.ui.ac.id" w:date="2023-03-04T10:11:00Z"/>
                <w:i/>
                <w:iCs/>
              </w:rPr>
            </w:pPr>
            <w:proofErr w:type="spellStart"/>
            <w:ins w:id="3679" w:author="ilham.nur@office.ui.ac.id" w:date="2023-03-04T10:11:00Z">
              <w:r w:rsidRPr="0033033B">
                <w:rPr>
                  <w:b/>
                  <w:bCs/>
                </w:rPr>
                <w:t>Dampak</w:t>
              </w:r>
              <w:proofErr w:type="spellEnd"/>
              <w:r w:rsidRPr="0033033B">
                <w:rPr>
                  <w:b/>
                  <w:bCs/>
                </w:rPr>
                <w:t>:</w:t>
              </w:r>
              <w:r>
                <w:rPr>
                  <w:b/>
                  <w:bCs/>
                </w:rPr>
                <w:t xml:space="preserve"> </w:t>
              </w:r>
              <w:proofErr w:type="spellStart"/>
              <w:r>
                <w:t>Aplikasi</w:t>
              </w:r>
              <w:proofErr w:type="spellEnd"/>
              <w:r>
                <w:t xml:space="preserve"> SIMP dan SOAPSD </w:t>
              </w:r>
              <w:proofErr w:type="spellStart"/>
              <w:r>
                <w:t>dapat</w:t>
              </w:r>
              <w:proofErr w:type="spellEnd"/>
              <w:r>
                <w:t xml:space="preserve"> </w:t>
              </w:r>
              <w:proofErr w:type="spellStart"/>
              <w:r>
                <w:t>diakses</w:t>
              </w:r>
              <w:proofErr w:type="spellEnd"/>
              <w:r>
                <w:t xml:space="preserve"> </w:t>
              </w:r>
              <w:proofErr w:type="spellStart"/>
              <w:r>
                <w:t>melalui</w:t>
              </w:r>
              <w:proofErr w:type="spellEnd"/>
              <w:r>
                <w:t xml:space="preserve"> </w:t>
              </w:r>
              <w:proofErr w:type="spellStart"/>
              <w:r>
                <w:t>perangkat</w:t>
              </w:r>
              <w:proofErr w:type="spellEnd"/>
              <w:r>
                <w:t xml:space="preserve"> yang </w:t>
              </w:r>
              <w:proofErr w:type="spellStart"/>
              <w:r>
                <w:t>dimiliki</w:t>
              </w:r>
              <w:proofErr w:type="spellEnd"/>
              <w:r>
                <w:t xml:space="preserve"> oleh </w:t>
              </w:r>
              <w:r>
                <w:rPr>
                  <w:i/>
                  <w:iCs/>
                </w:rPr>
                <w:t>client.</w:t>
              </w:r>
            </w:ins>
          </w:p>
        </w:tc>
      </w:tr>
      <w:tr w:rsidR="005250D7" w:rsidRPr="00024851" w14:paraId="65AF2DE6" w14:textId="77777777" w:rsidTr="005250D7">
        <w:trPr>
          <w:ins w:id="3680" w:author="ilham.nur@office.ui.ac.id" w:date="2023-03-04T10:11:00Z"/>
        </w:trPr>
        <w:tc>
          <w:tcPr>
            <w:tcW w:w="352" w:type="pct"/>
            <w:shd w:val="clear" w:color="auto" w:fill="FFFFFF" w:themeFill="background1"/>
            <w:tcPrChange w:id="3681" w:author="ilham.nur@office.ui.ac.id" w:date="2023-03-04T10:12:00Z">
              <w:tcPr>
                <w:tcW w:w="390" w:type="pct"/>
                <w:shd w:val="clear" w:color="auto" w:fill="FFFFFF" w:themeFill="background1"/>
              </w:tcPr>
            </w:tcPrChange>
          </w:tcPr>
          <w:p w14:paraId="0F7AF857" w14:textId="77777777" w:rsidR="005250D7" w:rsidRDefault="005250D7" w:rsidP="00463C7A">
            <w:pPr>
              <w:rPr>
                <w:ins w:id="3682" w:author="ilham.nur@office.ui.ac.id" w:date="2023-03-04T10:11:00Z"/>
              </w:rPr>
            </w:pPr>
            <w:ins w:id="3683" w:author="ilham.nur@office.ui.ac.id" w:date="2023-03-04T10:11:00Z">
              <w:r>
                <w:t>Y.1</w:t>
              </w:r>
            </w:ins>
          </w:p>
        </w:tc>
        <w:tc>
          <w:tcPr>
            <w:tcW w:w="4648" w:type="pct"/>
            <w:shd w:val="clear" w:color="auto" w:fill="FFFFFF" w:themeFill="background1"/>
            <w:tcPrChange w:id="3684" w:author="ilham.nur@office.ui.ac.id" w:date="2023-03-04T10:12:00Z">
              <w:tcPr>
                <w:tcW w:w="4610" w:type="pct"/>
                <w:shd w:val="clear" w:color="auto" w:fill="FFFFFF" w:themeFill="background1"/>
              </w:tcPr>
            </w:tcPrChange>
          </w:tcPr>
          <w:p w14:paraId="7B95E842" w14:textId="77777777" w:rsidR="005250D7" w:rsidRDefault="005250D7" w:rsidP="00463C7A">
            <w:pPr>
              <w:rPr>
                <w:ins w:id="3685" w:author="ilham.nur@office.ui.ac.id" w:date="2023-03-04T10:11:00Z"/>
              </w:rPr>
            </w:pPr>
            <w:ins w:id="3686" w:author="ilham.nur@office.ui.ac.id" w:date="2023-03-04T10:11:00Z">
              <w:r w:rsidRPr="0033033B">
                <w:rPr>
                  <w:b/>
                  <w:bCs/>
                </w:rPr>
                <w:t>Nama:</w:t>
              </w:r>
              <w:r>
                <w:t xml:space="preserve"> </w:t>
              </w:r>
              <w:r w:rsidRPr="00463C7A">
                <w:rPr>
                  <w:i/>
                  <w:iCs/>
                </w:rPr>
                <w:t>Database</w:t>
              </w:r>
              <w:r>
                <w:t xml:space="preserve"> SOAPSD</w:t>
              </w:r>
            </w:ins>
          </w:p>
          <w:p w14:paraId="40FC3732" w14:textId="77777777" w:rsidR="005250D7" w:rsidRPr="0036124C" w:rsidRDefault="005250D7" w:rsidP="00463C7A">
            <w:pPr>
              <w:rPr>
                <w:ins w:id="3687" w:author="ilham.nur@office.ui.ac.id" w:date="2023-03-04T10:11:00Z"/>
              </w:rPr>
            </w:pPr>
            <w:ins w:id="3688" w:author="ilham.nur@office.ui.ac.id" w:date="2023-03-04T10:11:00Z">
              <w:r w:rsidRPr="0033033B">
                <w:rPr>
                  <w:b/>
                  <w:bCs/>
                </w:rPr>
                <w:t>Type</w:t>
              </w:r>
              <w:r>
                <w:rPr>
                  <w:b/>
                  <w:bCs/>
                </w:rPr>
                <w:t xml:space="preserve">: </w:t>
              </w:r>
              <w:r>
                <w:rPr>
                  <w:i/>
                  <w:iCs/>
                </w:rPr>
                <w:t>System Software</w:t>
              </w:r>
            </w:ins>
          </w:p>
          <w:p w14:paraId="26DE3F86" w14:textId="77777777" w:rsidR="005250D7" w:rsidRDefault="005250D7" w:rsidP="00463C7A">
            <w:pPr>
              <w:rPr>
                <w:ins w:id="3689" w:author="ilham.nur@office.ui.ac.id" w:date="2023-03-04T10:11:00Z"/>
              </w:rPr>
            </w:pPr>
            <w:ins w:id="3690" w:author="ilham.nur@office.ui.ac.id" w:date="2023-03-04T10:11:00Z">
              <w:r>
                <w:rPr>
                  <w:noProof/>
                </w:rPr>
                <w:drawing>
                  <wp:inline distT="0" distB="0" distL="0" distR="0" wp14:anchorId="750ED295" wp14:editId="719A3C85">
                    <wp:extent cx="4872990" cy="555833"/>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21762" cy="561396"/>
                            </a:xfrm>
                            <a:prstGeom prst="rect">
                              <a:avLst/>
                            </a:prstGeom>
                          </pic:spPr>
                        </pic:pic>
                      </a:graphicData>
                    </a:graphic>
                  </wp:inline>
                </w:drawing>
              </w:r>
            </w:ins>
          </w:p>
          <w:p w14:paraId="3737C0A9" w14:textId="77777777" w:rsidR="005250D7" w:rsidRPr="00BD5746" w:rsidRDefault="005250D7" w:rsidP="00463C7A">
            <w:pPr>
              <w:rPr>
                <w:ins w:id="3691" w:author="ilham.nur@office.ui.ac.id" w:date="2023-03-04T10:11:00Z"/>
                <w:b/>
                <w:bCs/>
              </w:rPr>
            </w:pPr>
            <w:proofErr w:type="spellStart"/>
            <w:ins w:id="3692" w:author="ilham.nur@office.ui.ac.id" w:date="2023-03-04T10:11:00Z">
              <w:r w:rsidRPr="0033033B">
                <w:rPr>
                  <w:b/>
                  <w:bCs/>
                </w:rPr>
                <w:t>Detil</w:t>
              </w:r>
              <w:proofErr w:type="spellEnd"/>
              <w:r w:rsidRPr="0033033B">
                <w:rPr>
                  <w:b/>
                  <w:bCs/>
                </w:rPr>
                <w:t>:</w:t>
              </w:r>
              <w:r>
                <w:t xml:space="preserve"> </w:t>
              </w:r>
              <w:proofErr w:type="spellStart"/>
              <w:r>
                <w:t>Sebuah</w:t>
              </w:r>
              <w:proofErr w:type="spellEnd"/>
              <w:r>
                <w:t xml:space="preserve"> </w:t>
              </w:r>
              <w:proofErr w:type="spellStart"/>
              <w:r>
                <w:t>sistem</w:t>
              </w:r>
              <w:proofErr w:type="spellEnd"/>
              <w:r>
                <w:t xml:space="preserve"> basis data yang </w:t>
              </w:r>
              <w:proofErr w:type="spellStart"/>
              <w:r>
                <w:t>berfungsi</w:t>
              </w:r>
              <w:proofErr w:type="spellEnd"/>
              <w:r>
                <w:t xml:space="preserve"> untuk </w:t>
              </w:r>
              <w:proofErr w:type="spellStart"/>
              <w:r>
                <w:t>menampung</w:t>
              </w:r>
              <w:proofErr w:type="spellEnd"/>
              <w:r>
                <w:t xml:space="preserve"> </w:t>
              </w:r>
              <w:proofErr w:type="spellStart"/>
              <w:r>
                <w:t>beberapa</w:t>
              </w:r>
              <w:proofErr w:type="spellEnd"/>
              <w:r>
                <w:t xml:space="preserve"> parameter untuk </w:t>
              </w:r>
              <w:proofErr w:type="spellStart"/>
              <w:r>
                <w:t>keperluan</w:t>
              </w:r>
              <w:proofErr w:type="spellEnd"/>
              <w:r>
                <w:t xml:space="preserve"> </w:t>
              </w:r>
              <w:proofErr w:type="spellStart"/>
              <w:r>
                <w:t>alokasi</w:t>
              </w:r>
              <w:proofErr w:type="spellEnd"/>
              <w:r>
                <w:t xml:space="preserve"> </w:t>
              </w:r>
              <w:proofErr w:type="spellStart"/>
              <w:r>
                <w:t>pekerjaan</w:t>
              </w:r>
              <w:proofErr w:type="spellEnd"/>
              <w:r>
                <w:t xml:space="preserve"> pada </w:t>
              </w:r>
              <w:proofErr w:type="spellStart"/>
              <w:r>
                <w:t>sumber</w:t>
              </w:r>
              <w:proofErr w:type="spellEnd"/>
              <w:r>
                <w:t xml:space="preserve"> </w:t>
              </w:r>
              <w:proofErr w:type="spellStart"/>
              <w:r>
                <w:t>daya</w:t>
              </w:r>
              <w:proofErr w:type="spellEnd"/>
              <w:r>
                <w:t xml:space="preserve"> yang </w:t>
              </w:r>
              <w:proofErr w:type="spellStart"/>
              <w:r>
                <w:t>sesuai</w:t>
              </w:r>
              <w:proofErr w:type="spellEnd"/>
              <w:r>
                <w:t xml:space="preserve">. </w:t>
              </w:r>
              <w:proofErr w:type="spellStart"/>
              <w:r>
                <w:t>Sistem</w:t>
              </w:r>
              <w:proofErr w:type="spellEnd"/>
              <w:r>
                <w:t xml:space="preserve"> basis data </w:t>
              </w:r>
              <w:proofErr w:type="spellStart"/>
              <w:r>
                <w:t>ini</w:t>
              </w:r>
              <w:proofErr w:type="spellEnd"/>
              <w:r>
                <w:t xml:space="preserve"> </w:t>
              </w:r>
              <w:proofErr w:type="spellStart"/>
              <w:r>
                <w:t>menggunakan</w:t>
              </w:r>
              <w:proofErr w:type="spellEnd"/>
              <w:r>
                <w:t xml:space="preserve"> </w:t>
              </w:r>
              <w:proofErr w:type="spellStart"/>
              <w:r>
                <w:t>beberapa</w:t>
              </w:r>
              <w:proofErr w:type="spellEnd"/>
              <w:r>
                <w:t xml:space="preserve"> data yang </w:t>
              </w:r>
              <w:proofErr w:type="spellStart"/>
              <w:r>
                <w:t>dimiliki</w:t>
              </w:r>
              <w:proofErr w:type="spellEnd"/>
              <w:r>
                <w:t xml:space="preserve"> oleh basis data SIMP untuk </w:t>
              </w:r>
              <w:proofErr w:type="spellStart"/>
              <w:r>
                <w:t>memastikan</w:t>
              </w:r>
              <w:proofErr w:type="spellEnd"/>
              <w:r>
                <w:t xml:space="preserve"> </w:t>
              </w:r>
              <w:proofErr w:type="spellStart"/>
              <w:r>
                <w:t>singkronisasi</w:t>
              </w:r>
              <w:proofErr w:type="spellEnd"/>
              <w:r>
                <w:t xml:space="preserve"> data.</w:t>
              </w:r>
            </w:ins>
          </w:p>
          <w:p w14:paraId="70E6EA15" w14:textId="77777777" w:rsidR="005250D7" w:rsidRPr="00463C7A" w:rsidRDefault="005250D7" w:rsidP="00463C7A">
            <w:pPr>
              <w:rPr>
                <w:ins w:id="3693" w:author="ilham.nur@office.ui.ac.id" w:date="2023-03-04T10:11:00Z"/>
              </w:rPr>
            </w:pPr>
            <w:proofErr w:type="spellStart"/>
            <w:ins w:id="3694" w:author="ilham.nur@office.ui.ac.id" w:date="2023-03-04T10:11:00Z">
              <w:r w:rsidRPr="0033033B">
                <w:rPr>
                  <w:b/>
                  <w:bCs/>
                </w:rPr>
                <w:t>Dampak</w:t>
              </w:r>
              <w:proofErr w:type="spellEnd"/>
              <w:r w:rsidRPr="0033033B">
                <w:rPr>
                  <w:b/>
                  <w:bCs/>
                </w:rPr>
                <w:t>:</w:t>
              </w:r>
              <w:r>
                <w:rPr>
                  <w:b/>
                  <w:bCs/>
                </w:rPr>
                <w:t xml:space="preserve"> </w:t>
              </w:r>
              <w:proofErr w:type="spellStart"/>
              <w:r>
                <w:t>Aplikasi</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proofErr w:type="spellEnd"/>
              <w:r>
                <w:t xml:space="preserve"> </w:t>
              </w:r>
              <w:proofErr w:type="spellStart"/>
              <w:r>
                <w:t>berdasarkan</w:t>
              </w:r>
              <w:proofErr w:type="spellEnd"/>
              <w:r>
                <w:t xml:space="preserve"> bank data yang </w:t>
              </w:r>
              <w:proofErr w:type="spellStart"/>
              <w:r>
                <w:t>dimiliki</w:t>
              </w:r>
              <w:proofErr w:type="spellEnd"/>
              <w:r>
                <w:t>.</w:t>
              </w:r>
            </w:ins>
          </w:p>
        </w:tc>
      </w:tr>
      <w:tr w:rsidR="005250D7" w:rsidRPr="00024851" w14:paraId="060EE3A7" w14:textId="77777777" w:rsidTr="005250D7">
        <w:trPr>
          <w:ins w:id="3695" w:author="ilham.nur@office.ui.ac.id" w:date="2023-03-04T10:11:00Z"/>
        </w:trPr>
        <w:tc>
          <w:tcPr>
            <w:tcW w:w="352" w:type="pct"/>
            <w:shd w:val="clear" w:color="auto" w:fill="FFFFFF" w:themeFill="background1"/>
            <w:tcPrChange w:id="3696" w:author="ilham.nur@office.ui.ac.id" w:date="2023-03-04T10:12:00Z">
              <w:tcPr>
                <w:tcW w:w="390" w:type="pct"/>
                <w:shd w:val="clear" w:color="auto" w:fill="FFFFFF" w:themeFill="background1"/>
              </w:tcPr>
            </w:tcPrChange>
          </w:tcPr>
          <w:p w14:paraId="0C80BD94" w14:textId="77777777" w:rsidR="005250D7" w:rsidRDefault="005250D7" w:rsidP="00463C7A">
            <w:pPr>
              <w:rPr>
                <w:ins w:id="3697" w:author="ilham.nur@office.ui.ac.id" w:date="2023-03-04T10:11:00Z"/>
              </w:rPr>
            </w:pPr>
            <w:ins w:id="3698" w:author="ilham.nur@office.ui.ac.id" w:date="2023-03-04T10:11:00Z">
              <w:r>
                <w:t>Y.2</w:t>
              </w:r>
            </w:ins>
          </w:p>
        </w:tc>
        <w:tc>
          <w:tcPr>
            <w:tcW w:w="4648" w:type="pct"/>
            <w:shd w:val="clear" w:color="auto" w:fill="FFFFFF" w:themeFill="background1"/>
            <w:tcPrChange w:id="3699" w:author="ilham.nur@office.ui.ac.id" w:date="2023-03-04T10:12:00Z">
              <w:tcPr>
                <w:tcW w:w="4610" w:type="pct"/>
                <w:shd w:val="clear" w:color="auto" w:fill="FFFFFF" w:themeFill="background1"/>
              </w:tcPr>
            </w:tcPrChange>
          </w:tcPr>
          <w:p w14:paraId="41F59542" w14:textId="77777777" w:rsidR="005250D7" w:rsidRDefault="005250D7" w:rsidP="00463C7A">
            <w:pPr>
              <w:rPr>
                <w:ins w:id="3700" w:author="ilham.nur@office.ui.ac.id" w:date="2023-03-04T10:11:00Z"/>
              </w:rPr>
            </w:pPr>
            <w:ins w:id="3701" w:author="ilham.nur@office.ui.ac.id" w:date="2023-03-04T10:11:00Z">
              <w:r w:rsidRPr="0033033B">
                <w:rPr>
                  <w:b/>
                  <w:bCs/>
                </w:rPr>
                <w:t>Nama:</w:t>
              </w:r>
              <w:r>
                <w:t xml:space="preserve"> </w:t>
              </w:r>
              <w:r w:rsidRPr="00463C7A">
                <w:rPr>
                  <w:i/>
                  <w:iCs/>
                </w:rPr>
                <w:t>Database</w:t>
              </w:r>
              <w:r>
                <w:t xml:space="preserve"> SIMP</w:t>
              </w:r>
            </w:ins>
          </w:p>
          <w:p w14:paraId="056BCB30" w14:textId="77777777" w:rsidR="005250D7" w:rsidRPr="0036124C" w:rsidRDefault="005250D7" w:rsidP="00463C7A">
            <w:pPr>
              <w:rPr>
                <w:ins w:id="3702" w:author="ilham.nur@office.ui.ac.id" w:date="2023-03-04T10:11:00Z"/>
              </w:rPr>
            </w:pPr>
            <w:ins w:id="3703" w:author="ilham.nur@office.ui.ac.id" w:date="2023-03-04T10:11:00Z">
              <w:r w:rsidRPr="0033033B">
                <w:rPr>
                  <w:b/>
                  <w:bCs/>
                </w:rPr>
                <w:t>Type</w:t>
              </w:r>
              <w:r>
                <w:rPr>
                  <w:b/>
                  <w:bCs/>
                </w:rPr>
                <w:t xml:space="preserve">: </w:t>
              </w:r>
              <w:r>
                <w:rPr>
                  <w:i/>
                  <w:iCs/>
                </w:rPr>
                <w:t>System Software</w:t>
              </w:r>
            </w:ins>
          </w:p>
          <w:p w14:paraId="135EAB7C" w14:textId="77777777" w:rsidR="005250D7" w:rsidRDefault="005250D7" w:rsidP="00463C7A">
            <w:pPr>
              <w:rPr>
                <w:ins w:id="3704" w:author="ilham.nur@office.ui.ac.id" w:date="2023-03-04T10:11:00Z"/>
              </w:rPr>
            </w:pPr>
            <w:ins w:id="3705" w:author="ilham.nur@office.ui.ac.id" w:date="2023-03-04T10:11:00Z">
              <w:r>
                <w:rPr>
                  <w:noProof/>
                </w:rPr>
                <w:drawing>
                  <wp:inline distT="0" distB="0" distL="0" distR="0" wp14:anchorId="39E95919" wp14:editId="4510C143">
                    <wp:extent cx="4872990" cy="589641"/>
                    <wp:effectExtent l="0" t="0" r="381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01528" cy="593094"/>
                            </a:xfrm>
                            <a:prstGeom prst="rect">
                              <a:avLst/>
                            </a:prstGeom>
                          </pic:spPr>
                        </pic:pic>
                      </a:graphicData>
                    </a:graphic>
                  </wp:inline>
                </w:drawing>
              </w:r>
            </w:ins>
          </w:p>
          <w:p w14:paraId="31E56C9E" w14:textId="77777777" w:rsidR="005250D7" w:rsidRPr="00BD5746" w:rsidRDefault="005250D7" w:rsidP="00463C7A">
            <w:pPr>
              <w:rPr>
                <w:ins w:id="3706" w:author="ilham.nur@office.ui.ac.id" w:date="2023-03-04T10:11:00Z"/>
                <w:b/>
                <w:bCs/>
              </w:rPr>
            </w:pPr>
            <w:proofErr w:type="spellStart"/>
            <w:ins w:id="3707" w:author="ilham.nur@office.ui.ac.id" w:date="2023-03-04T10:11:00Z">
              <w:r w:rsidRPr="0033033B">
                <w:rPr>
                  <w:b/>
                  <w:bCs/>
                </w:rPr>
                <w:t>Detil</w:t>
              </w:r>
              <w:proofErr w:type="spellEnd"/>
              <w:r w:rsidRPr="0033033B">
                <w:rPr>
                  <w:b/>
                  <w:bCs/>
                </w:rPr>
                <w:t>:</w:t>
              </w:r>
              <w:r>
                <w:t xml:space="preserve"> </w:t>
              </w:r>
              <w:proofErr w:type="spellStart"/>
              <w:r>
                <w:t>Sistem</w:t>
              </w:r>
              <w:proofErr w:type="spellEnd"/>
              <w:r>
                <w:t xml:space="preserve"> basis data yang </w:t>
              </w:r>
              <w:proofErr w:type="spellStart"/>
              <w:r>
                <w:t>menunjang</w:t>
              </w:r>
              <w:proofErr w:type="spellEnd"/>
              <w:r>
                <w:t xml:space="preserve"> </w:t>
              </w:r>
              <w:proofErr w:type="spellStart"/>
              <w:r>
                <w:t>operasional</w:t>
              </w:r>
              <w:proofErr w:type="spellEnd"/>
              <w:r>
                <w:t xml:space="preserve"> SIMP </w:t>
              </w:r>
              <w:proofErr w:type="spellStart"/>
              <w:r>
                <w:t>sehari-hari</w:t>
              </w:r>
              <w:proofErr w:type="spellEnd"/>
              <w:r>
                <w:t xml:space="preserve">. Basis data </w:t>
              </w:r>
              <w:proofErr w:type="spellStart"/>
              <w:r>
                <w:t>ini</w:t>
              </w:r>
              <w:proofErr w:type="spellEnd"/>
              <w:r>
                <w:t xml:space="preserve"> </w:t>
              </w:r>
              <w:proofErr w:type="spellStart"/>
              <w:r>
                <w:t>akan</w:t>
              </w:r>
              <w:proofErr w:type="spellEnd"/>
              <w:r>
                <w:t xml:space="preserve"> </w:t>
              </w:r>
              <w:proofErr w:type="spellStart"/>
              <w:r>
                <w:t>menyimpan</w:t>
              </w:r>
              <w:proofErr w:type="spellEnd"/>
              <w:r>
                <w:t xml:space="preserve"> </w:t>
              </w:r>
              <w:proofErr w:type="spellStart"/>
              <w:r>
                <w:t>seluruh</w:t>
              </w:r>
              <w:proofErr w:type="spellEnd"/>
              <w:r>
                <w:t xml:space="preserve"> data yang </w:t>
              </w:r>
              <w:proofErr w:type="spellStart"/>
              <w:r>
                <w:t>ada</w:t>
              </w:r>
              <w:proofErr w:type="spellEnd"/>
              <w:r>
                <w:t xml:space="preserve"> pada SIMP.</w:t>
              </w:r>
            </w:ins>
          </w:p>
          <w:p w14:paraId="4984C88F" w14:textId="77777777" w:rsidR="005250D7" w:rsidRPr="00463C7A" w:rsidRDefault="005250D7" w:rsidP="00463C7A">
            <w:pPr>
              <w:rPr>
                <w:ins w:id="3708" w:author="ilham.nur@office.ui.ac.id" w:date="2023-03-04T10:11:00Z"/>
              </w:rPr>
            </w:pPr>
            <w:proofErr w:type="spellStart"/>
            <w:ins w:id="3709" w:author="ilham.nur@office.ui.ac.id" w:date="2023-03-04T10:11:00Z">
              <w:r w:rsidRPr="0033033B">
                <w:rPr>
                  <w:b/>
                  <w:bCs/>
                </w:rPr>
                <w:t>Dampak</w:t>
              </w:r>
              <w:proofErr w:type="spellEnd"/>
              <w:r w:rsidRPr="0033033B">
                <w:rPr>
                  <w:b/>
                  <w:bCs/>
                </w:rPr>
                <w:t>:</w:t>
              </w:r>
              <w:r>
                <w:rPr>
                  <w:b/>
                  <w:bCs/>
                </w:rPr>
                <w:t xml:space="preserve"> </w:t>
              </w:r>
              <w:proofErr w:type="spellStart"/>
              <w:r>
                <w:t>Aplikasi</w:t>
              </w:r>
              <w:proofErr w:type="spellEnd"/>
              <w:r>
                <w:t xml:space="preserve"> SIMP </w:t>
              </w:r>
              <w:proofErr w:type="spellStart"/>
              <w:r>
                <w:t>dapat</w:t>
              </w:r>
              <w:proofErr w:type="spellEnd"/>
              <w:r>
                <w:t xml:space="preserve"> </w:t>
              </w:r>
              <w:proofErr w:type="spellStart"/>
              <w:r>
                <w:t>berjalan</w:t>
              </w:r>
              <w:proofErr w:type="spellEnd"/>
              <w:r>
                <w:t xml:space="preserve"> dan </w:t>
              </w:r>
              <w:proofErr w:type="spellStart"/>
              <w:r>
                <w:t>dapat</w:t>
              </w:r>
              <w:proofErr w:type="spellEnd"/>
              <w:r>
                <w:t xml:space="preserve"> </w:t>
              </w:r>
              <w:proofErr w:type="spellStart"/>
              <w:r>
                <w:t>melakukan</w:t>
              </w:r>
              <w:proofErr w:type="spellEnd"/>
              <w:r>
                <w:t xml:space="preserve"> </w:t>
              </w:r>
              <w:proofErr w:type="spellStart"/>
              <w:r>
                <w:t>penyimpanan</w:t>
              </w:r>
              <w:proofErr w:type="spellEnd"/>
              <w:r>
                <w:t xml:space="preserve"> data</w:t>
              </w:r>
            </w:ins>
          </w:p>
        </w:tc>
      </w:tr>
      <w:tr w:rsidR="005250D7" w:rsidRPr="00024851" w14:paraId="343DC16F" w14:textId="77777777" w:rsidTr="005250D7">
        <w:trPr>
          <w:ins w:id="3710" w:author="ilham.nur@office.ui.ac.id" w:date="2023-03-04T10:11:00Z"/>
        </w:trPr>
        <w:tc>
          <w:tcPr>
            <w:tcW w:w="352" w:type="pct"/>
            <w:shd w:val="clear" w:color="auto" w:fill="FFFFFF" w:themeFill="background1"/>
            <w:tcPrChange w:id="3711" w:author="ilham.nur@office.ui.ac.id" w:date="2023-03-04T10:12:00Z">
              <w:tcPr>
                <w:tcW w:w="390" w:type="pct"/>
                <w:shd w:val="clear" w:color="auto" w:fill="FFFFFF" w:themeFill="background1"/>
              </w:tcPr>
            </w:tcPrChange>
          </w:tcPr>
          <w:p w14:paraId="04403F02" w14:textId="77777777" w:rsidR="005250D7" w:rsidRDefault="005250D7" w:rsidP="00463C7A">
            <w:pPr>
              <w:rPr>
                <w:ins w:id="3712" w:author="ilham.nur@office.ui.ac.id" w:date="2023-03-04T10:11:00Z"/>
              </w:rPr>
            </w:pPr>
            <w:ins w:id="3713" w:author="ilham.nur@office.ui.ac.id" w:date="2023-03-04T10:11:00Z">
              <w:r>
                <w:t>S.1</w:t>
              </w:r>
            </w:ins>
          </w:p>
        </w:tc>
        <w:tc>
          <w:tcPr>
            <w:tcW w:w="4648" w:type="pct"/>
            <w:shd w:val="clear" w:color="auto" w:fill="FFFFFF" w:themeFill="background1"/>
            <w:tcPrChange w:id="3714" w:author="ilham.nur@office.ui.ac.id" w:date="2023-03-04T10:12:00Z">
              <w:tcPr>
                <w:tcW w:w="4610" w:type="pct"/>
                <w:shd w:val="clear" w:color="auto" w:fill="FFFFFF" w:themeFill="background1"/>
              </w:tcPr>
            </w:tcPrChange>
          </w:tcPr>
          <w:p w14:paraId="2FBDF230" w14:textId="77777777" w:rsidR="005250D7" w:rsidRDefault="005250D7" w:rsidP="00463C7A">
            <w:pPr>
              <w:rPr>
                <w:ins w:id="3715" w:author="ilham.nur@office.ui.ac.id" w:date="2023-03-04T10:11:00Z"/>
              </w:rPr>
            </w:pPr>
            <w:ins w:id="3716" w:author="ilham.nur@office.ui.ac.id" w:date="2023-03-04T10:11:00Z">
              <w:r w:rsidRPr="0033033B">
                <w:rPr>
                  <w:b/>
                  <w:bCs/>
                </w:rPr>
                <w:t>Nama:</w:t>
              </w:r>
              <w:r>
                <w:t xml:space="preserve"> </w:t>
              </w:r>
              <w:r w:rsidRPr="00463C7A">
                <w:rPr>
                  <w:i/>
                  <w:iCs/>
                </w:rPr>
                <w:t>Secure Connection</w:t>
              </w:r>
            </w:ins>
          </w:p>
          <w:p w14:paraId="2500F9B3" w14:textId="77777777" w:rsidR="005250D7" w:rsidRPr="0036124C" w:rsidRDefault="005250D7" w:rsidP="00463C7A">
            <w:pPr>
              <w:rPr>
                <w:ins w:id="3717" w:author="ilham.nur@office.ui.ac.id" w:date="2023-03-04T10:11:00Z"/>
              </w:rPr>
            </w:pPr>
            <w:ins w:id="3718" w:author="ilham.nur@office.ui.ac.id" w:date="2023-03-04T10:11:00Z">
              <w:r w:rsidRPr="0033033B">
                <w:rPr>
                  <w:b/>
                  <w:bCs/>
                </w:rPr>
                <w:t>Type</w:t>
              </w:r>
              <w:r>
                <w:rPr>
                  <w:b/>
                  <w:bCs/>
                </w:rPr>
                <w:t xml:space="preserve">: </w:t>
              </w:r>
              <w:r>
                <w:rPr>
                  <w:i/>
                  <w:iCs/>
                </w:rPr>
                <w:t>Technology Service</w:t>
              </w:r>
            </w:ins>
          </w:p>
          <w:p w14:paraId="31780ED6" w14:textId="77777777" w:rsidR="005250D7" w:rsidRDefault="005250D7" w:rsidP="00463C7A">
            <w:pPr>
              <w:rPr>
                <w:ins w:id="3719" w:author="ilham.nur@office.ui.ac.id" w:date="2023-03-04T10:11:00Z"/>
              </w:rPr>
            </w:pPr>
            <w:ins w:id="3720" w:author="ilham.nur@office.ui.ac.id" w:date="2023-03-04T10:11:00Z">
              <w:r>
                <w:rPr>
                  <w:noProof/>
                </w:rPr>
                <w:drawing>
                  <wp:inline distT="0" distB="0" distL="0" distR="0" wp14:anchorId="099CCBF9" wp14:editId="2ED3066D">
                    <wp:extent cx="4872990" cy="53635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94594" cy="538728"/>
                            </a:xfrm>
                            <a:prstGeom prst="rect">
                              <a:avLst/>
                            </a:prstGeom>
                          </pic:spPr>
                        </pic:pic>
                      </a:graphicData>
                    </a:graphic>
                  </wp:inline>
                </w:drawing>
              </w:r>
            </w:ins>
          </w:p>
          <w:p w14:paraId="65DDF42B" w14:textId="77777777" w:rsidR="005250D7" w:rsidRPr="003576F9" w:rsidRDefault="005250D7" w:rsidP="00463C7A">
            <w:pPr>
              <w:rPr>
                <w:ins w:id="3721" w:author="ilham.nur@office.ui.ac.id" w:date="2023-03-04T10:11:00Z"/>
                <w:b/>
                <w:bCs/>
              </w:rPr>
            </w:pPr>
            <w:proofErr w:type="spellStart"/>
            <w:ins w:id="3722" w:author="ilham.nur@office.ui.ac.id" w:date="2023-03-04T10:11:00Z">
              <w:r w:rsidRPr="0033033B">
                <w:rPr>
                  <w:b/>
                  <w:bCs/>
                </w:rPr>
                <w:t>Detil</w:t>
              </w:r>
              <w:proofErr w:type="spellEnd"/>
              <w:r w:rsidRPr="0033033B">
                <w:rPr>
                  <w:b/>
                  <w:bCs/>
                </w:rPr>
                <w:t>:</w:t>
              </w:r>
              <w:r>
                <w:t xml:space="preserve"> </w:t>
              </w:r>
              <w:proofErr w:type="spellStart"/>
              <w:r>
                <w:t>Sebuah</w:t>
              </w:r>
              <w:proofErr w:type="spellEnd"/>
              <w:r>
                <w:t xml:space="preserve"> </w:t>
              </w:r>
              <w:proofErr w:type="spellStart"/>
              <w:r>
                <w:t>layanan</w:t>
              </w:r>
              <w:proofErr w:type="spellEnd"/>
              <w:r>
                <w:t xml:space="preserve"> yang </w:t>
              </w:r>
              <w:proofErr w:type="spellStart"/>
              <w:r>
                <w:t>menjembatani</w:t>
              </w:r>
              <w:proofErr w:type="spellEnd"/>
              <w:r>
                <w:t xml:space="preserve"> dua </w:t>
              </w:r>
              <w:proofErr w:type="spellStart"/>
              <w:r>
                <w:t>buah</w:t>
              </w:r>
              <w:proofErr w:type="spellEnd"/>
              <w:r>
                <w:t xml:space="preserve"> </w:t>
              </w:r>
              <w:proofErr w:type="spellStart"/>
              <w:r>
                <w:t>perangkat</w:t>
              </w:r>
              <w:proofErr w:type="spellEnd"/>
              <w:r>
                <w:t xml:space="preserve"> </w:t>
              </w:r>
              <w:proofErr w:type="spellStart"/>
              <w:r>
                <w:t>dari</w:t>
              </w:r>
              <w:proofErr w:type="spellEnd"/>
              <w:r>
                <w:t xml:space="preserve"> </w:t>
              </w:r>
              <w:r>
                <w:rPr>
                  <w:i/>
                  <w:iCs/>
                </w:rPr>
                <w:t xml:space="preserve">client </w:t>
              </w:r>
              <w:r>
                <w:t xml:space="preserve">dan juga </w:t>
              </w:r>
              <w:r>
                <w:rPr>
                  <w:i/>
                  <w:iCs/>
                </w:rPr>
                <w:t xml:space="preserve">server </w:t>
              </w:r>
              <w:r>
                <w:t xml:space="preserve">untuk </w:t>
              </w:r>
              <w:proofErr w:type="spellStart"/>
              <w:r>
                <w:t>memastikan</w:t>
              </w:r>
              <w:proofErr w:type="spellEnd"/>
              <w:r>
                <w:t xml:space="preserve"> data yang </w:t>
              </w:r>
              <w:proofErr w:type="spellStart"/>
              <w:r>
                <w:t>dikirimkan</w:t>
              </w:r>
              <w:proofErr w:type="spellEnd"/>
              <w:r>
                <w:t xml:space="preserve"> sudah </w:t>
              </w:r>
              <w:proofErr w:type="spellStart"/>
              <w:r>
                <w:t>dienkripsi</w:t>
              </w:r>
              <w:proofErr w:type="spellEnd"/>
              <w:r>
                <w:t xml:space="preserve"> dan tidak </w:t>
              </w:r>
              <w:proofErr w:type="spellStart"/>
              <w:r>
                <w:t>ada</w:t>
              </w:r>
              <w:proofErr w:type="spellEnd"/>
              <w:r>
                <w:t xml:space="preserve"> </w:t>
              </w:r>
              <w:proofErr w:type="spellStart"/>
              <w:r>
                <w:t>celah</w:t>
              </w:r>
              <w:proofErr w:type="spellEnd"/>
              <w:r>
                <w:t xml:space="preserve"> </w:t>
              </w:r>
              <w:proofErr w:type="spellStart"/>
              <w:r>
                <w:t>kebocoran</w:t>
              </w:r>
              <w:proofErr w:type="spellEnd"/>
              <w:r>
                <w:t xml:space="preserve"> data.</w:t>
              </w:r>
            </w:ins>
          </w:p>
          <w:p w14:paraId="0EECF9F4" w14:textId="77777777" w:rsidR="005250D7" w:rsidRPr="00463C7A" w:rsidRDefault="005250D7" w:rsidP="00463C7A">
            <w:pPr>
              <w:rPr>
                <w:ins w:id="3723" w:author="ilham.nur@office.ui.ac.id" w:date="2023-03-04T10:11:00Z"/>
                <w:i/>
                <w:iCs/>
              </w:rPr>
            </w:pPr>
            <w:proofErr w:type="spellStart"/>
            <w:ins w:id="3724" w:author="ilham.nur@office.ui.ac.id" w:date="2023-03-04T10:11:00Z">
              <w:r w:rsidRPr="0033033B">
                <w:rPr>
                  <w:b/>
                  <w:bCs/>
                </w:rPr>
                <w:lastRenderedPageBreak/>
                <w:t>Dampak</w:t>
              </w:r>
              <w:proofErr w:type="spellEnd"/>
              <w:r w:rsidRPr="0033033B">
                <w:rPr>
                  <w:b/>
                  <w:bCs/>
                </w:rPr>
                <w:t>:</w:t>
              </w:r>
              <w:r>
                <w:rPr>
                  <w:b/>
                  <w:bCs/>
                </w:rPr>
                <w:t xml:space="preserve"> </w:t>
              </w:r>
              <w:r>
                <w:t xml:space="preserve">Data yang </w:t>
              </w:r>
              <w:proofErr w:type="spellStart"/>
              <w:r>
                <w:t>ditransmisikan</w:t>
              </w:r>
              <w:proofErr w:type="spellEnd"/>
              <w:r>
                <w:t xml:space="preserve"> </w:t>
              </w:r>
              <w:proofErr w:type="spellStart"/>
              <w:r>
                <w:t>melalui</w:t>
              </w:r>
              <w:proofErr w:type="spellEnd"/>
              <w:r>
                <w:t xml:space="preserve"> </w:t>
              </w:r>
              <w:proofErr w:type="spellStart"/>
              <w:r>
                <w:t>sistem</w:t>
              </w:r>
              <w:proofErr w:type="spellEnd"/>
              <w:r>
                <w:t xml:space="preserve"> </w:t>
              </w:r>
              <w:proofErr w:type="spellStart"/>
              <w:r>
                <w:t>bersifat</w:t>
              </w:r>
              <w:proofErr w:type="spellEnd"/>
              <w:r>
                <w:t xml:space="preserve"> </w:t>
              </w:r>
              <w:proofErr w:type="spellStart"/>
              <w:r>
                <w:t>aman</w:t>
              </w:r>
              <w:proofErr w:type="spellEnd"/>
              <w:r>
                <w:t xml:space="preserve"> dan </w:t>
              </w:r>
              <w:proofErr w:type="spellStart"/>
              <w:r>
                <w:t>dapat</w:t>
              </w:r>
              <w:proofErr w:type="spellEnd"/>
              <w:r>
                <w:t xml:space="preserve"> </w:t>
              </w:r>
              <w:proofErr w:type="spellStart"/>
              <w:r>
                <w:t>digunakan</w:t>
              </w:r>
              <w:proofErr w:type="spellEnd"/>
              <w:r>
                <w:t xml:space="preserve"> oleh </w:t>
              </w:r>
              <w:r>
                <w:rPr>
                  <w:i/>
                  <w:iCs/>
                </w:rPr>
                <w:t>client.</w:t>
              </w:r>
            </w:ins>
          </w:p>
        </w:tc>
      </w:tr>
    </w:tbl>
    <w:p w14:paraId="40329737" w14:textId="77777777" w:rsidR="005250D7" w:rsidRDefault="005250D7">
      <w:pPr>
        <w:ind w:left="720"/>
        <w:rPr>
          <w:ins w:id="3725" w:author="ilham.nur@office.ui.ac.id" w:date="2023-03-04T10:11:00Z"/>
        </w:rPr>
        <w:pPrChange w:id="3726" w:author="ilham.nur@office.ui.ac.id" w:date="2023-03-04T10:12:00Z">
          <w:pPr/>
        </w:pPrChange>
      </w:pPr>
    </w:p>
    <w:p w14:paraId="11749B87" w14:textId="5EC574D8" w:rsidR="005250D7" w:rsidRPr="005D0C0F" w:rsidDel="004439CC" w:rsidRDefault="005250D7">
      <w:pPr>
        <w:pStyle w:val="Heading2"/>
        <w:spacing w:line="360" w:lineRule="auto"/>
        <w:rPr>
          <w:ins w:id="3727" w:author="ilham.nur@office.ui.ac.id [2]" w:date="2023-01-17T22:50:00Z"/>
          <w:del w:id="3728" w:author="ilham.nur@office.ui.ac.id" w:date="2023-03-04T10:13:00Z"/>
        </w:rPr>
        <w:pPrChange w:id="3729" w:author="ilham.nur@office.ui.ac.id" w:date="2023-03-04T10:13:00Z">
          <w:pPr>
            <w:pStyle w:val="Heading3"/>
            <w:spacing w:line="360" w:lineRule="auto"/>
          </w:pPr>
        </w:pPrChange>
      </w:pPr>
      <w:bookmarkStart w:id="3730" w:name="_Toc128821571"/>
      <w:bookmarkStart w:id="3731" w:name="_Toc128852290"/>
      <w:bookmarkStart w:id="3732" w:name="_Toc128943883"/>
      <w:bookmarkEnd w:id="3730"/>
      <w:bookmarkEnd w:id="3731"/>
      <w:bookmarkEnd w:id="3732"/>
    </w:p>
    <w:p w14:paraId="56532EC7" w14:textId="4BA77F53" w:rsidR="002B5F30" w:rsidDel="00034021" w:rsidRDefault="00AB194C">
      <w:pPr>
        <w:pStyle w:val="Heading2"/>
        <w:spacing w:line="360" w:lineRule="auto"/>
        <w:rPr>
          <w:del w:id="3733" w:author="ilham.nur@office.ui.ac.id" w:date="2023-03-06T22:03:00Z"/>
        </w:rPr>
        <w:pPrChange w:id="3734" w:author="ilham.nur@office.ui.ac.id" w:date="2023-03-04T10:13:00Z">
          <w:pPr>
            <w:pStyle w:val="Heading3"/>
            <w:spacing w:line="360" w:lineRule="auto"/>
          </w:pPr>
        </w:pPrChange>
      </w:pPr>
      <w:bookmarkStart w:id="3735" w:name="_Toc128943884"/>
      <w:del w:id="3736" w:author="ilham.nur@office.ui.ac.id" w:date="2023-03-06T22:03:00Z">
        <w:r w:rsidDel="00034021">
          <w:delText>Melakukan Pengumpulan Data</w:delText>
        </w:r>
        <w:bookmarkEnd w:id="3735"/>
      </w:del>
    </w:p>
    <w:p w14:paraId="6CB527BE" w14:textId="1EC98F78" w:rsidR="006843CD" w:rsidDel="00034021" w:rsidRDefault="00AB194C">
      <w:pPr>
        <w:spacing w:line="360" w:lineRule="auto"/>
        <w:rPr>
          <w:del w:id="3737" w:author="ilham.nur@office.ui.ac.id" w:date="2023-03-06T22:03:00Z"/>
        </w:rPr>
        <w:pPrChange w:id="3738" w:author="ilham.nur@office.ui.ac.id" w:date="2023-03-04T10:13:00Z">
          <w:pPr>
            <w:spacing w:line="360" w:lineRule="auto"/>
            <w:ind w:left="720"/>
          </w:pPr>
        </w:pPrChange>
      </w:pPr>
      <w:del w:id="3739" w:author="ilham.nur@office.ui.ac.id" w:date="2023-03-06T22:03:00Z">
        <w:r w:rsidDel="00034021">
          <w:delText>Data yang digunakan pada penelitian ini</w:delText>
        </w:r>
        <w:r w:rsidR="0089180D" w:rsidDel="00034021">
          <w:delText xml:space="preserve"> dibagi menjadi dua yaitu sumber data primer dan sekunder. Data primer</w:delText>
        </w:r>
        <w:r w:rsidDel="00034021">
          <w:delText xml:space="preserve"> didapatkan dari kuesioner yang sebelumnya telah disebar dan</w:delText>
        </w:r>
        <w:r w:rsidR="0089180D" w:rsidDel="00034021">
          <w:delText xml:space="preserve"> data sekunder </w:delText>
        </w:r>
        <w:r w:rsidR="00587228" w:rsidDel="00034021">
          <w:delText>didapatkan dari</w:delText>
        </w:r>
        <w:r w:rsidDel="00034021">
          <w:delText xml:space="preserve"> data internal perusahaan PT </w:delText>
        </w:r>
      </w:del>
      <w:del w:id="3740" w:author="ilham.nur@office.ui.ac.id" w:date="2023-02-02T22:45:00Z">
        <w:r w:rsidDel="00303105">
          <w:delText>X</w:delText>
        </w:r>
      </w:del>
      <w:del w:id="3741" w:author="ilham.nur@office.ui.ac.id" w:date="2023-03-06T22:03:00Z">
        <w:r w:rsidDel="00034021">
          <w:delText xml:space="preserve"> terkait dengan kegiatan manajemen proyek </w:delText>
        </w:r>
        <w:r w:rsidR="0007715B" w:rsidDel="00034021">
          <w:delText xml:space="preserve">pada </w:delText>
        </w:r>
        <w:r w:rsidR="0007715B" w:rsidDel="00034021">
          <w:rPr>
            <w:i/>
            <w:iCs/>
          </w:rPr>
          <w:delText xml:space="preserve">database OpenProject </w:delText>
        </w:r>
        <w:r w:rsidR="0007715B" w:rsidDel="00034021">
          <w:delText>(Op</w:delText>
        </w:r>
        <w:r w:rsidR="00F34836" w:rsidDel="00034021">
          <w:delText>p</w:delText>
        </w:r>
        <w:r w:rsidR="0007715B" w:rsidDel="00034021">
          <w:delText>ro)</w:delText>
        </w:r>
        <w:r w:rsidR="00F34836" w:rsidDel="00034021">
          <w:delText xml:space="preserve">. </w:delText>
        </w:r>
        <w:r w:rsidR="00E07303" w:rsidDel="00034021">
          <w:delText xml:space="preserve">Proses pengumpulan data dimulai sejak tanggal </w:delText>
        </w:r>
        <w:r w:rsidR="003A6F07" w:rsidDel="00034021">
          <w:delText xml:space="preserve">1 Desember 2022 hingga </w:delText>
        </w:r>
        <w:r w:rsidR="00EA1D19" w:rsidDel="00034021">
          <w:delText>1</w:delText>
        </w:r>
      </w:del>
      <w:ins w:id="3742" w:author="ilham.nur@office.ui.ac.id [2]" w:date="2023-01-18T05:47:00Z">
        <w:del w:id="3743" w:author="ilham.nur@office.ui.ac.id" w:date="2023-03-06T22:03:00Z">
          <w:r w:rsidR="00255488" w:rsidDel="00034021">
            <w:delText>2</w:delText>
          </w:r>
        </w:del>
      </w:ins>
      <w:del w:id="3744" w:author="ilham.nur@office.ui.ac.id" w:date="2023-03-06T22:03:00Z">
        <w:r w:rsidR="00EA1D19" w:rsidDel="00034021">
          <w:delText>2 Januari 2023.</w:delText>
        </w:r>
      </w:del>
    </w:p>
    <w:p w14:paraId="04321318" w14:textId="7FF3DEB3" w:rsidR="00CB0D55" w:rsidRDefault="00CB0D55">
      <w:pPr>
        <w:pStyle w:val="Heading2"/>
        <w:spacing w:line="360" w:lineRule="auto"/>
        <w:pPrChange w:id="3745" w:author="ilham.nur@office.ui.ac.id" w:date="2023-03-04T10:14:00Z">
          <w:pPr>
            <w:pStyle w:val="Heading3"/>
            <w:spacing w:line="360" w:lineRule="auto"/>
          </w:pPr>
        </w:pPrChange>
      </w:pPr>
      <w:bookmarkStart w:id="3746" w:name="_Toc128943885"/>
      <w:proofErr w:type="spellStart"/>
      <w:r>
        <w:t>Melakukan</w:t>
      </w:r>
      <w:proofErr w:type="spellEnd"/>
      <w:r>
        <w:t xml:space="preserve"> Pembangunan Basis Data</w:t>
      </w:r>
      <w:bookmarkEnd w:id="3746"/>
    </w:p>
    <w:p w14:paraId="585F7AD2" w14:textId="489EC14A" w:rsidR="00680A8A" w:rsidRDefault="00680A8A">
      <w:pPr>
        <w:spacing w:line="360" w:lineRule="auto"/>
        <w:pPrChange w:id="3747" w:author="ilham.nur@office.ui.ac.id" w:date="2023-03-04T10:14:00Z">
          <w:pPr>
            <w:spacing w:line="360" w:lineRule="auto"/>
            <w:ind w:left="720"/>
          </w:pPr>
        </w:pPrChange>
      </w:pPr>
      <w:r>
        <w:t xml:space="preserve">Pada </w:t>
      </w:r>
      <w:proofErr w:type="spellStart"/>
      <w:r>
        <w:t>tahapan</w:t>
      </w:r>
      <w:proofErr w:type="spellEnd"/>
      <w:r>
        <w:t xml:space="preserve"> </w:t>
      </w:r>
      <w:proofErr w:type="spellStart"/>
      <w:r>
        <w:t>ini</w:t>
      </w:r>
      <w:proofErr w:type="spellEnd"/>
      <w:r>
        <w:t xml:space="preserve"> dilakukan </w:t>
      </w:r>
      <w:proofErr w:type="spellStart"/>
      <w:r>
        <w:t>pembangunan</w:t>
      </w:r>
      <w:proofErr w:type="spellEnd"/>
      <w:r>
        <w:t xml:space="preserve"> basis data </w:t>
      </w:r>
      <w:proofErr w:type="spellStart"/>
      <w:r>
        <w:t>sebagai</w:t>
      </w:r>
      <w:proofErr w:type="spellEnd"/>
      <w:r>
        <w:t xml:space="preserve"> </w:t>
      </w:r>
      <w:proofErr w:type="spellStart"/>
      <w:r>
        <w:t>wadah</w:t>
      </w:r>
      <w:proofErr w:type="spellEnd"/>
      <w:r>
        <w:t xml:space="preserve"> </w:t>
      </w:r>
      <w:proofErr w:type="spellStart"/>
      <w:r>
        <w:t>penyimpanan</w:t>
      </w:r>
      <w:proofErr w:type="spellEnd"/>
      <w:r>
        <w:t xml:space="preserve"> </w:t>
      </w:r>
      <w:proofErr w:type="spellStart"/>
      <w:r>
        <w:t>inputan</w:t>
      </w:r>
      <w:proofErr w:type="spellEnd"/>
      <w:r>
        <w:t xml:space="preserve"> yang </w:t>
      </w:r>
      <w:proofErr w:type="spellStart"/>
      <w:r>
        <w:t>akan</w:t>
      </w:r>
      <w:proofErr w:type="spellEnd"/>
      <w:r>
        <w:t xml:space="preserve"> </w:t>
      </w:r>
      <w:proofErr w:type="spellStart"/>
      <w:r>
        <w:t>menjadi</w:t>
      </w:r>
      <w:proofErr w:type="spellEnd"/>
      <w:r>
        <w:t xml:space="preserve"> data </w:t>
      </w:r>
      <w:proofErr w:type="spellStart"/>
      <w:r>
        <w:t>latih</w:t>
      </w:r>
      <w:proofErr w:type="spellEnd"/>
      <w:r>
        <w:t xml:space="preserve"> </w:t>
      </w:r>
      <w:proofErr w:type="spellStart"/>
      <w:r>
        <w:t>dalam</w:t>
      </w:r>
      <w:proofErr w:type="spellEnd"/>
      <w:r>
        <w:t xml:space="preserve"> </w:t>
      </w:r>
      <w:proofErr w:type="spellStart"/>
      <w:r>
        <w:t>pembangunan</w:t>
      </w:r>
      <w:proofErr w:type="spellEnd"/>
      <w:r>
        <w:t xml:space="preserve"> model </w:t>
      </w:r>
      <w:r>
        <w:rPr>
          <w:i/>
          <w:iCs/>
        </w:rPr>
        <w:t>random forest.</w:t>
      </w:r>
      <w:r w:rsidR="00354610">
        <w:rPr>
          <w:i/>
          <w:iCs/>
        </w:rPr>
        <w:t xml:space="preserve"> </w:t>
      </w:r>
      <w:proofErr w:type="spellStart"/>
      <w:r w:rsidR="00354610">
        <w:t>Tabel</w:t>
      </w:r>
      <w:proofErr w:type="spellEnd"/>
      <w:r w:rsidR="00354610">
        <w:t xml:space="preserve"> yang </w:t>
      </w:r>
      <w:proofErr w:type="spellStart"/>
      <w:r w:rsidR="008E379C">
        <w:t>akan</w:t>
      </w:r>
      <w:proofErr w:type="spellEnd"/>
      <w:r w:rsidR="008E379C">
        <w:t xml:space="preserve"> </w:t>
      </w:r>
      <w:proofErr w:type="spellStart"/>
      <w:r w:rsidR="008E379C">
        <w:t>dibuat</w:t>
      </w:r>
      <w:proofErr w:type="spellEnd"/>
      <w:r w:rsidR="008E379C">
        <w:t xml:space="preserve"> </w:t>
      </w:r>
      <w:proofErr w:type="spellStart"/>
      <w:r w:rsidR="008E379C">
        <w:t>terdiri</w:t>
      </w:r>
      <w:proofErr w:type="spellEnd"/>
      <w:r w:rsidR="008E379C">
        <w:t xml:space="preserve"> </w:t>
      </w:r>
      <w:proofErr w:type="spellStart"/>
      <w:r w:rsidR="008E379C">
        <w:t>dari</w:t>
      </w:r>
      <w:proofErr w:type="spellEnd"/>
      <w:r w:rsidR="008E379C">
        <w:t xml:space="preserve"> </w:t>
      </w:r>
      <w:proofErr w:type="spellStart"/>
      <w:r w:rsidR="008E379C">
        <w:t>tiga</w:t>
      </w:r>
      <w:proofErr w:type="spellEnd"/>
      <w:r w:rsidR="008E379C">
        <w:t xml:space="preserve"> </w:t>
      </w:r>
      <w:proofErr w:type="spellStart"/>
      <w:r w:rsidR="008E379C">
        <w:t>jenis</w:t>
      </w:r>
      <w:proofErr w:type="spellEnd"/>
      <w:r w:rsidR="008E379C">
        <w:t xml:space="preserve"> </w:t>
      </w:r>
      <w:proofErr w:type="spellStart"/>
      <w:r w:rsidR="008E379C">
        <w:t>tabel</w:t>
      </w:r>
      <w:proofErr w:type="spellEnd"/>
      <w:r w:rsidR="008E379C">
        <w:t xml:space="preserve"> yang </w:t>
      </w:r>
      <w:proofErr w:type="spellStart"/>
      <w:r w:rsidR="008E379C">
        <w:t>mencakup</w:t>
      </w:r>
      <w:proofErr w:type="spellEnd"/>
      <w:r w:rsidR="008E379C">
        <w:t xml:space="preserve"> </w:t>
      </w:r>
      <w:proofErr w:type="spellStart"/>
      <w:r w:rsidR="008E379C">
        <w:t>informasi</w:t>
      </w:r>
      <w:proofErr w:type="spellEnd"/>
      <w:r w:rsidR="008E379C">
        <w:t>:</w:t>
      </w:r>
    </w:p>
    <w:p w14:paraId="6AE64831" w14:textId="442F6022" w:rsidR="008E379C" w:rsidRDefault="008E379C">
      <w:pPr>
        <w:pStyle w:val="ListParagraph"/>
        <w:numPr>
          <w:ilvl w:val="0"/>
          <w:numId w:val="28"/>
        </w:numPr>
        <w:spacing w:line="360" w:lineRule="auto"/>
        <w:ind w:left="720"/>
        <w:pPrChange w:id="3748" w:author="ilham.nur@office.ui.ac.id" w:date="2023-03-04T10:13:00Z">
          <w:pPr>
            <w:pStyle w:val="ListParagraph"/>
            <w:numPr>
              <w:numId w:val="28"/>
            </w:numPr>
            <w:spacing w:line="360" w:lineRule="auto"/>
            <w:ind w:left="1440" w:hanging="360"/>
          </w:pPr>
        </w:pPrChange>
      </w:pPr>
      <w:proofErr w:type="spellStart"/>
      <w:r>
        <w:t>Tabel</w:t>
      </w:r>
      <w:proofErr w:type="spellEnd"/>
      <w:r>
        <w:t xml:space="preserve"> </w:t>
      </w:r>
      <w:proofErr w:type="spellStart"/>
      <w:r>
        <w:t>utama</w:t>
      </w:r>
      <w:proofErr w:type="spellEnd"/>
    </w:p>
    <w:p w14:paraId="2354E23E" w14:textId="4E39FE0D" w:rsidR="004B6B1E" w:rsidRDefault="002363D7">
      <w:pPr>
        <w:pStyle w:val="ListParagraph"/>
        <w:numPr>
          <w:ilvl w:val="1"/>
          <w:numId w:val="28"/>
        </w:numPr>
        <w:spacing w:line="360" w:lineRule="auto"/>
        <w:ind w:left="1440"/>
        <w:pPrChange w:id="3749" w:author="ilham.nur@office.ui.ac.id" w:date="2023-03-04T10:13:00Z">
          <w:pPr>
            <w:pStyle w:val="ListParagraph"/>
            <w:numPr>
              <w:ilvl w:val="1"/>
              <w:numId w:val="28"/>
            </w:numPr>
            <w:spacing w:line="360" w:lineRule="auto"/>
            <w:ind w:left="2160" w:hanging="360"/>
          </w:pPr>
        </w:pPrChange>
      </w:pPr>
      <w:r>
        <w:t xml:space="preserve">ID </w:t>
      </w:r>
      <w:proofErr w:type="spellStart"/>
      <w:r w:rsidR="004B6B1E">
        <w:t>proyek</w:t>
      </w:r>
      <w:proofErr w:type="spellEnd"/>
      <w:r w:rsidR="00B15979">
        <w:t xml:space="preserve">: </w:t>
      </w:r>
      <w:r w:rsidR="00B15979">
        <w:rPr>
          <w:i/>
          <w:iCs/>
        </w:rPr>
        <w:t xml:space="preserve">Primary Key </w:t>
      </w:r>
      <w:r w:rsidR="00B15979">
        <w:t>(PK)</w:t>
      </w:r>
    </w:p>
    <w:p w14:paraId="5F42DD09" w14:textId="08833B8B" w:rsidR="004B6B1E" w:rsidRDefault="004B6B1E">
      <w:pPr>
        <w:pStyle w:val="ListParagraph"/>
        <w:numPr>
          <w:ilvl w:val="1"/>
          <w:numId w:val="28"/>
        </w:numPr>
        <w:spacing w:line="360" w:lineRule="auto"/>
        <w:ind w:left="1440"/>
        <w:pPrChange w:id="3750" w:author="ilham.nur@office.ui.ac.id" w:date="2023-03-04T10:13:00Z">
          <w:pPr>
            <w:pStyle w:val="ListParagraph"/>
            <w:numPr>
              <w:ilvl w:val="1"/>
              <w:numId w:val="28"/>
            </w:numPr>
            <w:spacing w:line="360" w:lineRule="auto"/>
            <w:ind w:left="2160" w:hanging="360"/>
          </w:pPr>
        </w:pPrChange>
      </w:pPr>
      <w:r>
        <w:t xml:space="preserve">Nama </w:t>
      </w:r>
      <w:proofErr w:type="spellStart"/>
      <w:r w:rsidR="00952627">
        <w:t>Proyek</w:t>
      </w:r>
      <w:proofErr w:type="spellEnd"/>
    </w:p>
    <w:p w14:paraId="4544FEE8" w14:textId="2F2F8581" w:rsidR="00D53D60" w:rsidRDefault="00D53D60">
      <w:pPr>
        <w:pStyle w:val="ListParagraph"/>
        <w:numPr>
          <w:ilvl w:val="1"/>
          <w:numId w:val="28"/>
        </w:numPr>
        <w:spacing w:line="360" w:lineRule="auto"/>
        <w:ind w:left="1440"/>
        <w:pPrChange w:id="3751" w:author="ilham.nur@office.ui.ac.id" w:date="2023-03-04T10:13:00Z">
          <w:pPr>
            <w:pStyle w:val="ListParagraph"/>
            <w:numPr>
              <w:ilvl w:val="1"/>
              <w:numId w:val="28"/>
            </w:numPr>
            <w:spacing w:line="360" w:lineRule="auto"/>
            <w:ind w:left="2160" w:hanging="360"/>
          </w:pPr>
        </w:pPrChange>
      </w:pPr>
      <w:r>
        <w:t xml:space="preserve">ID </w:t>
      </w:r>
      <w:proofErr w:type="spellStart"/>
      <w:r>
        <w:t>penanggung</w:t>
      </w:r>
      <w:proofErr w:type="spellEnd"/>
      <w:r>
        <w:t xml:space="preserve"> </w:t>
      </w:r>
      <w:proofErr w:type="spellStart"/>
      <w:r>
        <w:t>jawab</w:t>
      </w:r>
      <w:proofErr w:type="spellEnd"/>
      <w:r>
        <w:t xml:space="preserve"> </w:t>
      </w:r>
      <w:proofErr w:type="spellStart"/>
      <w:r>
        <w:t>proyek</w:t>
      </w:r>
      <w:proofErr w:type="spellEnd"/>
      <w:r>
        <w:t xml:space="preserve">: </w:t>
      </w:r>
      <w:r>
        <w:rPr>
          <w:i/>
          <w:iCs/>
        </w:rPr>
        <w:t xml:space="preserve">Foreign Key </w:t>
      </w:r>
      <w:r>
        <w:t>(FK)</w:t>
      </w:r>
    </w:p>
    <w:p w14:paraId="4917B3A9" w14:textId="1BFE331F" w:rsidR="00952627" w:rsidRDefault="002363D7">
      <w:pPr>
        <w:pStyle w:val="ListParagraph"/>
        <w:numPr>
          <w:ilvl w:val="1"/>
          <w:numId w:val="28"/>
        </w:numPr>
        <w:spacing w:line="360" w:lineRule="auto"/>
        <w:ind w:left="1440"/>
        <w:pPrChange w:id="3752" w:author="ilham.nur@office.ui.ac.id" w:date="2023-03-04T10:13:00Z">
          <w:pPr>
            <w:pStyle w:val="ListParagraph"/>
            <w:numPr>
              <w:ilvl w:val="1"/>
              <w:numId w:val="28"/>
            </w:numPr>
            <w:spacing w:line="360" w:lineRule="auto"/>
            <w:ind w:left="2160" w:hanging="360"/>
          </w:pPr>
        </w:pPrChange>
      </w:pPr>
      <w:proofErr w:type="spellStart"/>
      <w:r>
        <w:t>Penanggung</w:t>
      </w:r>
      <w:proofErr w:type="spellEnd"/>
      <w:r>
        <w:t xml:space="preserve"> </w:t>
      </w:r>
      <w:proofErr w:type="spellStart"/>
      <w:r>
        <w:t>jawab</w:t>
      </w:r>
      <w:proofErr w:type="spellEnd"/>
      <w:r>
        <w:t xml:space="preserve"> </w:t>
      </w:r>
      <w:proofErr w:type="spellStart"/>
      <w:r>
        <w:t>proyek</w:t>
      </w:r>
      <w:proofErr w:type="spellEnd"/>
    </w:p>
    <w:p w14:paraId="0B3AD2D9" w14:textId="06304FED" w:rsidR="002363D7" w:rsidRDefault="002363D7">
      <w:pPr>
        <w:pStyle w:val="ListParagraph"/>
        <w:numPr>
          <w:ilvl w:val="1"/>
          <w:numId w:val="28"/>
        </w:numPr>
        <w:spacing w:line="360" w:lineRule="auto"/>
        <w:ind w:left="1440"/>
        <w:pPrChange w:id="3753" w:author="ilham.nur@office.ui.ac.id" w:date="2023-03-04T10:13:00Z">
          <w:pPr>
            <w:pStyle w:val="ListParagraph"/>
            <w:numPr>
              <w:ilvl w:val="1"/>
              <w:numId w:val="28"/>
            </w:numPr>
            <w:spacing w:line="360" w:lineRule="auto"/>
            <w:ind w:left="2160" w:hanging="360"/>
          </w:pPr>
        </w:pPrChange>
      </w:pPr>
      <w:proofErr w:type="spellStart"/>
      <w:r>
        <w:t>Rencana</w:t>
      </w:r>
      <w:proofErr w:type="spellEnd"/>
      <w:r>
        <w:t xml:space="preserve"> </w:t>
      </w:r>
      <w:proofErr w:type="spellStart"/>
      <w:r>
        <w:t>tanggal</w:t>
      </w:r>
      <w:proofErr w:type="spellEnd"/>
      <w:r>
        <w:t xml:space="preserve"> </w:t>
      </w:r>
      <w:proofErr w:type="spellStart"/>
      <w:r>
        <w:t>mulai</w:t>
      </w:r>
      <w:proofErr w:type="spellEnd"/>
    </w:p>
    <w:p w14:paraId="4B2FCC15" w14:textId="3680C815" w:rsidR="002363D7" w:rsidRDefault="002363D7">
      <w:pPr>
        <w:pStyle w:val="ListParagraph"/>
        <w:numPr>
          <w:ilvl w:val="1"/>
          <w:numId w:val="28"/>
        </w:numPr>
        <w:spacing w:line="360" w:lineRule="auto"/>
        <w:ind w:left="1440"/>
        <w:rPr>
          <w:ins w:id="3754" w:author="ilham.nur@office.ui.ac.id" w:date="2023-02-02T22:35:00Z"/>
        </w:rPr>
        <w:pPrChange w:id="3755" w:author="ilham.nur@office.ui.ac.id" w:date="2023-03-04T10:13:00Z">
          <w:pPr>
            <w:pStyle w:val="ListParagraph"/>
            <w:numPr>
              <w:ilvl w:val="1"/>
              <w:numId w:val="28"/>
            </w:numPr>
            <w:spacing w:line="360" w:lineRule="auto"/>
            <w:ind w:left="2160" w:hanging="360"/>
          </w:pPr>
        </w:pPrChange>
      </w:pPr>
      <w:proofErr w:type="spellStart"/>
      <w:r>
        <w:t>Rencana</w:t>
      </w:r>
      <w:proofErr w:type="spellEnd"/>
      <w:r>
        <w:t xml:space="preserve"> </w:t>
      </w:r>
      <w:proofErr w:type="spellStart"/>
      <w:r>
        <w:t>tanggal</w:t>
      </w:r>
      <w:proofErr w:type="spellEnd"/>
      <w:r>
        <w:t xml:space="preserve"> selesai</w:t>
      </w:r>
    </w:p>
    <w:p w14:paraId="7F17AFB9" w14:textId="3FE90F7C" w:rsidR="003E35BF" w:rsidRDefault="003E35BF">
      <w:pPr>
        <w:pStyle w:val="ListParagraph"/>
        <w:numPr>
          <w:ilvl w:val="1"/>
          <w:numId w:val="28"/>
        </w:numPr>
        <w:spacing w:line="360" w:lineRule="auto"/>
        <w:ind w:left="1440"/>
        <w:rPr>
          <w:ins w:id="3756" w:author="ilham.nur@office.ui.ac.id" w:date="2023-02-02T22:35:00Z"/>
        </w:rPr>
        <w:pPrChange w:id="3757" w:author="ilham.nur@office.ui.ac.id" w:date="2023-03-04T10:13:00Z">
          <w:pPr>
            <w:pStyle w:val="ListParagraph"/>
            <w:numPr>
              <w:ilvl w:val="1"/>
              <w:numId w:val="28"/>
            </w:numPr>
            <w:spacing w:line="360" w:lineRule="auto"/>
            <w:ind w:left="2160" w:hanging="360"/>
          </w:pPr>
        </w:pPrChange>
      </w:pPr>
      <w:proofErr w:type="spellStart"/>
      <w:ins w:id="3758" w:author="ilham.nur@office.ui.ac.id" w:date="2023-02-02T22:35:00Z">
        <w:r>
          <w:t>Realisasi</w:t>
        </w:r>
        <w:proofErr w:type="spellEnd"/>
        <w:r>
          <w:t xml:space="preserve"> </w:t>
        </w:r>
        <w:proofErr w:type="spellStart"/>
        <w:r>
          <w:t>tanggal</w:t>
        </w:r>
        <w:proofErr w:type="spellEnd"/>
        <w:r>
          <w:t xml:space="preserve"> </w:t>
        </w:r>
        <w:proofErr w:type="spellStart"/>
        <w:r>
          <w:t>mulai</w:t>
        </w:r>
        <w:proofErr w:type="spellEnd"/>
      </w:ins>
    </w:p>
    <w:p w14:paraId="67698CDA" w14:textId="2DE89BF6" w:rsidR="003E35BF" w:rsidRDefault="003E35BF">
      <w:pPr>
        <w:pStyle w:val="ListParagraph"/>
        <w:numPr>
          <w:ilvl w:val="1"/>
          <w:numId w:val="28"/>
        </w:numPr>
        <w:spacing w:line="360" w:lineRule="auto"/>
        <w:ind w:left="1440"/>
        <w:rPr>
          <w:ins w:id="3759" w:author="ilham.nur@office.ui.ac.id" w:date="2023-02-02T22:35:00Z"/>
        </w:rPr>
        <w:pPrChange w:id="3760" w:author="ilham.nur@office.ui.ac.id" w:date="2023-03-04T10:13:00Z">
          <w:pPr>
            <w:pStyle w:val="ListParagraph"/>
            <w:numPr>
              <w:ilvl w:val="1"/>
              <w:numId w:val="28"/>
            </w:numPr>
            <w:spacing w:line="360" w:lineRule="auto"/>
            <w:ind w:left="2160" w:hanging="360"/>
          </w:pPr>
        </w:pPrChange>
      </w:pPr>
      <w:proofErr w:type="spellStart"/>
      <w:ins w:id="3761" w:author="ilham.nur@office.ui.ac.id" w:date="2023-02-02T22:35:00Z">
        <w:r>
          <w:t>Realisasi</w:t>
        </w:r>
        <w:proofErr w:type="spellEnd"/>
        <w:r>
          <w:t xml:space="preserve"> </w:t>
        </w:r>
        <w:proofErr w:type="spellStart"/>
        <w:r>
          <w:t>tanggal</w:t>
        </w:r>
        <w:proofErr w:type="spellEnd"/>
        <w:r>
          <w:t xml:space="preserve"> selesai</w:t>
        </w:r>
      </w:ins>
    </w:p>
    <w:p w14:paraId="232A04BA" w14:textId="21FB6AEC" w:rsidR="00E66D6A" w:rsidRPr="00AE58C4" w:rsidRDefault="00E66D6A">
      <w:pPr>
        <w:pStyle w:val="ListParagraph"/>
        <w:numPr>
          <w:ilvl w:val="1"/>
          <w:numId w:val="28"/>
        </w:numPr>
        <w:spacing w:line="360" w:lineRule="auto"/>
        <w:ind w:left="1440"/>
        <w:pPrChange w:id="3762" w:author="ilham.nur@office.ui.ac.id" w:date="2023-03-04T10:13:00Z">
          <w:pPr>
            <w:pStyle w:val="ListParagraph"/>
            <w:numPr>
              <w:ilvl w:val="1"/>
              <w:numId w:val="28"/>
            </w:numPr>
            <w:spacing w:line="360" w:lineRule="auto"/>
            <w:ind w:left="2160" w:hanging="360"/>
          </w:pPr>
        </w:pPrChange>
      </w:pPr>
      <w:proofErr w:type="spellStart"/>
      <w:ins w:id="3763" w:author="ilham.nur@office.ui.ac.id" w:date="2023-02-02T22:35:00Z">
        <w:r>
          <w:t>Keuntungan</w:t>
        </w:r>
        <w:proofErr w:type="spellEnd"/>
        <w:r>
          <w:t xml:space="preserve"> per </w:t>
        </w:r>
        <w:proofErr w:type="spellStart"/>
        <w:r>
          <w:t>tahun</w:t>
        </w:r>
      </w:ins>
      <w:proofErr w:type="spellEnd"/>
    </w:p>
    <w:p w14:paraId="5FA91F29" w14:textId="59F86249" w:rsidR="008E379C" w:rsidRDefault="008E379C">
      <w:pPr>
        <w:pStyle w:val="ListParagraph"/>
        <w:numPr>
          <w:ilvl w:val="0"/>
          <w:numId w:val="28"/>
        </w:numPr>
        <w:spacing w:line="360" w:lineRule="auto"/>
        <w:ind w:left="720"/>
        <w:pPrChange w:id="3764" w:author="ilham.nur@office.ui.ac.id" w:date="2023-03-04T10:13:00Z">
          <w:pPr>
            <w:pStyle w:val="ListParagraph"/>
            <w:numPr>
              <w:numId w:val="28"/>
            </w:numPr>
            <w:spacing w:line="360" w:lineRule="auto"/>
            <w:ind w:left="1440" w:hanging="360"/>
          </w:pPr>
        </w:pPrChange>
      </w:pPr>
      <w:proofErr w:type="spellStart"/>
      <w:r>
        <w:t>Tabel</w:t>
      </w:r>
      <w:proofErr w:type="spellEnd"/>
      <w:r>
        <w:t xml:space="preserve"> </w:t>
      </w:r>
      <w:proofErr w:type="spellStart"/>
      <w:r>
        <w:t>pekerjaan</w:t>
      </w:r>
      <w:proofErr w:type="spellEnd"/>
    </w:p>
    <w:p w14:paraId="2D0153F8" w14:textId="55DC8083" w:rsidR="00AE3215" w:rsidRDefault="00AE3215">
      <w:pPr>
        <w:pStyle w:val="ListParagraph"/>
        <w:numPr>
          <w:ilvl w:val="1"/>
          <w:numId w:val="28"/>
        </w:numPr>
        <w:spacing w:line="360" w:lineRule="auto"/>
        <w:ind w:left="1440"/>
        <w:pPrChange w:id="3765" w:author="ilham.nur@office.ui.ac.id" w:date="2023-03-04T10:13:00Z">
          <w:pPr>
            <w:pStyle w:val="ListParagraph"/>
            <w:numPr>
              <w:ilvl w:val="1"/>
              <w:numId w:val="28"/>
            </w:numPr>
            <w:spacing w:line="360" w:lineRule="auto"/>
            <w:ind w:left="2160" w:hanging="360"/>
          </w:pPr>
        </w:pPrChange>
      </w:pPr>
      <w:r>
        <w:t xml:space="preserve">ID </w:t>
      </w:r>
      <w:proofErr w:type="spellStart"/>
      <w:r>
        <w:t>pekerjaan</w:t>
      </w:r>
      <w:proofErr w:type="spellEnd"/>
      <w:r w:rsidR="00D53D60">
        <w:t>: PK</w:t>
      </w:r>
    </w:p>
    <w:p w14:paraId="6CCAC65E" w14:textId="781F854F" w:rsidR="00AE3215" w:rsidRDefault="00AE3215">
      <w:pPr>
        <w:pStyle w:val="ListParagraph"/>
        <w:numPr>
          <w:ilvl w:val="1"/>
          <w:numId w:val="28"/>
        </w:numPr>
        <w:spacing w:line="360" w:lineRule="auto"/>
        <w:ind w:left="1440"/>
        <w:pPrChange w:id="3766" w:author="ilham.nur@office.ui.ac.id" w:date="2023-03-04T10:13:00Z">
          <w:pPr>
            <w:pStyle w:val="ListParagraph"/>
            <w:numPr>
              <w:ilvl w:val="1"/>
              <w:numId w:val="28"/>
            </w:numPr>
            <w:spacing w:line="360" w:lineRule="auto"/>
            <w:ind w:left="2160" w:hanging="360"/>
          </w:pPr>
        </w:pPrChange>
      </w:pPr>
      <w:r>
        <w:t xml:space="preserve">ID </w:t>
      </w:r>
      <w:proofErr w:type="spellStart"/>
      <w:r>
        <w:t>proyek</w:t>
      </w:r>
      <w:proofErr w:type="spellEnd"/>
      <w:r w:rsidR="00D53D60">
        <w:t>: FK</w:t>
      </w:r>
    </w:p>
    <w:p w14:paraId="1A2FAB8E" w14:textId="1F88466F" w:rsidR="00AE3215" w:rsidRDefault="00AE3215">
      <w:pPr>
        <w:pStyle w:val="ListParagraph"/>
        <w:numPr>
          <w:ilvl w:val="1"/>
          <w:numId w:val="28"/>
        </w:numPr>
        <w:spacing w:line="360" w:lineRule="auto"/>
        <w:ind w:left="1440"/>
        <w:pPrChange w:id="3767" w:author="ilham.nur@office.ui.ac.id" w:date="2023-03-04T10:13:00Z">
          <w:pPr>
            <w:pStyle w:val="ListParagraph"/>
            <w:numPr>
              <w:ilvl w:val="1"/>
              <w:numId w:val="28"/>
            </w:numPr>
            <w:spacing w:line="360" w:lineRule="auto"/>
            <w:ind w:left="2160" w:hanging="360"/>
          </w:pPr>
        </w:pPrChange>
      </w:pPr>
      <w:r>
        <w:t xml:space="preserve">Nama </w:t>
      </w:r>
      <w:proofErr w:type="spellStart"/>
      <w:r>
        <w:t>pekerjaan</w:t>
      </w:r>
      <w:proofErr w:type="spellEnd"/>
    </w:p>
    <w:p w14:paraId="4FE39F9C" w14:textId="5436181A" w:rsidR="00F73D5E" w:rsidRDefault="00F73D5E">
      <w:pPr>
        <w:pStyle w:val="ListParagraph"/>
        <w:numPr>
          <w:ilvl w:val="1"/>
          <w:numId w:val="28"/>
        </w:numPr>
        <w:spacing w:line="360" w:lineRule="auto"/>
        <w:ind w:left="1440"/>
        <w:pPrChange w:id="3768" w:author="ilham.nur@office.ui.ac.id" w:date="2023-03-04T10:13:00Z">
          <w:pPr>
            <w:pStyle w:val="ListParagraph"/>
            <w:numPr>
              <w:ilvl w:val="1"/>
              <w:numId w:val="28"/>
            </w:numPr>
            <w:spacing w:line="360" w:lineRule="auto"/>
            <w:ind w:left="2160" w:hanging="360"/>
          </w:pPr>
        </w:pPrChange>
      </w:pPr>
      <w:r>
        <w:t>ID PIC</w:t>
      </w:r>
      <w:r w:rsidR="00D53D60">
        <w:t>: FK</w:t>
      </w:r>
    </w:p>
    <w:p w14:paraId="79842674" w14:textId="0980B7FE" w:rsidR="00AE3215" w:rsidRDefault="00AE3215">
      <w:pPr>
        <w:pStyle w:val="ListParagraph"/>
        <w:numPr>
          <w:ilvl w:val="1"/>
          <w:numId w:val="28"/>
        </w:numPr>
        <w:spacing w:line="360" w:lineRule="auto"/>
        <w:ind w:left="1440"/>
        <w:pPrChange w:id="3769" w:author="ilham.nur@office.ui.ac.id" w:date="2023-03-04T10:13:00Z">
          <w:pPr>
            <w:pStyle w:val="ListParagraph"/>
            <w:numPr>
              <w:ilvl w:val="1"/>
              <w:numId w:val="28"/>
            </w:numPr>
            <w:spacing w:line="360" w:lineRule="auto"/>
            <w:ind w:left="2160" w:hanging="360"/>
          </w:pPr>
        </w:pPrChange>
      </w:pPr>
      <w:proofErr w:type="spellStart"/>
      <w:r>
        <w:t>Penanggung</w:t>
      </w:r>
      <w:proofErr w:type="spellEnd"/>
      <w:r>
        <w:t xml:space="preserve"> </w:t>
      </w:r>
      <w:proofErr w:type="spellStart"/>
      <w:r>
        <w:t>jawab</w:t>
      </w:r>
      <w:proofErr w:type="spellEnd"/>
      <w:r>
        <w:t xml:space="preserve"> </w:t>
      </w:r>
      <w:proofErr w:type="spellStart"/>
      <w:r>
        <w:t>pekerjaan</w:t>
      </w:r>
      <w:proofErr w:type="spellEnd"/>
    </w:p>
    <w:p w14:paraId="57B5B568" w14:textId="494C34F4" w:rsidR="00AE3215" w:rsidRDefault="00FD547B">
      <w:pPr>
        <w:pStyle w:val="ListParagraph"/>
        <w:numPr>
          <w:ilvl w:val="1"/>
          <w:numId w:val="28"/>
        </w:numPr>
        <w:spacing w:line="360" w:lineRule="auto"/>
        <w:ind w:left="1440"/>
        <w:rPr>
          <w:ins w:id="3770" w:author="ilham.nur@office.ui.ac.id" w:date="2023-02-02T22:36:00Z"/>
        </w:rPr>
        <w:pPrChange w:id="3771" w:author="ilham.nur@office.ui.ac.id" w:date="2023-03-04T10:13:00Z">
          <w:pPr>
            <w:pStyle w:val="ListParagraph"/>
            <w:numPr>
              <w:ilvl w:val="1"/>
              <w:numId w:val="28"/>
            </w:numPr>
            <w:spacing w:line="360" w:lineRule="auto"/>
            <w:ind w:left="2160" w:hanging="360"/>
          </w:pPr>
        </w:pPrChange>
      </w:pPr>
      <w:proofErr w:type="spellStart"/>
      <w:r>
        <w:t>Deskripsi</w:t>
      </w:r>
      <w:proofErr w:type="spellEnd"/>
    </w:p>
    <w:p w14:paraId="58BDB565" w14:textId="1F6F1A65" w:rsidR="00823713" w:rsidRDefault="00823713">
      <w:pPr>
        <w:pStyle w:val="ListParagraph"/>
        <w:numPr>
          <w:ilvl w:val="1"/>
          <w:numId w:val="28"/>
        </w:numPr>
        <w:spacing w:line="360" w:lineRule="auto"/>
        <w:ind w:left="1440"/>
        <w:rPr>
          <w:ins w:id="3772" w:author="ilham.nur@office.ui.ac.id" w:date="2023-02-02T22:36:00Z"/>
        </w:rPr>
        <w:pPrChange w:id="3773" w:author="ilham.nur@office.ui.ac.id" w:date="2023-03-04T10:13:00Z">
          <w:pPr>
            <w:pStyle w:val="ListParagraph"/>
            <w:numPr>
              <w:ilvl w:val="1"/>
              <w:numId w:val="28"/>
            </w:numPr>
            <w:spacing w:line="360" w:lineRule="auto"/>
            <w:ind w:left="2160" w:hanging="360"/>
          </w:pPr>
        </w:pPrChange>
      </w:pPr>
      <w:proofErr w:type="spellStart"/>
      <w:ins w:id="3774" w:author="ilham.nur@office.ui.ac.id" w:date="2023-02-02T22:36:00Z">
        <w:r>
          <w:t>Prioritas</w:t>
        </w:r>
        <w:proofErr w:type="spellEnd"/>
      </w:ins>
    </w:p>
    <w:p w14:paraId="19BEE41E" w14:textId="77777777" w:rsidR="00480F1A" w:rsidRDefault="00480F1A">
      <w:pPr>
        <w:pStyle w:val="ListParagraph"/>
        <w:numPr>
          <w:ilvl w:val="1"/>
          <w:numId w:val="28"/>
        </w:numPr>
        <w:spacing w:line="360" w:lineRule="auto"/>
        <w:ind w:left="1440"/>
        <w:rPr>
          <w:ins w:id="3775" w:author="ilham.nur@office.ui.ac.id" w:date="2023-02-02T22:36:00Z"/>
        </w:rPr>
        <w:pPrChange w:id="3776" w:author="ilham.nur@office.ui.ac.id" w:date="2023-03-04T10:13:00Z">
          <w:pPr>
            <w:pStyle w:val="ListParagraph"/>
            <w:numPr>
              <w:ilvl w:val="1"/>
              <w:numId w:val="28"/>
            </w:numPr>
            <w:spacing w:line="360" w:lineRule="auto"/>
            <w:ind w:left="2160" w:hanging="360"/>
          </w:pPr>
        </w:pPrChange>
      </w:pPr>
      <w:proofErr w:type="spellStart"/>
      <w:ins w:id="3777" w:author="ilham.nur@office.ui.ac.id" w:date="2023-02-02T22:36:00Z">
        <w:r>
          <w:t>Rencana</w:t>
        </w:r>
        <w:proofErr w:type="spellEnd"/>
        <w:r>
          <w:t xml:space="preserve"> </w:t>
        </w:r>
        <w:proofErr w:type="spellStart"/>
        <w:r>
          <w:t>tanggal</w:t>
        </w:r>
        <w:proofErr w:type="spellEnd"/>
        <w:r>
          <w:t xml:space="preserve"> </w:t>
        </w:r>
        <w:proofErr w:type="spellStart"/>
        <w:r>
          <w:t>mulai</w:t>
        </w:r>
        <w:proofErr w:type="spellEnd"/>
      </w:ins>
    </w:p>
    <w:p w14:paraId="4B420613" w14:textId="77777777" w:rsidR="00480F1A" w:rsidRDefault="00480F1A">
      <w:pPr>
        <w:pStyle w:val="ListParagraph"/>
        <w:numPr>
          <w:ilvl w:val="1"/>
          <w:numId w:val="28"/>
        </w:numPr>
        <w:spacing w:line="360" w:lineRule="auto"/>
        <w:ind w:left="1440"/>
        <w:rPr>
          <w:ins w:id="3778" w:author="ilham.nur@office.ui.ac.id" w:date="2023-02-02T22:36:00Z"/>
        </w:rPr>
        <w:pPrChange w:id="3779" w:author="ilham.nur@office.ui.ac.id" w:date="2023-03-04T10:13:00Z">
          <w:pPr>
            <w:pStyle w:val="ListParagraph"/>
            <w:numPr>
              <w:ilvl w:val="1"/>
              <w:numId w:val="28"/>
            </w:numPr>
            <w:spacing w:line="360" w:lineRule="auto"/>
            <w:ind w:left="2160" w:hanging="360"/>
          </w:pPr>
        </w:pPrChange>
      </w:pPr>
      <w:proofErr w:type="spellStart"/>
      <w:ins w:id="3780" w:author="ilham.nur@office.ui.ac.id" w:date="2023-02-02T22:36:00Z">
        <w:r>
          <w:t>Rencana</w:t>
        </w:r>
        <w:proofErr w:type="spellEnd"/>
        <w:r>
          <w:t xml:space="preserve"> </w:t>
        </w:r>
        <w:proofErr w:type="spellStart"/>
        <w:r>
          <w:t>tanggal</w:t>
        </w:r>
        <w:proofErr w:type="spellEnd"/>
        <w:r>
          <w:t xml:space="preserve"> selesai</w:t>
        </w:r>
      </w:ins>
    </w:p>
    <w:p w14:paraId="3EEFE311" w14:textId="77777777" w:rsidR="00480F1A" w:rsidRDefault="00480F1A">
      <w:pPr>
        <w:pStyle w:val="ListParagraph"/>
        <w:numPr>
          <w:ilvl w:val="1"/>
          <w:numId w:val="28"/>
        </w:numPr>
        <w:spacing w:line="360" w:lineRule="auto"/>
        <w:ind w:left="1440"/>
        <w:rPr>
          <w:ins w:id="3781" w:author="ilham.nur@office.ui.ac.id" w:date="2023-02-02T22:36:00Z"/>
        </w:rPr>
        <w:pPrChange w:id="3782" w:author="ilham.nur@office.ui.ac.id" w:date="2023-03-04T10:13:00Z">
          <w:pPr>
            <w:pStyle w:val="ListParagraph"/>
            <w:numPr>
              <w:ilvl w:val="1"/>
              <w:numId w:val="28"/>
            </w:numPr>
            <w:spacing w:line="360" w:lineRule="auto"/>
            <w:ind w:left="2160" w:hanging="360"/>
          </w:pPr>
        </w:pPrChange>
      </w:pPr>
      <w:proofErr w:type="spellStart"/>
      <w:ins w:id="3783" w:author="ilham.nur@office.ui.ac.id" w:date="2023-02-02T22:36:00Z">
        <w:r>
          <w:t>Realisasi</w:t>
        </w:r>
        <w:proofErr w:type="spellEnd"/>
        <w:r>
          <w:t xml:space="preserve"> </w:t>
        </w:r>
        <w:proofErr w:type="spellStart"/>
        <w:r>
          <w:t>tanggal</w:t>
        </w:r>
        <w:proofErr w:type="spellEnd"/>
        <w:r>
          <w:t xml:space="preserve"> </w:t>
        </w:r>
        <w:proofErr w:type="spellStart"/>
        <w:r>
          <w:t>mulai</w:t>
        </w:r>
        <w:proofErr w:type="spellEnd"/>
      </w:ins>
    </w:p>
    <w:p w14:paraId="143D9782" w14:textId="293F58B8" w:rsidR="00823713" w:rsidRDefault="00480F1A">
      <w:pPr>
        <w:pStyle w:val="ListParagraph"/>
        <w:numPr>
          <w:ilvl w:val="1"/>
          <w:numId w:val="28"/>
        </w:numPr>
        <w:spacing w:line="360" w:lineRule="auto"/>
        <w:ind w:left="1440"/>
        <w:pPrChange w:id="3784" w:author="ilham.nur@office.ui.ac.id" w:date="2023-03-04T10:13:00Z">
          <w:pPr>
            <w:pStyle w:val="ListParagraph"/>
            <w:numPr>
              <w:ilvl w:val="1"/>
              <w:numId w:val="28"/>
            </w:numPr>
            <w:spacing w:line="360" w:lineRule="auto"/>
            <w:ind w:left="2160" w:hanging="360"/>
          </w:pPr>
        </w:pPrChange>
      </w:pPr>
      <w:proofErr w:type="spellStart"/>
      <w:ins w:id="3785" w:author="ilham.nur@office.ui.ac.id" w:date="2023-02-02T22:36:00Z">
        <w:r>
          <w:t>Realisasi</w:t>
        </w:r>
        <w:proofErr w:type="spellEnd"/>
        <w:r>
          <w:t xml:space="preserve"> </w:t>
        </w:r>
        <w:proofErr w:type="spellStart"/>
        <w:r>
          <w:t>tanggal</w:t>
        </w:r>
        <w:proofErr w:type="spellEnd"/>
        <w:r>
          <w:t xml:space="preserve"> selesai</w:t>
        </w:r>
      </w:ins>
    </w:p>
    <w:p w14:paraId="133336E4" w14:textId="46AF57BB" w:rsidR="008E379C" w:rsidRDefault="00AA236C">
      <w:pPr>
        <w:pStyle w:val="ListParagraph"/>
        <w:numPr>
          <w:ilvl w:val="0"/>
          <w:numId w:val="28"/>
        </w:numPr>
        <w:spacing w:line="360" w:lineRule="auto"/>
        <w:ind w:left="720"/>
        <w:pPrChange w:id="3786" w:author="ilham.nur@office.ui.ac.id" w:date="2023-03-04T10:13:00Z">
          <w:pPr>
            <w:pStyle w:val="ListParagraph"/>
            <w:numPr>
              <w:numId w:val="28"/>
            </w:numPr>
            <w:spacing w:line="360" w:lineRule="auto"/>
            <w:ind w:left="1440" w:hanging="360"/>
          </w:pPr>
        </w:pPrChange>
      </w:pPr>
      <w:proofErr w:type="spellStart"/>
      <w:r>
        <w:t>Tabel</w:t>
      </w:r>
      <w:proofErr w:type="spellEnd"/>
      <w:r>
        <w:t xml:space="preserve"> </w:t>
      </w:r>
      <w:proofErr w:type="spellStart"/>
      <w:r w:rsidR="009A28A3">
        <w:t>sumber</w:t>
      </w:r>
      <w:proofErr w:type="spellEnd"/>
      <w:r w:rsidR="009A28A3">
        <w:t xml:space="preserve"> </w:t>
      </w:r>
      <w:proofErr w:type="spellStart"/>
      <w:r w:rsidR="009A28A3">
        <w:t>daya</w:t>
      </w:r>
      <w:proofErr w:type="spellEnd"/>
    </w:p>
    <w:p w14:paraId="4A1309C1" w14:textId="19A40C09" w:rsidR="00BB7264" w:rsidRDefault="00D53D60">
      <w:pPr>
        <w:pStyle w:val="ListParagraph"/>
        <w:numPr>
          <w:ilvl w:val="1"/>
          <w:numId w:val="28"/>
        </w:numPr>
        <w:spacing w:line="360" w:lineRule="auto"/>
        <w:ind w:left="1440"/>
        <w:pPrChange w:id="3787" w:author="ilham.nur@office.ui.ac.id" w:date="2023-03-04T10:13:00Z">
          <w:pPr>
            <w:pStyle w:val="ListParagraph"/>
            <w:numPr>
              <w:ilvl w:val="1"/>
              <w:numId w:val="28"/>
            </w:numPr>
            <w:spacing w:line="360" w:lineRule="auto"/>
            <w:ind w:left="2160" w:hanging="360"/>
          </w:pPr>
        </w:pPrChange>
      </w:pPr>
      <w:r>
        <w:t xml:space="preserve">ID </w:t>
      </w:r>
      <w:proofErr w:type="spellStart"/>
      <w:r>
        <w:t>sumber</w:t>
      </w:r>
      <w:proofErr w:type="spellEnd"/>
      <w:r>
        <w:t xml:space="preserve"> </w:t>
      </w:r>
      <w:proofErr w:type="spellStart"/>
      <w:r>
        <w:t>daya</w:t>
      </w:r>
      <w:proofErr w:type="spellEnd"/>
      <w:r w:rsidR="00610284">
        <w:t>: PK</w:t>
      </w:r>
    </w:p>
    <w:p w14:paraId="3AF58652" w14:textId="7698A9F0" w:rsidR="00D53D60" w:rsidRDefault="00D53D60">
      <w:pPr>
        <w:pStyle w:val="ListParagraph"/>
        <w:numPr>
          <w:ilvl w:val="1"/>
          <w:numId w:val="28"/>
        </w:numPr>
        <w:spacing w:line="360" w:lineRule="auto"/>
        <w:ind w:left="1440"/>
        <w:rPr>
          <w:ins w:id="3788" w:author="ilham.nur@office.ui.ac.id" w:date="2023-02-02T22:36:00Z"/>
        </w:rPr>
        <w:pPrChange w:id="3789" w:author="ilham.nur@office.ui.ac.id" w:date="2023-03-04T10:13:00Z">
          <w:pPr>
            <w:pStyle w:val="ListParagraph"/>
            <w:numPr>
              <w:ilvl w:val="1"/>
              <w:numId w:val="28"/>
            </w:numPr>
            <w:spacing w:line="360" w:lineRule="auto"/>
            <w:ind w:left="2160" w:hanging="360"/>
          </w:pPr>
        </w:pPrChange>
      </w:pPr>
      <w:r>
        <w:t xml:space="preserve">Nama </w:t>
      </w:r>
      <w:proofErr w:type="spellStart"/>
      <w:r>
        <w:t>sumber</w:t>
      </w:r>
      <w:proofErr w:type="spellEnd"/>
      <w:r>
        <w:t xml:space="preserve"> </w:t>
      </w:r>
      <w:proofErr w:type="spellStart"/>
      <w:r>
        <w:t>daya</w:t>
      </w:r>
      <w:proofErr w:type="spellEnd"/>
    </w:p>
    <w:p w14:paraId="4BE65148" w14:textId="6A2E485A" w:rsidR="00E60028" w:rsidRDefault="00E60028">
      <w:pPr>
        <w:pStyle w:val="ListParagraph"/>
        <w:numPr>
          <w:ilvl w:val="1"/>
          <w:numId w:val="28"/>
        </w:numPr>
        <w:spacing w:line="360" w:lineRule="auto"/>
        <w:ind w:left="1440"/>
        <w:rPr>
          <w:ins w:id="3790" w:author="ilham.nur@office.ui.ac.id" w:date="2023-02-02T22:36:00Z"/>
        </w:rPr>
        <w:pPrChange w:id="3791" w:author="ilham.nur@office.ui.ac.id" w:date="2023-03-04T10:13:00Z">
          <w:pPr>
            <w:pStyle w:val="ListParagraph"/>
            <w:numPr>
              <w:ilvl w:val="1"/>
              <w:numId w:val="28"/>
            </w:numPr>
            <w:spacing w:line="360" w:lineRule="auto"/>
            <w:ind w:left="2160" w:hanging="360"/>
          </w:pPr>
        </w:pPrChange>
      </w:pPr>
      <w:ins w:id="3792" w:author="ilham.nur@office.ui.ac.id" w:date="2023-02-02T22:36:00Z">
        <w:r>
          <w:rPr>
            <w:i/>
            <w:iCs/>
          </w:rPr>
          <w:lastRenderedPageBreak/>
          <w:t xml:space="preserve">Role </w:t>
        </w:r>
        <w:proofErr w:type="spellStart"/>
        <w:r>
          <w:t>pekerjaan</w:t>
        </w:r>
        <w:proofErr w:type="spellEnd"/>
      </w:ins>
    </w:p>
    <w:p w14:paraId="489AE3B5" w14:textId="647A5970" w:rsidR="00E60028" w:rsidRDefault="00E60028">
      <w:pPr>
        <w:pStyle w:val="ListParagraph"/>
        <w:numPr>
          <w:ilvl w:val="1"/>
          <w:numId w:val="28"/>
        </w:numPr>
        <w:spacing w:line="360" w:lineRule="auto"/>
        <w:ind w:left="1440"/>
        <w:rPr>
          <w:ins w:id="3793" w:author="ilham.nur@office.ui.ac.id" w:date="2023-02-02T22:37:00Z"/>
        </w:rPr>
        <w:pPrChange w:id="3794" w:author="ilham.nur@office.ui.ac.id" w:date="2023-03-04T10:13:00Z">
          <w:pPr>
            <w:pStyle w:val="ListParagraph"/>
            <w:numPr>
              <w:ilvl w:val="1"/>
              <w:numId w:val="28"/>
            </w:numPr>
            <w:spacing w:line="360" w:lineRule="auto"/>
            <w:ind w:left="2160" w:hanging="360"/>
          </w:pPr>
        </w:pPrChange>
      </w:pPr>
      <w:proofErr w:type="spellStart"/>
      <w:ins w:id="3795" w:author="ilham.nur@office.ui.ac.id" w:date="2023-02-02T22:37:00Z">
        <w:r>
          <w:t>Tingkatan</w:t>
        </w:r>
        <w:proofErr w:type="spellEnd"/>
        <w:r>
          <w:t xml:space="preserve"> </w:t>
        </w:r>
        <w:proofErr w:type="spellStart"/>
        <w:r>
          <w:t>jabatan</w:t>
        </w:r>
        <w:proofErr w:type="spellEnd"/>
        <w:r>
          <w:t xml:space="preserve"> </w:t>
        </w:r>
        <w:proofErr w:type="spellStart"/>
        <w:r>
          <w:t>pekerjaan</w:t>
        </w:r>
        <w:proofErr w:type="spellEnd"/>
      </w:ins>
    </w:p>
    <w:p w14:paraId="30821ED7" w14:textId="00082572" w:rsidR="00E60028" w:rsidRDefault="00E60028">
      <w:pPr>
        <w:pStyle w:val="ListParagraph"/>
        <w:numPr>
          <w:ilvl w:val="1"/>
          <w:numId w:val="28"/>
        </w:numPr>
        <w:spacing w:line="360" w:lineRule="auto"/>
        <w:ind w:left="1440"/>
        <w:rPr>
          <w:ins w:id="3796" w:author="ilham.nur@office.ui.ac.id" w:date="2023-02-02T22:37:00Z"/>
        </w:rPr>
        <w:pPrChange w:id="3797" w:author="ilham.nur@office.ui.ac.id" w:date="2023-03-04T10:13:00Z">
          <w:pPr>
            <w:pStyle w:val="ListParagraph"/>
            <w:numPr>
              <w:ilvl w:val="1"/>
              <w:numId w:val="28"/>
            </w:numPr>
            <w:spacing w:line="360" w:lineRule="auto"/>
            <w:ind w:left="2160" w:hanging="360"/>
          </w:pPr>
        </w:pPrChange>
      </w:pPr>
      <w:ins w:id="3798" w:author="ilham.nur@office.ui.ac.id" w:date="2023-02-02T22:37:00Z">
        <w:r>
          <w:t xml:space="preserve">Status </w:t>
        </w:r>
        <w:proofErr w:type="spellStart"/>
        <w:r>
          <w:t>manajerial</w:t>
        </w:r>
        <w:proofErr w:type="spellEnd"/>
      </w:ins>
    </w:p>
    <w:p w14:paraId="411B3031" w14:textId="019894CF" w:rsidR="00BA17D6" w:rsidRDefault="00631390">
      <w:pPr>
        <w:pStyle w:val="ListParagraph"/>
        <w:numPr>
          <w:ilvl w:val="1"/>
          <w:numId w:val="28"/>
        </w:numPr>
        <w:spacing w:line="360" w:lineRule="auto"/>
        <w:ind w:left="1440"/>
        <w:pPrChange w:id="3799" w:author="ilham.nur@office.ui.ac.id" w:date="2023-03-04T10:13:00Z">
          <w:pPr>
            <w:pStyle w:val="ListParagraph"/>
            <w:numPr>
              <w:ilvl w:val="1"/>
              <w:numId w:val="28"/>
            </w:numPr>
            <w:spacing w:line="360" w:lineRule="auto"/>
            <w:ind w:left="2160" w:hanging="360"/>
          </w:pPr>
        </w:pPrChange>
      </w:pPr>
      <w:ins w:id="3800" w:author="ilham.nur@office.ui.ac.id" w:date="2023-03-04T10:41:00Z">
        <w:r>
          <w:t xml:space="preserve">Unit </w:t>
        </w:r>
        <w:proofErr w:type="spellStart"/>
        <w:r>
          <w:t>penempatan</w:t>
        </w:r>
      </w:ins>
      <w:proofErr w:type="spellEnd"/>
    </w:p>
    <w:p w14:paraId="7B9C1952" w14:textId="79D593AB" w:rsidR="00D53D60" w:rsidRDefault="00D53D60">
      <w:pPr>
        <w:pStyle w:val="ListParagraph"/>
        <w:numPr>
          <w:ilvl w:val="1"/>
          <w:numId w:val="28"/>
        </w:numPr>
        <w:spacing w:line="360" w:lineRule="auto"/>
        <w:ind w:left="1440"/>
        <w:pPrChange w:id="3801" w:author="ilham.nur@office.ui.ac.id" w:date="2023-03-04T10:13:00Z">
          <w:pPr>
            <w:pStyle w:val="ListParagraph"/>
            <w:numPr>
              <w:ilvl w:val="1"/>
              <w:numId w:val="28"/>
            </w:numPr>
            <w:spacing w:line="360" w:lineRule="auto"/>
            <w:ind w:left="2160" w:hanging="360"/>
          </w:pPr>
        </w:pPrChange>
      </w:pPr>
      <w:r w:rsidRPr="00AE58C4">
        <w:rPr>
          <w:i/>
          <w:iCs/>
        </w:rPr>
        <w:t>Skill set</w:t>
      </w:r>
      <w:r>
        <w:t xml:space="preserve"> </w:t>
      </w:r>
      <w:proofErr w:type="spellStart"/>
      <w:r>
        <w:t>sumber</w:t>
      </w:r>
      <w:proofErr w:type="spellEnd"/>
      <w:r>
        <w:t xml:space="preserve"> </w:t>
      </w:r>
      <w:proofErr w:type="spellStart"/>
      <w:proofErr w:type="gramStart"/>
      <w:r>
        <w:t>daya</w:t>
      </w:r>
      <w:proofErr w:type="spellEnd"/>
      <w:proofErr w:type="gramEnd"/>
    </w:p>
    <w:p w14:paraId="36B0C892" w14:textId="50F7FC70" w:rsidR="00940335" w:rsidDel="00E60028" w:rsidRDefault="00504CE2">
      <w:pPr>
        <w:pStyle w:val="ListParagraph"/>
        <w:numPr>
          <w:ilvl w:val="1"/>
          <w:numId w:val="28"/>
        </w:numPr>
        <w:spacing w:line="360" w:lineRule="auto"/>
        <w:ind w:left="1440"/>
        <w:rPr>
          <w:del w:id="3802" w:author="ilham.nur@office.ui.ac.id" w:date="2023-02-02T22:36:00Z"/>
        </w:rPr>
        <w:pPrChange w:id="3803" w:author="ilham.nur@office.ui.ac.id" w:date="2023-03-04T10:13:00Z">
          <w:pPr>
            <w:pStyle w:val="ListParagraph"/>
            <w:numPr>
              <w:ilvl w:val="1"/>
              <w:numId w:val="28"/>
            </w:numPr>
            <w:spacing w:line="360" w:lineRule="auto"/>
            <w:ind w:left="2160" w:hanging="360"/>
          </w:pPr>
        </w:pPrChange>
      </w:pPr>
      <w:del w:id="3804" w:author="ilham.nur@office.ui.ac.id" w:date="2023-02-02T22:36:00Z">
        <w:r w:rsidDel="00E60028">
          <w:delText xml:space="preserve">Level </w:delText>
        </w:r>
        <w:r w:rsidDel="00E60028">
          <w:rPr>
            <w:i/>
            <w:iCs/>
          </w:rPr>
          <w:delText>skill set</w:delText>
        </w:r>
      </w:del>
    </w:p>
    <w:p w14:paraId="0DB65BED" w14:textId="6F3122F8" w:rsidR="0064366C" w:rsidRDefault="0064366C" w:rsidP="00247814">
      <w:pPr>
        <w:spacing w:line="360" w:lineRule="auto"/>
        <w:rPr>
          <w:ins w:id="3805" w:author="ilham.nur@office.ui.ac.id" w:date="2023-03-04T10:14:00Z"/>
        </w:rPr>
      </w:pPr>
      <w:r>
        <w:t xml:space="preserve">Pada masing-masing </w:t>
      </w:r>
      <w:proofErr w:type="spellStart"/>
      <w:r>
        <w:t>tabel</w:t>
      </w:r>
      <w:proofErr w:type="spellEnd"/>
      <w:r>
        <w:t xml:space="preserve"> </w:t>
      </w:r>
      <w:proofErr w:type="spellStart"/>
      <w:r>
        <w:t>ini</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sebuah</w:t>
      </w:r>
      <w:proofErr w:type="spellEnd"/>
      <w:r>
        <w:t xml:space="preserve"> </w:t>
      </w:r>
      <w:proofErr w:type="spellStart"/>
      <w:r>
        <w:t>kolom</w:t>
      </w:r>
      <w:proofErr w:type="spellEnd"/>
      <w:r>
        <w:t xml:space="preserve"> index untuk </w:t>
      </w:r>
      <w:proofErr w:type="spellStart"/>
      <w:r>
        <w:t>dapat</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menghubungkan</w:t>
      </w:r>
      <w:proofErr w:type="spellEnd"/>
      <w:r>
        <w:t xml:space="preserve"> </w:t>
      </w:r>
      <w:proofErr w:type="spellStart"/>
      <w:r>
        <w:t>tabel</w:t>
      </w:r>
      <w:proofErr w:type="spellEnd"/>
      <w:r>
        <w:t xml:space="preserve"> </w:t>
      </w:r>
      <w:proofErr w:type="spellStart"/>
      <w:r>
        <w:t>satu</w:t>
      </w:r>
      <w:proofErr w:type="spellEnd"/>
      <w:r>
        <w:t xml:space="preserve"> dengan </w:t>
      </w:r>
      <w:proofErr w:type="spellStart"/>
      <w:r>
        <w:t>lainya</w:t>
      </w:r>
      <w:proofErr w:type="spellEnd"/>
      <w:r w:rsidR="00F25607">
        <w:t xml:space="preserve"> dan </w:t>
      </w:r>
      <w:proofErr w:type="spellStart"/>
      <w:r w:rsidR="00F25607">
        <w:t>akan</w:t>
      </w:r>
      <w:proofErr w:type="spellEnd"/>
      <w:r w:rsidR="00F25607">
        <w:t xml:space="preserve"> </w:t>
      </w:r>
      <w:proofErr w:type="spellStart"/>
      <w:r w:rsidR="00F25607">
        <w:t>dihubungkan</w:t>
      </w:r>
      <w:proofErr w:type="spellEnd"/>
      <w:r w:rsidR="00F25607">
        <w:t xml:space="preserve"> </w:t>
      </w:r>
      <w:proofErr w:type="spellStart"/>
      <w:r w:rsidR="00F25607">
        <w:t>satu</w:t>
      </w:r>
      <w:proofErr w:type="spellEnd"/>
      <w:r w:rsidR="00F25607">
        <w:t xml:space="preserve"> dengan </w:t>
      </w:r>
      <w:proofErr w:type="spellStart"/>
      <w:r w:rsidR="00F25607">
        <w:t>lainya</w:t>
      </w:r>
      <w:proofErr w:type="spellEnd"/>
      <w:r w:rsidR="004E33FB">
        <w:t xml:space="preserve"> dan </w:t>
      </w:r>
      <w:proofErr w:type="spellStart"/>
      <w:r w:rsidR="004E33FB">
        <w:t>digambarkan</w:t>
      </w:r>
      <w:proofErr w:type="spellEnd"/>
      <w:r w:rsidR="004E33FB">
        <w:t xml:space="preserve"> </w:t>
      </w:r>
      <w:proofErr w:type="spellStart"/>
      <w:r w:rsidR="004E33FB">
        <w:t>dalam</w:t>
      </w:r>
      <w:proofErr w:type="spellEnd"/>
      <w:r w:rsidR="004E33FB">
        <w:t xml:space="preserve"> </w:t>
      </w:r>
      <w:proofErr w:type="spellStart"/>
      <w:r w:rsidR="004E33FB">
        <w:t>sebuah</w:t>
      </w:r>
      <w:proofErr w:type="spellEnd"/>
      <w:r w:rsidR="004E33FB">
        <w:t xml:space="preserve"> </w:t>
      </w:r>
      <w:r w:rsidR="004E33FB">
        <w:rPr>
          <w:i/>
          <w:iCs/>
        </w:rPr>
        <w:t xml:space="preserve">Entity Relational Diagram </w:t>
      </w:r>
      <w:r w:rsidR="004E33FB">
        <w:t>(ERD)</w:t>
      </w:r>
      <w:ins w:id="3806" w:author="ilham.nur@office.ui.ac.id [2]" w:date="2023-01-18T22:14:00Z">
        <w:r w:rsidR="00710E7D">
          <w:t xml:space="preserve"> </w:t>
        </w:r>
        <w:r w:rsidR="00710E7D">
          <w:fldChar w:fldCharType="begin" w:fldLock="1"/>
        </w:r>
      </w:ins>
      <w:r w:rsidR="00DC579A">
        <w:instrText>ADDIN CSL_CITATION {"citationItems":[{"id":"ITEM-1","itemData":{"ISBN":"9780849327193","author":[{"dropping-particle":"","family":"Badiru","given":"Adedeji B.","non-dropping-particle":"","parse-names":false,"suffix":""}],"edition":"Second","editor":[{"dropping-particle":"","family":"Badiru","given":"Adedeji B.","non-dropping-particle":"","parse-names":false,"suffix":""}],"id":"ITEM-1","issued":{"date-parts":[["2014"]]},"number-of-pages":"1239","publisher":"CRC Press","publisher-place":"Ohio","title":"Handbook of Industrial and Systems Engineering","type":"book"},"uris":["http://www.mendeley.com/documents/?uuid=2f82f090-9f4e-4ce1-a7ac-c3eb47d7be64"]}],"mendeley":{"formattedCitation":"(Badiru, 2014)","plainTextFormattedCitation":"(Badiru, 2014)","previouslyFormattedCitation":"(Badiru, 2014)"},"properties":{"noteIndex":0},"schema":"https://github.com/citation-style-language/schema/raw/master/csl-citation.json"}</w:instrText>
      </w:r>
      <w:r w:rsidR="00710E7D">
        <w:fldChar w:fldCharType="separate"/>
      </w:r>
      <w:r w:rsidR="00DC579A" w:rsidRPr="00DC579A">
        <w:rPr>
          <w:noProof/>
        </w:rPr>
        <w:t>(Badiru, 2014)</w:t>
      </w:r>
      <w:ins w:id="3807" w:author="ilham.nur@office.ui.ac.id [2]" w:date="2023-01-18T22:14:00Z">
        <w:r w:rsidR="00710E7D">
          <w:fldChar w:fldCharType="end"/>
        </w:r>
      </w:ins>
      <w:r>
        <w:t>.</w:t>
      </w:r>
      <w:r w:rsidR="00504CE2">
        <w:t xml:space="preserve"> Index yang </w:t>
      </w:r>
      <w:proofErr w:type="spellStart"/>
      <w:r w:rsidR="00504CE2">
        <w:t>akan</w:t>
      </w:r>
      <w:proofErr w:type="spellEnd"/>
      <w:r w:rsidR="00504CE2">
        <w:t xml:space="preserve"> </w:t>
      </w:r>
      <w:proofErr w:type="spellStart"/>
      <w:r w:rsidR="00504CE2">
        <w:t>digunakan</w:t>
      </w:r>
      <w:proofErr w:type="spellEnd"/>
      <w:r w:rsidR="00504CE2">
        <w:t xml:space="preserve"> </w:t>
      </w:r>
      <w:proofErr w:type="spellStart"/>
      <w:r w:rsidR="00504CE2">
        <w:t>adalah</w:t>
      </w:r>
      <w:proofErr w:type="spellEnd"/>
      <w:r w:rsidR="00504CE2">
        <w:t xml:space="preserve"> </w:t>
      </w:r>
      <w:r w:rsidR="00504CE2">
        <w:rPr>
          <w:i/>
          <w:iCs/>
        </w:rPr>
        <w:t xml:space="preserve">Primary Key </w:t>
      </w:r>
      <w:r w:rsidR="00504CE2">
        <w:t xml:space="preserve">(PK) dan </w:t>
      </w:r>
      <w:r w:rsidR="00504CE2">
        <w:rPr>
          <w:i/>
          <w:iCs/>
        </w:rPr>
        <w:t xml:space="preserve">Foreign Key </w:t>
      </w:r>
      <w:r w:rsidR="00504CE2">
        <w:t>(FK)</w:t>
      </w:r>
      <w:ins w:id="3808" w:author="ilham.nur@office.ui.ac.id [2]" w:date="2023-01-18T22:16:00Z">
        <w:r w:rsidR="00DC579A">
          <w:t xml:space="preserve"> </w:t>
        </w:r>
        <w:r w:rsidR="00DC579A">
          <w:fldChar w:fldCharType="begin" w:fldLock="1"/>
        </w:r>
      </w:ins>
      <w:r w:rsidR="00A87812">
        <w:instrText>ADDIN CSL_CITATION {"citationItems":[{"id":"ITEM-1","itemData":{"ISBN":"9780849327193","author":[{"dropping-particle":"","family":"Badiru","given":"Adedeji B.","non-dropping-particle":"","parse-names":false,"suffix":""}],"edition":"Second","editor":[{"dropping-particle":"","family":"Badiru","given":"Adedeji B.","non-dropping-particle":"","parse-names":false,"suffix":""}],"id":"ITEM-1","issued":{"date-parts":[["2014"]]},"number-of-pages":"1239","publisher":"CRC Press","publisher-place":"Ohio","title":"Handbook of Industrial and Systems Engineering","type":"book"},"uris":["http://www.mendeley.com/documents/?uuid=2f82f090-9f4e-4ce1-a7ac-c3eb47d7be64"]}],"mendeley":{"formattedCitation":"(Badiru, 2014)","plainTextFormattedCitation":"(Badiru, 2014)","previouslyFormattedCitation":"(Badiru, 2014)"},"properties":{"noteIndex":0},"schema":"https://github.com/citation-style-language/schema/raw/master/csl-citation.json"}</w:instrText>
      </w:r>
      <w:r w:rsidR="00DC579A">
        <w:fldChar w:fldCharType="separate"/>
      </w:r>
      <w:r w:rsidR="00DC579A" w:rsidRPr="00DC579A">
        <w:rPr>
          <w:noProof/>
        </w:rPr>
        <w:t>(Badiru, 2014)</w:t>
      </w:r>
      <w:ins w:id="3809" w:author="ilham.nur@office.ui.ac.id [2]" w:date="2023-01-18T22:16:00Z">
        <w:r w:rsidR="00DC579A">
          <w:fldChar w:fldCharType="end"/>
        </w:r>
      </w:ins>
      <w:r w:rsidR="00504CE2">
        <w:t>.</w:t>
      </w:r>
      <w:r w:rsidR="00E866B2">
        <w:t xml:space="preserve"> Pembangunan basis data </w:t>
      </w:r>
      <w:proofErr w:type="spellStart"/>
      <w:r w:rsidR="00E866B2">
        <w:t>ini</w:t>
      </w:r>
      <w:proofErr w:type="spellEnd"/>
      <w:r w:rsidR="00E866B2">
        <w:t xml:space="preserve"> </w:t>
      </w:r>
      <w:proofErr w:type="spellStart"/>
      <w:r w:rsidR="00E866B2">
        <w:t>akan</w:t>
      </w:r>
      <w:proofErr w:type="spellEnd"/>
      <w:r w:rsidR="00E866B2">
        <w:t xml:space="preserve"> </w:t>
      </w:r>
      <w:proofErr w:type="spellStart"/>
      <w:r w:rsidR="00E866B2">
        <w:t>menggunakan</w:t>
      </w:r>
      <w:proofErr w:type="spellEnd"/>
      <w:r w:rsidR="00E866B2">
        <w:t xml:space="preserve"> basis data </w:t>
      </w:r>
      <w:r w:rsidR="00D123C7">
        <w:rPr>
          <w:i/>
          <w:iCs/>
        </w:rPr>
        <w:t xml:space="preserve">Structured Query Language </w:t>
      </w:r>
      <w:r w:rsidR="00D123C7">
        <w:t>(SQL)</w:t>
      </w:r>
      <w:ins w:id="3810" w:author="ilham.nur@office.ui.ac.id [2]" w:date="2023-01-18T22:16:00Z">
        <w:r w:rsidR="00A87812">
          <w:t xml:space="preserve"> </w:t>
        </w:r>
        <w:r w:rsidR="00A87812">
          <w:fldChar w:fldCharType="begin" w:fldLock="1"/>
        </w:r>
      </w:ins>
      <w:r w:rsidR="008D6EE3">
        <w:instrText>ADDIN CSL_CITATION {"citationItems":[{"id":"ITEM-1","itemData":{"ISBN":"9780849327193","author":[{"dropping-particle":"","family":"Badiru","given":"Adedeji B.","non-dropping-particle":"","parse-names":false,"suffix":""}],"edition":"Second","editor":[{"dropping-particle":"","family":"Badiru","given":"Adedeji B.","non-dropping-particle":"","parse-names":false,"suffix":""}],"id":"ITEM-1","issued":{"date-parts":[["2014"]]},"number-of-pages":"1239","publisher":"CRC Press","publisher-place":"Ohio","title":"Handbook of Industrial and Systems Engineering","type":"book"},"uris":["http://www.mendeley.com/documents/?uuid=2f82f090-9f4e-4ce1-a7ac-c3eb47d7be64"]}],"mendeley":{"formattedCitation":"(Badiru, 2014)","plainTextFormattedCitation":"(Badiru, 2014)","previouslyFormattedCitation":"(Badiru, 2014)"},"properties":{"noteIndex":0},"schema":"https://github.com/citation-style-language/schema/raw/master/csl-citation.json"}</w:instrText>
      </w:r>
      <w:r w:rsidR="00A87812">
        <w:fldChar w:fldCharType="separate"/>
      </w:r>
      <w:r w:rsidR="00A87812" w:rsidRPr="00A87812">
        <w:rPr>
          <w:noProof/>
        </w:rPr>
        <w:t>(Badiru, 2014)</w:t>
      </w:r>
      <w:ins w:id="3811" w:author="ilham.nur@office.ui.ac.id [2]" w:date="2023-01-18T22:16:00Z">
        <w:r w:rsidR="00A87812">
          <w:fldChar w:fldCharType="end"/>
        </w:r>
      </w:ins>
      <w:r w:rsidR="00D123C7">
        <w:t xml:space="preserve"> dengan </w:t>
      </w:r>
      <w:proofErr w:type="spellStart"/>
      <w:r w:rsidR="00D123C7">
        <w:t>menggun</w:t>
      </w:r>
      <w:r w:rsidR="00A62ACB">
        <w:t>akaan</w:t>
      </w:r>
      <w:proofErr w:type="spellEnd"/>
      <w:r w:rsidR="00A62ACB">
        <w:t xml:space="preserve"> </w:t>
      </w:r>
      <w:proofErr w:type="spellStart"/>
      <w:r w:rsidR="00A62ACB">
        <w:t>alat</w:t>
      </w:r>
      <w:proofErr w:type="spellEnd"/>
      <w:r w:rsidR="00A62ACB">
        <w:t xml:space="preserve"> </w:t>
      </w:r>
      <w:r w:rsidR="00A62ACB">
        <w:rPr>
          <w:i/>
          <w:iCs/>
        </w:rPr>
        <w:t xml:space="preserve">Relational Database Management System </w:t>
      </w:r>
      <w:r w:rsidR="00A62ACB">
        <w:t>(RDBMS) MySQL</w:t>
      </w:r>
      <w:r w:rsidR="003F6CC4">
        <w:t>. Skema basis data</w:t>
      </w:r>
      <w:r w:rsidR="00A62ACB">
        <w:t xml:space="preserve"> dan RDBMS</w:t>
      </w:r>
      <w:r w:rsidR="003F6CC4">
        <w:t xml:space="preserve"> </w:t>
      </w:r>
      <w:proofErr w:type="spellStart"/>
      <w:r w:rsidR="003F6CC4">
        <w:t>ini</w:t>
      </w:r>
      <w:proofErr w:type="spellEnd"/>
      <w:r w:rsidR="003F6CC4">
        <w:t xml:space="preserve"> </w:t>
      </w:r>
      <w:proofErr w:type="spellStart"/>
      <w:r w:rsidR="003F6CC4">
        <w:t>dipilih</w:t>
      </w:r>
      <w:proofErr w:type="spellEnd"/>
      <w:r w:rsidR="003F6CC4">
        <w:t xml:space="preserve"> </w:t>
      </w:r>
      <w:proofErr w:type="spellStart"/>
      <w:r w:rsidR="003F6CC4">
        <w:t>karena</w:t>
      </w:r>
      <w:proofErr w:type="spellEnd"/>
      <w:r w:rsidR="003F6CC4">
        <w:t xml:space="preserve"> </w:t>
      </w:r>
      <w:proofErr w:type="spellStart"/>
      <w:r w:rsidR="003F6CC4">
        <w:t>merupakan</w:t>
      </w:r>
      <w:proofErr w:type="spellEnd"/>
      <w:r w:rsidR="003F6CC4">
        <w:t xml:space="preserve"> </w:t>
      </w:r>
      <w:proofErr w:type="spellStart"/>
      <w:r w:rsidR="003F6CC4">
        <w:t>skema</w:t>
      </w:r>
      <w:proofErr w:type="spellEnd"/>
      <w:r w:rsidR="003F6CC4">
        <w:t xml:space="preserve"> basis data </w:t>
      </w:r>
      <w:r w:rsidR="00057C66">
        <w:t xml:space="preserve">dan RDBMS </w:t>
      </w:r>
      <w:r w:rsidR="003F6CC4">
        <w:t xml:space="preserve">yang </w:t>
      </w:r>
      <w:proofErr w:type="spellStart"/>
      <w:r w:rsidR="003F6CC4">
        <w:t>bersifat</w:t>
      </w:r>
      <w:proofErr w:type="spellEnd"/>
      <w:r w:rsidR="003F6CC4">
        <w:t xml:space="preserve"> </w:t>
      </w:r>
      <w:r w:rsidR="003F6CC4">
        <w:rPr>
          <w:i/>
          <w:iCs/>
        </w:rPr>
        <w:t>open source</w:t>
      </w:r>
      <w:r w:rsidR="00BC26AD">
        <w:rPr>
          <w:i/>
          <w:iCs/>
        </w:rPr>
        <w:t xml:space="preserve"> </w:t>
      </w:r>
      <w:proofErr w:type="spellStart"/>
      <w:r w:rsidR="00BC26AD">
        <w:t>sehingga</w:t>
      </w:r>
      <w:proofErr w:type="spellEnd"/>
      <w:r w:rsidR="00BC26AD">
        <w:t xml:space="preserve"> </w:t>
      </w:r>
      <w:proofErr w:type="spellStart"/>
      <w:r w:rsidR="00BC26AD">
        <w:t>dapat</w:t>
      </w:r>
      <w:proofErr w:type="spellEnd"/>
      <w:r w:rsidR="00BC26AD">
        <w:t xml:space="preserve"> </w:t>
      </w:r>
      <w:proofErr w:type="spellStart"/>
      <w:r w:rsidR="00BC26AD">
        <w:t>digunakan</w:t>
      </w:r>
      <w:proofErr w:type="spellEnd"/>
      <w:r w:rsidR="00BC26AD">
        <w:t xml:space="preserve"> dengan legal </w:t>
      </w:r>
      <w:proofErr w:type="spellStart"/>
      <w:r w:rsidR="00BC26AD">
        <w:t>tanpa</w:t>
      </w:r>
      <w:proofErr w:type="spellEnd"/>
      <w:r w:rsidR="00BC26AD">
        <w:t xml:space="preserve"> perlu </w:t>
      </w:r>
      <w:proofErr w:type="spellStart"/>
      <w:r w:rsidR="00BC26AD">
        <w:t>lisensi</w:t>
      </w:r>
      <w:proofErr w:type="spellEnd"/>
      <w:r w:rsidR="00BC26AD">
        <w:t xml:space="preserve"> </w:t>
      </w:r>
      <w:proofErr w:type="spellStart"/>
      <w:r w:rsidR="00BC26AD">
        <w:t>serta</w:t>
      </w:r>
      <w:proofErr w:type="spellEnd"/>
      <w:r w:rsidR="00BC26AD">
        <w:t xml:space="preserve"> </w:t>
      </w:r>
      <w:proofErr w:type="spellStart"/>
      <w:r w:rsidR="00BC26AD">
        <w:t>memiliki</w:t>
      </w:r>
      <w:proofErr w:type="spellEnd"/>
      <w:r w:rsidR="00BC26AD">
        <w:t xml:space="preserve"> </w:t>
      </w:r>
      <w:proofErr w:type="spellStart"/>
      <w:r w:rsidR="00BC26AD">
        <w:t>dukungan</w:t>
      </w:r>
      <w:proofErr w:type="spellEnd"/>
      <w:r w:rsidR="00BC26AD">
        <w:t xml:space="preserve"> </w:t>
      </w:r>
      <w:proofErr w:type="spellStart"/>
      <w:r w:rsidR="00BC26AD">
        <w:t>komunitas</w:t>
      </w:r>
      <w:proofErr w:type="spellEnd"/>
      <w:r w:rsidR="00BC26AD">
        <w:t xml:space="preserve"> yang </w:t>
      </w:r>
      <w:proofErr w:type="spellStart"/>
      <w:r w:rsidR="00BC26AD">
        <w:t>banyak</w:t>
      </w:r>
      <w:proofErr w:type="spellEnd"/>
      <w:r w:rsidR="00BC26AD">
        <w:t xml:space="preserve"> terkait </w:t>
      </w:r>
      <w:proofErr w:type="spellStart"/>
      <w:r w:rsidR="00BC26AD">
        <w:t>permaslahan</w:t>
      </w:r>
      <w:proofErr w:type="spellEnd"/>
      <w:ins w:id="3812" w:author="ilham.nur@office.ui.ac.id [2]" w:date="2023-01-23T21:39:00Z">
        <w:r w:rsidR="0066169C">
          <w:t>.</w:t>
        </w:r>
      </w:ins>
      <w:del w:id="3813" w:author="ilham.nur@office.ui.ac.id [2]" w:date="2023-01-23T21:39:00Z">
        <w:r w:rsidR="00BC26AD" w:rsidDel="0066169C">
          <w:delText xml:space="preserve"> </w:delText>
        </w:r>
      </w:del>
    </w:p>
    <w:p w14:paraId="33C9D687" w14:textId="77777777" w:rsidR="002F4D53" w:rsidRDefault="002F4D53">
      <w:pPr>
        <w:pStyle w:val="Heading3"/>
        <w:spacing w:line="360" w:lineRule="auto"/>
        <w:rPr>
          <w:ins w:id="3814" w:author="ilham.nur@office.ui.ac.id" w:date="2023-03-04T10:18:00Z"/>
        </w:rPr>
        <w:pPrChange w:id="3815" w:author="ilham.nur@office.ui.ac.id" w:date="2023-03-04T10:19:00Z">
          <w:pPr>
            <w:pStyle w:val="Heading2"/>
            <w:numPr>
              <w:numId w:val="3"/>
            </w:numPr>
            <w:spacing w:line="360" w:lineRule="auto"/>
            <w:ind w:left="2062"/>
          </w:pPr>
        </w:pPrChange>
      </w:pPr>
      <w:bookmarkStart w:id="3816" w:name="_Toc128943886"/>
      <w:proofErr w:type="spellStart"/>
      <w:ins w:id="3817" w:author="ilham.nur@office.ui.ac.id" w:date="2023-03-04T10:18:00Z">
        <w:r>
          <w:t>Struktur</w:t>
        </w:r>
        <w:proofErr w:type="spellEnd"/>
        <w:r>
          <w:t xml:space="preserve"> Basis Data</w:t>
        </w:r>
        <w:bookmarkEnd w:id="3816"/>
      </w:ins>
    </w:p>
    <w:p w14:paraId="6137CA90" w14:textId="01A96B11" w:rsidR="002F4D53" w:rsidRDefault="002F4D53">
      <w:pPr>
        <w:spacing w:line="360" w:lineRule="auto"/>
        <w:ind w:left="720"/>
        <w:rPr>
          <w:ins w:id="3818" w:author="ilham.nur@office.ui.ac.id" w:date="2023-03-04T10:18:00Z"/>
        </w:rPr>
        <w:pPrChange w:id="3819" w:author="ilham.nur@office.ui.ac.id" w:date="2023-03-04T10:19:00Z">
          <w:pPr>
            <w:spacing w:line="360" w:lineRule="auto"/>
          </w:pPr>
        </w:pPrChange>
      </w:pPr>
      <w:ins w:id="3820" w:author="ilham.nur@office.ui.ac.id" w:date="2023-03-04T10:18:00Z">
        <w:r>
          <w:rPr>
            <w:i/>
            <w:iCs/>
          </w:rPr>
          <w:t xml:space="preserve">Entity Relational Diagram </w:t>
        </w:r>
        <w:r>
          <w:t xml:space="preserve">(ERD) </w:t>
        </w:r>
        <w:proofErr w:type="spellStart"/>
        <w:r>
          <w:t>diguna</w:t>
        </w:r>
      </w:ins>
      <w:customXmlInsRangeStart w:id="3821" w:author="ilham.nur@office.ui.ac.id" w:date="2023-03-04T10:18:00Z"/>
      <w:sdt>
        <w:sdtPr>
          <w:id w:val="198207163"/>
          <w:docPartObj>
            <w:docPartGallery w:val="Watermarks"/>
          </w:docPartObj>
        </w:sdtPr>
        <w:sdtContent>
          <w:customXmlInsRangeEnd w:id="3821"/>
          <w:ins w:id="3822" w:author="ilham.nur@office.ui.ac.id" w:date="2023-03-04T10:18:00Z">
            <w:r>
              <w:rPr>
                <w:noProof/>
              </w:rPr>
              <w:drawing>
                <wp:anchor distT="0" distB="0" distL="114300" distR="114300" simplePos="0" relativeHeight="251662341" behindDoc="1" locked="0" layoutInCell="0" allowOverlap="1" wp14:anchorId="7C20B13C" wp14:editId="70AA4A54">
                  <wp:simplePos x="0" y="0"/>
                  <wp:positionH relativeFrom="margin">
                    <wp:align>center</wp:align>
                  </wp:positionH>
                  <wp:positionV relativeFrom="margin">
                    <wp:align>center</wp:align>
                  </wp:positionV>
                  <wp:extent cx="3810000" cy="3810000"/>
                  <wp:effectExtent l="0" t="0" r="0" b="0"/>
                  <wp:wrapNone/>
                  <wp:docPr id="94" name="Picture 9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hape&#10;&#10;Description automatically generated with low confidence"/>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pic:spPr>
                      </pic:pic>
                    </a:graphicData>
                  </a:graphic>
                  <wp14:sizeRelH relativeFrom="page">
                    <wp14:pctWidth>0</wp14:pctWidth>
                  </wp14:sizeRelH>
                  <wp14:sizeRelV relativeFrom="page">
                    <wp14:pctHeight>0</wp14:pctHeight>
                  </wp14:sizeRelV>
                </wp:anchor>
              </w:drawing>
            </w:r>
          </w:ins>
          <w:customXmlInsRangeStart w:id="3823" w:author="ilham.nur@office.ui.ac.id" w:date="2023-03-04T10:18:00Z"/>
        </w:sdtContent>
      </w:sdt>
      <w:customXmlInsRangeEnd w:id="3823"/>
      <w:ins w:id="3824" w:author="ilham.nur@office.ui.ac.id" w:date="2023-03-04T10:18:00Z">
        <w:r>
          <w:t>kan</w:t>
        </w:r>
        <w:proofErr w:type="spellEnd"/>
        <w:r>
          <w:t xml:space="preserve"> untuk </w:t>
        </w:r>
        <w:proofErr w:type="spellStart"/>
        <w:r>
          <w:t>menggambarkan</w:t>
        </w:r>
        <w:proofErr w:type="spellEnd"/>
        <w:r>
          <w:t xml:space="preserve"> bagaimana </w:t>
        </w:r>
        <w:proofErr w:type="spellStart"/>
        <w:r>
          <w:t>struktur</w:t>
        </w:r>
        <w:proofErr w:type="spellEnd"/>
        <w:r>
          <w:t xml:space="preserve"> </w:t>
        </w:r>
        <w:proofErr w:type="spellStart"/>
        <w:r>
          <w:t>dari</w:t>
        </w:r>
        <w:proofErr w:type="spellEnd"/>
        <w:r>
          <w:t xml:space="preserve"> </w:t>
        </w:r>
        <w:proofErr w:type="spellStart"/>
        <w:r>
          <w:t>sistem</w:t>
        </w:r>
        <w:proofErr w:type="spellEnd"/>
        <w:r>
          <w:t xml:space="preserve"> basis data </w:t>
        </w:r>
        <w:proofErr w:type="spellStart"/>
        <w:r>
          <w:t>Sistem</w:t>
        </w:r>
        <w:proofErr w:type="spellEnd"/>
        <w:r>
          <w:t xml:space="preserve">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Daya (SOAPSD) yang </w:t>
        </w:r>
        <w:proofErr w:type="spellStart"/>
        <w:r>
          <w:t>diintegrasikan</w:t>
        </w:r>
        <w:proofErr w:type="spellEnd"/>
        <w:r>
          <w:t xml:space="preserve"> dengan SIMP. ERD yang </w:t>
        </w:r>
        <w:proofErr w:type="spellStart"/>
        <w:r>
          <w:t>akan</w:t>
        </w:r>
        <w:proofErr w:type="spellEnd"/>
        <w:r>
          <w:t xml:space="preserve"> </w:t>
        </w:r>
        <w:proofErr w:type="spellStart"/>
        <w:r>
          <w:t>dibangun</w:t>
        </w:r>
        <w:proofErr w:type="spellEnd"/>
        <w:r>
          <w:t xml:space="preserve"> </w:t>
        </w:r>
        <w:proofErr w:type="spellStart"/>
        <w:r>
          <w:t>dibagi</w:t>
        </w:r>
        <w:proofErr w:type="spellEnd"/>
        <w:r>
          <w:t xml:space="preserve"> </w:t>
        </w:r>
        <w:proofErr w:type="spellStart"/>
        <w:r>
          <w:t>menjadi</w:t>
        </w:r>
        <w:proofErr w:type="spellEnd"/>
        <w:r>
          <w:t xml:space="preserve"> dua </w:t>
        </w:r>
        <w:proofErr w:type="spellStart"/>
        <w:r>
          <w:t>bentuk</w:t>
        </w:r>
        <w:proofErr w:type="spellEnd"/>
        <w:r>
          <w:t xml:space="preserve"> model </w:t>
        </w:r>
        <w:proofErr w:type="spellStart"/>
        <w:r>
          <w:t>konseptual</w:t>
        </w:r>
        <w:proofErr w:type="spellEnd"/>
        <w:r>
          <w:t xml:space="preserve"> dan model </w:t>
        </w:r>
        <w:proofErr w:type="spellStart"/>
        <w:r>
          <w:t>logikal</w:t>
        </w:r>
        <w:proofErr w:type="spellEnd"/>
        <w:r>
          <w:t xml:space="preserve">. Model </w:t>
        </w:r>
        <w:proofErr w:type="spellStart"/>
        <w:r>
          <w:t>konseptual</w:t>
        </w:r>
        <w:proofErr w:type="spellEnd"/>
        <w:r>
          <w:t xml:space="preserve"> </w:t>
        </w:r>
        <w:proofErr w:type="spellStart"/>
        <w:r>
          <w:t>ditunjukkan</w:t>
        </w:r>
        <w:proofErr w:type="spellEnd"/>
        <w:r>
          <w:t xml:space="preserve"> pada </w:t>
        </w:r>
        <w:r>
          <w:fldChar w:fldCharType="begin"/>
        </w:r>
        <w:r>
          <w:instrText xml:space="preserve"> REF _Ref126269640 \h </w:instrText>
        </w:r>
      </w:ins>
      <w:ins w:id="3825" w:author="ilham.nur@office.ui.ac.id" w:date="2023-03-04T10:18:00Z">
        <w:r>
          <w:fldChar w:fldCharType="separate"/>
        </w:r>
      </w:ins>
      <w:ins w:id="3826" w:author="ilham.nur@office.ui.ac.id" w:date="2023-03-05T21:23:00Z">
        <w:r w:rsidR="00A262DF">
          <w:t xml:space="preserve">Gambar </w:t>
        </w:r>
        <w:r w:rsidR="00A262DF">
          <w:rPr>
            <w:noProof/>
          </w:rPr>
          <w:t>3</w:t>
        </w:r>
        <w:r w:rsidR="00A262DF">
          <w:t>.</w:t>
        </w:r>
        <w:r w:rsidR="00A262DF">
          <w:rPr>
            <w:noProof/>
          </w:rPr>
          <w:t>6</w:t>
        </w:r>
      </w:ins>
      <w:ins w:id="3827" w:author="ilham.nur@office.ui.ac.id" w:date="2023-03-04T10:18:00Z">
        <w:r>
          <w:fldChar w:fldCharType="end"/>
        </w:r>
        <w:r>
          <w:t>.</w:t>
        </w:r>
      </w:ins>
    </w:p>
    <w:p w14:paraId="3462E821" w14:textId="77777777" w:rsidR="002F4D53" w:rsidRDefault="002F4D53">
      <w:pPr>
        <w:keepNext/>
        <w:spacing w:line="360" w:lineRule="auto"/>
        <w:ind w:left="720"/>
        <w:rPr>
          <w:ins w:id="3828" w:author="ilham.nur@office.ui.ac.id" w:date="2023-03-04T10:18:00Z"/>
        </w:rPr>
        <w:pPrChange w:id="3829" w:author="ilham.nur@office.ui.ac.id" w:date="2023-03-04T10:20:00Z">
          <w:pPr>
            <w:keepNext/>
            <w:spacing w:line="360" w:lineRule="auto"/>
            <w:jc w:val="center"/>
          </w:pPr>
        </w:pPrChange>
      </w:pPr>
      <w:ins w:id="3830" w:author="ilham.nur@office.ui.ac.id" w:date="2023-03-04T10:18:00Z">
        <w:r>
          <w:rPr>
            <w:noProof/>
          </w:rPr>
          <w:lastRenderedPageBreak/>
          <w:drawing>
            <wp:inline distT="0" distB="0" distL="0" distR="0" wp14:anchorId="5A4A5106" wp14:editId="4FF26456">
              <wp:extent cx="5400040" cy="3336925"/>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3336925"/>
                      </a:xfrm>
                      <a:prstGeom prst="rect">
                        <a:avLst/>
                      </a:prstGeom>
                      <a:noFill/>
                      <a:ln>
                        <a:noFill/>
                      </a:ln>
                    </pic:spPr>
                  </pic:pic>
                </a:graphicData>
              </a:graphic>
            </wp:inline>
          </w:drawing>
        </w:r>
      </w:ins>
    </w:p>
    <w:p w14:paraId="51701074" w14:textId="1E01FAC0" w:rsidR="002F4D53" w:rsidRDefault="002F4D53" w:rsidP="003F0C01">
      <w:pPr>
        <w:pStyle w:val="Caption"/>
        <w:rPr>
          <w:ins w:id="3831" w:author="ilham.nur@office.ui.ac.id" w:date="2023-03-04T10:18:00Z"/>
        </w:rPr>
      </w:pPr>
      <w:bookmarkStart w:id="3832" w:name="_Ref126269640"/>
      <w:bookmarkStart w:id="3833" w:name="_Toc128944248"/>
      <w:ins w:id="3834" w:author="ilham.nur@office.ui.ac.id" w:date="2023-03-04T10:18:00Z">
        <w:r>
          <w:t xml:space="preserve">Gambar </w:t>
        </w:r>
      </w:ins>
      <w:ins w:id="3835" w:author="ilham.nur@office.ui.ac.id" w:date="2023-03-10T23:19:00Z">
        <w:r w:rsidR="0017462A">
          <w:fldChar w:fldCharType="begin"/>
        </w:r>
        <w:r w:rsidR="0017462A">
          <w:instrText xml:space="preserve"> STYLEREF 1 \s </w:instrText>
        </w:r>
      </w:ins>
      <w:r w:rsidR="0017462A">
        <w:fldChar w:fldCharType="separate"/>
      </w:r>
      <w:r w:rsidR="0017462A">
        <w:rPr>
          <w:noProof/>
        </w:rPr>
        <w:t>3</w:t>
      </w:r>
      <w:ins w:id="3836"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3837" w:author="ilham.nur@office.ui.ac.id" w:date="2023-03-10T23:19:00Z">
        <w:r w:rsidR="0017462A">
          <w:rPr>
            <w:noProof/>
          </w:rPr>
          <w:t>17</w:t>
        </w:r>
        <w:r w:rsidR="0017462A">
          <w:fldChar w:fldCharType="end"/>
        </w:r>
      </w:ins>
      <w:ins w:id="3838" w:author="Ilham Nur Pratama" w:date="2023-03-09T00:23:00Z">
        <w:del w:id="3839" w:author="ilham.nur@office.ui.ac.id" w:date="2023-03-10T23:19:00Z">
          <w:r w:rsidR="00C56C18" w:rsidDel="0017462A">
            <w:fldChar w:fldCharType="begin"/>
          </w:r>
          <w:r w:rsidR="00C56C18" w:rsidDel="0017462A">
            <w:delInstrText xml:space="preserve"> STYLEREF 1 \s </w:delInstrText>
          </w:r>
        </w:del>
      </w:ins>
      <w:del w:id="3840" w:author="ilham.nur@office.ui.ac.id" w:date="2023-03-10T23:19:00Z">
        <w:r w:rsidR="00C56C18" w:rsidDel="0017462A">
          <w:fldChar w:fldCharType="separate"/>
        </w:r>
        <w:r w:rsidR="00C56C18" w:rsidDel="0017462A">
          <w:rPr>
            <w:noProof/>
          </w:rPr>
          <w:delText>3</w:delText>
        </w:r>
      </w:del>
      <w:ins w:id="3841" w:author="Ilham Nur Pratama" w:date="2023-03-09T00:23:00Z">
        <w:del w:id="3842"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3843" w:author="ilham.nur@office.ui.ac.id" w:date="2023-03-10T23:19:00Z">
        <w:r w:rsidR="00C56C18" w:rsidDel="0017462A">
          <w:fldChar w:fldCharType="separate"/>
        </w:r>
      </w:del>
      <w:ins w:id="3844" w:author="Ilham Nur Pratama" w:date="2023-03-09T00:23:00Z">
        <w:del w:id="3845" w:author="ilham.nur@office.ui.ac.id" w:date="2023-03-10T23:19:00Z">
          <w:r w:rsidR="00C56C18" w:rsidDel="0017462A">
            <w:rPr>
              <w:noProof/>
            </w:rPr>
            <w:delText>16</w:delText>
          </w:r>
          <w:r w:rsidR="00C56C18" w:rsidDel="0017462A">
            <w:fldChar w:fldCharType="end"/>
          </w:r>
        </w:del>
      </w:ins>
      <w:ins w:id="3846" w:author="ilham.nur@office.ui.ac.id" w:date="2023-03-05T14:12:00Z">
        <w:del w:id="3847" w:author="Ilham Nur Pratama" w:date="2023-03-08T18:52:00Z">
          <w:r w:rsidR="00604724" w:rsidDel="0067134C">
            <w:fldChar w:fldCharType="begin"/>
          </w:r>
          <w:r w:rsidR="00604724" w:rsidDel="0067134C">
            <w:delInstrText xml:space="preserve"> STYLEREF 1 \s </w:delInstrText>
          </w:r>
        </w:del>
      </w:ins>
      <w:del w:id="3848" w:author="Ilham Nur Pratama" w:date="2023-03-08T18:52:00Z">
        <w:r w:rsidR="00604724" w:rsidDel="0067134C">
          <w:fldChar w:fldCharType="separate"/>
        </w:r>
        <w:r w:rsidR="00A262DF" w:rsidDel="0067134C">
          <w:rPr>
            <w:noProof/>
          </w:rPr>
          <w:delText>3</w:delText>
        </w:r>
      </w:del>
      <w:ins w:id="3849" w:author="ilham.nur@office.ui.ac.id" w:date="2023-03-05T14:12:00Z">
        <w:del w:id="3850"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3851" w:author="Ilham Nur Pratama" w:date="2023-03-08T18:52:00Z">
        <w:r w:rsidR="00604724" w:rsidDel="0067134C">
          <w:fldChar w:fldCharType="separate"/>
        </w:r>
      </w:del>
      <w:ins w:id="3852" w:author="ilham.nur@office.ui.ac.id" w:date="2023-03-05T21:23:00Z">
        <w:del w:id="3853" w:author="Ilham Nur Pratama" w:date="2023-03-08T18:52:00Z">
          <w:r w:rsidR="00A262DF" w:rsidDel="0067134C">
            <w:rPr>
              <w:noProof/>
            </w:rPr>
            <w:delText>6</w:delText>
          </w:r>
        </w:del>
      </w:ins>
      <w:ins w:id="3854" w:author="ilham.nur@office.ui.ac.id" w:date="2023-03-05T14:12:00Z">
        <w:del w:id="3855" w:author="Ilham Nur Pratama" w:date="2023-03-08T18:52:00Z">
          <w:r w:rsidR="00604724" w:rsidDel="0067134C">
            <w:fldChar w:fldCharType="end"/>
          </w:r>
        </w:del>
      </w:ins>
      <w:bookmarkEnd w:id="3832"/>
      <w:ins w:id="3856" w:author="ilham.nur@office.ui.ac.id" w:date="2023-03-04T10:18:00Z">
        <w:r>
          <w:t xml:space="preserve"> Model </w:t>
        </w:r>
        <w:proofErr w:type="spellStart"/>
        <w:r>
          <w:t>konseptual</w:t>
        </w:r>
        <w:proofErr w:type="spellEnd"/>
        <w:r>
          <w:t xml:space="preserve"> ERD SOAPSD</w:t>
        </w:r>
        <w:bookmarkEnd w:id="3833"/>
      </w:ins>
    </w:p>
    <w:p w14:paraId="53342382" w14:textId="77777777" w:rsidR="002F4D53" w:rsidRPr="00577E6D" w:rsidRDefault="002F4D53">
      <w:pPr>
        <w:spacing w:line="360" w:lineRule="auto"/>
        <w:ind w:left="720"/>
        <w:rPr>
          <w:ins w:id="3857" w:author="ilham.nur@office.ui.ac.id" w:date="2023-03-04T10:18:00Z"/>
        </w:rPr>
        <w:pPrChange w:id="3858" w:author="ilham.nur@office.ui.ac.id" w:date="2023-03-04T10:19:00Z">
          <w:pPr>
            <w:spacing w:line="360" w:lineRule="auto"/>
          </w:pPr>
        </w:pPrChange>
      </w:pPr>
      <w:proofErr w:type="spellStart"/>
      <w:ins w:id="3859" w:author="ilham.nur@office.ui.ac.id" w:date="2023-03-04T10:18:00Z">
        <w:r>
          <w:t>Terdapat</w:t>
        </w:r>
        <w:proofErr w:type="spellEnd"/>
        <w:r>
          <w:t xml:space="preserve"> 3 </w:t>
        </w:r>
        <w:proofErr w:type="spellStart"/>
        <w:r>
          <w:t>entitas</w:t>
        </w:r>
        <w:proofErr w:type="spellEnd"/>
        <w:r>
          <w:t xml:space="preserve"> </w:t>
        </w:r>
        <w:proofErr w:type="spellStart"/>
        <w:r>
          <w:t>utama</w:t>
        </w:r>
        <w:proofErr w:type="spellEnd"/>
        <w:r>
          <w:t xml:space="preserve"> </w:t>
        </w:r>
        <w:proofErr w:type="spellStart"/>
        <w:r>
          <w:t>yaitu</w:t>
        </w:r>
        <w:proofErr w:type="spellEnd"/>
        <w:r>
          <w:t xml:space="preserve"> </w:t>
        </w:r>
        <w:r w:rsidRPr="00463C7A">
          <w:rPr>
            <w:i/>
            <w:iCs/>
          </w:rPr>
          <w:t>project, task</w:t>
        </w:r>
        <w:r>
          <w:t xml:space="preserve">, dan </w:t>
        </w:r>
        <w:r w:rsidRPr="00463C7A">
          <w:rPr>
            <w:i/>
            <w:iCs/>
          </w:rPr>
          <w:t>resource</w:t>
        </w:r>
        <w:r>
          <w:t xml:space="preserve">, di mana </w:t>
        </w:r>
        <w:proofErr w:type="spellStart"/>
        <w:r>
          <w:t>ketiga</w:t>
        </w:r>
        <w:proofErr w:type="spellEnd"/>
        <w:r>
          <w:t xml:space="preserve"> </w:t>
        </w:r>
        <w:proofErr w:type="spellStart"/>
        <w:r>
          <w:t>entitas</w:t>
        </w:r>
        <w:proofErr w:type="spellEnd"/>
        <w:r>
          <w:t xml:space="preserve"> </w:t>
        </w:r>
        <w:proofErr w:type="spellStart"/>
        <w:r>
          <w:t>ini</w:t>
        </w:r>
        <w:proofErr w:type="spellEnd"/>
        <w:r>
          <w:t xml:space="preserve"> </w:t>
        </w:r>
        <w:proofErr w:type="spellStart"/>
        <w:r>
          <w:t>saling</w:t>
        </w:r>
        <w:proofErr w:type="spellEnd"/>
        <w:r>
          <w:t xml:space="preserve"> </w:t>
        </w:r>
        <w:proofErr w:type="spellStart"/>
        <w:r>
          <w:t>memiliki</w:t>
        </w:r>
        <w:proofErr w:type="spellEnd"/>
        <w:r>
          <w:t xml:space="preserve"> </w:t>
        </w:r>
        <w:proofErr w:type="spellStart"/>
        <w:r>
          <w:t>relasi</w:t>
        </w:r>
        <w:proofErr w:type="spellEnd"/>
        <w:r>
          <w:t xml:space="preserve"> </w:t>
        </w:r>
        <w:proofErr w:type="spellStart"/>
        <w:r>
          <w:t>satu</w:t>
        </w:r>
        <w:proofErr w:type="spellEnd"/>
        <w:r>
          <w:t xml:space="preserve"> dengan </w:t>
        </w:r>
        <w:proofErr w:type="spellStart"/>
        <w:r>
          <w:t>lainya</w:t>
        </w:r>
        <w:proofErr w:type="spellEnd"/>
        <w:r>
          <w:t xml:space="preserve">. </w:t>
        </w:r>
        <w:proofErr w:type="spellStart"/>
        <w:r>
          <w:t>Sebuah</w:t>
        </w:r>
        <w:proofErr w:type="spellEnd"/>
        <w:r>
          <w:t xml:space="preserve"> </w:t>
        </w:r>
        <w:r>
          <w:rPr>
            <w:i/>
            <w:iCs/>
          </w:rPr>
          <w:t xml:space="preserve">Project </w:t>
        </w:r>
        <w:proofErr w:type="spellStart"/>
        <w:r>
          <w:t>akan</w:t>
        </w:r>
        <w:proofErr w:type="spellEnd"/>
        <w:r>
          <w:t xml:space="preserve"> </w:t>
        </w:r>
        <w:proofErr w:type="spellStart"/>
        <w:r>
          <w:t>memilki</w:t>
        </w:r>
        <w:proofErr w:type="spellEnd"/>
        <w:r>
          <w:t xml:space="preserve"> minimal 1 </w:t>
        </w:r>
        <w:r>
          <w:rPr>
            <w:i/>
            <w:iCs/>
          </w:rPr>
          <w:t xml:space="preserve">task </w:t>
        </w:r>
        <w:r>
          <w:t xml:space="preserve">agar </w:t>
        </w:r>
        <w:proofErr w:type="spellStart"/>
        <w:r>
          <w:t>proyek</w:t>
        </w:r>
        <w:proofErr w:type="spellEnd"/>
        <w:r>
          <w:t xml:space="preserve"> </w:t>
        </w:r>
        <w:proofErr w:type="spellStart"/>
        <w:r>
          <w:t>dapat</w:t>
        </w:r>
        <w:proofErr w:type="spellEnd"/>
        <w:r>
          <w:t xml:space="preserve"> </w:t>
        </w:r>
        <w:proofErr w:type="spellStart"/>
        <w:r>
          <w:t>berjalan</w:t>
        </w:r>
        <w:proofErr w:type="spellEnd"/>
        <w:r>
          <w:t xml:space="preserve"> dan </w:t>
        </w:r>
        <w:proofErr w:type="spellStart"/>
        <w:r>
          <w:t>umumnya</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r>
          <w:rPr>
            <w:i/>
            <w:iCs/>
          </w:rPr>
          <w:t xml:space="preserve">task </w:t>
        </w:r>
        <w:r>
          <w:t xml:space="preserve">yang Menyusun </w:t>
        </w:r>
        <w:proofErr w:type="spellStart"/>
        <w:r>
          <w:t>suatu</w:t>
        </w:r>
        <w:proofErr w:type="spellEnd"/>
        <w:r>
          <w:t xml:space="preserve"> </w:t>
        </w:r>
        <w:proofErr w:type="spellStart"/>
        <w:r>
          <w:t>proyek</w:t>
        </w:r>
        <w:proofErr w:type="spellEnd"/>
        <w:r>
          <w:t xml:space="preserve">. </w:t>
        </w:r>
        <w:proofErr w:type="spellStart"/>
        <w:r>
          <w:t>Dalam</w:t>
        </w:r>
        <w:proofErr w:type="spellEnd"/>
        <w:r>
          <w:t xml:space="preserve"> </w:t>
        </w:r>
        <w:proofErr w:type="spellStart"/>
        <w:r>
          <w:t>melakukan</w:t>
        </w:r>
        <w:proofErr w:type="spellEnd"/>
        <w:r>
          <w:t xml:space="preserve"> </w:t>
        </w:r>
        <w:r>
          <w:rPr>
            <w:i/>
            <w:iCs/>
          </w:rPr>
          <w:t xml:space="preserve">task </w:t>
        </w:r>
        <w:r>
          <w:t xml:space="preserve">yang </w:t>
        </w:r>
        <w:proofErr w:type="spellStart"/>
        <w:r>
          <w:t>ada</w:t>
        </w:r>
        <w:proofErr w:type="spellEnd"/>
        <w:r>
          <w:t xml:space="preserve"> pada </w:t>
        </w:r>
        <w:proofErr w:type="spellStart"/>
        <w:r>
          <w:t>sebuah</w:t>
        </w:r>
        <w:proofErr w:type="spellEnd"/>
        <w:r>
          <w:t xml:space="preserve"> </w:t>
        </w:r>
        <w:r>
          <w:rPr>
            <w:i/>
            <w:iCs/>
          </w:rPr>
          <w:t xml:space="preserve">project </w:t>
        </w:r>
        <w:proofErr w:type="spellStart"/>
        <w:r>
          <w:t>maka</w:t>
        </w:r>
        <w:proofErr w:type="spellEnd"/>
        <w:r>
          <w:t xml:space="preserve"> </w:t>
        </w:r>
        <w:proofErr w:type="spellStart"/>
        <w:r>
          <w:t>diperlukan</w:t>
        </w:r>
        <w:proofErr w:type="spellEnd"/>
        <w:r>
          <w:t xml:space="preserve"> </w:t>
        </w:r>
        <w:r>
          <w:rPr>
            <w:i/>
            <w:iCs/>
          </w:rPr>
          <w:t xml:space="preserve">resource </w:t>
        </w:r>
        <w:r>
          <w:t xml:space="preserve">untuk </w:t>
        </w:r>
        <w:proofErr w:type="spellStart"/>
        <w:r>
          <w:t>melakukan</w:t>
        </w:r>
        <w:proofErr w:type="spellEnd"/>
        <w:r>
          <w:t xml:space="preserve"> </w:t>
        </w:r>
        <w:proofErr w:type="spellStart"/>
        <w:r>
          <w:t>pekerjaan</w:t>
        </w:r>
        <w:proofErr w:type="spellEnd"/>
        <w:r>
          <w:t xml:space="preserve">. </w:t>
        </w:r>
        <w:r>
          <w:rPr>
            <w:i/>
            <w:iCs/>
          </w:rPr>
          <w:t xml:space="preserve">Resource </w:t>
        </w:r>
        <w:r>
          <w:t xml:space="preserve">juga </w:t>
        </w:r>
        <w:proofErr w:type="spellStart"/>
        <w:r>
          <w:t>akan</w:t>
        </w:r>
        <w:proofErr w:type="spellEnd"/>
        <w:r>
          <w:t xml:space="preserve"> </w:t>
        </w:r>
        <w:proofErr w:type="spellStart"/>
        <w:r>
          <w:t>melakukan</w:t>
        </w:r>
        <w:proofErr w:type="spellEnd"/>
        <w:r>
          <w:t xml:space="preserve"> proses </w:t>
        </w:r>
        <w:proofErr w:type="spellStart"/>
        <w:r>
          <w:t>grup</w:t>
        </w:r>
        <w:proofErr w:type="spellEnd"/>
        <w:r>
          <w:t xml:space="preserve"> </w:t>
        </w:r>
        <w:proofErr w:type="spellStart"/>
        <w:r>
          <w:t>manajemen</w:t>
        </w:r>
        <w:proofErr w:type="spellEnd"/>
        <w:r>
          <w:t xml:space="preserve"> </w:t>
        </w:r>
        <w:proofErr w:type="spellStart"/>
        <w:r>
          <w:t>proyek</w:t>
        </w:r>
        <w:proofErr w:type="spellEnd"/>
        <w:r>
          <w:t xml:space="preserve"> untuk </w:t>
        </w:r>
        <w:proofErr w:type="spellStart"/>
        <w:r>
          <w:t>memastikan</w:t>
        </w:r>
        <w:proofErr w:type="spellEnd"/>
        <w:r>
          <w:t xml:space="preserve"> </w:t>
        </w:r>
        <w:proofErr w:type="spellStart"/>
        <w:r>
          <w:t>proyek</w:t>
        </w:r>
        <w:proofErr w:type="spellEnd"/>
        <w:r>
          <w:t xml:space="preserve"> yang </w:t>
        </w:r>
        <w:proofErr w:type="spellStart"/>
        <w:r>
          <w:t>ada</w:t>
        </w:r>
        <w:proofErr w:type="spellEnd"/>
        <w:r>
          <w:t xml:space="preserve"> </w:t>
        </w:r>
        <w:proofErr w:type="spellStart"/>
        <w:r>
          <w:t>dapat</w:t>
        </w:r>
        <w:proofErr w:type="spellEnd"/>
        <w:r>
          <w:t xml:space="preserve"> </w:t>
        </w:r>
        <w:proofErr w:type="spellStart"/>
        <w:r>
          <w:t>diselesaikan</w:t>
        </w:r>
        <w:proofErr w:type="spellEnd"/>
        <w:r>
          <w:t>.</w:t>
        </w:r>
      </w:ins>
    </w:p>
    <w:p w14:paraId="12430540" w14:textId="77777777" w:rsidR="002F4D53" w:rsidRDefault="002F4D53">
      <w:pPr>
        <w:spacing w:line="360" w:lineRule="auto"/>
        <w:ind w:left="720"/>
        <w:rPr>
          <w:ins w:id="3860" w:author="ilham.nur@office.ui.ac.id" w:date="2023-03-04T10:18:00Z"/>
        </w:rPr>
        <w:pPrChange w:id="3861" w:author="ilham.nur@office.ui.ac.id" w:date="2023-03-04T10:19:00Z">
          <w:pPr>
            <w:spacing w:line="360" w:lineRule="auto"/>
          </w:pPr>
        </w:pPrChange>
      </w:pPr>
      <w:ins w:id="3862" w:author="ilham.nur@office.ui.ac.id" w:date="2023-03-04T10:18:00Z">
        <w:r>
          <w:t xml:space="preserve">Model </w:t>
        </w:r>
        <w:proofErr w:type="spellStart"/>
        <w:r>
          <w:t>konseptual</w:t>
        </w:r>
        <w:proofErr w:type="spellEnd"/>
        <w:r>
          <w:t xml:space="preserve"> </w:t>
        </w:r>
        <w:proofErr w:type="spellStart"/>
        <w:r>
          <w:t>ini</w:t>
        </w:r>
        <w:proofErr w:type="spellEnd"/>
        <w:r>
          <w:t xml:space="preserve"> </w:t>
        </w:r>
        <w:proofErr w:type="spellStart"/>
        <w:r>
          <w:t>kemudian</w:t>
        </w:r>
        <w:proofErr w:type="spellEnd"/>
        <w:r>
          <w:t xml:space="preserve"> </w:t>
        </w:r>
        <w:proofErr w:type="spellStart"/>
        <w:r>
          <w:t>diinterpretasikan</w:t>
        </w:r>
        <w:proofErr w:type="spellEnd"/>
        <w:r>
          <w:t xml:space="preserve"> </w:t>
        </w:r>
        <w:proofErr w:type="spellStart"/>
        <w:r>
          <w:t>kedalam</w:t>
        </w:r>
        <w:proofErr w:type="spellEnd"/>
        <w:r>
          <w:t xml:space="preserve"> </w:t>
        </w:r>
        <w:proofErr w:type="spellStart"/>
        <w:r>
          <w:t>sebuah</w:t>
        </w:r>
        <w:proofErr w:type="spellEnd"/>
        <w:r>
          <w:t xml:space="preserve"> model </w:t>
        </w:r>
        <w:proofErr w:type="spellStart"/>
        <w:r>
          <w:t>logikal</w:t>
        </w:r>
        <w:proofErr w:type="spellEnd"/>
        <w:r>
          <w:t xml:space="preserve">. </w:t>
        </w:r>
        <w:proofErr w:type="spellStart"/>
        <w:r>
          <w:t>Penulisan</w:t>
        </w:r>
        <w:proofErr w:type="spellEnd"/>
        <w:r>
          <w:t xml:space="preserve"> parameter </w:t>
        </w:r>
        <w:proofErr w:type="spellStart"/>
        <w:r>
          <w:t>entitas</w:t>
        </w:r>
        <w:proofErr w:type="spellEnd"/>
        <w:r>
          <w:t xml:space="preserve"> yang </w:t>
        </w:r>
        <w:proofErr w:type="spellStart"/>
        <w:r>
          <w:t>digunakan</w:t>
        </w:r>
        <w:proofErr w:type="spellEnd"/>
        <w:r>
          <w:t xml:space="preserve"> pada </w:t>
        </w:r>
        <w:proofErr w:type="spellStart"/>
        <w:r>
          <w:t>sistem</w:t>
        </w:r>
        <w:proofErr w:type="spellEnd"/>
        <w:r>
          <w:t xml:space="preserve"> basis data yang </w:t>
        </w:r>
        <w:proofErr w:type="spellStart"/>
        <w:r>
          <w:t>akan</w:t>
        </w:r>
        <w:proofErr w:type="spellEnd"/>
        <w:r>
          <w:t xml:space="preserve"> </w:t>
        </w:r>
        <w:proofErr w:type="spellStart"/>
        <w:r>
          <w:t>dibangun</w:t>
        </w:r>
        <w:proofErr w:type="spellEnd"/>
        <w:r>
          <w:t xml:space="preserve"> </w:t>
        </w:r>
        <w:proofErr w:type="spellStart"/>
        <w:r>
          <w:t>adalah</w:t>
        </w:r>
        <w:proofErr w:type="spellEnd"/>
        <w:r>
          <w:t xml:space="preserve"> </w:t>
        </w:r>
        <w:r>
          <w:rPr>
            <w:i/>
            <w:iCs/>
          </w:rPr>
          <w:t xml:space="preserve">pascal case, </w:t>
        </w:r>
        <w:r>
          <w:t xml:space="preserve">di mana </w:t>
        </w:r>
        <w:proofErr w:type="spellStart"/>
        <w:r>
          <w:t>huruf</w:t>
        </w:r>
        <w:proofErr w:type="spellEnd"/>
        <w:r>
          <w:t xml:space="preserve"> </w:t>
        </w:r>
        <w:proofErr w:type="spellStart"/>
        <w:r>
          <w:t>pertama</w:t>
        </w:r>
        <w:proofErr w:type="spellEnd"/>
        <w:r>
          <w:t xml:space="preserve"> </w:t>
        </w:r>
        <w:proofErr w:type="spellStart"/>
        <w:r>
          <w:t>dari</w:t>
        </w:r>
        <w:proofErr w:type="spellEnd"/>
        <w:r>
          <w:t xml:space="preserve"> </w:t>
        </w:r>
        <w:proofErr w:type="spellStart"/>
        <w:r>
          <w:t>nama</w:t>
        </w:r>
        <w:proofErr w:type="spellEnd"/>
        <w:r>
          <w:t xml:space="preserve"> parameter </w:t>
        </w:r>
        <w:proofErr w:type="spellStart"/>
        <w:r>
          <w:t>entitas</w:t>
        </w:r>
        <w:proofErr w:type="spellEnd"/>
        <w:r>
          <w:t xml:space="preserve"> </w:t>
        </w:r>
        <w:proofErr w:type="spellStart"/>
        <w:r>
          <w:t>akan</w:t>
        </w:r>
        <w:proofErr w:type="spellEnd"/>
        <w:r>
          <w:t xml:space="preserve"> </w:t>
        </w:r>
        <w:proofErr w:type="spellStart"/>
        <w:r>
          <w:t>dibuat</w:t>
        </w:r>
        <w:proofErr w:type="spellEnd"/>
        <w:r>
          <w:t xml:space="preserve"> </w:t>
        </w:r>
        <w:proofErr w:type="spellStart"/>
        <w:r>
          <w:t>huruf</w:t>
        </w:r>
        <w:proofErr w:type="spellEnd"/>
        <w:r>
          <w:t xml:space="preserve"> </w:t>
        </w:r>
        <w:proofErr w:type="spellStart"/>
        <w:r>
          <w:t>kecil</w:t>
        </w:r>
        <w:proofErr w:type="spellEnd"/>
        <w:r>
          <w:t xml:space="preserve"> dan </w:t>
        </w:r>
        <w:proofErr w:type="spellStart"/>
        <w:r>
          <w:t>apabila</w:t>
        </w:r>
        <w:proofErr w:type="spellEnd"/>
        <w:r>
          <w:t xml:space="preserve"> </w:t>
        </w:r>
        <w:proofErr w:type="spellStart"/>
        <w:r>
          <w:t>terdapat</w:t>
        </w:r>
        <w:proofErr w:type="spellEnd"/>
        <w:r>
          <w:t xml:space="preserve"> kata </w:t>
        </w:r>
        <w:proofErr w:type="spellStart"/>
        <w:r>
          <w:t>setelahnya</w:t>
        </w:r>
        <w:proofErr w:type="spellEnd"/>
        <w:r>
          <w:t xml:space="preserve"> </w:t>
        </w:r>
        <w:proofErr w:type="spellStart"/>
        <w:r>
          <w:t>dibuat</w:t>
        </w:r>
        <w:proofErr w:type="spellEnd"/>
        <w:r>
          <w:t xml:space="preserve"> </w:t>
        </w:r>
        <w:proofErr w:type="spellStart"/>
        <w:r>
          <w:t>huruf</w:t>
        </w:r>
        <w:proofErr w:type="spellEnd"/>
        <w:r>
          <w:t xml:space="preserve"> </w:t>
        </w:r>
        <w:proofErr w:type="spellStart"/>
        <w:r>
          <w:t>besar</w:t>
        </w:r>
        <w:proofErr w:type="spellEnd"/>
        <w:r>
          <w:t xml:space="preserve">. </w:t>
        </w:r>
        <w:proofErr w:type="spellStart"/>
        <w:r>
          <w:t>Kaidah</w:t>
        </w:r>
        <w:proofErr w:type="spellEnd"/>
        <w:r>
          <w:t xml:space="preserve"> </w:t>
        </w:r>
        <w:proofErr w:type="spellStart"/>
        <w:r>
          <w:t>penuilsan</w:t>
        </w:r>
        <w:proofErr w:type="spellEnd"/>
        <w:r>
          <w:t xml:space="preserve"> </w:t>
        </w:r>
        <w:r w:rsidRPr="0033033B">
          <w:rPr>
            <w:i/>
            <w:iCs/>
          </w:rPr>
          <w:t xml:space="preserve">pascal </w:t>
        </w:r>
        <w:r>
          <w:rPr>
            <w:i/>
            <w:iCs/>
          </w:rPr>
          <w:t>c</w:t>
        </w:r>
        <w:r w:rsidRPr="0033033B">
          <w:rPr>
            <w:i/>
            <w:iCs/>
          </w:rPr>
          <w:t>ase</w:t>
        </w:r>
        <w:r>
          <w:rPr>
            <w:i/>
            <w:iCs/>
          </w:rPr>
          <w:t xml:space="preserve"> </w:t>
        </w:r>
        <w:proofErr w:type="spellStart"/>
        <w:r>
          <w:t>ini</w:t>
        </w:r>
        <w:proofErr w:type="spellEnd"/>
        <w:r>
          <w:t xml:space="preserve"> </w:t>
        </w:r>
        <w:proofErr w:type="spellStart"/>
        <w:r>
          <w:t>digunakan</w:t>
        </w:r>
        <w:proofErr w:type="spellEnd"/>
        <w:r>
          <w:t xml:space="preserve"> untuk </w:t>
        </w:r>
        <w:proofErr w:type="spellStart"/>
        <w:r>
          <w:t>menyesuaikan</w:t>
        </w:r>
        <w:proofErr w:type="spellEnd"/>
        <w:r>
          <w:t xml:space="preserve"> </w:t>
        </w:r>
        <w:proofErr w:type="spellStart"/>
        <w:r>
          <w:t>penulisan</w:t>
        </w:r>
        <w:proofErr w:type="spellEnd"/>
        <w:r>
          <w:t xml:space="preserve"> parameter pada PT </w:t>
        </w:r>
        <w:proofErr w:type="spellStart"/>
        <w:r>
          <w:t>Pembayaran</w:t>
        </w:r>
        <w:proofErr w:type="spellEnd"/>
        <w:r>
          <w:t xml:space="preserve"> Digital Indonesia.</w:t>
        </w:r>
      </w:ins>
    </w:p>
    <w:p w14:paraId="302D259E" w14:textId="77777777" w:rsidR="002F4D53" w:rsidRDefault="002F4D53">
      <w:pPr>
        <w:keepNext/>
        <w:spacing w:line="360" w:lineRule="auto"/>
        <w:ind w:left="720"/>
        <w:jc w:val="center"/>
        <w:rPr>
          <w:ins w:id="3863" w:author="ilham.nur@office.ui.ac.id" w:date="2023-03-04T10:18:00Z"/>
        </w:rPr>
        <w:pPrChange w:id="3864" w:author="ilham.nur@office.ui.ac.id" w:date="2023-03-04T10:20:00Z">
          <w:pPr>
            <w:keepNext/>
            <w:spacing w:line="360" w:lineRule="auto"/>
            <w:jc w:val="center"/>
          </w:pPr>
        </w:pPrChange>
      </w:pPr>
      <w:ins w:id="3865" w:author="ilham.nur@office.ui.ac.id" w:date="2023-03-04T10:18:00Z">
        <w:r>
          <w:rPr>
            <w:noProof/>
          </w:rPr>
          <w:lastRenderedPageBreak/>
          <w:drawing>
            <wp:inline distT="0" distB="0" distL="0" distR="0" wp14:anchorId="2B4583E5" wp14:editId="21001FC5">
              <wp:extent cx="5400040" cy="3264535"/>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3264535"/>
                      </a:xfrm>
                      <a:prstGeom prst="rect">
                        <a:avLst/>
                      </a:prstGeom>
                      <a:noFill/>
                      <a:ln>
                        <a:noFill/>
                      </a:ln>
                    </pic:spPr>
                  </pic:pic>
                </a:graphicData>
              </a:graphic>
            </wp:inline>
          </w:drawing>
        </w:r>
      </w:ins>
    </w:p>
    <w:p w14:paraId="4F08EF2C" w14:textId="34F275DD" w:rsidR="002F4D53" w:rsidRDefault="002F4D53" w:rsidP="003F0C01">
      <w:pPr>
        <w:pStyle w:val="Caption"/>
        <w:rPr>
          <w:ins w:id="3866" w:author="ilham.nur@office.ui.ac.id" w:date="2023-03-04T10:18:00Z"/>
        </w:rPr>
      </w:pPr>
      <w:bookmarkStart w:id="3867" w:name="_Toc128944249"/>
      <w:ins w:id="3868" w:author="ilham.nur@office.ui.ac.id" w:date="2023-03-04T10:18:00Z">
        <w:r>
          <w:t xml:space="preserve">Gambar </w:t>
        </w:r>
      </w:ins>
      <w:ins w:id="3869" w:author="ilham.nur@office.ui.ac.id" w:date="2023-03-10T23:19:00Z">
        <w:r w:rsidR="0017462A">
          <w:fldChar w:fldCharType="begin"/>
        </w:r>
        <w:r w:rsidR="0017462A">
          <w:instrText xml:space="preserve"> STYLEREF 1 \s </w:instrText>
        </w:r>
      </w:ins>
      <w:r w:rsidR="0017462A">
        <w:fldChar w:fldCharType="separate"/>
      </w:r>
      <w:r w:rsidR="0017462A">
        <w:rPr>
          <w:noProof/>
        </w:rPr>
        <w:t>3</w:t>
      </w:r>
      <w:ins w:id="3870"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3871" w:author="ilham.nur@office.ui.ac.id" w:date="2023-03-10T23:19:00Z">
        <w:r w:rsidR="0017462A">
          <w:rPr>
            <w:noProof/>
          </w:rPr>
          <w:t>18</w:t>
        </w:r>
        <w:r w:rsidR="0017462A">
          <w:fldChar w:fldCharType="end"/>
        </w:r>
      </w:ins>
      <w:ins w:id="3872" w:author="Ilham Nur Pratama" w:date="2023-03-09T00:23:00Z">
        <w:del w:id="3873" w:author="ilham.nur@office.ui.ac.id" w:date="2023-03-10T23:19:00Z">
          <w:r w:rsidR="00C56C18" w:rsidDel="0017462A">
            <w:fldChar w:fldCharType="begin"/>
          </w:r>
          <w:r w:rsidR="00C56C18" w:rsidDel="0017462A">
            <w:delInstrText xml:space="preserve"> STYLEREF 1 \s </w:delInstrText>
          </w:r>
        </w:del>
      </w:ins>
      <w:del w:id="3874" w:author="ilham.nur@office.ui.ac.id" w:date="2023-03-10T23:19:00Z">
        <w:r w:rsidR="00C56C18" w:rsidDel="0017462A">
          <w:fldChar w:fldCharType="separate"/>
        </w:r>
        <w:r w:rsidR="00C56C18" w:rsidDel="0017462A">
          <w:rPr>
            <w:noProof/>
          </w:rPr>
          <w:delText>3</w:delText>
        </w:r>
      </w:del>
      <w:ins w:id="3875" w:author="Ilham Nur Pratama" w:date="2023-03-09T00:23:00Z">
        <w:del w:id="3876"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3877" w:author="ilham.nur@office.ui.ac.id" w:date="2023-03-10T23:19:00Z">
        <w:r w:rsidR="00C56C18" w:rsidDel="0017462A">
          <w:fldChar w:fldCharType="separate"/>
        </w:r>
      </w:del>
      <w:ins w:id="3878" w:author="Ilham Nur Pratama" w:date="2023-03-09T00:23:00Z">
        <w:del w:id="3879" w:author="ilham.nur@office.ui.ac.id" w:date="2023-03-10T23:19:00Z">
          <w:r w:rsidR="00C56C18" w:rsidDel="0017462A">
            <w:rPr>
              <w:noProof/>
            </w:rPr>
            <w:delText>17</w:delText>
          </w:r>
          <w:r w:rsidR="00C56C18" w:rsidDel="0017462A">
            <w:fldChar w:fldCharType="end"/>
          </w:r>
        </w:del>
      </w:ins>
      <w:ins w:id="3880" w:author="ilham.nur@office.ui.ac.id" w:date="2023-03-05T14:12:00Z">
        <w:del w:id="3881" w:author="Ilham Nur Pratama" w:date="2023-03-08T18:52:00Z">
          <w:r w:rsidR="00604724" w:rsidDel="0067134C">
            <w:fldChar w:fldCharType="begin"/>
          </w:r>
          <w:r w:rsidR="00604724" w:rsidDel="0067134C">
            <w:delInstrText xml:space="preserve"> STYLEREF 1 \s </w:delInstrText>
          </w:r>
        </w:del>
      </w:ins>
      <w:del w:id="3882" w:author="Ilham Nur Pratama" w:date="2023-03-08T18:52:00Z">
        <w:r w:rsidR="00604724" w:rsidDel="0067134C">
          <w:fldChar w:fldCharType="separate"/>
        </w:r>
        <w:r w:rsidR="00A262DF" w:rsidDel="0067134C">
          <w:rPr>
            <w:noProof/>
          </w:rPr>
          <w:delText>3</w:delText>
        </w:r>
      </w:del>
      <w:ins w:id="3883" w:author="ilham.nur@office.ui.ac.id" w:date="2023-03-05T14:12:00Z">
        <w:del w:id="3884"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3885" w:author="Ilham Nur Pratama" w:date="2023-03-08T18:52:00Z">
        <w:r w:rsidR="00604724" w:rsidDel="0067134C">
          <w:fldChar w:fldCharType="separate"/>
        </w:r>
      </w:del>
      <w:ins w:id="3886" w:author="ilham.nur@office.ui.ac.id" w:date="2023-03-05T21:23:00Z">
        <w:del w:id="3887" w:author="Ilham Nur Pratama" w:date="2023-03-08T18:52:00Z">
          <w:r w:rsidR="00A262DF" w:rsidDel="0067134C">
            <w:rPr>
              <w:noProof/>
            </w:rPr>
            <w:delText>7</w:delText>
          </w:r>
        </w:del>
      </w:ins>
      <w:ins w:id="3888" w:author="ilham.nur@office.ui.ac.id" w:date="2023-03-05T14:12:00Z">
        <w:del w:id="3889" w:author="Ilham Nur Pratama" w:date="2023-03-08T18:52:00Z">
          <w:r w:rsidR="00604724" w:rsidDel="0067134C">
            <w:fldChar w:fldCharType="end"/>
          </w:r>
        </w:del>
      </w:ins>
      <w:ins w:id="3890" w:author="ilham.nur@office.ui.ac.id" w:date="2023-03-04T10:18:00Z">
        <w:r>
          <w:t xml:space="preserve"> </w:t>
        </w:r>
        <w:r w:rsidRPr="00463C7A">
          <w:rPr>
            <w:i/>
          </w:rPr>
          <w:t>Entity Relational Diagram</w:t>
        </w:r>
        <w:r>
          <w:t xml:space="preserve"> </w:t>
        </w:r>
        <w:proofErr w:type="spellStart"/>
        <w:r>
          <w:t>Logikal</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Daya</w:t>
        </w:r>
        <w:bookmarkEnd w:id="3867"/>
      </w:ins>
    </w:p>
    <w:p w14:paraId="24CC3D7B" w14:textId="3C1DC81A" w:rsidR="002F4D53" w:rsidRDefault="002F4D53">
      <w:pPr>
        <w:spacing w:line="360" w:lineRule="auto"/>
        <w:ind w:left="720"/>
        <w:rPr>
          <w:ins w:id="3891" w:author="ilham.nur@office.ui.ac.id" w:date="2023-03-04T10:18:00Z"/>
        </w:rPr>
        <w:pPrChange w:id="3892" w:author="ilham.nur@office.ui.ac.id" w:date="2023-03-04T10:19:00Z">
          <w:pPr>
            <w:spacing w:line="360" w:lineRule="auto"/>
          </w:pPr>
        </w:pPrChange>
      </w:pPr>
      <w:ins w:id="3893" w:author="ilham.nur@office.ui.ac.id" w:date="2023-03-04T10:18:00Z">
        <w:r>
          <w:t xml:space="preserve">Pada </w:t>
        </w:r>
        <w:r>
          <w:fldChar w:fldCharType="begin"/>
        </w:r>
        <w:r>
          <w:instrText xml:space="preserve"> REF _Ref125513669 \h  \* MERGEFORMAT </w:instrText>
        </w:r>
      </w:ins>
      <w:ins w:id="3894" w:author="ilham.nur@office.ui.ac.id" w:date="2023-03-04T10:18:00Z">
        <w:r>
          <w:fldChar w:fldCharType="end"/>
        </w:r>
        <w:r>
          <w:t xml:space="preserve"> </w:t>
        </w:r>
        <w:proofErr w:type="spellStart"/>
        <w:r>
          <w:t>merupakan</w:t>
        </w:r>
        <w:proofErr w:type="spellEnd"/>
        <w:r>
          <w:t xml:space="preserve"> ERD </w:t>
        </w:r>
        <w:proofErr w:type="spellStart"/>
        <w:r>
          <w:t>logikal</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Daya yang </w:t>
        </w:r>
        <w:proofErr w:type="spellStart"/>
        <w:r>
          <w:t>akan</w:t>
        </w:r>
        <w:proofErr w:type="spellEnd"/>
        <w:r>
          <w:t xml:space="preserve"> </w:t>
        </w:r>
        <w:proofErr w:type="spellStart"/>
        <w:r>
          <w:t>dibangun</w:t>
        </w:r>
        <w:proofErr w:type="spellEnd"/>
        <w:r>
          <w:t xml:space="preserve">. Pada </w:t>
        </w:r>
        <w:proofErr w:type="spellStart"/>
        <w:r>
          <w:t>tabel</w:t>
        </w:r>
        <w:proofErr w:type="spellEnd"/>
        <w:r>
          <w:t xml:space="preserve"> </w:t>
        </w:r>
        <w:proofErr w:type="spellStart"/>
        <w:r w:rsidRPr="00463C7A">
          <w:rPr>
            <w:i/>
            <w:iCs/>
          </w:rPr>
          <w:t>projectTable</w:t>
        </w:r>
        <w:proofErr w:type="spellEnd"/>
        <w:r>
          <w:t xml:space="preserve">, </w:t>
        </w:r>
        <w:proofErr w:type="spellStart"/>
        <w:r>
          <w:t>merupakan</w:t>
        </w:r>
        <w:proofErr w:type="spellEnd"/>
        <w:r>
          <w:t xml:space="preserve"> </w:t>
        </w:r>
        <w:proofErr w:type="spellStart"/>
        <w:r>
          <w:t>tabel</w:t>
        </w:r>
        <w:proofErr w:type="spellEnd"/>
        <w:r>
          <w:t xml:space="preserve"> yang </w:t>
        </w:r>
        <w:proofErr w:type="spellStart"/>
        <w:r>
          <w:t>digunakan</w:t>
        </w:r>
        <w:proofErr w:type="spellEnd"/>
        <w:r>
          <w:t xml:space="preserve"> </w:t>
        </w:r>
        <w:proofErr w:type="spellStart"/>
        <w:r>
          <w:t>sebagai</w:t>
        </w:r>
        <w:proofErr w:type="spellEnd"/>
        <w:r>
          <w:t xml:space="preserve"> </w:t>
        </w:r>
        <w:proofErr w:type="spellStart"/>
        <w:r>
          <w:t>tabel</w:t>
        </w:r>
        <w:proofErr w:type="spellEnd"/>
        <w:r>
          <w:t xml:space="preserve"> </w:t>
        </w:r>
        <w:proofErr w:type="spellStart"/>
        <w:r>
          <w:t>utama</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Tipe</w:t>
        </w:r>
        <w:proofErr w:type="spellEnd"/>
        <w:r>
          <w:t xml:space="preserve"> dan </w:t>
        </w:r>
        <w:proofErr w:type="spellStart"/>
        <w:r>
          <w:t>struktur</w:t>
        </w:r>
        <w:proofErr w:type="spellEnd"/>
        <w:r>
          <w:t xml:space="preserve"> data yang </w:t>
        </w:r>
        <w:proofErr w:type="spellStart"/>
        <w:r>
          <w:t>akan</w:t>
        </w:r>
        <w:proofErr w:type="spellEnd"/>
        <w:r>
          <w:t xml:space="preserve"> </w:t>
        </w:r>
        <w:proofErr w:type="spellStart"/>
        <w:r>
          <w:t>digunakan</w:t>
        </w:r>
        <w:proofErr w:type="spellEnd"/>
        <w:r>
          <w:t xml:space="preserve">, </w:t>
        </w:r>
        <w:proofErr w:type="spellStart"/>
        <w:r>
          <w:t>secara</w:t>
        </w:r>
        <w:proofErr w:type="spellEnd"/>
        <w:r>
          <w:t xml:space="preserve"> </w:t>
        </w:r>
        <w:proofErr w:type="spellStart"/>
        <w:r>
          <w:t>detil</w:t>
        </w:r>
        <w:proofErr w:type="spellEnd"/>
        <w:r>
          <w:t xml:space="preserve"> </w:t>
        </w:r>
        <w:proofErr w:type="spellStart"/>
        <w:r>
          <w:t>dapat</w:t>
        </w:r>
        <w:proofErr w:type="spellEnd"/>
        <w:r>
          <w:t xml:space="preserve"> </w:t>
        </w:r>
        <w:proofErr w:type="spellStart"/>
        <w:r>
          <w:t>dilihat</w:t>
        </w:r>
        <w:proofErr w:type="spellEnd"/>
        <w:r>
          <w:t xml:space="preserve"> pada </w:t>
        </w:r>
        <w:r>
          <w:fldChar w:fldCharType="begin"/>
        </w:r>
        <w:r>
          <w:instrText xml:space="preserve"> REF _Ref125518877 \h </w:instrText>
        </w:r>
      </w:ins>
      <w:ins w:id="3895" w:author="ilham.nur@office.ui.ac.id" w:date="2023-03-04T10:18:00Z">
        <w:r>
          <w:fldChar w:fldCharType="end"/>
        </w:r>
        <w:r>
          <w:t>.</w:t>
        </w:r>
      </w:ins>
    </w:p>
    <w:p w14:paraId="4A5F70FF" w14:textId="21F84F9E" w:rsidR="002F4D53" w:rsidRDefault="002F4D53" w:rsidP="003F0C01">
      <w:pPr>
        <w:pStyle w:val="Caption"/>
        <w:rPr>
          <w:ins w:id="3896" w:author="ilham.nur@office.ui.ac.id" w:date="2023-03-04T10:18:00Z"/>
        </w:rPr>
      </w:pPr>
      <w:bookmarkStart w:id="3897" w:name="_Toc128944269"/>
      <w:proofErr w:type="spellStart"/>
      <w:ins w:id="3898" w:author="ilham.nur@office.ui.ac.id" w:date="2023-03-04T10:18:00Z">
        <w:r>
          <w:t>Tabel</w:t>
        </w:r>
        <w:proofErr w:type="spellEnd"/>
        <w:r>
          <w:t xml:space="preserve"> </w:t>
        </w:r>
      </w:ins>
      <w:ins w:id="3899" w:author="ilham.nur@office.ui.ac.id" w:date="2023-03-04T17:01:00Z">
        <w:r w:rsidR="0016052A">
          <w:fldChar w:fldCharType="begin"/>
        </w:r>
        <w:r w:rsidR="0016052A">
          <w:instrText xml:space="preserve"> STYLEREF 1 \s </w:instrText>
        </w:r>
      </w:ins>
      <w:r w:rsidR="0016052A">
        <w:fldChar w:fldCharType="separate"/>
      </w:r>
      <w:r w:rsidR="00A262DF">
        <w:rPr>
          <w:noProof/>
        </w:rPr>
        <w:t>3</w:t>
      </w:r>
      <w:ins w:id="3900" w:author="ilham.nur@office.ui.ac.id" w:date="2023-03-04T17:01:00Z">
        <w:r w:rsidR="0016052A">
          <w:fldChar w:fldCharType="end"/>
        </w:r>
        <w:r w:rsidR="0016052A">
          <w:t>.</w:t>
        </w:r>
        <w:r w:rsidR="0016052A">
          <w:fldChar w:fldCharType="begin"/>
        </w:r>
        <w:r w:rsidR="0016052A">
          <w:instrText xml:space="preserve"> SEQ Tabel \* ARABIC \s 1 </w:instrText>
        </w:r>
      </w:ins>
      <w:r w:rsidR="0016052A">
        <w:fldChar w:fldCharType="separate"/>
      </w:r>
      <w:ins w:id="3901" w:author="ilham.nur@office.ui.ac.id" w:date="2023-03-05T21:23:00Z">
        <w:r w:rsidR="00A262DF">
          <w:rPr>
            <w:noProof/>
          </w:rPr>
          <w:t>7</w:t>
        </w:r>
      </w:ins>
      <w:ins w:id="3902" w:author="ilham.nur@office.ui.ac.id" w:date="2023-03-04T17:01:00Z">
        <w:r w:rsidR="0016052A">
          <w:fldChar w:fldCharType="end"/>
        </w:r>
      </w:ins>
      <w:ins w:id="3903" w:author="ilham.nur@office.ui.ac.id" w:date="2023-03-04T10:18:00Z">
        <w:r>
          <w:t xml:space="preserve"> </w:t>
        </w:r>
        <w:proofErr w:type="spellStart"/>
        <w:r>
          <w:t>Struktur</w:t>
        </w:r>
        <w:proofErr w:type="spellEnd"/>
        <w:r>
          <w:t xml:space="preserve"> dan </w:t>
        </w:r>
        <w:proofErr w:type="spellStart"/>
        <w:r>
          <w:t>Tipe</w:t>
        </w:r>
        <w:proofErr w:type="spellEnd"/>
        <w:r>
          <w:t xml:space="preserve"> Data </w:t>
        </w:r>
        <w:proofErr w:type="spellStart"/>
        <w:r>
          <w:t>Sistem</w:t>
        </w:r>
        <w:bookmarkEnd w:id="3897"/>
        <w:proofErr w:type="spellEnd"/>
      </w:ins>
    </w:p>
    <w:tbl>
      <w:tblPr>
        <w:tblStyle w:val="TableGrid"/>
        <w:tblW w:w="5000" w:type="pct"/>
        <w:tblLook w:val="04A0" w:firstRow="1" w:lastRow="0" w:firstColumn="1" w:lastColumn="0" w:noHBand="0" w:noVBand="1"/>
      </w:tblPr>
      <w:tblGrid>
        <w:gridCol w:w="697"/>
        <w:gridCol w:w="2390"/>
        <w:gridCol w:w="950"/>
        <w:gridCol w:w="1844"/>
        <w:gridCol w:w="2613"/>
        <w:tblGridChange w:id="3904">
          <w:tblGrid>
            <w:gridCol w:w="696"/>
            <w:gridCol w:w="1"/>
            <w:gridCol w:w="2390"/>
            <w:gridCol w:w="950"/>
            <w:gridCol w:w="1844"/>
            <w:gridCol w:w="2613"/>
          </w:tblGrid>
        </w:tblGridChange>
      </w:tblGrid>
      <w:tr w:rsidR="00684B75" w14:paraId="4EB52724" w14:textId="77777777" w:rsidTr="00684B75">
        <w:trPr>
          <w:tblHeader/>
          <w:ins w:id="3905" w:author="ilham.nur@office.ui.ac.id" w:date="2023-03-04T10:18:00Z"/>
        </w:trPr>
        <w:tc>
          <w:tcPr>
            <w:tcW w:w="410" w:type="pct"/>
          </w:tcPr>
          <w:p w14:paraId="4A7ED442" w14:textId="77777777" w:rsidR="002F4D53" w:rsidRPr="00463C7A" w:rsidRDefault="002F4D53" w:rsidP="00463C7A">
            <w:pPr>
              <w:spacing w:line="360" w:lineRule="auto"/>
              <w:rPr>
                <w:ins w:id="3906" w:author="ilham.nur@office.ui.ac.id" w:date="2023-03-04T10:18:00Z"/>
                <w:b/>
                <w:bCs/>
              </w:rPr>
            </w:pPr>
            <w:ins w:id="3907" w:author="ilham.nur@office.ui.ac.id" w:date="2023-03-04T10:18:00Z">
              <w:r w:rsidRPr="00463C7A">
                <w:rPr>
                  <w:b/>
                  <w:bCs/>
                </w:rPr>
                <w:t>No.</w:t>
              </w:r>
            </w:ins>
          </w:p>
        </w:tc>
        <w:tc>
          <w:tcPr>
            <w:tcW w:w="1407" w:type="pct"/>
          </w:tcPr>
          <w:p w14:paraId="7EA1B7D9" w14:textId="77777777" w:rsidR="002F4D53" w:rsidRPr="00463C7A" w:rsidRDefault="002F4D53" w:rsidP="00463C7A">
            <w:pPr>
              <w:spacing w:line="360" w:lineRule="auto"/>
              <w:rPr>
                <w:ins w:id="3908" w:author="ilham.nur@office.ui.ac.id" w:date="2023-03-04T10:18:00Z"/>
                <w:b/>
                <w:bCs/>
              </w:rPr>
            </w:pPr>
            <w:ins w:id="3909" w:author="ilham.nur@office.ui.ac.id" w:date="2023-03-04T10:18:00Z">
              <w:r w:rsidRPr="00463C7A">
                <w:rPr>
                  <w:b/>
                  <w:bCs/>
                </w:rPr>
                <w:t>Parameter</w:t>
              </w:r>
            </w:ins>
          </w:p>
        </w:tc>
        <w:tc>
          <w:tcPr>
            <w:tcW w:w="559" w:type="pct"/>
          </w:tcPr>
          <w:p w14:paraId="1D16F1CD" w14:textId="77777777" w:rsidR="002F4D53" w:rsidRPr="00463C7A" w:rsidRDefault="002F4D53" w:rsidP="00463C7A">
            <w:pPr>
              <w:spacing w:line="360" w:lineRule="auto"/>
              <w:rPr>
                <w:ins w:id="3910" w:author="ilham.nur@office.ui.ac.id" w:date="2023-03-04T10:18:00Z"/>
                <w:b/>
                <w:bCs/>
              </w:rPr>
            </w:pPr>
            <w:proofErr w:type="spellStart"/>
            <w:ins w:id="3911" w:author="ilham.nur@office.ui.ac.id" w:date="2023-03-04T10:18:00Z">
              <w:r w:rsidRPr="00463C7A">
                <w:rPr>
                  <w:b/>
                  <w:bCs/>
                </w:rPr>
                <w:t>Tipe</w:t>
              </w:r>
              <w:proofErr w:type="spellEnd"/>
            </w:ins>
          </w:p>
        </w:tc>
        <w:tc>
          <w:tcPr>
            <w:tcW w:w="1085" w:type="pct"/>
          </w:tcPr>
          <w:p w14:paraId="14470397" w14:textId="77777777" w:rsidR="002F4D53" w:rsidRPr="00463C7A" w:rsidRDefault="002F4D53" w:rsidP="00463C7A">
            <w:pPr>
              <w:spacing w:line="360" w:lineRule="auto"/>
              <w:rPr>
                <w:ins w:id="3912" w:author="ilham.nur@office.ui.ac.id" w:date="2023-03-04T10:18:00Z"/>
                <w:b/>
                <w:bCs/>
              </w:rPr>
            </w:pPr>
            <w:proofErr w:type="spellStart"/>
            <w:ins w:id="3913" w:author="ilham.nur@office.ui.ac.id" w:date="2023-03-04T10:18:00Z">
              <w:r w:rsidRPr="00463C7A">
                <w:rPr>
                  <w:b/>
                  <w:bCs/>
                </w:rPr>
                <w:t>Wajib</w:t>
              </w:r>
              <w:proofErr w:type="spellEnd"/>
              <w:r w:rsidRPr="00463C7A">
                <w:rPr>
                  <w:b/>
                  <w:bCs/>
                </w:rPr>
                <w:t>/</w:t>
              </w:r>
              <w:proofErr w:type="spellStart"/>
              <w:r>
                <w:rPr>
                  <w:b/>
                  <w:bCs/>
                </w:rPr>
                <w:t>Opsional</w:t>
              </w:r>
              <w:proofErr w:type="spellEnd"/>
            </w:ins>
          </w:p>
        </w:tc>
        <w:tc>
          <w:tcPr>
            <w:tcW w:w="1538" w:type="pct"/>
          </w:tcPr>
          <w:p w14:paraId="03618197" w14:textId="77777777" w:rsidR="002F4D53" w:rsidRPr="00463C7A" w:rsidRDefault="002F4D53" w:rsidP="00463C7A">
            <w:pPr>
              <w:spacing w:line="360" w:lineRule="auto"/>
              <w:rPr>
                <w:ins w:id="3914" w:author="ilham.nur@office.ui.ac.id" w:date="2023-03-04T10:18:00Z"/>
                <w:b/>
                <w:bCs/>
              </w:rPr>
            </w:pPr>
            <w:proofErr w:type="spellStart"/>
            <w:ins w:id="3915" w:author="ilham.nur@office.ui.ac.id" w:date="2023-03-04T10:18:00Z">
              <w:r w:rsidRPr="00463C7A">
                <w:rPr>
                  <w:b/>
                  <w:bCs/>
                </w:rPr>
                <w:t>Keterangan</w:t>
              </w:r>
              <w:proofErr w:type="spellEnd"/>
            </w:ins>
          </w:p>
        </w:tc>
      </w:tr>
      <w:tr w:rsidR="00684B75" w14:paraId="0DBCD48B" w14:textId="77777777" w:rsidTr="00684B75">
        <w:trPr>
          <w:ins w:id="3916" w:author="ilham.nur@office.ui.ac.id" w:date="2023-03-04T10:18:00Z"/>
        </w:trPr>
        <w:tc>
          <w:tcPr>
            <w:tcW w:w="410" w:type="pct"/>
          </w:tcPr>
          <w:p w14:paraId="16AB6D24" w14:textId="77777777" w:rsidR="002F4D53" w:rsidRDefault="002F4D53" w:rsidP="00463C7A">
            <w:pPr>
              <w:spacing w:line="360" w:lineRule="auto"/>
              <w:rPr>
                <w:ins w:id="3917" w:author="ilham.nur@office.ui.ac.id" w:date="2023-03-04T10:18:00Z"/>
              </w:rPr>
            </w:pPr>
            <w:ins w:id="3918" w:author="ilham.nur@office.ui.ac.id" w:date="2023-03-04T10:18:00Z">
              <w:r>
                <w:t>1</w:t>
              </w:r>
            </w:ins>
          </w:p>
        </w:tc>
        <w:tc>
          <w:tcPr>
            <w:tcW w:w="1407" w:type="pct"/>
          </w:tcPr>
          <w:p w14:paraId="4986C87B" w14:textId="77777777" w:rsidR="002F4D53" w:rsidRDefault="002F4D53" w:rsidP="00463C7A">
            <w:pPr>
              <w:spacing w:line="360" w:lineRule="auto"/>
              <w:rPr>
                <w:ins w:id="3919" w:author="ilham.nur@office.ui.ac.id" w:date="2023-03-04T10:18:00Z"/>
              </w:rPr>
            </w:pPr>
            <w:ins w:id="3920" w:author="ilham.nur@office.ui.ac.id" w:date="2023-03-04T10:18:00Z">
              <w:r>
                <w:t>PID</w:t>
              </w:r>
            </w:ins>
          </w:p>
        </w:tc>
        <w:tc>
          <w:tcPr>
            <w:tcW w:w="559" w:type="pct"/>
          </w:tcPr>
          <w:p w14:paraId="52C5FEAF" w14:textId="77777777" w:rsidR="002F4D53" w:rsidRPr="00463C7A" w:rsidRDefault="002F4D53" w:rsidP="00463C7A">
            <w:pPr>
              <w:spacing w:line="360" w:lineRule="auto"/>
              <w:rPr>
                <w:ins w:id="3921" w:author="ilham.nur@office.ui.ac.id" w:date="2023-03-04T10:18:00Z"/>
                <w:i/>
                <w:iCs/>
              </w:rPr>
            </w:pPr>
            <w:ins w:id="3922" w:author="ilham.nur@office.ui.ac.id" w:date="2023-03-04T10:18:00Z">
              <w:r w:rsidRPr="00463C7A">
                <w:rPr>
                  <w:i/>
                  <w:iCs/>
                </w:rPr>
                <w:t>String</w:t>
              </w:r>
            </w:ins>
          </w:p>
        </w:tc>
        <w:tc>
          <w:tcPr>
            <w:tcW w:w="1085" w:type="pct"/>
          </w:tcPr>
          <w:p w14:paraId="10C85DEA" w14:textId="77777777" w:rsidR="002F4D53" w:rsidRDefault="002F4D53" w:rsidP="00463C7A">
            <w:pPr>
              <w:spacing w:line="360" w:lineRule="auto"/>
              <w:rPr>
                <w:ins w:id="3923" w:author="ilham.nur@office.ui.ac.id" w:date="2023-03-04T10:18:00Z"/>
              </w:rPr>
            </w:pPr>
            <w:proofErr w:type="spellStart"/>
            <w:ins w:id="3924" w:author="ilham.nur@office.ui.ac.id" w:date="2023-03-04T10:18:00Z">
              <w:r>
                <w:t>Wajib</w:t>
              </w:r>
              <w:proofErr w:type="spellEnd"/>
            </w:ins>
          </w:p>
        </w:tc>
        <w:tc>
          <w:tcPr>
            <w:tcW w:w="1538" w:type="pct"/>
          </w:tcPr>
          <w:p w14:paraId="71C7816B" w14:textId="77777777" w:rsidR="002F4D53" w:rsidRDefault="002F4D53" w:rsidP="00463C7A">
            <w:pPr>
              <w:spacing w:line="360" w:lineRule="auto"/>
              <w:rPr>
                <w:ins w:id="3925" w:author="ilham.nur@office.ui.ac.id" w:date="2023-03-04T10:18:00Z"/>
              </w:rPr>
            </w:pPr>
            <w:proofErr w:type="spellStart"/>
            <w:ins w:id="3926" w:author="ilham.nur@office.ui.ac.id" w:date="2023-03-04T10:18:00Z">
              <w:r>
                <w:t>Identitas</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proyek</w:t>
              </w:r>
              <w:proofErr w:type="spellEnd"/>
              <w:r>
                <w:t xml:space="preserve"> yang </w:t>
              </w:r>
              <w:proofErr w:type="spellStart"/>
              <w:r>
                <w:t>akan</w:t>
              </w:r>
              <w:proofErr w:type="spellEnd"/>
              <w:r>
                <w:t xml:space="preserve"> </w:t>
              </w:r>
              <w:proofErr w:type="spellStart"/>
              <w:r>
                <w:t>dikerjakan</w:t>
              </w:r>
              <w:proofErr w:type="spellEnd"/>
            </w:ins>
          </w:p>
        </w:tc>
      </w:tr>
      <w:tr w:rsidR="002F4D53" w14:paraId="71828EDD" w14:textId="77777777" w:rsidTr="00684B75">
        <w:tblPrEx>
          <w:tblW w:w="5000" w:type="pct"/>
          <w:tblPrExChange w:id="3927" w:author="ilham.nur@office.ui.ac.id" w:date="2023-03-04T10:20:00Z">
            <w:tblPrEx>
              <w:tblW w:w="0" w:type="auto"/>
            </w:tblPrEx>
          </w:tblPrExChange>
        </w:tblPrEx>
        <w:trPr>
          <w:ins w:id="3928" w:author="ilham.nur@office.ui.ac.id" w:date="2023-03-04T10:18:00Z"/>
        </w:trPr>
        <w:tc>
          <w:tcPr>
            <w:tcW w:w="410" w:type="pct"/>
            <w:tcPrChange w:id="3929" w:author="ilham.nur@office.ui.ac.id" w:date="2023-03-04T10:20:00Z">
              <w:tcPr>
                <w:tcW w:w="696" w:type="dxa"/>
              </w:tcPr>
            </w:tcPrChange>
          </w:tcPr>
          <w:p w14:paraId="203296EA" w14:textId="77777777" w:rsidR="002F4D53" w:rsidRDefault="002F4D53" w:rsidP="00463C7A">
            <w:pPr>
              <w:spacing w:line="360" w:lineRule="auto"/>
              <w:rPr>
                <w:ins w:id="3930" w:author="ilham.nur@office.ui.ac.id" w:date="2023-03-04T10:18:00Z"/>
              </w:rPr>
            </w:pPr>
            <w:ins w:id="3931" w:author="ilham.nur@office.ui.ac.id" w:date="2023-03-04T10:18:00Z">
              <w:r>
                <w:t>2</w:t>
              </w:r>
            </w:ins>
          </w:p>
        </w:tc>
        <w:tc>
          <w:tcPr>
            <w:tcW w:w="1407" w:type="pct"/>
            <w:tcPrChange w:id="3932" w:author="ilham.nur@office.ui.ac.id" w:date="2023-03-04T10:20:00Z">
              <w:tcPr>
                <w:tcW w:w="2391" w:type="dxa"/>
                <w:gridSpan w:val="2"/>
              </w:tcPr>
            </w:tcPrChange>
          </w:tcPr>
          <w:p w14:paraId="4FD44E3F" w14:textId="77777777" w:rsidR="002F4D53" w:rsidRDefault="002F4D53" w:rsidP="00463C7A">
            <w:pPr>
              <w:spacing w:line="360" w:lineRule="auto"/>
              <w:rPr>
                <w:ins w:id="3933" w:author="ilham.nur@office.ui.ac.id" w:date="2023-03-04T10:18:00Z"/>
              </w:rPr>
            </w:pPr>
            <w:proofErr w:type="spellStart"/>
            <w:ins w:id="3934" w:author="ilham.nur@office.ui.ac.id" w:date="2023-03-04T10:18:00Z">
              <w:r>
                <w:t>projectName</w:t>
              </w:r>
              <w:proofErr w:type="spellEnd"/>
            </w:ins>
          </w:p>
        </w:tc>
        <w:tc>
          <w:tcPr>
            <w:tcW w:w="559" w:type="pct"/>
            <w:tcPrChange w:id="3935" w:author="ilham.nur@office.ui.ac.id" w:date="2023-03-04T10:20:00Z">
              <w:tcPr>
                <w:tcW w:w="950" w:type="dxa"/>
              </w:tcPr>
            </w:tcPrChange>
          </w:tcPr>
          <w:p w14:paraId="1ECAAC6B" w14:textId="77777777" w:rsidR="002F4D53" w:rsidRPr="001A1A07" w:rsidRDefault="002F4D53" w:rsidP="00463C7A">
            <w:pPr>
              <w:spacing w:line="360" w:lineRule="auto"/>
              <w:rPr>
                <w:ins w:id="3936" w:author="ilham.nur@office.ui.ac.id" w:date="2023-03-04T10:18:00Z"/>
                <w:i/>
                <w:iCs/>
              </w:rPr>
            </w:pPr>
            <w:ins w:id="3937" w:author="ilham.nur@office.ui.ac.id" w:date="2023-03-04T10:18:00Z">
              <w:r>
                <w:rPr>
                  <w:i/>
                  <w:iCs/>
                </w:rPr>
                <w:t>String</w:t>
              </w:r>
            </w:ins>
          </w:p>
        </w:tc>
        <w:tc>
          <w:tcPr>
            <w:tcW w:w="1085" w:type="pct"/>
            <w:tcPrChange w:id="3938" w:author="ilham.nur@office.ui.ac.id" w:date="2023-03-04T10:20:00Z">
              <w:tcPr>
                <w:tcW w:w="1844" w:type="dxa"/>
              </w:tcPr>
            </w:tcPrChange>
          </w:tcPr>
          <w:p w14:paraId="60453D11" w14:textId="77777777" w:rsidR="002F4D53" w:rsidRDefault="002F4D53" w:rsidP="00463C7A">
            <w:pPr>
              <w:spacing w:line="360" w:lineRule="auto"/>
              <w:rPr>
                <w:ins w:id="3939" w:author="ilham.nur@office.ui.ac.id" w:date="2023-03-04T10:18:00Z"/>
              </w:rPr>
            </w:pPr>
            <w:proofErr w:type="spellStart"/>
            <w:ins w:id="3940" w:author="ilham.nur@office.ui.ac.id" w:date="2023-03-04T10:18:00Z">
              <w:r>
                <w:t>Wajib</w:t>
              </w:r>
              <w:proofErr w:type="spellEnd"/>
            </w:ins>
          </w:p>
        </w:tc>
        <w:tc>
          <w:tcPr>
            <w:tcW w:w="1538" w:type="pct"/>
            <w:tcPrChange w:id="3941" w:author="ilham.nur@office.ui.ac.id" w:date="2023-03-04T10:20:00Z">
              <w:tcPr>
                <w:tcW w:w="2613" w:type="dxa"/>
              </w:tcPr>
            </w:tcPrChange>
          </w:tcPr>
          <w:p w14:paraId="5B4497DB" w14:textId="77777777" w:rsidR="002F4D53" w:rsidRDefault="002F4D53" w:rsidP="00463C7A">
            <w:pPr>
              <w:spacing w:line="360" w:lineRule="auto"/>
              <w:rPr>
                <w:ins w:id="3942" w:author="ilham.nur@office.ui.ac.id" w:date="2023-03-04T10:18:00Z"/>
              </w:rPr>
            </w:pPr>
            <w:ins w:id="3943" w:author="ilham.nur@office.ui.ac.id" w:date="2023-03-04T10:18:00Z">
              <w:r>
                <w:t xml:space="preserve">Nama </w:t>
              </w:r>
              <w:proofErr w:type="spellStart"/>
              <w:r>
                <w:t>dari</w:t>
              </w:r>
              <w:proofErr w:type="spellEnd"/>
              <w:r>
                <w:t xml:space="preserve"> </w:t>
              </w:r>
              <w:proofErr w:type="spellStart"/>
              <w:r>
                <w:t>proyek</w:t>
              </w:r>
              <w:proofErr w:type="spellEnd"/>
              <w:r>
                <w:t xml:space="preserve"> yang </w:t>
              </w:r>
              <w:proofErr w:type="spellStart"/>
              <w:r>
                <w:t>akan</w:t>
              </w:r>
              <w:proofErr w:type="spellEnd"/>
              <w:r>
                <w:t xml:space="preserve"> </w:t>
              </w:r>
              <w:proofErr w:type="spellStart"/>
              <w:r>
                <w:t>atau</w:t>
              </w:r>
              <w:proofErr w:type="spellEnd"/>
              <w:r>
                <w:t xml:space="preserve"> </w:t>
              </w:r>
              <w:proofErr w:type="spellStart"/>
              <w:r>
                <w:t>sedang</w:t>
              </w:r>
              <w:proofErr w:type="spellEnd"/>
              <w:r>
                <w:t xml:space="preserve"> </w:t>
              </w:r>
              <w:proofErr w:type="spellStart"/>
              <w:r>
                <w:t>dikerjakan</w:t>
              </w:r>
              <w:proofErr w:type="spellEnd"/>
            </w:ins>
          </w:p>
        </w:tc>
      </w:tr>
      <w:tr w:rsidR="002F4D53" w14:paraId="448CB107" w14:textId="77777777" w:rsidTr="00684B75">
        <w:tblPrEx>
          <w:tblW w:w="5000" w:type="pct"/>
          <w:tblPrExChange w:id="3944" w:author="ilham.nur@office.ui.ac.id" w:date="2023-03-04T10:20:00Z">
            <w:tblPrEx>
              <w:tblW w:w="0" w:type="auto"/>
            </w:tblPrEx>
          </w:tblPrExChange>
        </w:tblPrEx>
        <w:trPr>
          <w:ins w:id="3945" w:author="ilham.nur@office.ui.ac.id" w:date="2023-03-04T10:18:00Z"/>
        </w:trPr>
        <w:tc>
          <w:tcPr>
            <w:tcW w:w="410" w:type="pct"/>
            <w:tcPrChange w:id="3946" w:author="ilham.nur@office.ui.ac.id" w:date="2023-03-04T10:20:00Z">
              <w:tcPr>
                <w:tcW w:w="696" w:type="dxa"/>
              </w:tcPr>
            </w:tcPrChange>
          </w:tcPr>
          <w:p w14:paraId="38AF9A1D" w14:textId="77777777" w:rsidR="002F4D53" w:rsidRDefault="002F4D53" w:rsidP="00463C7A">
            <w:pPr>
              <w:spacing w:line="360" w:lineRule="auto"/>
              <w:rPr>
                <w:ins w:id="3947" w:author="ilham.nur@office.ui.ac.id" w:date="2023-03-04T10:18:00Z"/>
              </w:rPr>
            </w:pPr>
            <w:ins w:id="3948" w:author="ilham.nur@office.ui.ac.id" w:date="2023-03-04T10:18:00Z">
              <w:r>
                <w:t>3</w:t>
              </w:r>
            </w:ins>
          </w:p>
        </w:tc>
        <w:tc>
          <w:tcPr>
            <w:tcW w:w="1407" w:type="pct"/>
            <w:tcPrChange w:id="3949" w:author="ilham.nur@office.ui.ac.id" w:date="2023-03-04T10:20:00Z">
              <w:tcPr>
                <w:tcW w:w="2391" w:type="dxa"/>
                <w:gridSpan w:val="2"/>
              </w:tcPr>
            </w:tcPrChange>
          </w:tcPr>
          <w:p w14:paraId="43B81EAE" w14:textId="77777777" w:rsidR="002F4D53" w:rsidRDefault="002F4D53" w:rsidP="00463C7A">
            <w:pPr>
              <w:spacing w:line="360" w:lineRule="auto"/>
              <w:rPr>
                <w:ins w:id="3950" w:author="ilham.nur@office.ui.ac.id" w:date="2023-03-04T10:18:00Z"/>
              </w:rPr>
            </w:pPr>
            <w:proofErr w:type="spellStart"/>
            <w:ins w:id="3951" w:author="ilham.nur@office.ui.ac.id" w:date="2023-03-04T10:18:00Z">
              <w:r>
                <w:t>picId</w:t>
              </w:r>
              <w:proofErr w:type="spellEnd"/>
            </w:ins>
          </w:p>
        </w:tc>
        <w:tc>
          <w:tcPr>
            <w:tcW w:w="559" w:type="pct"/>
            <w:tcPrChange w:id="3952" w:author="ilham.nur@office.ui.ac.id" w:date="2023-03-04T10:20:00Z">
              <w:tcPr>
                <w:tcW w:w="950" w:type="dxa"/>
              </w:tcPr>
            </w:tcPrChange>
          </w:tcPr>
          <w:p w14:paraId="097DD261" w14:textId="77777777" w:rsidR="002F4D53" w:rsidRDefault="002F4D53" w:rsidP="00463C7A">
            <w:pPr>
              <w:spacing w:line="360" w:lineRule="auto"/>
              <w:rPr>
                <w:ins w:id="3953" w:author="ilham.nur@office.ui.ac.id" w:date="2023-03-04T10:18:00Z"/>
                <w:i/>
                <w:iCs/>
              </w:rPr>
            </w:pPr>
            <w:ins w:id="3954" w:author="ilham.nur@office.ui.ac.id" w:date="2023-03-04T10:18:00Z">
              <w:r>
                <w:rPr>
                  <w:i/>
                  <w:iCs/>
                </w:rPr>
                <w:t>String</w:t>
              </w:r>
            </w:ins>
          </w:p>
        </w:tc>
        <w:tc>
          <w:tcPr>
            <w:tcW w:w="1085" w:type="pct"/>
            <w:tcPrChange w:id="3955" w:author="ilham.nur@office.ui.ac.id" w:date="2023-03-04T10:20:00Z">
              <w:tcPr>
                <w:tcW w:w="1844" w:type="dxa"/>
              </w:tcPr>
            </w:tcPrChange>
          </w:tcPr>
          <w:p w14:paraId="3AFC8C8F" w14:textId="77777777" w:rsidR="002F4D53" w:rsidRDefault="002F4D53" w:rsidP="00463C7A">
            <w:pPr>
              <w:spacing w:line="360" w:lineRule="auto"/>
              <w:rPr>
                <w:ins w:id="3956" w:author="ilham.nur@office.ui.ac.id" w:date="2023-03-04T10:18:00Z"/>
              </w:rPr>
            </w:pPr>
            <w:proofErr w:type="spellStart"/>
            <w:ins w:id="3957" w:author="ilham.nur@office.ui.ac.id" w:date="2023-03-04T10:18:00Z">
              <w:r>
                <w:t>Wajib</w:t>
              </w:r>
              <w:proofErr w:type="spellEnd"/>
            </w:ins>
          </w:p>
        </w:tc>
        <w:tc>
          <w:tcPr>
            <w:tcW w:w="1538" w:type="pct"/>
            <w:tcPrChange w:id="3958" w:author="ilham.nur@office.ui.ac.id" w:date="2023-03-04T10:20:00Z">
              <w:tcPr>
                <w:tcW w:w="2613" w:type="dxa"/>
              </w:tcPr>
            </w:tcPrChange>
          </w:tcPr>
          <w:p w14:paraId="05A92212" w14:textId="77777777" w:rsidR="002F4D53" w:rsidRDefault="002F4D53" w:rsidP="00463C7A">
            <w:pPr>
              <w:spacing w:line="360" w:lineRule="auto"/>
              <w:rPr>
                <w:ins w:id="3959" w:author="ilham.nur@office.ui.ac.id" w:date="2023-03-04T10:18:00Z"/>
              </w:rPr>
            </w:pPr>
            <w:proofErr w:type="spellStart"/>
            <w:ins w:id="3960" w:author="ilham.nur@office.ui.ac.id" w:date="2023-03-04T10:18:00Z">
              <w:r>
                <w:t>Nomor</w:t>
              </w:r>
              <w:proofErr w:type="spellEnd"/>
              <w:r>
                <w:t xml:space="preserve"> </w:t>
              </w:r>
              <w:proofErr w:type="spellStart"/>
              <w:r>
                <w:t>identitas</w:t>
              </w:r>
              <w:proofErr w:type="spellEnd"/>
              <w:r>
                <w:t xml:space="preserve"> </w:t>
              </w:r>
              <w:proofErr w:type="spellStart"/>
              <w:r>
                <w:t>dari</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pekerjaan</w:t>
              </w:r>
              <w:proofErr w:type="spellEnd"/>
              <w:r>
                <w:t>.</w:t>
              </w:r>
            </w:ins>
          </w:p>
        </w:tc>
      </w:tr>
      <w:tr w:rsidR="002F4D53" w14:paraId="037300D4" w14:textId="77777777" w:rsidTr="00684B75">
        <w:tblPrEx>
          <w:tblW w:w="5000" w:type="pct"/>
          <w:tblPrExChange w:id="3961" w:author="ilham.nur@office.ui.ac.id" w:date="2023-03-04T10:20:00Z">
            <w:tblPrEx>
              <w:tblW w:w="0" w:type="auto"/>
            </w:tblPrEx>
          </w:tblPrExChange>
        </w:tblPrEx>
        <w:trPr>
          <w:ins w:id="3962" w:author="ilham.nur@office.ui.ac.id" w:date="2023-03-04T10:18:00Z"/>
        </w:trPr>
        <w:tc>
          <w:tcPr>
            <w:tcW w:w="410" w:type="pct"/>
            <w:tcPrChange w:id="3963" w:author="ilham.nur@office.ui.ac.id" w:date="2023-03-04T10:20:00Z">
              <w:tcPr>
                <w:tcW w:w="696" w:type="dxa"/>
              </w:tcPr>
            </w:tcPrChange>
          </w:tcPr>
          <w:p w14:paraId="647044FD" w14:textId="77777777" w:rsidR="002F4D53" w:rsidRDefault="002F4D53" w:rsidP="00463C7A">
            <w:pPr>
              <w:spacing w:line="360" w:lineRule="auto"/>
              <w:rPr>
                <w:ins w:id="3964" w:author="ilham.nur@office.ui.ac.id" w:date="2023-03-04T10:18:00Z"/>
              </w:rPr>
            </w:pPr>
            <w:ins w:id="3965" w:author="ilham.nur@office.ui.ac.id" w:date="2023-03-04T10:18:00Z">
              <w:r>
                <w:lastRenderedPageBreak/>
                <w:t>4</w:t>
              </w:r>
            </w:ins>
          </w:p>
        </w:tc>
        <w:tc>
          <w:tcPr>
            <w:tcW w:w="1407" w:type="pct"/>
            <w:tcPrChange w:id="3966" w:author="ilham.nur@office.ui.ac.id" w:date="2023-03-04T10:20:00Z">
              <w:tcPr>
                <w:tcW w:w="2391" w:type="dxa"/>
                <w:gridSpan w:val="2"/>
              </w:tcPr>
            </w:tcPrChange>
          </w:tcPr>
          <w:p w14:paraId="421389E2" w14:textId="77777777" w:rsidR="002F4D53" w:rsidRDefault="002F4D53" w:rsidP="00463C7A">
            <w:pPr>
              <w:spacing w:line="360" w:lineRule="auto"/>
              <w:rPr>
                <w:ins w:id="3967" w:author="ilham.nur@office.ui.ac.id" w:date="2023-03-04T10:18:00Z"/>
              </w:rPr>
            </w:pPr>
            <w:ins w:id="3968" w:author="ilham.nur@office.ui.ac.id" w:date="2023-03-04T10:18:00Z">
              <w:r>
                <w:t>status</w:t>
              </w:r>
            </w:ins>
          </w:p>
        </w:tc>
        <w:tc>
          <w:tcPr>
            <w:tcW w:w="559" w:type="pct"/>
            <w:tcPrChange w:id="3969" w:author="ilham.nur@office.ui.ac.id" w:date="2023-03-04T10:20:00Z">
              <w:tcPr>
                <w:tcW w:w="950" w:type="dxa"/>
              </w:tcPr>
            </w:tcPrChange>
          </w:tcPr>
          <w:p w14:paraId="029D7321" w14:textId="77777777" w:rsidR="002F4D53" w:rsidRDefault="002F4D53" w:rsidP="00463C7A">
            <w:pPr>
              <w:spacing w:line="360" w:lineRule="auto"/>
              <w:rPr>
                <w:ins w:id="3970" w:author="ilham.nur@office.ui.ac.id" w:date="2023-03-04T10:18:00Z"/>
                <w:i/>
                <w:iCs/>
              </w:rPr>
            </w:pPr>
            <w:ins w:id="3971" w:author="ilham.nur@office.ui.ac.id" w:date="2023-03-04T10:18:00Z">
              <w:r>
                <w:rPr>
                  <w:i/>
                  <w:iCs/>
                </w:rPr>
                <w:t>String</w:t>
              </w:r>
            </w:ins>
          </w:p>
        </w:tc>
        <w:tc>
          <w:tcPr>
            <w:tcW w:w="1085" w:type="pct"/>
            <w:tcPrChange w:id="3972" w:author="ilham.nur@office.ui.ac.id" w:date="2023-03-04T10:20:00Z">
              <w:tcPr>
                <w:tcW w:w="1844" w:type="dxa"/>
              </w:tcPr>
            </w:tcPrChange>
          </w:tcPr>
          <w:p w14:paraId="6D566C29" w14:textId="77777777" w:rsidR="002F4D53" w:rsidRDefault="002F4D53" w:rsidP="00463C7A">
            <w:pPr>
              <w:spacing w:line="360" w:lineRule="auto"/>
              <w:rPr>
                <w:ins w:id="3973" w:author="ilham.nur@office.ui.ac.id" w:date="2023-03-04T10:18:00Z"/>
              </w:rPr>
            </w:pPr>
            <w:proofErr w:type="spellStart"/>
            <w:ins w:id="3974" w:author="ilham.nur@office.ui.ac.id" w:date="2023-03-04T10:18:00Z">
              <w:r>
                <w:t>Wajib</w:t>
              </w:r>
              <w:proofErr w:type="spellEnd"/>
            </w:ins>
          </w:p>
        </w:tc>
        <w:tc>
          <w:tcPr>
            <w:tcW w:w="1538" w:type="pct"/>
            <w:tcPrChange w:id="3975" w:author="ilham.nur@office.ui.ac.id" w:date="2023-03-04T10:20:00Z">
              <w:tcPr>
                <w:tcW w:w="2613" w:type="dxa"/>
              </w:tcPr>
            </w:tcPrChange>
          </w:tcPr>
          <w:p w14:paraId="2780636C" w14:textId="77777777" w:rsidR="002F4D53" w:rsidRDefault="002F4D53" w:rsidP="00463C7A">
            <w:pPr>
              <w:spacing w:line="360" w:lineRule="auto"/>
              <w:rPr>
                <w:ins w:id="3976" w:author="ilham.nur@office.ui.ac.id" w:date="2023-03-04T10:18:00Z"/>
              </w:rPr>
            </w:pPr>
            <w:ins w:id="3977" w:author="ilham.nur@office.ui.ac.id" w:date="2023-03-04T10:18:00Z">
              <w:r>
                <w:t xml:space="preserve">Status </w:t>
              </w:r>
              <w:proofErr w:type="spellStart"/>
              <w:r>
                <w:t>menandakan</w:t>
              </w:r>
              <w:proofErr w:type="spellEnd"/>
              <w:r>
                <w:t xml:space="preserve"> bagaimana </w:t>
              </w:r>
              <w:proofErr w:type="spellStart"/>
              <w:r>
                <w:t>keadaan</w:t>
              </w:r>
              <w:proofErr w:type="spellEnd"/>
              <w:r>
                <w:t xml:space="preserve"> </w:t>
              </w:r>
              <w:proofErr w:type="spellStart"/>
              <w:r>
                <w:t>terakhir</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proyek</w:t>
              </w:r>
              <w:proofErr w:type="spellEnd"/>
              <w:r>
                <w:t xml:space="preserve"> </w:t>
              </w:r>
              <w:proofErr w:type="spellStart"/>
              <w:r>
                <w:t>atau</w:t>
              </w:r>
              <w:proofErr w:type="spellEnd"/>
              <w:r>
                <w:t xml:space="preserve"> </w:t>
              </w:r>
              <w:proofErr w:type="spellStart"/>
              <w:r>
                <w:t>pekerjaan</w:t>
              </w:r>
              <w:proofErr w:type="spellEnd"/>
            </w:ins>
          </w:p>
        </w:tc>
      </w:tr>
      <w:tr w:rsidR="002F4D53" w14:paraId="72184BD8" w14:textId="77777777" w:rsidTr="00684B75">
        <w:tblPrEx>
          <w:tblW w:w="5000" w:type="pct"/>
          <w:tblPrExChange w:id="3978" w:author="ilham.nur@office.ui.ac.id" w:date="2023-03-04T10:20:00Z">
            <w:tblPrEx>
              <w:tblW w:w="0" w:type="auto"/>
            </w:tblPrEx>
          </w:tblPrExChange>
        </w:tblPrEx>
        <w:trPr>
          <w:ins w:id="3979" w:author="ilham.nur@office.ui.ac.id" w:date="2023-03-04T10:18:00Z"/>
        </w:trPr>
        <w:tc>
          <w:tcPr>
            <w:tcW w:w="410" w:type="pct"/>
            <w:tcPrChange w:id="3980" w:author="ilham.nur@office.ui.ac.id" w:date="2023-03-04T10:20:00Z">
              <w:tcPr>
                <w:tcW w:w="696" w:type="dxa"/>
              </w:tcPr>
            </w:tcPrChange>
          </w:tcPr>
          <w:p w14:paraId="6DF36947" w14:textId="77777777" w:rsidR="002F4D53" w:rsidRDefault="002F4D53" w:rsidP="00463C7A">
            <w:pPr>
              <w:spacing w:line="360" w:lineRule="auto"/>
              <w:rPr>
                <w:ins w:id="3981" w:author="ilham.nur@office.ui.ac.id" w:date="2023-03-04T10:18:00Z"/>
              </w:rPr>
            </w:pPr>
            <w:ins w:id="3982" w:author="ilham.nur@office.ui.ac.id" w:date="2023-03-04T10:18:00Z">
              <w:r>
                <w:t>5</w:t>
              </w:r>
            </w:ins>
          </w:p>
        </w:tc>
        <w:tc>
          <w:tcPr>
            <w:tcW w:w="1407" w:type="pct"/>
            <w:tcPrChange w:id="3983" w:author="ilham.nur@office.ui.ac.id" w:date="2023-03-04T10:20:00Z">
              <w:tcPr>
                <w:tcW w:w="2391" w:type="dxa"/>
                <w:gridSpan w:val="2"/>
              </w:tcPr>
            </w:tcPrChange>
          </w:tcPr>
          <w:p w14:paraId="2E1AC5B3" w14:textId="77777777" w:rsidR="002F4D53" w:rsidRDefault="002F4D53" w:rsidP="00463C7A">
            <w:pPr>
              <w:spacing w:line="360" w:lineRule="auto"/>
              <w:rPr>
                <w:ins w:id="3984" w:author="ilham.nur@office.ui.ac.id" w:date="2023-03-04T10:18:00Z"/>
              </w:rPr>
            </w:pPr>
            <w:proofErr w:type="spellStart"/>
            <w:ins w:id="3985" w:author="ilham.nur@office.ui.ac.id" w:date="2023-03-04T10:18:00Z">
              <w:r>
                <w:t>picName</w:t>
              </w:r>
              <w:proofErr w:type="spellEnd"/>
            </w:ins>
          </w:p>
        </w:tc>
        <w:tc>
          <w:tcPr>
            <w:tcW w:w="559" w:type="pct"/>
            <w:tcPrChange w:id="3986" w:author="ilham.nur@office.ui.ac.id" w:date="2023-03-04T10:20:00Z">
              <w:tcPr>
                <w:tcW w:w="950" w:type="dxa"/>
              </w:tcPr>
            </w:tcPrChange>
          </w:tcPr>
          <w:p w14:paraId="541F3613" w14:textId="77777777" w:rsidR="002F4D53" w:rsidRDefault="002F4D53" w:rsidP="00463C7A">
            <w:pPr>
              <w:spacing w:line="360" w:lineRule="auto"/>
              <w:rPr>
                <w:ins w:id="3987" w:author="ilham.nur@office.ui.ac.id" w:date="2023-03-04T10:18:00Z"/>
                <w:i/>
                <w:iCs/>
              </w:rPr>
            </w:pPr>
            <w:ins w:id="3988" w:author="ilham.nur@office.ui.ac.id" w:date="2023-03-04T10:18:00Z">
              <w:r>
                <w:rPr>
                  <w:i/>
                  <w:iCs/>
                </w:rPr>
                <w:t>String</w:t>
              </w:r>
            </w:ins>
          </w:p>
        </w:tc>
        <w:tc>
          <w:tcPr>
            <w:tcW w:w="1085" w:type="pct"/>
            <w:tcPrChange w:id="3989" w:author="ilham.nur@office.ui.ac.id" w:date="2023-03-04T10:20:00Z">
              <w:tcPr>
                <w:tcW w:w="1844" w:type="dxa"/>
              </w:tcPr>
            </w:tcPrChange>
          </w:tcPr>
          <w:p w14:paraId="4C6A4CC5" w14:textId="77777777" w:rsidR="002F4D53" w:rsidRDefault="002F4D53" w:rsidP="00463C7A">
            <w:pPr>
              <w:spacing w:line="360" w:lineRule="auto"/>
              <w:rPr>
                <w:ins w:id="3990" w:author="ilham.nur@office.ui.ac.id" w:date="2023-03-04T10:18:00Z"/>
              </w:rPr>
            </w:pPr>
            <w:proofErr w:type="spellStart"/>
            <w:ins w:id="3991" w:author="ilham.nur@office.ui.ac.id" w:date="2023-03-04T10:18:00Z">
              <w:r>
                <w:t>Wajib</w:t>
              </w:r>
              <w:proofErr w:type="spellEnd"/>
            </w:ins>
          </w:p>
        </w:tc>
        <w:tc>
          <w:tcPr>
            <w:tcW w:w="1538" w:type="pct"/>
            <w:tcPrChange w:id="3992" w:author="ilham.nur@office.ui.ac.id" w:date="2023-03-04T10:20:00Z">
              <w:tcPr>
                <w:tcW w:w="2613" w:type="dxa"/>
              </w:tcPr>
            </w:tcPrChange>
          </w:tcPr>
          <w:p w14:paraId="2510018D" w14:textId="77777777" w:rsidR="002F4D53" w:rsidRDefault="002F4D53" w:rsidP="00463C7A">
            <w:pPr>
              <w:spacing w:line="360" w:lineRule="auto"/>
              <w:rPr>
                <w:ins w:id="3993" w:author="ilham.nur@office.ui.ac.id" w:date="2023-03-04T10:18:00Z"/>
              </w:rPr>
            </w:pPr>
            <w:ins w:id="3994" w:author="ilham.nur@office.ui.ac.id" w:date="2023-03-04T10:18:00Z">
              <w:r>
                <w:t xml:space="preserve">Nama </w:t>
              </w:r>
              <w:proofErr w:type="spellStart"/>
              <w:r>
                <w:t>dari</w:t>
              </w:r>
              <w:proofErr w:type="spellEnd"/>
              <w:r>
                <w:t xml:space="preserve"> </w:t>
              </w:r>
              <w:proofErr w:type="spellStart"/>
              <w:r>
                <w:t>penanggung</w:t>
              </w:r>
              <w:proofErr w:type="spellEnd"/>
              <w:r>
                <w:t xml:space="preserve"> </w:t>
              </w:r>
              <w:proofErr w:type="spellStart"/>
              <w:r>
                <w:t>jawab</w:t>
              </w:r>
              <w:proofErr w:type="spellEnd"/>
              <w:r>
                <w:t xml:space="preserve"> yang </w:t>
              </w:r>
              <w:proofErr w:type="spellStart"/>
              <w:r>
                <w:t>melakukan</w:t>
              </w:r>
              <w:proofErr w:type="spellEnd"/>
              <w:r>
                <w:t xml:space="preserve"> </w:t>
              </w:r>
              <w:proofErr w:type="spellStart"/>
              <w:r>
                <w:t>proyek</w:t>
              </w:r>
              <w:proofErr w:type="spellEnd"/>
              <w:r>
                <w:t xml:space="preserve"> </w:t>
              </w:r>
              <w:proofErr w:type="spellStart"/>
              <w:r>
                <w:t>atau</w:t>
              </w:r>
              <w:proofErr w:type="spellEnd"/>
              <w:r>
                <w:t xml:space="preserve"> </w:t>
              </w:r>
              <w:proofErr w:type="spellStart"/>
              <w:r>
                <w:t>pekerjaan</w:t>
              </w:r>
              <w:proofErr w:type="spellEnd"/>
            </w:ins>
          </w:p>
        </w:tc>
      </w:tr>
      <w:tr w:rsidR="002F4D53" w14:paraId="407B2000" w14:textId="77777777" w:rsidTr="00684B75">
        <w:tblPrEx>
          <w:tblW w:w="5000" w:type="pct"/>
          <w:tblPrExChange w:id="3995" w:author="ilham.nur@office.ui.ac.id" w:date="2023-03-04T10:20:00Z">
            <w:tblPrEx>
              <w:tblW w:w="0" w:type="auto"/>
            </w:tblPrEx>
          </w:tblPrExChange>
        </w:tblPrEx>
        <w:trPr>
          <w:ins w:id="3996" w:author="ilham.nur@office.ui.ac.id" w:date="2023-03-04T10:18:00Z"/>
        </w:trPr>
        <w:tc>
          <w:tcPr>
            <w:tcW w:w="410" w:type="pct"/>
            <w:tcPrChange w:id="3997" w:author="ilham.nur@office.ui.ac.id" w:date="2023-03-04T10:20:00Z">
              <w:tcPr>
                <w:tcW w:w="696" w:type="dxa"/>
              </w:tcPr>
            </w:tcPrChange>
          </w:tcPr>
          <w:p w14:paraId="2922A491" w14:textId="77777777" w:rsidR="002F4D53" w:rsidRDefault="002F4D53" w:rsidP="00463C7A">
            <w:pPr>
              <w:spacing w:line="360" w:lineRule="auto"/>
              <w:rPr>
                <w:ins w:id="3998" w:author="ilham.nur@office.ui.ac.id" w:date="2023-03-04T10:18:00Z"/>
              </w:rPr>
            </w:pPr>
            <w:ins w:id="3999" w:author="ilham.nur@office.ui.ac.id" w:date="2023-03-04T10:18:00Z">
              <w:r>
                <w:t>6</w:t>
              </w:r>
            </w:ins>
          </w:p>
        </w:tc>
        <w:tc>
          <w:tcPr>
            <w:tcW w:w="1407" w:type="pct"/>
            <w:tcPrChange w:id="4000" w:author="ilham.nur@office.ui.ac.id" w:date="2023-03-04T10:20:00Z">
              <w:tcPr>
                <w:tcW w:w="2391" w:type="dxa"/>
                <w:gridSpan w:val="2"/>
              </w:tcPr>
            </w:tcPrChange>
          </w:tcPr>
          <w:p w14:paraId="31101556" w14:textId="77777777" w:rsidR="002F4D53" w:rsidRDefault="002F4D53" w:rsidP="00463C7A">
            <w:pPr>
              <w:spacing w:line="360" w:lineRule="auto"/>
              <w:rPr>
                <w:ins w:id="4001" w:author="ilham.nur@office.ui.ac.id" w:date="2023-03-04T10:18:00Z"/>
              </w:rPr>
            </w:pPr>
            <w:proofErr w:type="spellStart"/>
            <w:ins w:id="4002" w:author="ilham.nur@office.ui.ac.id" w:date="2023-03-04T10:18:00Z">
              <w:r>
                <w:t>planStartDate</w:t>
              </w:r>
              <w:proofErr w:type="spellEnd"/>
            </w:ins>
          </w:p>
        </w:tc>
        <w:tc>
          <w:tcPr>
            <w:tcW w:w="559" w:type="pct"/>
            <w:tcPrChange w:id="4003" w:author="ilham.nur@office.ui.ac.id" w:date="2023-03-04T10:20:00Z">
              <w:tcPr>
                <w:tcW w:w="950" w:type="dxa"/>
              </w:tcPr>
            </w:tcPrChange>
          </w:tcPr>
          <w:p w14:paraId="510F42BB" w14:textId="77777777" w:rsidR="002F4D53" w:rsidRDefault="002F4D53" w:rsidP="00463C7A">
            <w:pPr>
              <w:spacing w:line="360" w:lineRule="auto"/>
              <w:rPr>
                <w:ins w:id="4004" w:author="ilham.nur@office.ui.ac.id" w:date="2023-03-04T10:18:00Z"/>
                <w:i/>
                <w:iCs/>
              </w:rPr>
            </w:pPr>
            <w:ins w:id="4005" w:author="ilham.nur@office.ui.ac.id" w:date="2023-03-04T10:18:00Z">
              <w:r>
                <w:rPr>
                  <w:i/>
                  <w:iCs/>
                </w:rPr>
                <w:t>String</w:t>
              </w:r>
            </w:ins>
          </w:p>
        </w:tc>
        <w:tc>
          <w:tcPr>
            <w:tcW w:w="1085" w:type="pct"/>
            <w:tcPrChange w:id="4006" w:author="ilham.nur@office.ui.ac.id" w:date="2023-03-04T10:20:00Z">
              <w:tcPr>
                <w:tcW w:w="1844" w:type="dxa"/>
              </w:tcPr>
            </w:tcPrChange>
          </w:tcPr>
          <w:p w14:paraId="517FEC81" w14:textId="77777777" w:rsidR="002F4D53" w:rsidRDefault="002F4D53" w:rsidP="00463C7A">
            <w:pPr>
              <w:spacing w:line="360" w:lineRule="auto"/>
              <w:rPr>
                <w:ins w:id="4007" w:author="ilham.nur@office.ui.ac.id" w:date="2023-03-04T10:18:00Z"/>
              </w:rPr>
            </w:pPr>
            <w:proofErr w:type="spellStart"/>
            <w:ins w:id="4008" w:author="ilham.nur@office.ui.ac.id" w:date="2023-03-04T10:18:00Z">
              <w:r>
                <w:t>Wajib</w:t>
              </w:r>
              <w:proofErr w:type="spellEnd"/>
            </w:ins>
          </w:p>
        </w:tc>
        <w:tc>
          <w:tcPr>
            <w:tcW w:w="1538" w:type="pct"/>
            <w:tcPrChange w:id="4009" w:author="ilham.nur@office.ui.ac.id" w:date="2023-03-04T10:20:00Z">
              <w:tcPr>
                <w:tcW w:w="2613" w:type="dxa"/>
              </w:tcPr>
            </w:tcPrChange>
          </w:tcPr>
          <w:p w14:paraId="33A0F245" w14:textId="77777777" w:rsidR="002F4D53" w:rsidRDefault="002F4D53" w:rsidP="00463C7A">
            <w:pPr>
              <w:spacing w:line="360" w:lineRule="auto"/>
              <w:rPr>
                <w:ins w:id="4010" w:author="ilham.nur@office.ui.ac.id" w:date="2023-03-04T10:18:00Z"/>
              </w:rPr>
            </w:pPr>
            <w:proofErr w:type="spellStart"/>
            <w:ins w:id="4011" w:author="ilham.nur@office.ui.ac.id" w:date="2023-03-04T10:18:00Z">
              <w:r>
                <w:t>Rencana</w:t>
              </w:r>
              <w:proofErr w:type="spellEnd"/>
              <w:r>
                <w:t xml:space="preserve"> </w:t>
              </w:r>
              <w:proofErr w:type="spellStart"/>
              <w:r>
                <w:t>tanggal</w:t>
              </w:r>
              <w:proofErr w:type="spellEnd"/>
              <w:r>
                <w:t xml:space="preserve"> </w:t>
              </w:r>
              <w:proofErr w:type="spellStart"/>
              <w:r>
                <w:t>proyek</w:t>
              </w:r>
              <w:proofErr w:type="spellEnd"/>
              <w:r>
                <w:t xml:space="preserve"> </w:t>
              </w:r>
              <w:proofErr w:type="spellStart"/>
              <w:r>
                <w:t>akan</w:t>
              </w:r>
              <w:proofErr w:type="spellEnd"/>
              <w:r>
                <w:t xml:space="preserve"> </w:t>
              </w:r>
              <w:proofErr w:type="spellStart"/>
              <w:r>
                <w:t>dimulai</w:t>
              </w:r>
              <w:proofErr w:type="spellEnd"/>
            </w:ins>
          </w:p>
        </w:tc>
      </w:tr>
      <w:tr w:rsidR="002F4D53" w14:paraId="09C03369" w14:textId="77777777" w:rsidTr="00684B75">
        <w:tblPrEx>
          <w:tblW w:w="5000" w:type="pct"/>
          <w:tblPrExChange w:id="4012" w:author="ilham.nur@office.ui.ac.id" w:date="2023-03-04T10:20:00Z">
            <w:tblPrEx>
              <w:tblW w:w="0" w:type="auto"/>
            </w:tblPrEx>
          </w:tblPrExChange>
        </w:tblPrEx>
        <w:trPr>
          <w:ins w:id="4013" w:author="ilham.nur@office.ui.ac.id" w:date="2023-03-04T10:18:00Z"/>
        </w:trPr>
        <w:tc>
          <w:tcPr>
            <w:tcW w:w="410" w:type="pct"/>
            <w:tcPrChange w:id="4014" w:author="ilham.nur@office.ui.ac.id" w:date="2023-03-04T10:20:00Z">
              <w:tcPr>
                <w:tcW w:w="696" w:type="dxa"/>
              </w:tcPr>
            </w:tcPrChange>
          </w:tcPr>
          <w:p w14:paraId="4E877F29" w14:textId="77777777" w:rsidR="002F4D53" w:rsidRDefault="002F4D53" w:rsidP="00463C7A">
            <w:pPr>
              <w:spacing w:line="360" w:lineRule="auto"/>
              <w:rPr>
                <w:ins w:id="4015" w:author="ilham.nur@office.ui.ac.id" w:date="2023-03-04T10:18:00Z"/>
              </w:rPr>
            </w:pPr>
            <w:ins w:id="4016" w:author="ilham.nur@office.ui.ac.id" w:date="2023-03-04T10:18:00Z">
              <w:r>
                <w:t>7</w:t>
              </w:r>
            </w:ins>
          </w:p>
        </w:tc>
        <w:tc>
          <w:tcPr>
            <w:tcW w:w="1407" w:type="pct"/>
            <w:tcPrChange w:id="4017" w:author="ilham.nur@office.ui.ac.id" w:date="2023-03-04T10:20:00Z">
              <w:tcPr>
                <w:tcW w:w="2391" w:type="dxa"/>
                <w:gridSpan w:val="2"/>
              </w:tcPr>
            </w:tcPrChange>
          </w:tcPr>
          <w:p w14:paraId="3F261598" w14:textId="77777777" w:rsidR="002F4D53" w:rsidRDefault="002F4D53" w:rsidP="00463C7A">
            <w:pPr>
              <w:spacing w:line="360" w:lineRule="auto"/>
              <w:rPr>
                <w:ins w:id="4018" w:author="ilham.nur@office.ui.ac.id" w:date="2023-03-04T10:18:00Z"/>
              </w:rPr>
            </w:pPr>
            <w:proofErr w:type="spellStart"/>
            <w:ins w:id="4019" w:author="ilham.nur@office.ui.ac.id" w:date="2023-03-04T10:18:00Z">
              <w:r>
                <w:t>planEndDate</w:t>
              </w:r>
              <w:proofErr w:type="spellEnd"/>
            </w:ins>
          </w:p>
        </w:tc>
        <w:tc>
          <w:tcPr>
            <w:tcW w:w="559" w:type="pct"/>
            <w:tcPrChange w:id="4020" w:author="ilham.nur@office.ui.ac.id" w:date="2023-03-04T10:20:00Z">
              <w:tcPr>
                <w:tcW w:w="950" w:type="dxa"/>
              </w:tcPr>
            </w:tcPrChange>
          </w:tcPr>
          <w:p w14:paraId="33174FEC" w14:textId="77777777" w:rsidR="002F4D53" w:rsidRDefault="002F4D53" w:rsidP="00463C7A">
            <w:pPr>
              <w:spacing w:line="360" w:lineRule="auto"/>
              <w:rPr>
                <w:ins w:id="4021" w:author="ilham.nur@office.ui.ac.id" w:date="2023-03-04T10:18:00Z"/>
                <w:i/>
                <w:iCs/>
              </w:rPr>
            </w:pPr>
            <w:ins w:id="4022" w:author="ilham.nur@office.ui.ac.id" w:date="2023-03-04T10:18:00Z">
              <w:r>
                <w:rPr>
                  <w:i/>
                  <w:iCs/>
                </w:rPr>
                <w:t>String</w:t>
              </w:r>
            </w:ins>
          </w:p>
        </w:tc>
        <w:tc>
          <w:tcPr>
            <w:tcW w:w="1085" w:type="pct"/>
            <w:tcPrChange w:id="4023" w:author="ilham.nur@office.ui.ac.id" w:date="2023-03-04T10:20:00Z">
              <w:tcPr>
                <w:tcW w:w="1844" w:type="dxa"/>
              </w:tcPr>
            </w:tcPrChange>
          </w:tcPr>
          <w:p w14:paraId="2061D333" w14:textId="77777777" w:rsidR="002F4D53" w:rsidRDefault="002F4D53" w:rsidP="00463C7A">
            <w:pPr>
              <w:spacing w:line="360" w:lineRule="auto"/>
              <w:rPr>
                <w:ins w:id="4024" w:author="ilham.nur@office.ui.ac.id" w:date="2023-03-04T10:18:00Z"/>
              </w:rPr>
            </w:pPr>
            <w:proofErr w:type="spellStart"/>
            <w:ins w:id="4025" w:author="ilham.nur@office.ui.ac.id" w:date="2023-03-04T10:18:00Z">
              <w:r>
                <w:t>Wajib</w:t>
              </w:r>
              <w:proofErr w:type="spellEnd"/>
            </w:ins>
          </w:p>
        </w:tc>
        <w:tc>
          <w:tcPr>
            <w:tcW w:w="1538" w:type="pct"/>
            <w:tcPrChange w:id="4026" w:author="ilham.nur@office.ui.ac.id" w:date="2023-03-04T10:20:00Z">
              <w:tcPr>
                <w:tcW w:w="2613" w:type="dxa"/>
              </w:tcPr>
            </w:tcPrChange>
          </w:tcPr>
          <w:p w14:paraId="63F0036C" w14:textId="77777777" w:rsidR="002F4D53" w:rsidRDefault="002F4D53" w:rsidP="00463C7A">
            <w:pPr>
              <w:spacing w:line="360" w:lineRule="auto"/>
              <w:rPr>
                <w:ins w:id="4027" w:author="ilham.nur@office.ui.ac.id" w:date="2023-03-04T10:18:00Z"/>
              </w:rPr>
            </w:pPr>
            <w:proofErr w:type="spellStart"/>
            <w:ins w:id="4028" w:author="ilham.nur@office.ui.ac.id" w:date="2023-03-04T10:18:00Z">
              <w:r>
                <w:t>Rencana</w:t>
              </w:r>
              <w:proofErr w:type="spellEnd"/>
              <w:r>
                <w:t xml:space="preserve"> </w:t>
              </w:r>
              <w:proofErr w:type="spellStart"/>
              <w:r>
                <w:t>proyek</w:t>
              </w:r>
              <w:proofErr w:type="spellEnd"/>
              <w:r>
                <w:t xml:space="preserve"> </w:t>
              </w:r>
              <w:proofErr w:type="spellStart"/>
              <w:r>
                <w:t>dapat</w:t>
              </w:r>
              <w:proofErr w:type="spellEnd"/>
              <w:r>
                <w:t xml:space="preserve"> </w:t>
              </w:r>
              <w:proofErr w:type="spellStart"/>
              <w:r>
                <w:t>diselesaikan</w:t>
              </w:r>
              <w:proofErr w:type="spellEnd"/>
            </w:ins>
          </w:p>
        </w:tc>
      </w:tr>
      <w:tr w:rsidR="002F4D53" w14:paraId="126E41F4" w14:textId="77777777" w:rsidTr="00684B75">
        <w:tblPrEx>
          <w:tblW w:w="5000" w:type="pct"/>
          <w:tblPrExChange w:id="4029" w:author="ilham.nur@office.ui.ac.id" w:date="2023-03-04T10:20:00Z">
            <w:tblPrEx>
              <w:tblW w:w="0" w:type="auto"/>
            </w:tblPrEx>
          </w:tblPrExChange>
        </w:tblPrEx>
        <w:trPr>
          <w:ins w:id="4030" w:author="ilham.nur@office.ui.ac.id" w:date="2023-03-04T10:18:00Z"/>
        </w:trPr>
        <w:tc>
          <w:tcPr>
            <w:tcW w:w="410" w:type="pct"/>
            <w:tcPrChange w:id="4031" w:author="ilham.nur@office.ui.ac.id" w:date="2023-03-04T10:20:00Z">
              <w:tcPr>
                <w:tcW w:w="696" w:type="dxa"/>
              </w:tcPr>
            </w:tcPrChange>
          </w:tcPr>
          <w:p w14:paraId="2D80E936" w14:textId="77777777" w:rsidR="002F4D53" w:rsidRDefault="002F4D53" w:rsidP="00463C7A">
            <w:pPr>
              <w:spacing w:line="360" w:lineRule="auto"/>
              <w:rPr>
                <w:ins w:id="4032" w:author="ilham.nur@office.ui.ac.id" w:date="2023-03-04T10:18:00Z"/>
              </w:rPr>
            </w:pPr>
            <w:ins w:id="4033" w:author="ilham.nur@office.ui.ac.id" w:date="2023-03-04T10:18:00Z">
              <w:r>
                <w:t>8</w:t>
              </w:r>
            </w:ins>
          </w:p>
        </w:tc>
        <w:tc>
          <w:tcPr>
            <w:tcW w:w="1407" w:type="pct"/>
            <w:tcPrChange w:id="4034" w:author="ilham.nur@office.ui.ac.id" w:date="2023-03-04T10:20:00Z">
              <w:tcPr>
                <w:tcW w:w="2391" w:type="dxa"/>
                <w:gridSpan w:val="2"/>
              </w:tcPr>
            </w:tcPrChange>
          </w:tcPr>
          <w:p w14:paraId="457F7A95" w14:textId="77777777" w:rsidR="002F4D53" w:rsidRDefault="002F4D53" w:rsidP="00463C7A">
            <w:pPr>
              <w:spacing w:line="360" w:lineRule="auto"/>
              <w:rPr>
                <w:ins w:id="4035" w:author="ilham.nur@office.ui.ac.id" w:date="2023-03-04T10:18:00Z"/>
              </w:rPr>
            </w:pPr>
            <w:proofErr w:type="spellStart"/>
            <w:ins w:id="4036" w:author="ilham.nur@office.ui.ac.id" w:date="2023-03-04T10:18:00Z">
              <w:r>
                <w:t>exactStartDate</w:t>
              </w:r>
              <w:proofErr w:type="spellEnd"/>
            </w:ins>
          </w:p>
        </w:tc>
        <w:tc>
          <w:tcPr>
            <w:tcW w:w="559" w:type="pct"/>
            <w:tcPrChange w:id="4037" w:author="ilham.nur@office.ui.ac.id" w:date="2023-03-04T10:20:00Z">
              <w:tcPr>
                <w:tcW w:w="950" w:type="dxa"/>
              </w:tcPr>
            </w:tcPrChange>
          </w:tcPr>
          <w:p w14:paraId="468E8849" w14:textId="77777777" w:rsidR="002F4D53" w:rsidRDefault="002F4D53" w:rsidP="00463C7A">
            <w:pPr>
              <w:spacing w:line="360" w:lineRule="auto"/>
              <w:rPr>
                <w:ins w:id="4038" w:author="ilham.nur@office.ui.ac.id" w:date="2023-03-04T10:18:00Z"/>
                <w:i/>
                <w:iCs/>
              </w:rPr>
            </w:pPr>
            <w:ins w:id="4039" w:author="ilham.nur@office.ui.ac.id" w:date="2023-03-04T10:18:00Z">
              <w:r>
                <w:rPr>
                  <w:i/>
                  <w:iCs/>
                </w:rPr>
                <w:t>String</w:t>
              </w:r>
            </w:ins>
          </w:p>
        </w:tc>
        <w:tc>
          <w:tcPr>
            <w:tcW w:w="1085" w:type="pct"/>
            <w:tcPrChange w:id="4040" w:author="ilham.nur@office.ui.ac.id" w:date="2023-03-04T10:20:00Z">
              <w:tcPr>
                <w:tcW w:w="1844" w:type="dxa"/>
              </w:tcPr>
            </w:tcPrChange>
          </w:tcPr>
          <w:p w14:paraId="650F3069" w14:textId="77777777" w:rsidR="002F4D53" w:rsidRDefault="002F4D53" w:rsidP="00463C7A">
            <w:pPr>
              <w:spacing w:line="360" w:lineRule="auto"/>
              <w:rPr>
                <w:ins w:id="4041" w:author="ilham.nur@office.ui.ac.id" w:date="2023-03-04T10:18:00Z"/>
              </w:rPr>
            </w:pPr>
            <w:proofErr w:type="spellStart"/>
            <w:ins w:id="4042" w:author="ilham.nur@office.ui.ac.id" w:date="2023-03-04T10:18:00Z">
              <w:r>
                <w:t>Wajib</w:t>
              </w:r>
              <w:proofErr w:type="spellEnd"/>
            </w:ins>
          </w:p>
        </w:tc>
        <w:tc>
          <w:tcPr>
            <w:tcW w:w="1538" w:type="pct"/>
            <w:tcPrChange w:id="4043" w:author="ilham.nur@office.ui.ac.id" w:date="2023-03-04T10:20:00Z">
              <w:tcPr>
                <w:tcW w:w="2613" w:type="dxa"/>
              </w:tcPr>
            </w:tcPrChange>
          </w:tcPr>
          <w:p w14:paraId="12C10876" w14:textId="77777777" w:rsidR="002F4D53" w:rsidRDefault="002F4D53" w:rsidP="00463C7A">
            <w:pPr>
              <w:spacing w:line="360" w:lineRule="auto"/>
              <w:rPr>
                <w:ins w:id="4044" w:author="ilham.nur@office.ui.ac.id" w:date="2023-03-04T10:18:00Z"/>
              </w:rPr>
            </w:pPr>
            <w:proofErr w:type="spellStart"/>
            <w:ins w:id="4045" w:author="ilham.nur@office.ui.ac.id" w:date="2023-03-04T10:18:00Z">
              <w:r>
                <w:t>Tanggal</w:t>
              </w:r>
              <w:proofErr w:type="spellEnd"/>
              <w:r>
                <w:t xml:space="preserve"> di mana </w:t>
              </w:r>
              <w:proofErr w:type="spellStart"/>
              <w:r>
                <w:t>proyek</w:t>
              </w:r>
              <w:proofErr w:type="spellEnd"/>
              <w:r>
                <w:t xml:space="preserve"> </w:t>
              </w:r>
              <w:proofErr w:type="spellStart"/>
              <w:r>
                <w:t>sesungguhnya</w:t>
              </w:r>
              <w:proofErr w:type="spellEnd"/>
              <w:r>
                <w:t xml:space="preserve"> </w:t>
              </w:r>
              <w:proofErr w:type="spellStart"/>
              <w:r>
                <w:t>dimulai</w:t>
              </w:r>
              <w:proofErr w:type="spellEnd"/>
            </w:ins>
          </w:p>
        </w:tc>
      </w:tr>
      <w:tr w:rsidR="002F4D53" w14:paraId="7BA3B989" w14:textId="77777777" w:rsidTr="00684B75">
        <w:tblPrEx>
          <w:tblW w:w="5000" w:type="pct"/>
          <w:tblPrExChange w:id="4046" w:author="ilham.nur@office.ui.ac.id" w:date="2023-03-04T10:20:00Z">
            <w:tblPrEx>
              <w:tblW w:w="0" w:type="auto"/>
            </w:tblPrEx>
          </w:tblPrExChange>
        </w:tblPrEx>
        <w:trPr>
          <w:ins w:id="4047" w:author="ilham.nur@office.ui.ac.id" w:date="2023-03-04T10:18:00Z"/>
        </w:trPr>
        <w:tc>
          <w:tcPr>
            <w:tcW w:w="410" w:type="pct"/>
            <w:tcPrChange w:id="4048" w:author="ilham.nur@office.ui.ac.id" w:date="2023-03-04T10:20:00Z">
              <w:tcPr>
                <w:tcW w:w="696" w:type="dxa"/>
              </w:tcPr>
            </w:tcPrChange>
          </w:tcPr>
          <w:p w14:paraId="2AE4F220" w14:textId="77777777" w:rsidR="002F4D53" w:rsidRDefault="002F4D53" w:rsidP="00463C7A">
            <w:pPr>
              <w:spacing w:line="360" w:lineRule="auto"/>
              <w:rPr>
                <w:ins w:id="4049" w:author="ilham.nur@office.ui.ac.id" w:date="2023-03-04T10:18:00Z"/>
              </w:rPr>
            </w:pPr>
            <w:ins w:id="4050" w:author="ilham.nur@office.ui.ac.id" w:date="2023-03-04T10:18:00Z">
              <w:r>
                <w:t>9</w:t>
              </w:r>
            </w:ins>
          </w:p>
        </w:tc>
        <w:tc>
          <w:tcPr>
            <w:tcW w:w="1407" w:type="pct"/>
            <w:tcPrChange w:id="4051" w:author="ilham.nur@office.ui.ac.id" w:date="2023-03-04T10:20:00Z">
              <w:tcPr>
                <w:tcW w:w="2391" w:type="dxa"/>
                <w:gridSpan w:val="2"/>
              </w:tcPr>
            </w:tcPrChange>
          </w:tcPr>
          <w:p w14:paraId="2C299037" w14:textId="77777777" w:rsidR="002F4D53" w:rsidRDefault="002F4D53" w:rsidP="00463C7A">
            <w:pPr>
              <w:spacing w:line="360" w:lineRule="auto"/>
              <w:rPr>
                <w:ins w:id="4052" w:author="ilham.nur@office.ui.ac.id" w:date="2023-03-04T10:18:00Z"/>
              </w:rPr>
            </w:pPr>
            <w:proofErr w:type="spellStart"/>
            <w:ins w:id="4053" w:author="ilham.nur@office.ui.ac.id" w:date="2023-03-04T10:18:00Z">
              <w:r>
                <w:t>exactEndDate</w:t>
              </w:r>
              <w:proofErr w:type="spellEnd"/>
            </w:ins>
          </w:p>
        </w:tc>
        <w:tc>
          <w:tcPr>
            <w:tcW w:w="559" w:type="pct"/>
            <w:tcPrChange w:id="4054" w:author="ilham.nur@office.ui.ac.id" w:date="2023-03-04T10:20:00Z">
              <w:tcPr>
                <w:tcW w:w="950" w:type="dxa"/>
              </w:tcPr>
            </w:tcPrChange>
          </w:tcPr>
          <w:p w14:paraId="518E589C" w14:textId="77777777" w:rsidR="002F4D53" w:rsidRDefault="002F4D53" w:rsidP="00463C7A">
            <w:pPr>
              <w:spacing w:line="360" w:lineRule="auto"/>
              <w:rPr>
                <w:ins w:id="4055" w:author="ilham.nur@office.ui.ac.id" w:date="2023-03-04T10:18:00Z"/>
                <w:i/>
                <w:iCs/>
              </w:rPr>
            </w:pPr>
            <w:ins w:id="4056" w:author="ilham.nur@office.ui.ac.id" w:date="2023-03-04T10:18:00Z">
              <w:r>
                <w:rPr>
                  <w:i/>
                  <w:iCs/>
                </w:rPr>
                <w:t>String</w:t>
              </w:r>
            </w:ins>
          </w:p>
        </w:tc>
        <w:tc>
          <w:tcPr>
            <w:tcW w:w="1085" w:type="pct"/>
            <w:tcPrChange w:id="4057" w:author="ilham.nur@office.ui.ac.id" w:date="2023-03-04T10:20:00Z">
              <w:tcPr>
                <w:tcW w:w="1844" w:type="dxa"/>
              </w:tcPr>
            </w:tcPrChange>
          </w:tcPr>
          <w:p w14:paraId="5CEA2F36" w14:textId="77777777" w:rsidR="002F4D53" w:rsidRDefault="002F4D53" w:rsidP="00463C7A">
            <w:pPr>
              <w:spacing w:line="360" w:lineRule="auto"/>
              <w:rPr>
                <w:ins w:id="4058" w:author="ilham.nur@office.ui.ac.id" w:date="2023-03-04T10:18:00Z"/>
              </w:rPr>
            </w:pPr>
            <w:proofErr w:type="spellStart"/>
            <w:ins w:id="4059" w:author="ilham.nur@office.ui.ac.id" w:date="2023-03-04T10:18:00Z">
              <w:r>
                <w:t>Wajib</w:t>
              </w:r>
              <w:proofErr w:type="spellEnd"/>
            </w:ins>
          </w:p>
        </w:tc>
        <w:tc>
          <w:tcPr>
            <w:tcW w:w="1538" w:type="pct"/>
            <w:tcPrChange w:id="4060" w:author="ilham.nur@office.ui.ac.id" w:date="2023-03-04T10:20:00Z">
              <w:tcPr>
                <w:tcW w:w="2613" w:type="dxa"/>
              </w:tcPr>
            </w:tcPrChange>
          </w:tcPr>
          <w:p w14:paraId="1F2222F4" w14:textId="77777777" w:rsidR="002F4D53" w:rsidRDefault="002F4D53" w:rsidP="00463C7A">
            <w:pPr>
              <w:spacing w:line="360" w:lineRule="auto"/>
              <w:rPr>
                <w:ins w:id="4061" w:author="ilham.nur@office.ui.ac.id" w:date="2023-03-04T10:18:00Z"/>
              </w:rPr>
            </w:pPr>
            <w:proofErr w:type="spellStart"/>
            <w:ins w:id="4062" w:author="ilham.nur@office.ui.ac.id" w:date="2023-03-04T10:18:00Z">
              <w:r>
                <w:t>Tanggal</w:t>
              </w:r>
              <w:proofErr w:type="spellEnd"/>
              <w:r>
                <w:t xml:space="preserve"> </w:t>
              </w:r>
              <w:proofErr w:type="spellStart"/>
              <w:r>
                <w:t>proyek</w:t>
              </w:r>
              <w:proofErr w:type="spellEnd"/>
              <w:r>
                <w:t xml:space="preserve"> selesai </w:t>
              </w:r>
              <w:proofErr w:type="spellStart"/>
              <w:r>
                <w:t>dikerjakan</w:t>
              </w:r>
              <w:proofErr w:type="spellEnd"/>
              <w:r>
                <w:t xml:space="preserve"> </w:t>
              </w:r>
              <w:proofErr w:type="spellStart"/>
              <w:r>
                <w:t>secara</w:t>
              </w:r>
              <w:proofErr w:type="spellEnd"/>
              <w:r>
                <w:t xml:space="preserve"> </w:t>
              </w:r>
              <w:r w:rsidRPr="00463C7A">
                <w:rPr>
                  <w:i/>
                  <w:iCs/>
                </w:rPr>
                <w:t>real</w:t>
              </w:r>
            </w:ins>
          </w:p>
        </w:tc>
      </w:tr>
      <w:tr w:rsidR="002F4D53" w14:paraId="1113657E" w14:textId="77777777" w:rsidTr="00684B75">
        <w:tblPrEx>
          <w:tblW w:w="5000" w:type="pct"/>
          <w:tblPrExChange w:id="4063" w:author="ilham.nur@office.ui.ac.id" w:date="2023-03-04T10:20:00Z">
            <w:tblPrEx>
              <w:tblW w:w="0" w:type="auto"/>
            </w:tblPrEx>
          </w:tblPrExChange>
        </w:tblPrEx>
        <w:trPr>
          <w:ins w:id="4064" w:author="ilham.nur@office.ui.ac.id" w:date="2023-03-04T10:18:00Z"/>
        </w:trPr>
        <w:tc>
          <w:tcPr>
            <w:tcW w:w="410" w:type="pct"/>
            <w:tcPrChange w:id="4065" w:author="ilham.nur@office.ui.ac.id" w:date="2023-03-04T10:20:00Z">
              <w:tcPr>
                <w:tcW w:w="696" w:type="dxa"/>
              </w:tcPr>
            </w:tcPrChange>
          </w:tcPr>
          <w:p w14:paraId="5311C73C" w14:textId="77777777" w:rsidR="002F4D53" w:rsidRDefault="002F4D53" w:rsidP="00463C7A">
            <w:pPr>
              <w:spacing w:line="360" w:lineRule="auto"/>
              <w:rPr>
                <w:ins w:id="4066" w:author="ilham.nur@office.ui.ac.id" w:date="2023-03-04T10:18:00Z"/>
              </w:rPr>
            </w:pPr>
            <w:ins w:id="4067" w:author="ilham.nur@office.ui.ac.id" w:date="2023-03-04T10:18:00Z">
              <w:r>
                <w:t>10</w:t>
              </w:r>
            </w:ins>
          </w:p>
        </w:tc>
        <w:tc>
          <w:tcPr>
            <w:tcW w:w="1407" w:type="pct"/>
            <w:tcPrChange w:id="4068" w:author="ilham.nur@office.ui.ac.id" w:date="2023-03-04T10:20:00Z">
              <w:tcPr>
                <w:tcW w:w="2391" w:type="dxa"/>
                <w:gridSpan w:val="2"/>
              </w:tcPr>
            </w:tcPrChange>
          </w:tcPr>
          <w:p w14:paraId="6C153C69" w14:textId="77777777" w:rsidR="002F4D53" w:rsidRDefault="002F4D53" w:rsidP="00463C7A">
            <w:pPr>
              <w:spacing w:line="360" w:lineRule="auto"/>
              <w:rPr>
                <w:ins w:id="4069" w:author="ilham.nur@office.ui.ac.id" w:date="2023-03-04T10:18:00Z"/>
              </w:rPr>
            </w:pPr>
            <w:ins w:id="4070" w:author="ilham.nur@office.ui.ac.id" w:date="2023-03-04T10:18:00Z">
              <w:r>
                <w:t>TID</w:t>
              </w:r>
            </w:ins>
          </w:p>
        </w:tc>
        <w:tc>
          <w:tcPr>
            <w:tcW w:w="559" w:type="pct"/>
            <w:tcPrChange w:id="4071" w:author="ilham.nur@office.ui.ac.id" w:date="2023-03-04T10:20:00Z">
              <w:tcPr>
                <w:tcW w:w="950" w:type="dxa"/>
              </w:tcPr>
            </w:tcPrChange>
          </w:tcPr>
          <w:p w14:paraId="05BB6C67" w14:textId="77777777" w:rsidR="002F4D53" w:rsidRDefault="002F4D53" w:rsidP="00463C7A">
            <w:pPr>
              <w:spacing w:line="360" w:lineRule="auto"/>
              <w:rPr>
                <w:ins w:id="4072" w:author="ilham.nur@office.ui.ac.id" w:date="2023-03-04T10:18:00Z"/>
                <w:i/>
                <w:iCs/>
              </w:rPr>
            </w:pPr>
            <w:ins w:id="4073" w:author="ilham.nur@office.ui.ac.id" w:date="2023-03-04T10:18:00Z">
              <w:r>
                <w:rPr>
                  <w:i/>
                  <w:iCs/>
                </w:rPr>
                <w:t>String</w:t>
              </w:r>
            </w:ins>
          </w:p>
        </w:tc>
        <w:tc>
          <w:tcPr>
            <w:tcW w:w="1085" w:type="pct"/>
            <w:tcPrChange w:id="4074" w:author="ilham.nur@office.ui.ac.id" w:date="2023-03-04T10:20:00Z">
              <w:tcPr>
                <w:tcW w:w="1844" w:type="dxa"/>
              </w:tcPr>
            </w:tcPrChange>
          </w:tcPr>
          <w:p w14:paraId="023A6065" w14:textId="77777777" w:rsidR="002F4D53" w:rsidRDefault="002F4D53" w:rsidP="00463C7A">
            <w:pPr>
              <w:spacing w:line="360" w:lineRule="auto"/>
              <w:rPr>
                <w:ins w:id="4075" w:author="ilham.nur@office.ui.ac.id" w:date="2023-03-04T10:18:00Z"/>
              </w:rPr>
            </w:pPr>
            <w:proofErr w:type="spellStart"/>
            <w:ins w:id="4076" w:author="ilham.nur@office.ui.ac.id" w:date="2023-03-04T10:18:00Z">
              <w:r>
                <w:t>Wajib</w:t>
              </w:r>
              <w:proofErr w:type="spellEnd"/>
            </w:ins>
          </w:p>
        </w:tc>
        <w:tc>
          <w:tcPr>
            <w:tcW w:w="1538" w:type="pct"/>
            <w:tcPrChange w:id="4077" w:author="ilham.nur@office.ui.ac.id" w:date="2023-03-04T10:20:00Z">
              <w:tcPr>
                <w:tcW w:w="2613" w:type="dxa"/>
              </w:tcPr>
            </w:tcPrChange>
          </w:tcPr>
          <w:p w14:paraId="1490C648" w14:textId="77777777" w:rsidR="002F4D53" w:rsidRDefault="002F4D53" w:rsidP="00463C7A">
            <w:pPr>
              <w:spacing w:line="360" w:lineRule="auto"/>
              <w:rPr>
                <w:ins w:id="4078" w:author="ilham.nur@office.ui.ac.id" w:date="2023-03-04T10:18:00Z"/>
              </w:rPr>
            </w:pPr>
            <w:proofErr w:type="spellStart"/>
            <w:ins w:id="4079" w:author="ilham.nur@office.ui.ac.id" w:date="2023-03-04T10:18:00Z">
              <w:r>
                <w:t>Identitas</w:t>
              </w:r>
              <w:proofErr w:type="spellEnd"/>
              <w:r>
                <w:t xml:space="preserve"> </w:t>
              </w:r>
              <w:proofErr w:type="spellStart"/>
              <w:r>
                <w:t>dari</w:t>
              </w:r>
              <w:proofErr w:type="spellEnd"/>
              <w:r>
                <w:t xml:space="preserve"> </w:t>
              </w:r>
              <w:proofErr w:type="spellStart"/>
              <w:r>
                <w:t>pekerjaan</w:t>
              </w:r>
              <w:proofErr w:type="spellEnd"/>
              <w:r>
                <w:t xml:space="preserve"> yang </w:t>
              </w:r>
              <w:proofErr w:type="spellStart"/>
              <w:r>
                <w:t>akan</w:t>
              </w:r>
              <w:proofErr w:type="spellEnd"/>
              <w:r>
                <w:t xml:space="preserve"> dilakukan</w:t>
              </w:r>
            </w:ins>
          </w:p>
        </w:tc>
      </w:tr>
      <w:tr w:rsidR="002F4D53" w14:paraId="0752DAAE" w14:textId="77777777" w:rsidTr="00684B75">
        <w:tblPrEx>
          <w:tblW w:w="5000" w:type="pct"/>
          <w:tblPrExChange w:id="4080" w:author="ilham.nur@office.ui.ac.id" w:date="2023-03-04T10:20:00Z">
            <w:tblPrEx>
              <w:tblW w:w="0" w:type="auto"/>
            </w:tblPrEx>
          </w:tblPrExChange>
        </w:tblPrEx>
        <w:trPr>
          <w:ins w:id="4081" w:author="ilham.nur@office.ui.ac.id" w:date="2023-03-04T10:18:00Z"/>
        </w:trPr>
        <w:tc>
          <w:tcPr>
            <w:tcW w:w="410" w:type="pct"/>
            <w:tcPrChange w:id="4082" w:author="ilham.nur@office.ui.ac.id" w:date="2023-03-04T10:20:00Z">
              <w:tcPr>
                <w:tcW w:w="696" w:type="dxa"/>
              </w:tcPr>
            </w:tcPrChange>
          </w:tcPr>
          <w:p w14:paraId="30295922" w14:textId="77777777" w:rsidR="002F4D53" w:rsidRDefault="002F4D53" w:rsidP="00463C7A">
            <w:pPr>
              <w:spacing w:line="360" w:lineRule="auto"/>
              <w:rPr>
                <w:ins w:id="4083" w:author="ilham.nur@office.ui.ac.id" w:date="2023-03-04T10:18:00Z"/>
              </w:rPr>
            </w:pPr>
            <w:ins w:id="4084" w:author="ilham.nur@office.ui.ac.id" w:date="2023-03-04T10:18:00Z">
              <w:r>
                <w:t>11</w:t>
              </w:r>
            </w:ins>
          </w:p>
        </w:tc>
        <w:tc>
          <w:tcPr>
            <w:tcW w:w="1407" w:type="pct"/>
            <w:tcPrChange w:id="4085" w:author="ilham.nur@office.ui.ac.id" w:date="2023-03-04T10:20:00Z">
              <w:tcPr>
                <w:tcW w:w="2391" w:type="dxa"/>
                <w:gridSpan w:val="2"/>
              </w:tcPr>
            </w:tcPrChange>
          </w:tcPr>
          <w:p w14:paraId="3D4D3655" w14:textId="77777777" w:rsidR="002F4D53" w:rsidRDefault="002F4D53" w:rsidP="00463C7A">
            <w:pPr>
              <w:spacing w:line="360" w:lineRule="auto"/>
              <w:rPr>
                <w:ins w:id="4086" w:author="ilham.nur@office.ui.ac.id" w:date="2023-03-04T10:18:00Z"/>
              </w:rPr>
            </w:pPr>
            <w:proofErr w:type="spellStart"/>
            <w:ins w:id="4087" w:author="ilham.nur@office.ui.ac.id" w:date="2023-03-04T10:18:00Z">
              <w:r>
                <w:t>taskName</w:t>
              </w:r>
              <w:proofErr w:type="spellEnd"/>
            </w:ins>
          </w:p>
        </w:tc>
        <w:tc>
          <w:tcPr>
            <w:tcW w:w="559" w:type="pct"/>
            <w:tcPrChange w:id="4088" w:author="ilham.nur@office.ui.ac.id" w:date="2023-03-04T10:20:00Z">
              <w:tcPr>
                <w:tcW w:w="950" w:type="dxa"/>
              </w:tcPr>
            </w:tcPrChange>
          </w:tcPr>
          <w:p w14:paraId="562A3192" w14:textId="77777777" w:rsidR="002F4D53" w:rsidRDefault="002F4D53" w:rsidP="00463C7A">
            <w:pPr>
              <w:spacing w:line="360" w:lineRule="auto"/>
              <w:rPr>
                <w:ins w:id="4089" w:author="ilham.nur@office.ui.ac.id" w:date="2023-03-04T10:18:00Z"/>
                <w:i/>
                <w:iCs/>
              </w:rPr>
            </w:pPr>
            <w:ins w:id="4090" w:author="ilham.nur@office.ui.ac.id" w:date="2023-03-04T10:18:00Z">
              <w:r>
                <w:rPr>
                  <w:i/>
                  <w:iCs/>
                </w:rPr>
                <w:t>String</w:t>
              </w:r>
            </w:ins>
          </w:p>
        </w:tc>
        <w:tc>
          <w:tcPr>
            <w:tcW w:w="1085" w:type="pct"/>
            <w:tcPrChange w:id="4091" w:author="ilham.nur@office.ui.ac.id" w:date="2023-03-04T10:20:00Z">
              <w:tcPr>
                <w:tcW w:w="1844" w:type="dxa"/>
              </w:tcPr>
            </w:tcPrChange>
          </w:tcPr>
          <w:p w14:paraId="2BBC8DF3" w14:textId="77777777" w:rsidR="002F4D53" w:rsidRDefault="002F4D53" w:rsidP="00463C7A">
            <w:pPr>
              <w:spacing w:line="360" w:lineRule="auto"/>
              <w:rPr>
                <w:ins w:id="4092" w:author="ilham.nur@office.ui.ac.id" w:date="2023-03-04T10:18:00Z"/>
              </w:rPr>
            </w:pPr>
            <w:proofErr w:type="spellStart"/>
            <w:ins w:id="4093" w:author="ilham.nur@office.ui.ac.id" w:date="2023-03-04T10:18:00Z">
              <w:r>
                <w:t>Wajib</w:t>
              </w:r>
              <w:proofErr w:type="spellEnd"/>
            </w:ins>
          </w:p>
        </w:tc>
        <w:tc>
          <w:tcPr>
            <w:tcW w:w="1538" w:type="pct"/>
            <w:tcPrChange w:id="4094" w:author="ilham.nur@office.ui.ac.id" w:date="2023-03-04T10:20:00Z">
              <w:tcPr>
                <w:tcW w:w="2613" w:type="dxa"/>
              </w:tcPr>
            </w:tcPrChange>
          </w:tcPr>
          <w:p w14:paraId="7B9E69EE" w14:textId="77777777" w:rsidR="002F4D53" w:rsidRDefault="002F4D53" w:rsidP="00463C7A">
            <w:pPr>
              <w:spacing w:line="360" w:lineRule="auto"/>
              <w:rPr>
                <w:ins w:id="4095" w:author="ilham.nur@office.ui.ac.id" w:date="2023-03-04T10:18:00Z"/>
              </w:rPr>
            </w:pPr>
            <w:ins w:id="4096" w:author="ilham.nur@office.ui.ac.id" w:date="2023-03-04T10:18:00Z">
              <w:r>
                <w:t xml:space="preserve">Nama </w:t>
              </w:r>
              <w:proofErr w:type="spellStart"/>
              <w:r>
                <w:t>pekerjaan</w:t>
              </w:r>
              <w:proofErr w:type="spellEnd"/>
              <w:r>
                <w:t xml:space="preserve"> yang </w:t>
              </w:r>
              <w:proofErr w:type="spellStart"/>
              <w:r>
                <w:t>akan</w:t>
              </w:r>
              <w:proofErr w:type="spellEnd"/>
              <w:r>
                <w:t xml:space="preserve"> </w:t>
              </w:r>
              <w:proofErr w:type="spellStart"/>
              <w:r>
                <w:t>dikerjakan</w:t>
              </w:r>
              <w:proofErr w:type="spellEnd"/>
            </w:ins>
          </w:p>
        </w:tc>
      </w:tr>
      <w:tr w:rsidR="002F4D53" w14:paraId="44AC4C71" w14:textId="77777777" w:rsidTr="00684B75">
        <w:tblPrEx>
          <w:tblW w:w="5000" w:type="pct"/>
          <w:tblPrExChange w:id="4097" w:author="ilham.nur@office.ui.ac.id" w:date="2023-03-04T10:20:00Z">
            <w:tblPrEx>
              <w:tblW w:w="0" w:type="auto"/>
            </w:tblPrEx>
          </w:tblPrExChange>
        </w:tblPrEx>
        <w:trPr>
          <w:ins w:id="4098" w:author="ilham.nur@office.ui.ac.id" w:date="2023-03-04T10:18:00Z"/>
        </w:trPr>
        <w:tc>
          <w:tcPr>
            <w:tcW w:w="410" w:type="pct"/>
            <w:tcPrChange w:id="4099" w:author="ilham.nur@office.ui.ac.id" w:date="2023-03-04T10:20:00Z">
              <w:tcPr>
                <w:tcW w:w="696" w:type="dxa"/>
              </w:tcPr>
            </w:tcPrChange>
          </w:tcPr>
          <w:p w14:paraId="109C0B92" w14:textId="77777777" w:rsidR="002F4D53" w:rsidRDefault="002F4D53" w:rsidP="00463C7A">
            <w:pPr>
              <w:spacing w:line="360" w:lineRule="auto"/>
              <w:rPr>
                <w:ins w:id="4100" w:author="ilham.nur@office.ui.ac.id" w:date="2023-03-04T10:18:00Z"/>
              </w:rPr>
            </w:pPr>
            <w:ins w:id="4101" w:author="ilham.nur@office.ui.ac.id" w:date="2023-03-04T10:18:00Z">
              <w:r>
                <w:t>12</w:t>
              </w:r>
            </w:ins>
          </w:p>
        </w:tc>
        <w:tc>
          <w:tcPr>
            <w:tcW w:w="1407" w:type="pct"/>
            <w:tcPrChange w:id="4102" w:author="ilham.nur@office.ui.ac.id" w:date="2023-03-04T10:20:00Z">
              <w:tcPr>
                <w:tcW w:w="2391" w:type="dxa"/>
                <w:gridSpan w:val="2"/>
              </w:tcPr>
            </w:tcPrChange>
          </w:tcPr>
          <w:p w14:paraId="4D74A905" w14:textId="77777777" w:rsidR="002F4D53" w:rsidRPr="00463C7A" w:rsidRDefault="002F4D53" w:rsidP="00463C7A">
            <w:pPr>
              <w:spacing w:line="360" w:lineRule="auto"/>
              <w:rPr>
                <w:ins w:id="4103" w:author="ilham.nur@office.ui.ac.id" w:date="2023-03-04T10:18:00Z"/>
                <w:i/>
                <w:iCs/>
              </w:rPr>
            </w:pPr>
            <w:ins w:id="4104" w:author="ilham.nur@office.ui.ac.id" w:date="2023-03-04T10:18:00Z">
              <w:r>
                <w:rPr>
                  <w:i/>
                  <w:iCs/>
                </w:rPr>
                <w:t>description</w:t>
              </w:r>
            </w:ins>
          </w:p>
        </w:tc>
        <w:tc>
          <w:tcPr>
            <w:tcW w:w="559" w:type="pct"/>
            <w:tcPrChange w:id="4105" w:author="ilham.nur@office.ui.ac.id" w:date="2023-03-04T10:20:00Z">
              <w:tcPr>
                <w:tcW w:w="950" w:type="dxa"/>
              </w:tcPr>
            </w:tcPrChange>
          </w:tcPr>
          <w:p w14:paraId="0F84FB83" w14:textId="77777777" w:rsidR="002F4D53" w:rsidRDefault="002F4D53" w:rsidP="00463C7A">
            <w:pPr>
              <w:spacing w:line="360" w:lineRule="auto"/>
              <w:rPr>
                <w:ins w:id="4106" w:author="ilham.nur@office.ui.ac.id" w:date="2023-03-04T10:18:00Z"/>
                <w:i/>
                <w:iCs/>
              </w:rPr>
            </w:pPr>
            <w:ins w:id="4107" w:author="ilham.nur@office.ui.ac.id" w:date="2023-03-04T10:18:00Z">
              <w:r>
                <w:rPr>
                  <w:i/>
                  <w:iCs/>
                </w:rPr>
                <w:t>String</w:t>
              </w:r>
            </w:ins>
          </w:p>
        </w:tc>
        <w:tc>
          <w:tcPr>
            <w:tcW w:w="1085" w:type="pct"/>
            <w:tcPrChange w:id="4108" w:author="ilham.nur@office.ui.ac.id" w:date="2023-03-04T10:20:00Z">
              <w:tcPr>
                <w:tcW w:w="1844" w:type="dxa"/>
              </w:tcPr>
            </w:tcPrChange>
          </w:tcPr>
          <w:p w14:paraId="7BB18A22" w14:textId="77777777" w:rsidR="002F4D53" w:rsidRDefault="002F4D53" w:rsidP="00463C7A">
            <w:pPr>
              <w:spacing w:line="360" w:lineRule="auto"/>
              <w:rPr>
                <w:ins w:id="4109" w:author="ilham.nur@office.ui.ac.id" w:date="2023-03-04T10:18:00Z"/>
              </w:rPr>
            </w:pPr>
            <w:proofErr w:type="spellStart"/>
            <w:ins w:id="4110" w:author="ilham.nur@office.ui.ac.id" w:date="2023-03-04T10:18:00Z">
              <w:r>
                <w:t>Opsional</w:t>
              </w:r>
              <w:proofErr w:type="spellEnd"/>
            </w:ins>
          </w:p>
        </w:tc>
        <w:tc>
          <w:tcPr>
            <w:tcW w:w="1538" w:type="pct"/>
            <w:tcPrChange w:id="4111" w:author="ilham.nur@office.ui.ac.id" w:date="2023-03-04T10:20:00Z">
              <w:tcPr>
                <w:tcW w:w="2613" w:type="dxa"/>
              </w:tcPr>
            </w:tcPrChange>
          </w:tcPr>
          <w:p w14:paraId="650D275F" w14:textId="77777777" w:rsidR="002F4D53" w:rsidRDefault="002F4D53" w:rsidP="00463C7A">
            <w:pPr>
              <w:spacing w:line="360" w:lineRule="auto"/>
              <w:rPr>
                <w:ins w:id="4112" w:author="ilham.nur@office.ui.ac.id" w:date="2023-03-04T10:18:00Z"/>
              </w:rPr>
            </w:pPr>
            <w:proofErr w:type="spellStart"/>
            <w:ins w:id="4113" w:author="ilham.nur@office.ui.ac.id" w:date="2023-03-04T10:18:00Z">
              <w:r>
                <w:t>Deskripsi</w:t>
              </w:r>
              <w:proofErr w:type="spellEnd"/>
              <w:r>
                <w:t xml:space="preserve"> </w:t>
              </w:r>
              <w:proofErr w:type="spellStart"/>
              <w:r>
                <w:t>dari</w:t>
              </w:r>
              <w:proofErr w:type="spellEnd"/>
              <w:r>
                <w:t xml:space="preserve"> </w:t>
              </w:r>
              <w:proofErr w:type="spellStart"/>
              <w:r>
                <w:t>pekerjaan</w:t>
              </w:r>
              <w:proofErr w:type="spellEnd"/>
              <w:r>
                <w:t xml:space="preserve"> yang </w:t>
              </w:r>
              <w:proofErr w:type="spellStart"/>
              <w:r>
                <w:t>akan</w:t>
              </w:r>
              <w:proofErr w:type="spellEnd"/>
              <w:r>
                <w:t xml:space="preserve"> dilakukan, </w:t>
              </w:r>
              <w:proofErr w:type="spellStart"/>
              <w:r>
                <w:t>berisikan</w:t>
              </w:r>
              <w:proofErr w:type="spellEnd"/>
              <w:r>
                <w:t xml:space="preserve"> </w:t>
              </w:r>
              <w:proofErr w:type="spellStart"/>
              <w:r>
                <w:t>detil-detil</w:t>
              </w:r>
              <w:proofErr w:type="spellEnd"/>
              <w:r>
                <w:t xml:space="preserve"> </w:t>
              </w:r>
              <w:proofErr w:type="spellStart"/>
              <w:r>
                <w:t>pekerjaan</w:t>
              </w:r>
              <w:proofErr w:type="spellEnd"/>
              <w:r>
                <w:t xml:space="preserve"> </w:t>
              </w:r>
              <w:proofErr w:type="spellStart"/>
              <w:r>
                <w:t>jika</w:t>
              </w:r>
              <w:proofErr w:type="spellEnd"/>
              <w:r>
                <w:t xml:space="preserve"> </w:t>
              </w:r>
              <w:proofErr w:type="spellStart"/>
              <w:r>
                <w:t>ada</w:t>
              </w:r>
              <w:proofErr w:type="spellEnd"/>
            </w:ins>
          </w:p>
        </w:tc>
      </w:tr>
      <w:tr w:rsidR="002F4D53" w14:paraId="297FA0E5" w14:textId="77777777" w:rsidTr="00684B75">
        <w:tblPrEx>
          <w:tblW w:w="5000" w:type="pct"/>
          <w:tblPrExChange w:id="4114" w:author="ilham.nur@office.ui.ac.id" w:date="2023-03-04T10:20:00Z">
            <w:tblPrEx>
              <w:tblW w:w="0" w:type="auto"/>
            </w:tblPrEx>
          </w:tblPrExChange>
        </w:tblPrEx>
        <w:trPr>
          <w:ins w:id="4115" w:author="ilham.nur@office.ui.ac.id" w:date="2023-03-04T10:18:00Z"/>
        </w:trPr>
        <w:tc>
          <w:tcPr>
            <w:tcW w:w="410" w:type="pct"/>
            <w:tcPrChange w:id="4116" w:author="ilham.nur@office.ui.ac.id" w:date="2023-03-04T10:20:00Z">
              <w:tcPr>
                <w:tcW w:w="696" w:type="dxa"/>
              </w:tcPr>
            </w:tcPrChange>
          </w:tcPr>
          <w:p w14:paraId="20FD583B" w14:textId="77777777" w:rsidR="002F4D53" w:rsidRDefault="002F4D53" w:rsidP="00463C7A">
            <w:pPr>
              <w:spacing w:line="360" w:lineRule="auto"/>
              <w:rPr>
                <w:ins w:id="4117" w:author="ilham.nur@office.ui.ac.id" w:date="2023-03-04T10:18:00Z"/>
              </w:rPr>
            </w:pPr>
            <w:ins w:id="4118" w:author="ilham.nur@office.ui.ac.id" w:date="2023-03-04T10:18:00Z">
              <w:r>
                <w:t>13</w:t>
              </w:r>
            </w:ins>
          </w:p>
        </w:tc>
        <w:tc>
          <w:tcPr>
            <w:tcW w:w="1407" w:type="pct"/>
            <w:tcPrChange w:id="4119" w:author="ilham.nur@office.ui.ac.id" w:date="2023-03-04T10:20:00Z">
              <w:tcPr>
                <w:tcW w:w="2391" w:type="dxa"/>
                <w:gridSpan w:val="2"/>
              </w:tcPr>
            </w:tcPrChange>
          </w:tcPr>
          <w:p w14:paraId="322E865B" w14:textId="77777777" w:rsidR="002F4D53" w:rsidRDefault="002F4D53" w:rsidP="00463C7A">
            <w:pPr>
              <w:spacing w:line="360" w:lineRule="auto"/>
              <w:rPr>
                <w:ins w:id="4120" w:author="ilham.nur@office.ui.ac.id" w:date="2023-03-04T10:18:00Z"/>
                <w:i/>
                <w:iCs/>
              </w:rPr>
            </w:pPr>
            <w:ins w:id="4121" w:author="ilham.nur@office.ui.ac.id" w:date="2023-03-04T10:18:00Z">
              <w:r>
                <w:rPr>
                  <w:i/>
                  <w:iCs/>
                </w:rPr>
                <w:t>priority</w:t>
              </w:r>
            </w:ins>
          </w:p>
        </w:tc>
        <w:tc>
          <w:tcPr>
            <w:tcW w:w="559" w:type="pct"/>
            <w:tcPrChange w:id="4122" w:author="ilham.nur@office.ui.ac.id" w:date="2023-03-04T10:20:00Z">
              <w:tcPr>
                <w:tcW w:w="950" w:type="dxa"/>
              </w:tcPr>
            </w:tcPrChange>
          </w:tcPr>
          <w:p w14:paraId="3DE5305E" w14:textId="77777777" w:rsidR="002F4D53" w:rsidRDefault="002F4D53" w:rsidP="00463C7A">
            <w:pPr>
              <w:spacing w:line="360" w:lineRule="auto"/>
              <w:rPr>
                <w:ins w:id="4123" w:author="ilham.nur@office.ui.ac.id" w:date="2023-03-04T10:18:00Z"/>
                <w:i/>
                <w:iCs/>
              </w:rPr>
            </w:pPr>
            <w:ins w:id="4124" w:author="ilham.nur@office.ui.ac.id" w:date="2023-03-04T10:18:00Z">
              <w:r>
                <w:rPr>
                  <w:i/>
                  <w:iCs/>
                </w:rPr>
                <w:t>Float</w:t>
              </w:r>
            </w:ins>
          </w:p>
        </w:tc>
        <w:tc>
          <w:tcPr>
            <w:tcW w:w="1085" w:type="pct"/>
            <w:tcPrChange w:id="4125" w:author="ilham.nur@office.ui.ac.id" w:date="2023-03-04T10:20:00Z">
              <w:tcPr>
                <w:tcW w:w="1844" w:type="dxa"/>
              </w:tcPr>
            </w:tcPrChange>
          </w:tcPr>
          <w:p w14:paraId="1C7D61CA" w14:textId="77777777" w:rsidR="002F4D53" w:rsidRDefault="002F4D53" w:rsidP="00463C7A">
            <w:pPr>
              <w:spacing w:line="360" w:lineRule="auto"/>
              <w:rPr>
                <w:ins w:id="4126" w:author="ilham.nur@office.ui.ac.id" w:date="2023-03-04T10:18:00Z"/>
              </w:rPr>
            </w:pPr>
            <w:proofErr w:type="spellStart"/>
            <w:ins w:id="4127" w:author="ilham.nur@office.ui.ac.id" w:date="2023-03-04T10:18:00Z">
              <w:r>
                <w:t>Opsional</w:t>
              </w:r>
              <w:proofErr w:type="spellEnd"/>
            </w:ins>
          </w:p>
        </w:tc>
        <w:tc>
          <w:tcPr>
            <w:tcW w:w="1538" w:type="pct"/>
            <w:tcPrChange w:id="4128" w:author="ilham.nur@office.ui.ac.id" w:date="2023-03-04T10:20:00Z">
              <w:tcPr>
                <w:tcW w:w="2613" w:type="dxa"/>
              </w:tcPr>
            </w:tcPrChange>
          </w:tcPr>
          <w:p w14:paraId="111D3B7B" w14:textId="77777777" w:rsidR="002F4D53" w:rsidRDefault="002F4D53" w:rsidP="00463C7A">
            <w:pPr>
              <w:spacing w:line="360" w:lineRule="auto"/>
              <w:rPr>
                <w:ins w:id="4129" w:author="ilham.nur@office.ui.ac.id" w:date="2023-03-04T10:18:00Z"/>
              </w:rPr>
            </w:pPr>
            <w:proofErr w:type="spellStart"/>
            <w:ins w:id="4130" w:author="ilham.nur@office.ui.ac.id" w:date="2023-03-04T10:18:00Z">
              <w:r>
                <w:t>Prioritas</w:t>
              </w:r>
              <w:proofErr w:type="spellEnd"/>
              <w:r>
                <w:t xml:space="preserve"> </w:t>
              </w:r>
              <w:proofErr w:type="spellStart"/>
              <w:r>
                <w:t>pekerjaan</w:t>
              </w:r>
              <w:proofErr w:type="spellEnd"/>
              <w:r>
                <w:t xml:space="preserve"> </w:t>
              </w:r>
              <w:proofErr w:type="spellStart"/>
              <w:r>
                <w:t>proyek</w:t>
              </w:r>
              <w:proofErr w:type="spellEnd"/>
              <w:r>
                <w:t xml:space="preserve"> </w:t>
              </w:r>
              <w:proofErr w:type="spellStart"/>
              <w:r>
                <w:t>jika</w:t>
              </w:r>
              <w:proofErr w:type="spellEnd"/>
              <w:r>
                <w:t xml:space="preserve"> </w:t>
              </w:r>
              <w:proofErr w:type="spellStart"/>
              <w:r>
                <w:t>dibandingkan</w:t>
              </w:r>
              <w:proofErr w:type="spellEnd"/>
              <w:r>
                <w:t xml:space="preserve"> dengan </w:t>
              </w:r>
              <w:proofErr w:type="spellStart"/>
              <w:r>
                <w:t>proyek</w:t>
              </w:r>
              <w:proofErr w:type="spellEnd"/>
              <w:r>
                <w:t xml:space="preserve"> </w:t>
              </w:r>
              <w:proofErr w:type="spellStart"/>
              <w:r>
                <w:t>lainya</w:t>
              </w:r>
              <w:proofErr w:type="spellEnd"/>
              <w:r>
                <w:t xml:space="preserve"> </w:t>
              </w:r>
              <w:proofErr w:type="spellStart"/>
              <w:r>
                <w:t>dalam</w:t>
              </w:r>
              <w:proofErr w:type="spellEnd"/>
              <w:r>
                <w:t xml:space="preserve"> </w:t>
              </w:r>
              <w:proofErr w:type="spellStart"/>
              <w:r>
                <w:t>skala</w:t>
              </w:r>
              <w:proofErr w:type="spellEnd"/>
              <w:r>
                <w:t xml:space="preserve"> 1-10.</w:t>
              </w:r>
            </w:ins>
          </w:p>
        </w:tc>
      </w:tr>
      <w:tr w:rsidR="002F4D53" w14:paraId="07AEFFAF" w14:textId="77777777" w:rsidTr="00684B75">
        <w:tblPrEx>
          <w:tblW w:w="5000" w:type="pct"/>
          <w:tblPrExChange w:id="4131" w:author="ilham.nur@office.ui.ac.id" w:date="2023-03-04T10:20:00Z">
            <w:tblPrEx>
              <w:tblW w:w="0" w:type="auto"/>
            </w:tblPrEx>
          </w:tblPrExChange>
        </w:tblPrEx>
        <w:trPr>
          <w:ins w:id="4132" w:author="ilham.nur@office.ui.ac.id" w:date="2023-03-04T10:18:00Z"/>
        </w:trPr>
        <w:tc>
          <w:tcPr>
            <w:tcW w:w="410" w:type="pct"/>
            <w:tcPrChange w:id="4133" w:author="ilham.nur@office.ui.ac.id" w:date="2023-03-04T10:20:00Z">
              <w:tcPr>
                <w:tcW w:w="696" w:type="dxa"/>
              </w:tcPr>
            </w:tcPrChange>
          </w:tcPr>
          <w:p w14:paraId="204C4869" w14:textId="77777777" w:rsidR="002F4D53" w:rsidRDefault="002F4D53" w:rsidP="00463C7A">
            <w:pPr>
              <w:spacing w:line="360" w:lineRule="auto"/>
              <w:rPr>
                <w:ins w:id="4134" w:author="ilham.nur@office.ui.ac.id" w:date="2023-03-04T10:18:00Z"/>
              </w:rPr>
            </w:pPr>
            <w:ins w:id="4135" w:author="ilham.nur@office.ui.ac.id" w:date="2023-03-04T10:18:00Z">
              <w:r>
                <w:t>14</w:t>
              </w:r>
            </w:ins>
          </w:p>
        </w:tc>
        <w:tc>
          <w:tcPr>
            <w:tcW w:w="1407" w:type="pct"/>
            <w:tcPrChange w:id="4136" w:author="ilham.nur@office.ui.ac.id" w:date="2023-03-04T10:20:00Z">
              <w:tcPr>
                <w:tcW w:w="2391" w:type="dxa"/>
                <w:gridSpan w:val="2"/>
              </w:tcPr>
            </w:tcPrChange>
          </w:tcPr>
          <w:p w14:paraId="2982A81B" w14:textId="77777777" w:rsidR="002F4D53" w:rsidRDefault="002F4D53" w:rsidP="00463C7A">
            <w:pPr>
              <w:spacing w:line="360" w:lineRule="auto"/>
              <w:rPr>
                <w:ins w:id="4137" w:author="ilham.nur@office.ui.ac.id" w:date="2023-03-04T10:18:00Z"/>
                <w:i/>
                <w:iCs/>
              </w:rPr>
            </w:pPr>
            <w:ins w:id="4138" w:author="ilham.nur@office.ui.ac.id" w:date="2023-03-04T10:18:00Z">
              <w:r>
                <w:rPr>
                  <w:i/>
                  <w:iCs/>
                </w:rPr>
                <w:t>role</w:t>
              </w:r>
            </w:ins>
          </w:p>
        </w:tc>
        <w:tc>
          <w:tcPr>
            <w:tcW w:w="559" w:type="pct"/>
            <w:tcPrChange w:id="4139" w:author="ilham.nur@office.ui.ac.id" w:date="2023-03-04T10:20:00Z">
              <w:tcPr>
                <w:tcW w:w="950" w:type="dxa"/>
              </w:tcPr>
            </w:tcPrChange>
          </w:tcPr>
          <w:p w14:paraId="1477E3FC" w14:textId="77777777" w:rsidR="002F4D53" w:rsidRDefault="002F4D53" w:rsidP="00463C7A">
            <w:pPr>
              <w:spacing w:line="360" w:lineRule="auto"/>
              <w:rPr>
                <w:ins w:id="4140" w:author="ilham.nur@office.ui.ac.id" w:date="2023-03-04T10:18:00Z"/>
                <w:i/>
                <w:iCs/>
              </w:rPr>
            </w:pPr>
            <w:ins w:id="4141" w:author="ilham.nur@office.ui.ac.id" w:date="2023-03-04T10:18:00Z">
              <w:r>
                <w:rPr>
                  <w:i/>
                  <w:iCs/>
                </w:rPr>
                <w:t>String</w:t>
              </w:r>
            </w:ins>
          </w:p>
        </w:tc>
        <w:tc>
          <w:tcPr>
            <w:tcW w:w="1085" w:type="pct"/>
            <w:tcPrChange w:id="4142" w:author="ilham.nur@office.ui.ac.id" w:date="2023-03-04T10:20:00Z">
              <w:tcPr>
                <w:tcW w:w="1844" w:type="dxa"/>
              </w:tcPr>
            </w:tcPrChange>
          </w:tcPr>
          <w:p w14:paraId="5671FBA9" w14:textId="77777777" w:rsidR="002F4D53" w:rsidRDefault="002F4D53" w:rsidP="00463C7A">
            <w:pPr>
              <w:spacing w:line="360" w:lineRule="auto"/>
              <w:rPr>
                <w:ins w:id="4143" w:author="ilham.nur@office.ui.ac.id" w:date="2023-03-04T10:18:00Z"/>
              </w:rPr>
            </w:pPr>
            <w:proofErr w:type="spellStart"/>
            <w:ins w:id="4144" w:author="ilham.nur@office.ui.ac.id" w:date="2023-03-04T10:18:00Z">
              <w:r>
                <w:t>Wajib</w:t>
              </w:r>
              <w:proofErr w:type="spellEnd"/>
            </w:ins>
          </w:p>
        </w:tc>
        <w:tc>
          <w:tcPr>
            <w:tcW w:w="1538" w:type="pct"/>
            <w:tcPrChange w:id="4145" w:author="ilham.nur@office.ui.ac.id" w:date="2023-03-04T10:20:00Z">
              <w:tcPr>
                <w:tcW w:w="2613" w:type="dxa"/>
              </w:tcPr>
            </w:tcPrChange>
          </w:tcPr>
          <w:p w14:paraId="6DD05650" w14:textId="77777777" w:rsidR="002F4D53" w:rsidRDefault="002F4D53" w:rsidP="00463C7A">
            <w:pPr>
              <w:spacing w:line="360" w:lineRule="auto"/>
              <w:rPr>
                <w:ins w:id="4146" w:author="ilham.nur@office.ui.ac.id" w:date="2023-03-04T10:18:00Z"/>
              </w:rPr>
            </w:pPr>
            <w:ins w:id="4147" w:author="ilham.nur@office.ui.ac.id" w:date="2023-03-04T10:18:00Z">
              <w:r>
                <w:t xml:space="preserve">Peran </w:t>
              </w:r>
              <w:proofErr w:type="spellStart"/>
              <w:r>
                <w:t>seorang</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proyek</w:t>
              </w:r>
              <w:proofErr w:type="spellEnd"/>
              <w:r>
                <w:t xml:space="preserve">. </w:t>
              </w:r>
              <w:proofErr w:type="spellStart"/>
              <w:r>
                <w:lastRenderedPageBreak/>
                <w:t>Komponen</w:t>
              </w:r>
              <w:proofErr w:type="spellEnd"/>
              <w:r>
                <w:t xml:space="preserve"> </w:t>
              </w:r>
              <w:proofErr w:type="spellStart"/>
              <w:r>
                <w:t>dari</w:t>
              </w:r>
              <w:proofErr w:type="spellEnd"/>
              <w:r>
                <w:t xml:space="preserve"> </w:t>
              </w:r>
              <w:proofErr w:type="spellStart"/>
              <w:r>
                <w:t>entitas</w:t>
              </w:r>
              <w:proofErr w:type="spellEnd"/>
              <w:r>
                <w:t xml:space="preserve"> </w:t>
              </w:r>
              <w:proofErr w:type="spellStart"/>
              <w:r>
                <w:t>ini</w:t>
              </w:r>
              <w:proofErr w:type="spellEnd"/>
              <w:r>
                <w:t xml:space="preserve"> </w:t>
              </w:r>
              <w:proofErr w:type="spellStart"/>
              <w:r>
                <w:t>adalah</w:t>
              </w:r>
              <w:proofErr w:type="spellEnd"/>
              <w:r>
                <w:t>:</w:t>
              </w:r>
            </w:ins>
          </w:p>
          <w:p w14:paraId="6C8C25AF" w14:textId="77777777" w:rsidR="002F4D53" w:rsidRDefault="002F4D53" w:rsidP="002F4D53">
            <w:pPr>
              <w:pStyle w:val="ListParagraph"/>
              <w:numPr>
                <w:ilvl w:val="0"/>
                <w:numId w:val="38"/>
              </w:numPr>
              <w:spacing w:line="360" w:lineRule="auto"/>
              <w:rPr>
                <w:ins w:id="4148" w:author="ilham.nur@office.ui.ac.id" w:date="2023-03-04T10:18:00Z"/>
              </w:rPr>
            </w:pPr>
            <w:ins w:id="4149" w:author="ilham.nur@office.ui.ac.id" w:date="2023-03-04T10:18:00Z">
              <w:r>
                <w:t>PM</w:t>
              </w:r>
            </w:ins>
          </w:p>
          <w:p w14:paraId="578E96B2" w14:textId="77777777" w:rsidR="002F4D53" w:rsidRDefault="002F4D53" w:rsidP="002F4D53">
            <w:pPr>
              <w:pStyle w:val="ListParagraph"/>
              <w:numPr>
                <w:ilvl w:val="0"/>
                <w:numId w:val="38"/>
              </w:numPr>
              <w:spacing w:line="360" w:lineRule="auto"/>
              <w:rPr>
                <w:ins w:id="4150" w:author="ilham.nur@office.ui.ac.id" w:date="2023-03-04T10:18:00Z"/>
              </w:rPr>
            </w:pPr>
            <w:ins w:id="4151" w:author="ilham.nur@office.ui.ac.id" w:date="2023-03-04T10:18:00Z">
              <w:r>
                <w:t>AM</w:t>
              </w:r>
            </w:ins>
          </w:p>
          <w:p w14:paraId="143808B4" w14:textId="77777777" w:rsidR="002F4D53" w:rsidRPr="00463C7A" w:rsidRDefault="002F4D53" w:rsidP="002F4D53">
            <w:pPr>
              <w:pStyle w:val="ListParagraph"/>
              <w:numPr>
                <w:ilvl w:val="0"/>
                <w:numId w:val="38"/>
              </w:numPr>
              <w:spacing w:line="360" w:lineRule="auto"/>
              <w:rPr>
                <w:ins w:id="4152" w:author="ilham.nur@office.ui.ac.id" w:date="2023-03-04T10:18:00Z"/>
              </w:rPr>
            </w:pPr>
            <w:ins w:id="4153" w:author="ilham.nur@office.ui.ac.id" w:date="2023-03-04T10:18:00Z">
              <w:r>
                <w:rPr>
                  <w:i/>
                  <w:iCs/>
                </w:rPr>
                <w:t>Developer</w:t>
              </w:r>
            </w:ins>
          </w:p>
          <w:p w14:paraId="44B2934B" w14:textId="77777777" w:rsidR="002F4D53" w:rsidRDefault="002F4D53" w:rsidP="002F4D53">
            <w:pPr>
              <w:pStyle w:val="ListParagraph"/>
              <w:numPr>
                <w:ilvl w:val="0"/>
                <w:numId w:val="38"/>
              </w:numPr>
              <w:spacing w:line="360" w:lineRule="auto"/>
              <w:rPr>
                <w:ins w:id="4154" w:author="ilham.nur@office.ui.ac.id" w:date="2023-03-04T10:18:00Z"/>
              </w:rPr>
            </w:pPr>
            <w:ins w:id="4155" w:author="ilham.nur@office.ui.ac.id" w:date="2023-03-04T10:18:00Z">
              <w:r>
                <w:t>PE</w:t>
              </w:r>
            </w:ins>
          </w:p>
          <w:p w14:paraId="11C97D0A" w14:textId="77777777" w:rsidR="002F4D53" w:rsidRPr="00463C7A" w:rsidRDefault="002F4D53" w:rsidP="002F4D53">
            <w:pPr>
              <w:pStyle w:val="ListParagraph"/>
              <w:numPr>
                <w:ilvl w:val="0"/>
                <w:numId w:val="38"/>
              </w:numPr>
              <w:spacing w:line="360" w:lineRule="auto"/>
              <w:rPr>
                <w:ins w:id="4156" w:author="ilham.nur@office.ui.ac.id" w:date="2023-03-04T10:18:00Z"/>
              </w:rPr>
            </w:pPr>
            <w:ins w:id="4157" w:author="ilham.nur@office.ui.ac.id" w:date="2023-03-04T10:18:00Z">
              <w:r>
                <w:rPr>
                  <w:i/>
                  <w:iCs/>
                </w:rPr>
                <w:t>Tester</w:t>
              </w:r>
            </w:ins>
          </w:p>
          <w:p w14:paraId="79CEA579" w14:textId="77777777" w:rsidR="002F4D53" w:rsidRDefault="002F4D53" w:rsidP="002F4D53">
            <w:pPr>
              <w:pStyle w:val="ListParagraph"/>
              <w:numPr>
                <w:ilvl w:val="0"/>
                <w:numId w:val="38"/>
              </w:numPr>
              <w:spacing w:line="360" w:lineRule="auto"/>
              <w:rPr>
                <w:ins w:id="4158" w:author="ilham.nur@office.ui.ac.id" w:date="2023-03-04T10:18:00Z"/>
              </w:rPr>
            </w:pPr>
            <w:ins w:id="4159" w:author="ilham.nur@office.ui.ac.id" w:date="2023-03-04T10:18:00Z">
              <w:r>
                <w:t>OE</w:t>
              </w:r>
            </w:ins>
          </w:p>
        </w:tc>
      </w:tr>
      <w:tr w:rsidR="002F4D53" w14:paraId="131D5213" w14:textId="77777777" w:rsidTr="00684B75">
        <w:tblPrEx>
          <w:tblW w:w="5000" w:type="pct"/>
          <w:tblPrExChange w:id="4160" w:author="ilham.nur@office.ui.ac.id" w:date="2023-03-04T10:20:00Z">
            <w:tblPrEx>
              <w:tblW w:w="0" w:type="auto"/>
            </w:tblPrEx>
          </w:tblPrExChange>
        </w:tblPrEx>
        <w:trPr>
          <w:ins w:id="4161" w:author="ilham.nur@office.ui.ac.id" w:date="2023-03-04T10:18:00Z"/>
        </w:trPr>
        <w:tc>
          <w:tcPr>
            <w:tcW w:w="410" w:type="pct"/>
            <w:tcPrChange w:id="4162" w:author="ilham.nur@office.ui.ac.id" w:date="2023-03-04T10:20:00Z">
              <w:tcPr>
                <w:tcW w:w="696" w:type="dxa"/>
              </w:tcPr>
            </w:tcPrChange>
          </w:tcPr>
          <w:p w14:paraId="5F937F44" w14:textId="77777777" w:rsidR="002F4D53" w:rsidRDefault="002F4D53" w:rsidP="00463C7A">
            <w:pPr>
              <w:spacing w:line="360" w:lineRule="auto"/>
              <w:rPr>
                <w:ins w:id="4163" w:author="ilham.nur@office.ui.ac.id" w:date="2023-03-04T10:18:00Z"/>
              </w:rPr>
            </w:pPr>
            <w:ins w:id="4164" w:author="ilham.nur@office.ui.ac.id" w:date="2023-03-04T10:18:00Z">
              <w:r>
                <w:lastRenderedPageBreak/>
                <w:t>15</w:t>
              </w:r>
            </w:ins>
          </w:p>
        </w:tc>
        <w:tc>
          <w:tcPr>
            <w:tcW w:w="1407" w:type="pct"/>
            <w:tcPrChange w:id="4165" w:author="ilham.nur@office.ui.ac.id" w:date="2023-03-04T10:20:00Z">
              <w:tcPr>
                <w:tcW w:w="2391" w:type="dxa"/>
                <w:gridSpan w:val="2"/>
              </w:tcPr>
            </w:tcPrChange>
          </w:tcPr>
          <w:p w14:paraId="3886315D" w14:textId="77777777" w:rsidR="002F4D53" w:rsidRDefault="002F4D53" w:rsidP="00463C7A">
            <w:pPr>
              <w:spacing w:line="360" w:lineRule="auto"/>
              <w:rPr>
                <w:ins w:id="4166" w:author="ilham.nur@office.ui.ac.id" w:date="2023-03-04T10:18:00Z"/>
                <w:i/>
                <w:iCs/>
              </w:rPr>
            </w:pPr>
            <w:ins w:id="4167" w:author="ilham.nur@office.ui.ac.id" w:date="2023-03-04T10:18:00Z">
              <w:r>
                <w:rPr>
                  <w:i/>
                  <w:iCs/>
                </w:rPr>
                <w:t>level</w:t>
              </w:r>
            </w:ins>
          </w:p>
        </w:tc>
        <w:tc>
          <w:tcPr>
            <w:tcW w:w="559" w:type="pct"/>
            <w:tcPrChange w:id="4168" w:author="ilham.nur@office.ui.ac.id" w:date="2023-03-04T10:20:00Z">
              <w:tcPr>
                <w:tcW w:w="950" w:type="dxa"/>
              </w:tcPr>
            </w:tcPrChange>
          </w:tcPr>
          <w:p w14:paraId="0F209893" w14:textId="77777777" w:rsidR="002F4D53" w:rsidRDefault="002F4D53" w:rsidP="00463C7A">
            <w:pPr>
              <w:spacing w:line="360" w:lineRule="auto"/>
              <w:rPr>
                <w:ins w:id="4169" w:author="ilham.nur@office.ui.ac.id" w:date="2023-03-04T10:18:00Z"/>
                <w:i/>
                <w:iCs/>
              </w:rPr>
            </w:pPr>
            <w:ins w:id="4170" w:author="ilham.nur@office.ui.ac.id" w:date="2023-03-04T10:18:00Z">
              <w:r>
                <w:rPr>
                  <w:i/>
                  <w:iCs/>
                </w:rPr>
                <w:t>String</w:t>
              </w:r>
            </w:ins>
          </w:p>
        </w:tc>
        <w:tc>
          <w:tcPr>
            <w:tcW w:w="1085" w:type="pct"/>
            <w:tcPrChange w:id="4171" w:author="ilham.nur@office.ui.ac.id" w:date="2023-03-04T10:20:00Z">
              <w:tcPr>
                <w:tcW w:w="1844" w:type="dxa"/>
              </w:tcPr>
            </w:tcPrChange>
          </w:tcPr>
          <w:p w14:paraId="708A066F" w14:textId="77777777" w:rsidR="002F4D53" w:rsidRDefault="002F4D53" w:rsidP="00463C7A">
            <w:pPr>
              <w:spacing w:line="360" w:lineRule="auto"/>
              <w:rPr>
                <w:ins w:id="4172" w:author="ilham.nur@office.ui.ac.id" w:date="2023-03-04T10:18:00Z"/>
              </w:rPr>
            </w:pPr>
            <w:proofErr w:type="spellStart"/>
            <w:ins w:id="4173" w:author="ilham.nur@office.ui.ac.id" w:date="2023-03-04T10:18:00Z">
              <w:r>
                <w:t>Wajib</w:t>
              </w:r>
              <w:proofErr w:type="spellEnd"/>
            </w:ins>
          </w:p>
        </w:tc>
        <w:tc>
          <w:tcPr>
            <w:tcW w:w="1538" w:type="pct"/>
            <w:tcPrChange w:id="4174" w:author="ilham.nur@office.ui.ac.id" w:date="2023-03-04T10:20:00Z">
              <w:tcPr>
                <w:tcW w:w="2613" w:type="dxa"/>
              </w:tcPr>
            </w:tcPrChange>
          </w:tcPr>
          <w:p w14:paraId="7A25B1A7" w14:textId="77777777" w:rsidR="002F4D53" w:rsidRPr="009D41E7" w:rsidRDefault="002F4D53" w:rsidP="00463C7A">
            <w:pPr>
              <w:spacing w:line="360" w:lineRule="auto"/>
              <w:rPr>
                <w:ins w:id="4175" w:author="ilham.nur@office.ui.ac.id" w:date="2023-03-04T10:18:00Z"/>
              </w:rPr>
            </w:pPr>
            <w:ins w:id="4176" w:author="ilham.nur@office.ui.ac.id" w:date="2023-03-04T10:18:00Z">
              <w:r>
                <w:rPr>
                  <w:i/>
                  <w:iCs/>
                </w:rPr>
                <w:t xml:space="preserve">Level </w:t>
              </w:r>
              <w:proofErr w:type="spellStart"/>
              <w:r>
                <w:t>merupakan</w:t>
              </w:r>
              <w:proofErr w:type="spellEnd"/>
              <w:r>
                <w:t xml:space="preserve"> </w:t>
              </w:r>
              <w:proofErr w:type="spellStart"/>
              <w:r>
                <w:t>tingkatan</w:t>
              </w:r>
              <w:proofErr w:type="spellEnd"/>
              <w:r>
                <w:t xml:space="preserve"> </w:t>
              </w:r>
              <w:proofErr w:type="spellStart"/>
              <w:r>
                <w:t>seseorang</w:t>
              </w:r>
              <w:proofErr w:type="spellEnd"/>
              <w:r>
                <w:t xml:space="preserve"> </w:t>
              </w:r>
              <w:proofErr w:type="spellStart"/>
              <w:r>
                <w:t>secara</w:t>
              </w:r>
              <w:proofErr w:type="spellEnd"/>
              <w:r>
                <w:t xml:space="preserve"> </w:t>
              </w:r>
              <w:proofErr w:type="spellStart"/>
              <w:r>
                <w:t>hirarki</w:t>
              </w:r>
              <w:proofErr w:type="spellEnd"/>
              <w:r>
                <w:t xml:space="preserve">. </w:t>
              </w:r>
              <w:proofErr w:type="spellStart"/>
              <w:r>
                <w:t>Komponen</w:t>
              </w:r>
              <w:proofErr w:type="spellEnd"/>
              <w:r>
                <w:t xml:space="preserve"> level </w:t>
              </w:r>
              <w:proofErr w:type="spellStart"/>
              <w:r>
                <w:t>berisikan</w:t>
              </w:r>
              <w:proofErr w:type="spellEnd"/>
              <w:r>
                <w:t xml:space="preserve"> integer </w:t>
              </w:r>
              <w:proofErr w:type="spellStart"/>
              <w:r>
                <w:t>nomor</w:t>
              </w:r>
              <w:proofErr w:type="spellEnd"/>
              <w:r>
                <w:t xml:space="preserve"> 1-5, dengan 1 </w:t>
              </w:r>
              <w:proofErr w:type="spellStart"/>
              <w:r>
                <w:t>adalah</w:t>
              </w:r>
              <w:proofErr w:type="spellEnd"/>
              <w:r>
                <w:t xml:space="preserve"> level </w:t>
              </w:r>
              <w:proofErr w:type="spellStart"/>
              <w:r>
                <w:t>tertinggi</w:t>
              </w:r>
              <w:proofErr w:type="spellEnd"/>
              <w:r>
                <w:t xml:space="preserve"> dan 5 </w:t>
              </w:r>
              <w:proofErr w:type="spellStart"/>
              <w:r>
                <w:t>adalah</w:t>
              </w:r>
              <w:proofErr w:type="spellEnd"/>
              <w:r>
                <w:t xml:space="preserve"> level </w:t>
              </w:r>
              <w:proofErr w:type="spellStart"/>
              <w:r>
                <w:t>terendah</w:t>
              </w:r>
              <w:proofErr w:type="spellEnd"/>
              <w:r>
                <w:t>.</w:t>
              </w:r>
            </w:ins>
          </w:p>
        </w:tc>
      </w:tr>
      <w:tr w:rsidR="002F4D53" w14:paraId="6324A838" w14:textId="77777777" w:rsidTr="00684B75">
        <w:tblPrEx>
          <w:tblW w:w="5000" w:type="pct"/>
          <w:tblPrExChange w:id="4177" w:author="ilham.nur@office.ui.ac.id" w:date="2023-03-04T10:20:00Z">
            <w:tblPrEx>
              <w:tblW w:w="0" w:type="auto"/>
            </w:tblPrEx>
          </w:tblPrExChange>
        </w:tblPrEx>
        <w:trPr>
          <w:ins w:id="4178" w:author="ilham.nur@office.ui.ac.id" w:date="2023-03-04T10:18:00Z"/>
        </w:trPr>
        <w:tc>
          <w:tcPr>
            <w:tcW w:w="410" w:type="pct"/>
            <w:tcPrChange w:id="4179" w:author="ilham.nur@office.ui.ac.id" w:date="2023-03-04T10:20:00Z">
              <w:tcPr>
                <w:tcW w:w="696" w:type="dxa"/>
              </w:tcPr>
            </w:tcPrChange>
          </w:tcPr>
          <w:p w14:paraId="66E266DC" w14:textId="77777777" w:rsidR="002F4D53" w:rsidRDefault="002F4D53" w:rsidP="00463C7A">
            <w:pPr>
              <w:spacing w:line="360" w:lineRule="auto"/>
              <w:rPr>
                <w:ins w:id="4180" w:author="ilham.nur@office.ui.ac.id" w:date="2023-03-04T10:18:00Z"/>
              </w:rPr>
            </w:pPr>
            <w:ins w:id="4181" w:author="ilham.nur@office.ui.ac.id" w:date="2023-03-04T10:18:00Z">
              <w:r>
                <w:t>16</w:t>
              </w:r>
            </w:ins>
          </w:p>
        </w:tc>
        <w:tc>
          <w:tcPr>
            <w:tcW w:w="1407" w:type="pct"/>
            <w:tcPrChange w:id="4182" w:author="ilham.nur@office.ui.ac.id" w:date="2023-03-04T10:20:00Z">
              <w:tcPr>
                <w:tcW w:w="2391" w:type="dxa"/>
                <w:gridSpan w:val="2"/>
              </w:tcPr>
            </w:tcPrChange>
          </w:tcPr>
          <w:p w14:paraId="1690FC76" w14:textId="77777777" w:rsidR="002F4D53" w:rsidRDefault="002F4D53" w:rsidP="00463C7A">
            <w:pPr>
              <w:spacing w:line="360" w:lineRule="auto"/>
              <w:rPr>
                <w:ins w:id="4183" w:author="ilham.nur@office.ui.ac.id" w:date="2023-03-04T10:18:00Z"/>
                <w:i/>
                <w:iCs/>
              </w:rPr>
            </w:pPr>
            <w:proofErr w:type="spellStart"/>
            <w:ins w:id="4184" w:author="ilham.nur@office.ui.ac.id" w:date="2023-03-04T10:18:00Z">
              <w:r>
                <w:rPr>
                  <w:i/>
                  <w:iCs/>
                </w:rPr>
                <w:t>isManager</w:t>
              </w:r>
              <w:proofErr w:type="spellEnd"/>
            </w:ins>
          </w:p>
        </w:tc>
        <w:tc>
          <w:tcPr>
            <w:tcW w:w="559" w:type="pct"/>
            <w:tcPrChange w:id="4185" w:author="ilham.nur@office.ui.ac.id" w:date="2023-03-04T10:20:00Z">
              <w:tcPr>
                <w:tcW w:w="950" w:type="dxa"/>
              </w:tcPr>
            </w:tcPrChange>
          </w:tcPr>
          <w:p w14:paraId="5331FBFB" w14:textId="77777777" w:rsidR="002F4D53" w:rsidRDefault="002F4D53" w:rsidP="00463C7A">
            <w:pPr>
              <w:spacing w:line="360" w:lineRule="auto"/>
              <w:rPr>
                <w:ins w:id="4186" w:author="ilham.nur@office.ui.ac.id" w:date="2023-03-04T10:18:00Z"/>
                <w:i/>
                <w:iCs/>
              </w:rPr>
            </w:pPr>
            <w:ins w:id="4187" w:author="ilham.nur@office.ui.ac.id" w:date="2023-03-04T10:18:00Z">
              <w:r>
                <w:rPr>
                  <w:i/>
                  <w:iCs/>
                </w:rPr>
                <w:t>Integer</w:t>
              </w:r>
            </w:ins>
          </w:p>
        </w:tc>
        <w:tc>
          <w:tcPr>
            <w:tcW w:w="1085" w:type="pct"/>
            <w:tcPrChange w:id="4188" w:author="ilham.nur@office.ui.ac.id" w:date="2023-03-04T10:20:00Z">
              <w:tcPr>
                <w:tcW w:w="1844" w:type="dxa"/>
              </w:tcPr>
            </w:tcPrChange>
          </w:tcPr>
          <w:p w14:paraId="3F9CA01B" w14:textId="77777777" w:rsidR="002F4D53" w:rsidRDefault="002F4D53" w:rsidP="00463C7A">
            <w:pPr>
              <w:spacing w:line="360" w:lineRule="auto"/>
              <w:rPr>
                <w:ins w:id="4189" w:author="ilham.nur@office.ui.ac.id" w:date="2023-03-04T10:18:00Z"/>
              </w:rPr>
            </w:pPr>
            <w:proofErr w:type="spellStart"/>
            <w:ins w:id="4190" w:author="ilham.nur@office.ui.ac.id" w:date="2023-03-04T10:18:00Z">
              <w:r>
                <w:t>Wajib</w:t>
              </w:r>
              <w:proofErr w:type="spellEnd"/>
            </w:ins>
          </w:p>
        </w:tc>
        <w:tc>
          <w:tcPr>
            <w:tcW w:w="1538" w:type="pct"/>
            <w:tcPrChange w:id="4191" w:author="ilham.nur@office.ui.ac.id" w:date="2023-03-04T10:20:00Z">
              <w:tcPr>
                <w:tcW w:w="2613" w:type="dxa"/>
              </w:tcPr>
            </w:tcPrChange>
          </w:tcPr>
          <w:p w14:paraId="76B6F011" w14:textId="77777777" w:rsidR="002F4D53" w:rsidRPr="003E5783" w:rsidRDefault="002F4D53" w:rsidP="00463C7A">
            <w:pPr>
              <w:spacing w:line="360" w:lineRule="auto"/>
              <w:rPr>
                <w:ins w:id="4192" w:author="ilham.nur@office.ui.ac.id" w:date="2023-03-04T10:18:00Z"/>
              </w:rPr>
            </w:pPr>
            <w:proofErr w:type="spellStart"/>
            <w:ins w:id="4193" w:author="ilham.nur@office.ui.ac.id" w:date="2023-03-04T10:18:00Z">
              <w:r>
                <w:rPr>
                  <w:i/>
                  <w:iCs/>
                </w:rPr>
                <w:t>isManager</w:t>
              </w:r>
              <w:proofErr w:type="spellEnd"/>
              <w:r>
                <w:rPr>
                  <w:i/>
                  <w:iCs/>
                </w:rPr>
                <w:t xml:space="preserve"> </w:t>
              </w:r>
              <w:proofErr w:type="spellStart"/>
              <w:r>
                <w:t>merupakan</w:t>
              </w:r>
              <w:proofErr w:type="spellEnd"/>
              <w:r>
                <w:t xml:space="preserve"> </w:t>
              </w:r>
              <w:proofErr w:type="spellStart"/>
              <w:r>
                <w:t>entitas</w:t>
              </w:r>
              <w:proofErr w:type="spellEnd"/>
              <w:r>
                <w:t xml:space="preserve"> yang </w:t>
              </w:r>
              <w:proofErr w:type="spellStart"/>
              <w:r>
                <w:t>berisikan</w:t>
              </w:r>
              <w:proofErr w:type="spellEnd"/>
              <w:r>
                <w:t xml:space="preserve"> </w:t>
              </w:r>
              <w:proofErr w:type="spellStart"/>
              <w:r>
                <w:t>nilai</w:t>
              </w:r>
              <w:proofErr w:type="spellEnd"/>
              <w:r>
                <w:t xml:space="preserve"> 1 </w:t>
              </w:r>
              <w:proofErr w:type="spellStart"/>
              <w:r>
                <w:t>atau</w:t>
              </w:r>
              <w:proofErr w:type="spellEnd"/>
              <w:r>
                <w:t xml:space="preserve"> 0. Di mana </w:t>
              </w:r>
              <w:proofErr w:type="spellStart"/>
              <w:r>
                <w:t>nilai</w:t>
              </w:r>
              <w:proofErr w:type="spellEnd"/>
              <w:r>
                <w:t xml:space="preserve"> 1 </w:t>
              </w:r>
              <w:proofErr w:type="spellStart"/>
              <w:r>
                <w:t>menunjukan</w:t>
              </w:r>
              <w:proofErr w:type="spellEnd"/>
              <w:r>
                <w:t xml:space="preserve"> </w:t>
              </w:r>
              <w:proofErr w:type="spellStart"/>
              <w:r>
                <w:t>bahwa</w:t>
              </w:r>
              <w:proofErr w:type="spellEnd"/>
              <w:r>
                <w:t xml:space="preserve"> </w:t>
              </w:r>
              <w:proofErr w:type="spellStart"/>
              <w:r>
                <w:t>seseorang</w:t>
              </w:r>
              <w:proofErr w:type="spellEnd"/>
              <w:r>
                <w:t xml:space="preserve"> </w:t>
              </w:r>
              <w:proofErr w:type="spellStart"/>
              <w:r>
                <w:t>adalah</w:t>
              </w:r>
              <w:proofErr w:type="spellEnd"/>
              <w:r>
                <w:t xml:space="preserve"> FM dan 0 </w:t>
              </w:r>
              <w:proofErr w:type="spellStart"/>
              <w:r>
                <w:t>apabila</w:t>
              </w:r>
              <w:proofErr w:type="spellEnd"/>
              <w:r>
                <w:t xml:space="preserve"> </w:t>
              </w:r>
              <w:proofErr w:type="spellStart"/>
              <w:r>
                <w:t>sebagai</w:t>
              </w:r>
              <w:proofErr w:type="spellEnd"/>
              <w:r>
                <w:t xml:space="preserve"> </w:t>
              </w:r>
              <w:proofErr w:type="spellStart"/>
              <w:r>
                <w:t>pegawai</w:t>
              </w:r>
              <w:proofErr w:type="spellEnd"/>
              <w:r>
                <w:t xml:space="preserve"> </w:t>
              </w:r>
              <w:proofErr w:type="spellStart"/>
              <w:r>
                <w:t>biasa</w:t>
              </w:r>
              <w:proofErr w:type="spellEnd"/>
              <w:r>
                <w:t>.</w:t>
              </w:r>
            </w:ins>
          </w:p>
        </w:tc>
      </w:tr>
      <w:tr w:rsidR="002F4D53" w14:paraId="19DBD9FC" w14:textId="77777777" w:rsidTr="00684B75">
        <w:tblPrEx>
          <w:tblW w:w="5000" w:type="pct"/>
          <w:tblPrExChange w:id="4194" w:author="ilham.nur@office.ui.ac.id" w:date="2023-03-04T10:20:00Z">
            <w:tblPrEx>
              <w:tblW w:w="0" w:type="auto"/>
            </w:tblPrEx>
          </w:tblPrExChange>
        </w:tblPrEx>
        <w:trPr>
          <w:ins w:id="4195" w:author="ilham.nur@office.ui.ac.id" w:date="2023-03-04T10:18:00Z"/>
        </w:trPr>
        <w:tc>
          <w:tcPr>
            <w:tcW w:w="410" w:type="pct"/>
            <w:tcPrChange w:id="4196" w:author="ilham.nur@office.ui.ac.id" w:date="2023-03-04T10:20:00Z">
              <w:tcPr>
                <w:tcW w:w="696" w:type="dxa"/>
              </w:tcPr>
            </w:tcPrChange>
          </w:tcPr>
          <w:p w14:paraId="105669DA" w14:textId="77777777" w:rsidR="002F4D53" w:rsidRDefault="002F4D53" w:rsidP="00463C7A">
            <w:pPr>
              <w:spacing w:line="360" w:lineRule="auto"/>
              <w:rPr>
                <w:ins w:id="4197" w:author="ilham.nur@office.ui.ac.id" w:date="2023-03-04T10:18:00Z"/>
              </w:rPr>
            </w:pPr>
            <w:ins w:id="4198" w:author="ilham.nur@office.ui.ac.id" w:date="2023-03-04T10:18:00Z">
              <w:r>
                <w:t>17</w:t>
              </w:r>
            </w:ins>
          </w:p>
        </w:tc>
        <w:tc>
          <w:tcPr>
            <w:tcW w:w="1407" w:type="pct"/>
            <w:tcPrChange w:id="4199" w:author="ilham.nur@office.ui.ac.id" w:date="2023-03-04T10:20:00Z">
              <w:tcPr>
                <w:tcW w:w="2391" w:type="dxa"/>
                <w:gridSpan w:val="2"/>
              </w:tcPr>
            </w:tcPrChange>
          </w:tcPr>
          <w:p w14:paraId="5E278D2F" w14:textId="77777777" w:rsidR="002F4D53" w:rsidRDefault="002F4D53" w:rsidP="00463C7A">
            <w:pPr>
              <w:spacing w:line="360" w:lineRule="auto"/>
              <w:rPr>
                <w:ins w:id="4200" w:author="ilham.nur@office.ui.ac.id" w:date="2023-03-04T10:18:00Z"/>
                <w:i/>
                <w:iCs/>
              </w:rPr>
            </w:pPr>
            <w:proofErr w:type="spellStart"/>
            <w:ins w:id="4201" w:author="ilham.nur@office.ui.ac.id" w:date="2023-03-04T10:18:00Z">
              <w:r>
                <w:rPr>
                  <w:i/>
                  <w:iCs/>
                </w:rPr>
                <w:t>unitPlacement</w:t>
              </w:r>
              <w:proofErr w:type="spellEnd"/>
            </w:ins>
          </w:p>
        </w:tc>
        <w:tc>
          <w:tcPr>
            <w:tcW w:w="559" w:type="pct"/>
            <w:tcPrChange w:id="4202" w:author="ilham.nur@office.ui.ac.id" w:date="2023-03-04T10:20:00Z">
              <w:tcPr>
                <w:tcW w:w="950" w:type="dxa"/>
              </w:tcPr>
            </w:tcPrChange>
          </w:tcPr>
          <w:p w14:paraId="2E603EBC" w14:textId="77777777" w:rsidR="002F4D53" w:rsidRDefault="002F4D53" w:rsidP="00463C7A">
            <w:pPr>
              <w:spacing w:line="360" w:lineRule="auto"/>
              <w:rPr>
                <w:ins w:id="4203" w:author="ilham.nur@office.ui.ac.id" w:date="2023-03-04T10:18:00Z"/>
                <w:i/>
                <w:iCs/>
              </w:rPr>
            </w:pPr>
            <w:ins w:id="4204" w:author="ilham.nur@office.ui.ac.id" w:date="2023-03-04T10:18:00Z">
              <w:r>
                <w:rPr>
                  <w:i/>
                  <w:iCs/>
                </w:rPr>
                <w:t>String</w:t>
              </w:r>
            </w:ins>
          </w:p>
        </w:tc>
        <w:tc>
          <w:tcPr>
            <w:tcW w:w="1085" w:type="pct"/>
            <w:tcPrChange w:id="4205" w:author="ilham.nur@office.ui.ac.id" w:date="2023-03-04T10:20:00Z">
              <w:tcPr>
                <w:tcW w:w="1844" w:type="dxa"/>
              </w:tcPr>
            </w:tcPrChange>
          </w:tcPr>
          <w:p w14:paraId="3D537309" w14:textId="77777777" w:rsidR="002F4D53" w:rsidRDefault="002F4D53" w:rsidP="00463C7A">
            <w:pPr>
              <w:spacing w:line="360" w:lineRule="auto"/>
              <w:rPr>
                <w:ins w:id="4206" w:author="ilham.nur@office.ui.ac.id" w:date="2023-03-04T10:18:00Z"/>
              </w:rPr>
            </w:pPr>
            <w:proofErr w:type="spellStart"/>
            <w:ins w:id="4207" w:author="ilham.nur@office.ui.ac.id" w:date="2023-03-04T10:18:00Z">
              <w:r>
                <w:t>Wajib</w:t>
              </w:r>
              <w:proofErr w:type="spellEnd"/>
            </w:ins>
          </w:p>
        </w:tc>
        <w:tc>
          <w:tcPr>
            <w:tcW w:w="1538" w:type="pct"/>
            <w:tcPrChange w:id="4208" w:author="ilham.nur@office.ui.ac.id" w:date="2023-03-04T10:20:00Z">
              <w:tcPr>
                <w:tcW w:w="2613" w:type="dxa"/>
              </w:tcPr>
            </w:tcPrChange>
          </w:tcPr>
          <w:p w14:paraId="4570F7B6" w14:textId="77777777" w:rsidR="002F4D53" w:rsidRPr="00920B1D" w:rsidRDefault="002F4D53" w:rsidP="00463C7A">
            <w:pPr>
              <w:spacing w:line="360" w:lineRule="auto"/>
              <w:rPr>
                <w:ins w:id="4209" w:author="ilham.nur@office.ui.ac.id" w:date="2023-03-04T10:18:00Z"/>
              </w:rPr>
            </w:pPr>
            <w:proofErr w:type="spellStart"/>
            <w:proofErr w:type="gramStart"/>
            <w:ins w:id="4210" w:author="ilham.nur@office.ui.ac.id" w:date="2023-03-04T10:18:00Z">
              <w:r>
                <w:rPr>
                  <w:i/>
                  <w:iCs/>
                </w:rPr>
                <w:t>unitPlacement</w:t>
              </w:r>
              <w:proofErr w:type="spellEnd"/>
              <w:r>
                <w:rPr>
                  <w:i/>
                  <w:iCs/>
                </w:rPr>
                <w:t xml:space="preserve"> </w:t>
              </w:r>
              <w:r>
                <w:t xml:space="preserve"> </w:t>
              </w:r>
              <w:proofErr w:type="spellStart"/>
              <w:r>
                <w:t>merupakan</w:t>
              </w:r>
              <w:proofErr w:type="spellEnd"/>
              <w:proofErr w:type="gramEnd"/>
              <w:r>
                <w:t xml:space="preserve"> unit </w:t>
              </w:r>
              <w:proofErr w:type="spellStart"/>
              <w:r>
                <w:t>tempat</w:t>
              </w:r>
              <w:proofErr w:type="spellEnd"/>
              <w:r>
                <w:t xml:space="preserve"> di mana </w:t>
              </w:r>
              <w:proofErr w:type="spellStart"/>
              <w:r>
                <w:t>seorang</w:t>
              </w:r>
              <w:proofErr w:type="spellEnd"/>
              <w:r>
                <w:t xml:space="preserve"> </w:t>
              </w:r>
              <w:proofErr w:type="spellStart"/>
              <w:r>
                <w:t>bekerja</w:t>
              </w:r>
              <w:proofErr w:type="spellEnd"/>
              <w:r>
                <w:t>.</w:t>
              </w:r>
            </w:ins>
          </w:p>
        </w:tc>
      </w:tr>
      <w:tr w:rsidR="002F4D53" w14:paraId="13959F56" w14:textId="77777777" w:rsidTr="00684B75">
        <w:tblPrEx>
          <w:tblW w:w="5000" w:type="pct"/>
          <w:tblPrExChange w:id="4211" w:author="ilham.nur@office.ui.ac.id" w:date="2023-03-04T10:20:00Z">
            <w:tblPrEx>
              <w:tblW w:w="0" w:type="auto"/>
            </w:tblPrEx>
          </w:tblPrExChange>
        </w:tblPrEx>
        <w:trPr>
          <w:ins w:id="4212" w:author="ilham.nur@office.ui.ac.id" w:date="2023-03-04T10:18:00Z"/>
        </w:trPr>
        <w:tc>
          <w:tcPr>
            <w:tcW w:w="410" w:type="pct"/>
            <w:tcPrChange w:id="4213" w:author="ilham.nur@office.ui.ac.id" w:date="2023-03-04T10:20:00Z">
              <w:tcPr>
                <w:tcW w:w="696" w:type="dxa"/>
              </w:tcPr>
            </w:tcPrChange>
          </w:tcPr>
          <w:p w14:paraId="22465C5C" w14:textId="77777777" w:rsidR="002F4D53" w:rsidRDefault="002F4D53" w:rsidP="00463C7A">
            <w:pPr>
              <w:spacing w:line="360" w:lineRule="auto"/>
              <w:rPr>
                <w:ins w:id="4214" w:author="ilham.nur@office.ui.ac.id" w:date="2023-03-04T10:18:00Z"/>
              </w:rPr>
            </w:pPr>
            <w:ins w:id="4215" w:author="ilham.nur@office.ui.ac.id" w:date="2023-03-04T10:18:00Z">
              <w:r>
                <w:t>18</w:t>
              </w:r>
            </w:ins>
          </w:p>
        </w:tc>
        <w:tc>
          <w:tcPr>
            <w:tcW w:w="1407" w:type="pct"/>
            <w:tcPrChange w:id="4216" w:author="ilham.nur@office.ui.ac.id" w:date="2023-03-04T10:20:00Z">
              <w:tcPr>
                <w:tcW w:w="2391" w:type="dxa"/>
                <w:gridSpan w:val="2"/>
              </w:tcPr>
            </w:tcPrChange>
          </w:tcPr>
          <w:p w14:paraId="0051F7AA" w14:textId="77777777" w:rsidR="002F4D53" w:rsidRDefault="002F4D53" w:rsidP="00463C7A">
            <w:pPr>
              <w:spacing w:line="360" w:lineRule="auto"/>
              <w:rPr>
                <w:ins w:id="4217" w:author="ilham.nur@office.ui.ac.id" w:date="2023-03-04T10:18:00Z"/>
              </w:rPr>
            </w:pPr>
            <w:proofErr w:type="spellStart"/>
            <w:ins w:id="4218" w:author="ilham.nur@office.ui.ac.id" w:date="2023-03-04T10:18:00Z">
              <w:r>
                <w:t>skillResource</w:t>
              </w:r>
              <w:proofErr w:type="spellEnd"/>
            </w:ins>
          </w:p>
        </w:tc>
        <w:tc>
          <w:tcPr>
            <w:tcW w:w="559" w:type="pct"/>
            <w:tcPrChange w:id="4219" w:author="ilham.nur@office.ui.ac.id" w:date="2023-03-04T10:20:00Z">
              <w:tcPr>
                <w:tcW w:w="950" w:type="dxa"/>
              </w:tcPr>
            </w:tcPrChange>
          </w:tcPr>
          <w:p w14:paraId="6396D7BF" w14:textId="77777777" w:rsidR="002F4D53" w:rsidRDefault="002F4D53" w:rsidP="00463C7A">
            <w:pPr>
              <w:spacing w:line="360" w:lineRule="auto"/>
              <w:rPr>
                <w:ins w:id="4220" w:author="ilham.nur@office.ui.ac.id" w:date="2023-03-04T10:18:00Z"/>
                <w:i/>
                <w:iCs/>
              </w:rPr>
            </w:pPr>
            <w:ins w:id="4221" w:author="ilham.nur@office.ui.ac.id" w:date="2023-03-04T10:18:00Z">
              <w:r>
                <w:rPr>
                  <w:i/>
                  <w:iCs/>
                </w:rPr>
                <w:t>String</w:t>
              </w:r>
            </w:ins>
          </w:p>
        </w:tc>
        <w:tc>
          <w:tcPr>
            <w:tcW w:w="1085" w:type="pct"/>
            <w:tcPrChange w:id="4222" w:author="ilham.nur@office.ui.ac.id" w:date="2023-03-04T10:20:00Z">
              <w:tcPr>
                <w:tcW w:w="1844" w:type="dxa"/>
              </w:tcPr>
            </w:tcPrChange>
          </w:tcPr>
          <w:p w14:paraId="2CDFB3EC" w14:textId="77777777" w:rsidR="002F4D53" w:rsidRDefault="002F4D53" w:rsidP="00463C7A">
            <w:pPr>
              <w:spacing w:line="360" w:lineRule="auto"/>
              <w:rPr>
                <w:ins w:id="4223" w:author="ilham.nur@office.ui.ac.id" w:date="2023-03-04T10:18:00Z"/>
              </w:rPr>
            </w:pPr>
            <w:proofErr w:type="spellStart"/>
            <w:ins w:id="4224" w:author="ilham.nur@office.ui.ac.id" w:date="2023-03-04T10:18:00Z">
              <w:r>
                <w:t>Opsional</w:t>
              </w:r>
              <w:proofErr w:type="spellEnd"/>
            </w:ins>
          </w:p>
        </w:tc>
        <w:tc>
          <w:tcPr>
            <w:tcW w:w="1538" w:type="pct"/>
            <w:tcPrChange w:id="4225" w:author="ilham.nur@office.ui.ac.id" w:date="2023-03-04T10:20:00Z">
              <w:tcPr>
                <w:tcW w:w="2613" w:type="dxa"/>
              </w:tcPr>
            </w:tcPrChange>
          </w:tcPr>
          <w:p w14:paraId="1D063E6D" w14:textId="77777777" w:rsidR="002F4D53" w:rsidRDefault="002F4D53" w:rsidP="00463C7A">
            <w:pPr>
              <w:spacing w:line="360" w:lineRule="auto"/>
              <w:rPr>
                <w:ins w:id="4226" w:author="ilham.nur@office.ui.ac.id" w:date="2023-03-04T10:18:00Z"/>
              </w:rPr>
            </w:pPr>
            <w:proofErr w:type="spellStart"/>
            <w:ins w:id="4227" w:author="ilham.nur@office.ui.ac.id" w:date="2023-03-04T10:18:00Z">
              <w:r>
                <w:t>Berisikan</w:t>
              </w:r>
              <w:proofErr w:type="spellEnd"/>
              <w:r>
                <w:t xml:space="preserve"> skill yang </w:t>
              </w:r>
              <w:proofErr w:type="spellStart"/>
              <w:r>
                <w:t>dimiliki</w:t>
              </w:r>
              <w:proofErr w:type="spellEnd"/>
              <w:r>
                <w:t xml:space="preserve"> oleh </w:t>
              </w:r>
              <w:proofErr w:type="spellStart"/>
              <w:r>
                <w:t>pekerja</w:t>
              </w:r>
              <w:proofErr w:type="spellEnd"/>
            </w:ins>
          </w:p>
        </w:tc>
      </w:tr>
    </w:tbl>
    <w:p w14:paraId="6E0E6182" w14:textId="77777777" w:rsidR="002F4D53" w:rsidRDefault="002F4D53">
      <w:pPr>
        <w:spacing w:line="360" w:lineRule="auto"/>
        <w:ind w:left="720"/>
        <w:rPr>
          <w:ins w:id="4228" w:author="ilham.nur@office.ui.ac.id" w:date="2023-03-04T10:18:00Z"/>
        </w:rPr>
        <w:pPrChange w:id="4229" w:author="ilham.nur@office.ui.ac.id" w:date="2023-03-04T10:19:00Z">
          <w:pPr>
            <w:spacing w:line="360" w:lineRule="auto"/>
          </w:pPr>
        </w:pPrChange>
      </w:pPr>
    </w:p>
    <w:p w14:paraId="38BFAC11" w14:textId="5C75A289" w:rsidR="002F4D53" w:rsidRDefault="002F4D53">
      <w:pPr>
        <w:spacing w:line="360" w:lineRule="auto"/>
        <w:ind w:left="720"/>
        <w:rPr>
          <w:ins w:id="4230" w:author="ilham.nur@office.ui.ac.id" w:date="2023-03-04T10:18:00Z"/>
        </w:rPr>
        <w:pPrChange w:id="4231" w:author="ilham.nur@office.ui.ac.id" w:date="2023-03-04T10:19:00Z">
          <w:pPr>
            <w:spacing w:line="360" w:lineRule="auto"/>
          </w:pPr>
        </w:pPrChange>
      </w:pPr>
      <w:ins w:id="4232" w:author="ilham.nur@office.ui.ac.id" w:date="2023-03-04T10:18:00Z">
        <w:r>
          <w:lastRenderedPageBreak/>
          <w:t xml:space="preserve">Dari </w:t>
        </w:r>
        <w:proofErr w:type="spellStart"/>
        <w:r>
          <w:t>tabel</w:t>
        </w:r>
        <w:proofErr w:type="spellEnd"/>
        <w:r>
          <w:t xml:space="preserve"> yang </w:t>
        </w:r>
        <w:proofErr w:type="spellStart"/>
        <w:r>
          <w:t>ada</w:t>
        </w:r>
        <w:proofErr w:type="spellEnd"/>
        <w:r>
          <w:t xml:space="preserve"> pada </w:t>
        </w:r>
        <w:proofErr w:type="spellStart"/>
        <w:r>
          <w:t>sistem</w:t>
        </w:r>
        <w:proofErr w:type="spellEnd"/>
        <w:r>
          <w:t xml:space="preserve"> basis data </w:t>
        </w:r>
        <w:proofErr w:type="spellStart"/>
        <w:r>
          <w:t>terdapat</w:t>
        </w:r>
        <w:proofErr w:type="spellEnd"/>
        <w:r>
          <w:t xml:space="preserve"> </w:t>
        </w:r>
        <w:proofErr w:type="spellStart"/>
        <w:r>
          <w:t>relasi</w:t>
        </w:r>
        <w:proofErr w:type="spellEnd"/>
        <w:r>
          <w:t xml:space="preserve"> yang </w:t>
        </w:r>
        <w:proofErr w:type="spellStart"/>
        <w:r>
          <w:t>menghubungkan</w:t>
        </w:r>
        <w:proofErr w:type="spellEnd"/>
        <w:r>
          <w:t xml:space="preserve"> data </w:t>
        </w:r>
        <w:proofErr w:type="spellStart"/>
        <w:r>
          <w:t>antar</w:t>
        </w:r>
        <w:proofErr w:type="spellEnd"/>
        <w:r>
          <w:t xml:space="preserve"> </w:t>
        </w:r>
        <w:proofErr w:type="spellStart"/>
        <w:r>
          <w:t>tabel</w:t>
        </w:r>
        <w:proofErr w:type="spellEnd"/>
        <w:r>
          <w:t xml:space="preserve"> dengan </w:t>
        </w:r>
        <w:proofErr w:type="spellStart"/>
        <w:r>
          <w:t>menggunakan</w:t>
        </w:r>
        <w:proofErr w:type="spellEnd"/>
        <w:r>
          <w:t xml:space="preserve"> </w:t>
        </w:r>
        <w:r>
          <w:rPr>
            <w:i/>
            <w:iCs/>
          </w:rPr>
          <w:t xml:space="preserve">key </w:t>
        </w:r>
        <w:proofErr w:type="spellStart"/>
        <w:r>
          <w:t>khusus</w:t>
        </w:r>
        <w:proofErr w:type="spellEnd"/>
        <w:r>
          <w:t xml:space="preserve">. </w:t>
        </w:r>
        <w:proofErr w:type="spellStart"/>
        <w:r>
          <w:t>Relasi</w:t>
        </w:r>
        <w:proofErr w:type="spellEnd"/>
        <w:r>
          <w:t xml:space="preserve"> </w:t>
        </w:r>
        <w:proofErr w:type="spellStart"/>
        <w:r>
          <w:t>antar</w:t>
        </w:r>
        <w:proofErr w:type="spellEnd"/>
        <w:r>
          <w:t xml:space="preserve"> </w:t>
        </w:r>
        <w:proofErr w:type="spellStart"/>
        <w:r>
          <w:t>tabel</w:t>
        </w:r>
        <w:proofErr w:type="spellEnd"/>
        <w:r>
          <w:t xml:space="preserve"> yang </w:t>
        </w:r>
        <w:proofErr w:type="spellStart"/>
        <w:r>
          <w:t>terdapat</w:t>
        </w:r>
        <w:proofErr w:type="spellEnd"/>
        <w:r>
          <w:t xml:space="preserve"> pada </w:t>
        </w:r>
        <w:proofErr w:type="spellStart"/>
        <w:r>
          <w:t>sistem</w:t>
        </w:r>
        <w:proofErr w:type="spellEnd"/>
        <w:r>
          <w:t xml:space="preserve"> basis data </w:t>
        </w:r>
        <w:proofErr w:type="spellStart"/>
        <w:r>
          <w:t>dapat</w:t>
        </w:r>
        <w:proofErr w:type="spellEnd"/>
        <w:r>
          <w:t xml:space="preserve"> </w:t>
        </w:r>
        <w:proofErr w:type="spellStart"/>
        <w:r>
          <w:t>ditunjukan</w:t>
        </w:r>
        <w:proofErr w:type="spellEnd"/>
        <w:r>
          <w:t xml:space="preserve"> </w:t>
        </w:r>
        <w:proofErr w:type="spellStart"/>
        <w:r>
          <w:t>secara</w:t>
        </w:r>
        <w:proofErr w:type="spellEnd"/>
        <w:r>
          <w:t xml:space="preserve"> </w:t>
        </w:r>
        <w:proofErr w:type="spellStart"/>
        <w:r>
          <w:t>detil</w:t>
        </w:r>
        <w:proofErr w:type="spellEnd"/>
        <w:r>
          <w:t xml:space="preserve"> pada </w:t>
        </w:r>
        <w:r>
          <w:fldChar w:fldCharType="begin"/>
        </w:r>
        <w:r>
          <w:instrText xml:space="preserve"> REF _Ref125573734 \h </w:instrText>
        </w:r>
      </w:ins>
      <w:ins w:id="4233" w:author="ilham.nur@office.ui.ac.id" w:date="2023-03-04T10:18:00Z">
        <w:r>
          <w:fldChar w:fldCharType="end"/>
        </w:r>
        <w:r>
          <w:t>.</w:t>
        </w:r>
      </w:ins>
    </w:p>
    <w:p w14:paraId="2C38DB1F" w14:textId="141DA31C" w:rsidR="002F4D53" w:rsidRDefault="002F4D53" w:rsidP="003F0C01">
      <w:pPr>
        <w:pStyle w:val="Caption"/>
        <w:rPr>
          <w:ins w:id="4234" w:author="ilham.nur@office.ui.ac.id" w:date="2023-03-04T10:18:00Z"/>
        </w:rPr>
      </w:pPr>
      <w:bookmarkStart w:id="4235" w:name="_Toc128944270"/>
      <w:proofErr w:type="spellStart"/>
      <w:ins w:id="4236" w:author="ilham.nur@office.ui.ac.id" w:date="2023-03-04T10:18:00Z">
        <w:r>
          <w:t>Tabel</w:t>
        </w:r>
        <w:proofErr w:type="spellEnd"/>
        <w:r>
          <w:t xml:space="preserve"> </w:t>
        </w:r>
      </w:ins>
      <w:ins w:id="4237" w:author="ilham.nur@office.ui.ac.id" w:date="2023-03-04T17:01:00Z">
        <w:r w:rsidR="0016052A">
          <w:fldChar w:fldCharType="begin"/>
        </w:r>
        <w:r w:rsidR="0016052A">
          <w:instrText xml:space="preserve"> STYLEREF 1 \s </w:instrText>
        </w:r>
      </w:ins>
      <w:r w:rsidR="0016052A">
        <w:fldChar w:fldCharType="separate"/>
      </w:r>
      <w:r w:rsidR="00A262DF">
        <w:rPr>
          <w:noProof/>
        </w:rPr>
        <w:t>3</w:t>
      </w:r>
      <w:ins w:id="4238" w:author="ilham.nur@office.ui.ac.id" w:date="2023-03-04T17:01:00Z">
        <w:r w:rsidR="0016052A">
          <w:fldChar w:fldCharType="end"/>
        </w:r>
        <w:r w:rsidR="0016052A">
          <w:t>.</w:t>
        </w:r>
        <w:r w:rsidR="0016052A">
          <w:fldChar w:fldCharType="begin"/>
        </w:r>
        <w:r w:rsidR="0016052A">
          <w:instrText xml:space="preserve"> SEQ Tabel \* ARABIC \s 1 </w:instrText>
        </w:r>
      </w:ins>
      <w:r w:rsidR="0016052A">
        <w:fldChar w:fldCharType="separate"/>
      </w:r>
      <w:ins w:id="4239" w:author="ilham.nur@office.ui.ac.id" w:date="2023-03-05T21:23:00Z">
        <w:r w:rsidR="00A262DF">
          <w:rPr>
            <w:noProof/>
          </w:rPr>
          <w:t>8</w:t>
        </w:r>
      </w:ins>
      <w:ins w:id="4240" w:author="ilham.nur@office.ui.ac.id" w:date="2023-03-04T17:01:00Z">
        <w:r w:rsidR="0016052A">
          <w:fldChar w:fldCharType="end"/>
        </w:r>
      </w:ins>
      <w:ins w:id="4241" w:author="ilham.nur@office.ui.ac.id" w:date="2023-03-04T10:18:00Z">
        <w:r>
          <w:t xml:space="preserve"> </w:t>
        </w:r>
        <w:proofErr w:type="spellStart"/>
        <w:r>
          <w:t>Relasi</w:t>
        </w:r>
        <w:proofErr w:type="spellEnd"/>
        <w:r>
          <w:t xml:space="preserve"> </w:t>
        </w:r>
        <w:proofErr w:type="spellStart"/>
        <w:r>
          <w:t>Tabel</w:t>
        </w:r>
        <w:proofErr w:type="spellEnd"/>
        <w:r>
          <w:t xml:space="preserve"> pada </w:t>
        </w:r>
        <w:proofErr w:type="spellStart"/>
        <w:r>
          <w:t>sistem</w:t>
        </w:r>
        <w:proofErr w:type="spellEnd"/>
        <w:r>
          <w:t xml:space="preserve"> basis data</w:t>
        </w:r>
        <w:bookmarkEnd w:id="4235"/>
      </w:ins>
    </w:p>
    <w:tbl>
      <w:tblPr>
        <w:tblStyle w:val="TableGrid"/>
        <w:tblW w:w="5000" w:type="pct"/>
        <w:tblLook w:val="04A0" w:firstRow="1" w:lastRow="0" w:firstColumn="1" w:lastColumn="0" w:noHBand="0" w:noVBand="1"/>
        <w:tblPrChange w:id="4242" w:author="ilham.nur@office.ui.ac.id" w:date="2023-03-04T10:41:00Z">
          <w:tblPr>
            <w:tblStyle w:val="TableGrid"/>
            <w:tblW w:w="0" w:type="auto"/>
            <w:tblLook w:val="04A0" w:firstRow="1" w:lastRow="0" w:firstColumn="1" w:lastColumn="0" w:noHBand="0" w:noVBand="1"/>
          </w:tblPr>
        </w:tblPrChange>
      </w:tblPr>
      <w:tblGrid>
        <w:gridCol w:w="3070"/>
        <w:gridCol w:w="2691"/>
        <w:gridCol w:w="2733"/>
        <w:tblGridChange w:id="4243">
          <w:tblGrid>
            <w:gridCol w:w="3069"/>
            <w:gridCol w:w="2691"/>
            <w:gridCol w:w="2734"/>
          </w:tblGrid>
        </w:tblGridChange>
      </w:tblGrid>
      <w:tr w:rsidR="002F4D53" w14:paraId="5E670A04" w14:textId="77777777" w:rsidTr="009A44EC">
        <w:trPr>
          <w:tblHeader/>
          <w:ins w:id="4244" w:author="ilham.nur@office.ui.ac.id" w:date="2023-03-04T10:18:00Z"/>
        </w:trPr>
        <w:tc>
          <w:tcPr>
            <w:tcW w:w="1807" w:type="pct"/>
            <w:tcPrChange w:id="4245" w:author="ilham.nur@office.ui.ac.id" w:date="2023-03-04T10:41:00Z">
              <w:tcPr>
                <w:tcW w:w="2831" w:type="dxa"/>
              </w:tcPr>
            </w:tcPrChange>
          </w:tcPr>
          <w:p w14:paraId="1C3B1107" w14:textId="77777777" w:rsidR="002F4D53" w:rsidRPr="00463C7A" w:rsidRDefault="002F4D53" w:rsidP="00463C7A">
            <w:pPr>
              <w:spacing w:line="360" w:lineRule="auto"/>
              <w:rPr>
                <w:ins w:id="4246" w:author="ilham.nur@office.ui.ac.id" w:date="2023-03-04T10:18:00Z"/>
                <w:b/>
                <w:bCs/>
              </w:rPr>
            </w:pPr>
            <w:proofErr w:type="spellStart"/>
            <w:ins w:id="4247" w:author="ilham.nur@office.ui.ac.id" w:date="2023-03-04T10:18:00Z">
              <w:r w:rsidRPr="00463C7A">
                <w:rPr>
                  <w:b/>
                  <w:bCs/>
                </w:rPr>
                <w:t>Relasi</w:t>
              </w:r>
              <w:proofErr w:type="spellEnd"/>
              <w:r w:rsidRPr="00463C7A">
                <w:rPr>
                  <w:b/>
                  <w:bCs/>
                </w:rPr>
                <w:t xml:space="preserve"> </w:t>
              </w:r>
              <w:proofErr w:type="spellStart"/>
              <w:r w:rsidRPr="00463C7A">
                <w:rPr>
                  <w:b/>
                  <w:bCs/>
                </w:rPr>
                <w:t>Tabel</w:t>
              </w:r>
              <w:proofErr w:type="spellEnd"/>
            </w:ins>
          </w:p>
        </w:tc>
        <w:tc>
          <w:tcPr>
            <w:tcW w:w="1584" w:type="pct"/>
            <w:tcPrChange w:id="4248" w:author="ilham.nur@office.ui.ac.id" w:date="2023-03-04T10:41:00Z">
              <w:tcPr>
                <w:tcW w:w="2831" w:type="dxa"/>
              </w:tcPr>
            </w:tcPrChange>
          </w:tcPr>
          <w:p w14:paraId="2108E813" w14:textId="77777777" w:rsidR="002F4D53" w:rsidRPr="00463C7A" w:rsidRDefault="002F4D53" w:rsidP="00463C7A">
            <w:pPr>
              <w:spacing w:line="360" w:lineRule="auto"/>
              <w:rPr>
                <w:ins w:id="4249" w:author="ilham.nur@office.ui.ac.id" w:date="2023-03-04T10:18:00Z"/>
                <w:b/>
                <w:bCs/>
              </w:rPr>
            </w:pPr>
            <w:proofErr w:type="spellStart"/>
            <w:ins w:id="4250" w:author="ilham.nur@office.ui.ac.id" w:date="2023-03-04T10:18:00Z">
              <w:r w:rsidRPr="00463C7A">
                <w:rPr>
                  <w:b/>
                  <w:bCs/>
                </w:rPr>
                <w:t>Jenis</w:t>
              </w:r>
              <w:proofErr w:type="spellEnd"/>
              <w:r w:rsidRPr="00463C7A">
                <w:rPr>
                  <w:b/>
                  <w:bCs/>
                </w:rPr>
                <w:t xml:space="preserve"> </w:t>
              </w:r>
              <w:proofErr w:type="spellStart"/>
              <w:r w:rsidRPr="00463C7A">
                <w:rPr>
                  <w:b/>
                  <w:bCs/>
                </w:rPr>
                <w:t>Relasi</w:t>
              </w:r>
              <w:proofErr w:type="spellEnd"/>
            </w:ins>
          </w:p>
        </w:tc>
        <w:tc>
          <w:tcPr>
            <w:tcW w:w="1609" w:type="pct"/>
            <w:tcPrChange w:id="4251" w:author="ilham.nur@office.ui.ac.id" w:date="2023-03-04T10:41:00Z">
              <w:tcPr>
                <w:tcW w:w="2832" w:type="dxa"/>
              </w:tcPr>
            </w:tcPrChange>
          </w:tcPr>
          <w:p w14:paraId="6DBBF305" w14:textId="77777777" w:rsidR="002F4D53" w:rsidRPr="00463C7A" w:rsidRDefault="002F4D53" w:rsidP="00463C7A">
            <w:pPr>
              <w:spacing w:line="360" w:lineRule="auto"/>
              <w:rPr>
                <w:ins w:id="4252" w:author="ilham.nur@office.ui.ac.id" w:date="2023-03-04T10:18:00Z"/>
                <w:b/>
                <w:bCs/>
              </w:rPr>
            </w:pPr>
            <w:proofErr w:type="spellStart"/>
            <w:ins w:id="4253" w:author="ilham.nur@office.ui.ac.id" w:date="2023-03-04T10:18:00Z">
              <w:r w:rsidRPr="00463C7A">
                <w:rPr>
                  <w:b/>
                  <w:bCs/>
                </w:rPr>
                <w:t>Keterangan</w:t>
              </w:r>
              <w:proofErr w:type="spellEnd"/>
            </w:ins>
          </w:p>
        </w:tc>
      </w:tr>
      <w:tr w:rsidR="002F4D53" w14:paraId="0DD203BF" w14:textId="77777777" w:rsidTr="00684B75">
        <w:trPr>
          <w:ins w:id="4254" w:author="ilham.nur@office.ui.ac.id" w:date="2023-03-04T10:18:00Z"/>
        </w:trPr>
        <w:tc>
          <w:tcPr>
            <w:tcW w:w="1807" w:type="pct"/>
            <w:tcPrChange w:id="4255" w:author="ilham.nur@office.ui.ac.id" w:date="2023-03-04T10:20:00Z">
              <w:tcPr>
                <w:tcW w:w="2831" w:type="dxa"/>
              </w:tcPr>
            </w:tcPrChange>
          </w:tcPr>
          <w:p w14:paraId="31F81764" w14:textId="77777777" w:rsidR="002F4D53" w:rsidRPr="00463C7A" w:rsidRDefault="002F4D53" w:rsidP="00463C7A">
            <w:pPr>
              <w:spacing w:line="360" w:lineRule="auto"/>
              <w:rPr>
                <w:ins w:id="4256" w:author="ilham.nur@office.ui.ac.id" w:date="2023-03-04T10:18:00Z"/>
                <w:i/>
                <w:iCs/>
              </w:rPr>
            </w:pPr>
            <w:proofErr w:type="spellStart"/>
            <w:ins w:id="4257" w:author="ilham.nur@office.ui.ac.id" w:date="2023-03-04T10:18:00Z">
              <w:r w:rsidRPr="00463C7A">
                <w:rPr>
                  <w:i/>
                  <w:iCs/>
                </w:rPr>
                <w:t>projectTable→taskTable</w:t>
              </w:r>
              <w:proofErr w:type="spellEnd"/>
            </w:ins>
          </w:p>
        </w:tc>
        <w:tc>
          <w:tcPr>
            <w:tcW w:w="1584" w:type="pct"/>
            <w:tcPrChange w:id="4258" w:author="ilham.nur@office.ui.ac.id" w:date="2023-03-04T10:20:00Z">
              <w:tcPr>
                <w:tcW w:w="2831" w:type="dxa"/>
              </w:tcPr>
            </w:tcPrChange>
          </w:tcPr>
          <w:p w14:paraId="15A62C4D" w14:textId="77777777" w:rsidR="002F4D53" w:rsidRPr="00463C7A" w:rsidRDefault="002F4D53" w:rsidP="00463C7A">
            <w:pPr>
              <w:spacing w:line="360" w:lineRule="auto"/>
              <w:rPr>
                <w:ins w:id="4259" w:author="ilham.nur@office.ui.ac.id" w:date="2023-03-04T10:18:00Z"/>
                <w:i/>
                <w:iCs/>
              </w:rPr>
            </w:pPr>
            <w:ins w:id="4260" w:author="ilham.nur@office.ui.ac.id" w:date="2023-03-04T10:18:00Z">
              <w:r>
                <w:rPr>
                  <w:i/>
                  <w:iCs/>
                </w:rPr>
                <w:t>One or many</w:t>
              </w:r>
            </w:ins>
          </w:p>
        </w:tc>
        <w:tc>
          <w:tcPr>
            <w:tcW w:w="1609" w:type="pct"/>
            <w:tcPrChange w:id="4261" w:author="ilham.nur@office.ui.ac.id" w:date="2023-03-04T10:20:00Z">
              <w:tcPr>
                <w:tcW w:w="2832" w:type="dxa"/>
              </w:tcPr>
            </w:tcPrChange>
          </w:tcPr>
          <w:p w14:paraId="22FE38B4" w14:textId="77777777" w:rsidR="002F4D53" w:rsidRDefault="002F4D53" w:rsidP="00463C7A">
            <w:pPr>
              <w:spacing w:line="360" w:lineRule="auto"/>
              <w:rPr>
                <w:ins w:id="4262" w:author="ilham.nur@office.ui.ac.id" w:date="2023-03-04T10:18:00Z"/>
              </w:rPr>
            </w:pPr>
            <w:proofErr w:type="spellStart"/>
            <w:ins w:id="4263" w:author="ilham.nur@office.ui.ac.id" w:date="2023-03-04T10:18:00Z">
              <w:r>
                <w:t>Setiap</w:t>
              </w:r>
              <w:proofErr w:type="spellEnd"/>
              <w:r>
                <w:t xml:space="preserve"> </w:t>
              </w:r>
              <w:proofErr w:type="spellStart"/>
              <w:r>
                <w:t>proyek</w:t>
              </w:r>
              <w:proofErr w:type="spellEnd"/>
              <w:r>
                <w:t xml:space="preserve"> yang </w:t>
              </w:r>
              <w:proofErr w:type="spellStart"/>
              <w:r>
                <w:t>dikerjakan</w:t>
              </w:r>
              <w:proofErr w:type="spellEnd"/>
              <w:r>
                <w:t xml:space="preserve"> </w:t>
              </w:r>
              <w:proofErr w:type="spellStart"/>
              <w:r>
                <w:t>pasti</w:t>
              </w:r>
              <w:proofErr w:type="spellEnd"/>
              <w:r>
                <w:t xml:space="preserve"> </w:t>
              </w:r>
              <w:proofErr w:type="spellStart"/>
              <w:r>
                <w:t>memerlukan</w:t>
              </w:r>
              <w:proofErr w:type="spellEnd"/>
              <w:r>
                <w:t xml:space="preserve"> minimal </w:t>
              </w:r>
              <w:proofErr w:type="spellStart"/>
              <w:r>
                <w:t>satu</w:t>
              </w:r>
              <w:proofErr w:type="spellEnd"/>
              <w:r>
                <w:t xml:space="preserve"> </w:t>
              </w:r>
              <w:proofErr w:type="spellStart"/>
              <w:r>
                <w:t>pekerjaan</w:t>
              </w:r>
              <w:proofErr w:type="spellEnd"/>
              <w:r>
                <w:t xml:space="preserve"> yang </w:t>
              </w:r>
              <w:proofErr w:type="spellStart"/>
              <w:r>
                <w:t>akan</w:t>
              </w:r>
              <w:proofErr w:type="spellEnd"/>
              <w:r>
                <w:t xml:space="preserve"> </w:t>
              </w:r>
              <w:proofErr w:type="spellStart"/>
              <w:r>
                <w:t>dikerjakan</w:t>
              </w:r>
              <w:proofErr w:type="spellEnd"/>
              <w:r>
                <w:t xml:space="preserve">, dan </w:t>
              </w:r>
              <w:proofErr w:type="spellStart"/>
              <w:r>
                <w:t>umumnya</w:t>
              </w:r>
              <w:proofErr w:type="spellEnd"/>
              <w:r>
                <w:t xml:space="preserve"> </w:t>
              </w:r>
              <w:proofErr w:type="spellStart"/>
              <w:r>
                <w:t>akan</w:t>
              </w:r>
              <w:proofErr w:type="spellEnd"/>
              <w:r>
                <w:t xml:space="preserve"> </w:t>
              </w:r>
              <w:proofErr w:type="spellStart"/>
              <w:r>
                <w:t>memiliki</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proofErr w:type="spellStart"/>
              <w:r>
                <w:t>pekerjaan</w:t>
              </w:r>
              <w:proofErr w:type="spellEnd"/>
              <w:r>
                <w:t xml:space="preserve"> di </w:t>
              </w:r>
              <w:proofErr w:type="spellStart"/>
              <w:r>
                <w:t>dalam</w:t>
              </w:r>
              <w:proofErr w:type="spellEnd"/>
              <w:r>
                <w:t xml:space="preserve"> </w:t>
              </w:r>
              <w:proofErr w:type="spellStart"/>
              <w:r>
                <w:t>suatu</w:t>
              </w:r>
              <w:proofErr w:type="spellEnd"/>
              <w:r>
                <w:t xml:space="preserve"> </w:t>
              </w:r>
              <w:proofErr w:type="spellStart"/>
              <w:r>
                <w:t>proyek</w:t>
              </w:r>
              <w:proofErr w:type="spellEnd"/>
              <w:r>
                <w:t>.</w:t>
              </w:r>
            </w:ins>
          </w:p>
        </w:tc>
      </w:tr>
      <w:tr w:rsidR="002F4D53" w14:paraId="6012FB67" w14:textId="77777777" w:rsidTr="00684B75">
        <w:trPr>
          <w:ins w:id="4264" w:author="ilham.nur@office.ui.ac.id" w:date="2023-03-04T10:18:00Z"/>
        </w:trPr>
        <w:tc>
          <w:tcPr>
            <w:tcW w:w="1807" w:type="pct"/>
            <w:tcPrChange w:id="4265" w:author="ilham.nur@office.ui.ac.id" w:date="2023-03-04T10:20:00Z">
              <w:tcPr>
                <w:tcW w:w="2831" w:type="dxa"/>
              </w:tcPr>
            </w:tcPrChange>
          </w:tcPr>
          <w:p w14:paraId="4CE66C42" w14:textId="77777777" w:rsidR="002F4D53" w:rsidRPr="00463C7A" w:rsidRDefault="002F4D53" w:rsidP="00463C7A">
            <w:pPr>
              <w:spacing w:line="360" w:lineRule="auto"/>
              <w:rPr>
                <w:ins w:id="4266" w:author="ilham.nur@office.ui.ac.id" w:date="2023-03-04T10:18:00Z"/>
                <w:i/>
                <w:iCs/>
              </w:rPr>
            </w:pPr>
            <w:proofErr w:type="spellStart"/>
            <w:ins w:id="4267" w:author="ilham.nur@office.ui.ac.id" w:date="2023-03-04T10:18:00Z">
              <w:r w:rsidRPr="00463C7A">
                <w:rPr>
                  <w:i/>
                  <w:iCs/>
                </w:rPr>
                <w:t>taskTable→projectTable</w:t>
              </w:r>
              <w:proofErr w:type="spellEnd"/>
            </w:ins>
          </w:p>
        </w:tc>
        <w:tc>
          <w:tcPr>
            <w:tcW w:w="1584" w:type="pct"/>
            <w:tcPrChange w:id="4268" w:author="ilham.nur@office.ui.ac.id" w:date="2023-03-04T10:20:00Z">
              <w:tcPr>
                <w:tcW w:w="2831" w:type="dxa"/>
              </w:tcPr>
            </w:tcPrChange>
          </w:tcPr>
          <w:p w14:paraId="3ED410D2" w14:textId="77777777" w:rsidR="002F4D53" w:rsidRDefault="002F4D53" w:rsidP="00463C7A">
            <w:pPr>
              <w:spacing w:line="360" w:lineRule="auto"/>
              <w:rPr>
                <w:ins w:id="4269" w:author="ilham.nur@office.ui.ac.id" w:date="2023-03-04T10:18:00Z"/>
                <w:i/>
                <w:iCs/>
              </w:rPr>
            </w:pPr>
            <w:ins w:id="4270" w:author="ilham.nur@office.ui.ac.id" w:date="2023-03-04T10:18:00Z">
              <w:r>
                <w:rPr>
                  <w:i/>
                  <w:iCs/>
                </w:rPr>
                <w:t>One and only one</w:t>
              </w:r>
            </w:ins>
          </w:p>
        </w:tc>
        <w:tc>
          <w:tcPr>
            <w:tcW w:w="1609" w:type="pct"/>
            <w:tcPrChange w:id="4271" w:author="ilham.nur@office.ui.ac.id" w:date="2023-03-04T10:20:00Z">
              <w:tcPr>
                <w:tcW w:w="2832" w:type="dxa"/>
              </w:tcPr>
            </w:tcPrChange>
          </w:tcPr>
          <w:p w14:paraId="689610E4" w14:textId="77777777" w:rsidR="002F4D53" w:rsidRDefault="002F4D53" w:rsidP="00463C7A">
            <w:pPr>
              <w:spacing w:line="360" w:lineRule="auto"/>
              <w:rPr>
                <w:ins w:id="4272" w:author="ilham.nur@office.ui.ac.id" w:date="2023-03-04T10:18:00Z"/>
              </w:rPr>
            </w:pPr>
            <w:proofErr w:type="spellStart"/>
            <w:ins w:id="4273" w:author="ilham.nur@office.ui.ac.id" w:date="2023-03-04T10:18:00Z">
              <w:r>
                <w:t>Setiap</w:t>
              </w:r>
              <w:proofErr w:type="spellEnd"/>
              <w:r>
                <w:t xml:space="preserve"> </w:t>
              </w:r>
              <w:proofErr w:type="spellStart"/>
              <w:r>
                <w:t>pekerjaan</w:t>
              </w:r>
              <w:proofErr w:type="spellEnd"/>
              <w:r>
                <w:t xml:space="preserve"> yang </w:t>
              </w:r>
              <w:proofErr w:type="spellStart"/>
              <w:r>
                <w:t>ada</w:t>
              </w:r>
              <w:proofErr w:type="spellEnd"/>
              <w:r>
                <w:t xml:space="preserve"> </w:t>
              </w:r>
              <w:proofErr w:type="spellStart"/>
              <w:r>
                <w:t>hanya</w:t>
              </w:r>
              <w:proofErr w:type="spellEnd"/>
              <w:r>
                <w:t xml:space="preserve"> </w:t>
              </w:r>
              <w:proofErr w:type="spellStart"/>
              <w:r>
                <w:t>memiliki</w:t>
              </w:r>
              <w:proofErr w:type="spellEnd"/>
              <w:r>
                <w:t xml:space="preserve"> </w:t>
              </w:r>
              <w:proofErr w:type="spellStart"/>
              <w:r>
                <w:t>satu</w:t>
              </w:r>
              <w:proofErr w:type="spellEnd"/>
              <w:r>
                <w:t xml:space="preserve"> </w:t>
              </w:r>
              <w:proofErr w:type="spellStart"/>
              <w:r>
                <w:t>buah</w:t>
              </w:r>
              <w:proofErr w:type="spellEnd"/>
              <w:r>
                <w:t xml:space="preserve"> </w:t>
              </w:r>
              <w:proofErr w:type="spellStart"/>
              <w:r>
                <w:t>proyek</w:t>
              </w:r>
              <w:proofErr w:type="spellEnd"/>
              <w:r>
                <w:t xml:space="preserve"> dan </w:t>
              </w:r>
              <w:proofErr w:type="spellStart"/>
              <w:r>
                <w:t>hanya</w:t>
              </w:r>
              <w:proofErr w:type="spellEnd"/>
              <w:r>
                <w:t xml:space="preserve"> </w:t>
              </w:r>
              <w:proofErr w:type="spellStart"/>
              <w:r>
                <w:t>satu</w:t>
              </w:r>
              <w:proofErr w:type="spellEnd"/>
              <w:r>
                <w:t xml:space="preserve"> </w:t>
              </w:r>
              <w:proofErr w:type="spellStart"/>
              <w:r>
                <w:t>proyek</w:t>
              </w:r>
              <w:proofErr w:type="spellEnd"/>
              <w:r>
                <w:t xml:space="preserve"> </w:t>
              </w:r>
              <w:proofErr w:type="spellStart"/>
              <w:r>
                <w:t>saja</w:t>
              </w:r>
              <w:proofErr w:type="spellEnd"/>
              <w:r>
                <w:t xml:space="preserve">. </w:t>
              </w:r>
              <w:proofErr w:type="spellStart"/>
              <w:r>
                <w:t>Apa</w:t>
              </w:r>
              <w:proofErr w:type="spellEnd"/>
              <w:r>
                <w:t xml:space="preserve"> </w:t>
              </w:r>
              <w:proofErr w:type="spellStart"/>
              <w:r>
                <w:t>bila</w:t>
              </w:r>
              <w:proofErr w:type="spellEnd"/>
              <w:r>
                <w:t xml:space="preserve"> </w:t>
              </w:r>
              <w:proofErr w:type="spellStart"/>
              <w:r>
                <w:t>terdapat</w:t>
              </w:r>
              <w:proofErr w:type="spellEnd"/>
              <w:r>
                <w:t xml:space="preserve"> </w:t>
              </w:r>
              <w:proofErr w:type="spellStart"/>
              <w:r>
                <w:t>pekerjaan</w:t>
              </w:r>
              <w:proofErr w:type="spellEnd"/>
              <w:r>
                <w:t xml:space="preserve"> </w:t>
              </w:r>
              <w:proofErr w:type="spellStart"/>
              <w:r>
                <w:t>serupa</w:t>
              </w:r>
              <w:proofErr w:type="spellEnd"/>
              <w:r>
                <w:t xml:space="preserve"> </w:t>
              </w:r>
              <w:proofErr w:type="spellStart"/>
              <w:r>
                <w:t>maka</w:t>
              </w:r>
              <w:proofErr w:type="spellEnd"/>
              <w:r>
                <w:t xml:space="preserve"> </w:t>
              </w:r>
              <w:proofErr w:type="spellStart"/>
              <w:r>
                <w:t>akan</w:t>
              </w:r>
              <w:proofErr w:type="spellEnd"/>
              <w:r>
                <w:t xml:space="preserve"> </w:t>
              </w:r>
              <w:proofErr w:type="spellStart"/>
              <w:r>
                <w:t>memiliki</w:t>
              </w:r>
              <w:proofErr w:type="spellEnd"/>
              <w:r>
                <w:t xml:space="preserve"> PID yang </w:t>
              </w:r>
              <w:proofErr w:type="spellStart"/>
              <w:r>
                <w:t>berbeda</w:t>
              </w:r>
              <w:proofErr w:type="spellEnd"/>
              <w:r>
                <w:t>.</w:t>
              </w:r>
            </w:ins>
          </w:p>
        </w:tc>
      </w:tr>
      <w:tr w:rsidR="002F4D53" w14:paraId="78F7AD12" w14:textId="77777777" w:rsidTr="00684B75">
        <w:trPr>
          <w:ins w:id="4274" w:author="ilham.nur@office.ui.ac.id" w:date="2023-03-04T10:18:00Z"/>
        </w:trPr>
        <w:tc>
          <w:tcPr>
            <w:tcW w:w="1807" w:type="pct"/>
            <w:tcPrChange w:id="4275" w:author="ilham.nur@office.ui.ac.id" w:date="2023-03-04T10:20:00Z">
              <w:tcPr>
                <w:tcW w:w="2831" w:type="dxa"/>
              </w:tcPr>
            </w:tcPrChange>
          </w:tcPr>
          <w:p w14:paraId="534392EE" w14:textId="77777777" w:rsidR="002F4D53" w:rsidRPr="00463C7A" w:rsidRDefault="002F4D53" w:rsidP="00463C7A">
            <w:pPr>
              <w:spacing w:line="360" w:lineRule="auto"/>
              <w:rPr>
                <w:ins w:id="4276" w:author="ilham.nur@office.ui.ac.id" w:date="2023-03-04T10:18:00Z"/>
                <w:i/>
                <w:iCs/>
              </w:rPr>
            </w:pPr>
            <w:proofErr w:type="spellStart"/>
            <w:ins w:id="4277" w:author="ilham.nur@office.ui.ac.id" w:date="2023-03-04T10:18:00Z">
              <w:r w:rsidRPr="00463C7A">
                <w:rPr>
                  <w:i/>
                  <w:iCs/>
                </w:rPr>
                <w:t>projectTable→resourceTable</w:t>
              </w:r>
              <w:proofErr w:type="spellEnd"/>
            </w:ins>
          </w:p>
        </w:tc>
        <w:tc>
          <w:tcPr>
            <w:tcW w:w="1584" w:type="pct"/>
            <w:tcPrChange w:id="4278" w:author="ilham.nur@office.ui.ac.id" w:date="2023-03-04T10:20:00Z">
              <w:tcPr>
                <w:tcW w:w="2831" w:type="dxa"/>
              </w:tcPr>
            </w:tcPrChange>
          </w:tcPr>
          <w:p w14:paraId="62689F9B" w14:textId="77777777" w:rsidR="002F4D53" w:rsidRDefault="002F4D53" w:rsidP="00463C7A">
            <w:pPr>
              <w:spacing w:line="360" w:lineRule="auto"/>
              <w:rPr>
                <w:ins w:id="4279" w:author="ilham.nur@office.ui.ac.id" w:date="2023-03-04T10:18:00Z"/>
                <w:i/>
                <w:iCs/>
              </w:rPr>
            </w:pPr>
            <w:ins w:id="4280" w:author="ilham.nur@office.ui.ac.id" w:date="2023-03-04T10:18:00Z">
              <w:r>
                <w:rPr>
                  <w:i/>
                  <w:iCs/>
                </w:rPr>
                <w:t>One and only one</w:t>
              </w:r>
            </w:ins>
          </w:p>
        </w:tc>
        <w:tc>
          <w:tcPr>
            <w:tcW w:w="1609" w:type="pct"/>
            <w:tcPrChange w:id="4281" w:author="ilham.nur@office.ui.ac.id" w:date="2023-03-04T10:20:00Z">
              <w:tcPr>
                <w:tcW w:w="2832" w:type="dxa"/>
              </w:tcPr>
            </w:tcPrChange>
          </w:tcPr>
          <w:p w14:paraId="62BFF3C5" w14:textId="77777777" w:rsidR="002F4D53" w:rsidRDefault="002F4D53" w:rsidP="00463C7A">
            <w:pPr>
              <w:spacing w:line="360" w:lineRule="auto"/>
              <w:rPr>
                <w:ins w:id="4282" w:author="ilham.nur@office.ui.ac.id" w:date="2023-03-04T10:18:00Z"/>
              </w:rPr>
            </w:pPr>
            <w:proofErr w:type="spellStart"/>
            <w:ins w:id="4283" w:author="ilham.nur@office.ui.ac.id" w:date="2023-03-04T10:18:00Z">
              <w:r>
                <w:t>Setiap</w:t>
              </w:r>
              <w:proofErr w:type="spellEnd"/>
              <w:r>
                <w:t xml:space="preserve"> </w:t>
              </w:r>
              <w:proofErr w:type="spellStart"/>
              <w:r>
                <w:t>proyek</w:t>
              </w:r>
              <w:proofErr w:type="spellEnd"/>
              <w:r>
                <w:t xml:space="preserve"> </w:t>
              </w:r>
              <w:proofErr w:type="spellStart"/>
              <w:r>
                <w:t>hanya</w:t>
              </w:r>
              <w:proofErr w:type="spellEnd"/>
              <w:r>
                <w:t xml:space="preserve"> </w:t>
              </w:r>
              <w:proofErr w:type="spellStart"/>
              <w:r>
                <w:t>memiliki</w:t>
              </w:r>
              <w:proofErr w:type="spellEnd"/>
              <w:r>
                <w:t xml:space="preserve"> </w:t>
              </w:r>
              <w:proofErr w:type="spellStart"/>
              <w:r>
                <w:t>satu</w:t>
              </w:r>
              <w:proofErr w:type="spellEnd"/>
              <w:r>
                <w:t xml:space="preserve"> </w:t>
              </w:r>
              <w:proofErr w:type="spellStart"/>
              <w:r>
                <w:t>penanggung</w:t>
              </w:r>
              <w:proofErr w:type="spellEnd"/>
              <w:r>
                <w:t xml:space="preserve"> </w:t>
              </w:r>
              <w:proofErr w:type="spellStart"/>
              <w:r>
                <w:t>jawab</w:t>
              </w:r>
              <w:proofErr w:type="spellEnd"/>
              <w:r>
                <w:t xml:space="preserve"> </w:t>
              </w:r>
              <w:proofErr w:type="spellStart"/>
              <w:r>
                <w:t>proyek</w:t>
              </w:r>
              <w:proofErr w:type="spellEnd"/>
              <w:r>
                <w:t xml:space="preserve"> </w:t>
              </w:r>
              <w:proofErr w:type="spellStart"/>
              <w:r>
                <w:t>baik</w:t>
              </w:r>
              <w:proofErr w:type="spellEnd"/>
              <w:r>
                <w:t xml:space="preserve"> AM </w:t>
              </w:r>
              <w:proofErr w:type="spellStart"/>
              <w:r>
                <w:t>ataupun</w:t>
              </w:r>
              <w:proofErr w:type="spellEnd"/>
              <w:r>
                <w:t xml:space="preserve"> PM yang </w:t>
              </w:r>
              <w:proofErr w:type="spellStart"/>
              <w:r>
                <w:t>telah</w:t>
              </w:r>
              <w:proofErr w:type="spellEnd"/>
              <w:r>
                <w:t xml:space="preserve"> </w:t>
              </w:r>
              <w:proofErr w:type="spellStart"/>
              <w:r>
                <w:t>ditunjuk</w:t>
              </w:r>
              <w:proofErr w:type="spellEnd"/>
              <w:r>
                <w:t>.</w:t>
              </w:r>
            </w:ins>
          </w:p>
        </w:tc>
      </w:tr>
      <w:tr w:rsidR="002F4D53" w14:paraId="03A84B57" w14:textId="77777777" w:rsidTr="00684B75">
        <w:trPr>
          <w:ins w:id="4284" w:author="ilham.nur@office.ui.ac.id" w:date="2023-03-04T10:18:00Z"/>
        </w:trPr>
        <w:tc>
          <w:tcPr>
            <w:tcW w:w="1807" w:type="pct"/>
            <w:tcPrChange w:id="4285" w:author="ilham.nur@office.ui.ac.id" w:date="2023-03-04T10:20:00Z">
              <w:tcPr>
                <w:tcW w:w="2831" w:type="dxa"/>
              </w:tcPr>
            </w:tcPrChange>
          </w:tcPr>
          <w:p w14:paraId="50B789F1" w14:textId="77777777" w:rsidR="002F4D53" w:rsidRPr="00463C7A" w:rsidRDefault="002F4D53" w:rsidP="00463C7A">
            <w:pPr>
              <w:spacing w:line="360" w:lineRule="auto"/>
              <w:rPr>
                <w:ins w:id="4286" w:author="ilham.nur@office.ui.ac.id" w:date="2023-03-04T10:18:00Z"/>
                <w:i/>
                <w:iCs/>
              </w:rPr>
            </w:pPr>
            <w:proofErr w:type="spellStart"/>
            <w:ins w:id="4287" w:author="ilham.nur@office.ui.ac.id" w:date="2023-03-04T10:18:00Z">
              <w:r w:rsidRPr="00463C7A">
                <w:rPr>
                  <w:i/>
                  <w:iCs/>
                </w:rPr>
                <w:t>resourceTable→projectTable</w:t>
              </w:r>
              <w:proofErr w:type="spellEnd"/>
            </w:ins>
          </w:p>
        </w:tc>
        <w:tc>
          <w:tcPr>
            <w:tcW w:w="1584" w:type="pct"/>
            <w:tcPrChange w:id="4288" w:author="ilham.nur@office.ui.ac.id" w:date="2023-03-04T10:20:00Z">
              <w:tcPr>
                <w:tcW w:w="2831" w:type="dxa"/>
              </w:tcPr>
            </w:tcPrChange>
          </w:tcPr>
          <w:p w14:paraId="2C33CCE0" w14:textId="77777777" w:rsidR="002F4D53" w:rsidRDefault="002F4D53" w:rsidP="00463C7A">
            <w:pPr>
              <w:spacing w:line="360" w:lineRule="auto"/>
              <w:rPr>
                <w:ins w:id="4289" w:author="ilham.nur@office.ui.ac.id" w:date="2023-03-04T10:18:00Z"/>
                <w:i/>
                <w:iCs/>
              </w:rPr>
            </w:pPr>
            <w:ins w:id="4290" w:author="ilham.nur@office.ui.ac.id" w:date="2023-03-04T10:18:00Z">
              <w:r>
                <w:rPr>
                  <w:i/>
                  <w:iCs/>
                </w:rPr>
                <w:t>Zero or Many</w:t>
              </w:r>
            </w:ins>
          </w:p>
        </w:tc>
        <w:tc>
          <w:tcPr>
            <w:tcW w:w="1609" w:type="pct"/>
            <w:tcPrChange w:id="4291" w:author="ilham.nur@office.ui.ac.id" w:date="2023-03-04T10:20:00Z">
              <w:tcPr>
                <w:tcW w:w="2832" w:type="dxa"/>
              </w:tcPr>
            </w:tcPrChange>
          </w:tcPr>
          <w:p w14:paraId="5A477D8C" w14:textId="77777777" w:rsidR="002F4D53" w:rsidRDefault="002F4D53" w:rsidP="00463C7A">
            <w:pPr>
              <w:spacing w:line="360" w:lineRule="auto"/>
              <w:rPr>
                <w:ins w:id="4292" w:author="ilham.nur@office.ui.ac.id" w:date="2023-03-04T10:18:00Z"/>
              </w:rPr>
            </w:pPr>
            <w:proofErr w:type="spellStart"/>
            <w:ins w:id="4293" w:author="ilham.nur@office.ui.ac.id" w:date="2023-03-04T10:18:00Z">
              <w:r>
                <w:t>Sumber</w:t>
              </w:r>
              <w:proofErr w:type="spellEnd"/>
              <w:r>
                <w:t xml:space="preserve"> </w:t>
              </w:r>
              <w:proofErr w:type="spellStart"/>
              <w:r>
                <w:t>daya</w:t>
              </w:r>
              <w:proofErr w:type="spellEnd"/>
              <w:r>
                <w:t xml:space="preserve"> yang </w:t>
              </w:r>
              <w:proofErr w:type="spellStart"/>
              <w:r>
                <w:t>ada</w:t>
              </w:r>
              <w:proofErr w:type="spellEnd"/>
              <w:r>
                <w:t xml:space="preserve"> pada </w:t>
              </w:r>
              <w:proofErr w:type="spellStart"/>
              <w:r>
                <w:t>perusahaan</w:t>
              </w:r>
              <w:proofErr w:type="spellEnd"/>
              <w:r>
                <w:t xml:space="preserve"> </w:t>
              </w:r>
              <w:proofErr w:type="spellStart"/>
              <w:r>
                <w:t>dapat</w:t>
              </w:r>
              <w:proofErr w:type="spellEnd"/>
              <w:r>
                <w:t xml:space="preserve"> </w:t>
              </w:r>
              <w:proofErr w:type="spellStart"/>
              <w:r>
                <w:t>memiliki</w:t>
              </w:r>
              <w:proofErr w:type="spellEnd"/>
              <w:r>
                <w:t xml:space="preserve"> </w:t>
              </w:r>
              <w:proofErr w:type="spellStart"/>
              <w:r>
                <w:t>nol</w:t>
              </w:r>
              <w:proofErr w:type="spellEnd"/>
              <w:r>
                <w:t xml:space="preserve"> </w:t>
              </w:r>
              <w:proofErr w:type="spellStart"/>
              <w:r>
                <w:t>ataupun</w:t>
              </w:r>
              <w:proofErr w:type="spellEnd"/>
              <w:r>
                <w:t xml:space="preserve"> </w:t>
              </w:r>
              <w:proofErr w:type="spellStart"/>
              <w:r>
                <w:t>banyak</w:t>
              </w:r>
              <w:proofErr w:type="spellEnd"/>
              <w:r>
                <w:t xml:space="preserve"> </w:t>
              </w:r>
              <w:proofErr w:type="spellStart"/>
              <w:r>
                <w:t>proyek</w:t>
              </w:r>
              <w:proofErr w:type="spellEnd"/>
              <w:r>
                <w:t xml:space="preserve"> </w:t>
              </w:r>
              <w:proofErr w:type="spellStart"/>
              <w:r>
                <w:t>dalam</w:t>
              </w:r>
              <w:proofErr w:type="spellEnd"/>
              <w:r>
                <w:t xml:space="preserve"> </w:t>
              </w:r>
              <w:proofErr w:type="spellStart"/>
              <w:r>
                <w:t>satu</w:t>
              </w:r>
              <w:proofErr w:type="spellEnd"/>
              <w:r>
                <w:t xml:space="preserve"> </w:t>
              </w:r>
              <w:proofErr w:type="spellStart"/>
              <w:r>
                <w:t>waktu</w:t>
              </w:r>
              <w:proofErr w:type="spellEnd"/>
              <w:r>
                <w:t>.</w:t>
              </w:r>
            </w:ins>
          </w:p>
        </w:tc>
      </w:tr>
      <w:tr w:rsidR="002F4D53" w14:paraId="5BBACFFE" w14:textId="77777777" w:rsidTr="00684B75">
        <w:trPr>
          <w:ins w:id="4294" w:author="ilham.nur@office.ui.ac.id" w:date="2023-03-04T10:18:00Z"/>
        </w:trPr>
        <w:tc>
          <w:tcPr>
            <w:tcW w:w="1807" w:type="pct"/>
            <w:tcPrChange w:id="4295" w:author="ilham.nur@office.ui.ac.id" w:date="2023-03-04T10:20:00Z">
              <w:tcPr>
                <w:tcW w:w="2831" w:type="dxa"/>
              </w:tcPr>
            </w:tcPrChange>
          </w:tcPr>
          <w:p w14:paraId="6A5EF629" w14:textId="77777777" w:rsidR="002F4D53" w:rsidRPr="00463C7A" w:rsidRDefault="002F4D53" w:rsidP="00463C7A">
            <w:pPr>
              <w:spacing w:line="360" w:lineRule="auto"/>
              <w:rPr>
                <w:ins w:id="4296" w:author="ilham.nur@office.ui.ac.id" w:date="2023-03-04T10:18:00Z"/>
                <w:i/>
                <w:iCs/>
              </w:rPr>
            </w:pPr>
            <w:proofErr w:type="spellStart"/>
            <w:ins w:id="4297" w:author="ilham.nur@office.ui.ac.id" w:date="2023-03-04T10:18:00Z">
              <w:r w:rsidRPr="00463C7A">
                <w:rPr>
                  <w:i/>
                  <w:iCs/>
                </w:rPr>
                <w:lastRenderedPageBreak/>
                <w:t>taskTable→resourceTable</w:t>
              </w:r>
              <w:proofErr w:type="spellEnd"/>
            </w:ins>
          </w:p>
        </w:tc>
        <w:tc>
          <w:tcPr>
            <w:tcW w:w="1584" w:type="pct"/>
            <w:tcPrChange w:id="4298" w:author="ilham.nur@office.ui.ac.id" w:date="2023-03-04T10:20:00Z">
              <w:tcPr>
                <w:tcW w:w="2831" w:type="dxa"/>
              </w:tcPr>
            </w:tcPrChange>
          </w:tcPr>
          <w:p w14:paraId="58166D84" w14:textId="77777777" w:rsidR="002F4D53" w:rsidRDefault="002F4D53" w:rsidP="00463C7A">
            <w:pPr>
              <w:spacing w:line="360" w:lineRule="auto"/>
              <w:rPr>
                <w:ins w:id="4299" w:author="ilham.nur@office.ui.ac.id" w:date="2023-03-04T10:18:00Z"/>
                <w:i/>
                <w:iCs/>
              </w:rPr>
            </w:pPr>
            <w:ins w:id="4300" w:author="ilham.nur@office.ui.ac.id" w:date="2023-03-04T10:18:00Z">
              <w:r>
                <w:rPr>
                  <w:i/>
                  <w:iCs/>
                </w:rPr>
                <w:t>One and only one</w:t>
              </w:r>
            </w:ins>
          </w:p>
        </w:tc>
        <w:tc>
          <w:tcPr>
            <w:tcW w:w="1609" w:type="pct"/>
            <w:tcPrChange w:id="4301" w:author="ilham.nur@office.ui.ac.id" w:date="2023-03-04T10:20:00Z">
              <w:tcPr>
                <w:tcW w:w="2832" w:type="dxa"/>
              </w:tcPr>
            </w:tcPrChange>
          </w:tcPr>
          <w:p w14:paraId="6F744CFF" w14:textId="77777777" w:rsidR="002F4D53" w:rsidRPr="00047209" w:rsidRDefault="002F4D53" w:rsidP="00463C7A">
            <w:pPr>
              <w:spacing w:line="360" w:lineRule="auto"/>
              <w:rPr>
                <w:ins w:id="4302" w:author="ilham.nur@office.ui.ac.id" w:date="2023-03-04T10:18:00Z"/>
              </w:rPr>
            </w:pPr>
            <w:proofErr w:type="spellStart"/>
            <w:ins w:id="4303" w:author="ilham.nur@office.ui.ac.id" w:date="2023-03-04T10:18:00Z">
              <w:r>
                <w:t>Sebuah</w:t>
              </w:r>
              <w:proofErr w:type="spellEnd"/>
              <w:r>
                <w:t xml:space="preserve"> </w:t>
              </w:r>
              <w:proofErr w:type="spellStart"/>
              <w:r>
                <w:t>pekerjaan</w:t>
              </w:r>
              <w:proofErr w:type="spellEnd"/>
              <w:r>
                <w:t xml:space="preserve"> yang dilakukan </w:t>
              </w:r>
              <w:proofErr w:type="spellStart"/>
              <w:r>
                <w:t>hanya</w:t>
              </w:r>
              <w:proofErr w:type="spellEnd"/>
              <w:r>
                <w:t xml:space="preserve"> </w:t>
              </w:r>
              <w:proofErr w:type="spellStart"/>
              <w:r>
                <w:t>dapat</w:t>
              </w:r>
              <w:proofErr w:type="spellEnd"/>
              <w:r>
                <w:t xml:space="preserve"> dilakukan oleh </w:t>
              </w:r>
              <w:proofErr w:type="spellStart"/>
              <w:r>
                <w:t>satu</w:t>
              </w:r>
              <w:proofErr w:type="spellEnd"/>
              <w:r>
                <w:t xml:space="preserve"> orang </w:t>
              </w:r>
              <w:proofErr w:type="spellStart"/>
              <w:r>
                <w:t>saja</w:t>
              </w:r>
              <w:proofErr w:type="spellEnd"/>
              <w:r>
                <w:t xml:space="preserve">, </w:t>
              </w:r>
              <w:proofErr w:type="spellStart"/>
              <w:r>
                <w:t>sehingga</w:t>
              </w:r>
              <w:proofErr w:type="spellEnd"/>
              <w:r>
                <w:t xml:space="preserve"> </w:t>
              </w:r>
              <w:proofErr w:type="spellStart"/>
              <w:r>
                <w:t>apabila</w:t>
              </w:r>
              <w:proofErr w:type="spellEnd"/>
              <w:r>
                <w:t xml:space="preserve"> </w:t>
              </w:r>
              <w:proofErr w:type="spellStart"/>
              <w:r>
                <w:t>ada</w:t>
              </w:r>
              <w:proofErr w:type="spellEnd"/>
              <w:r>
                <w:t xml:space="preserve"> </w:t>
              </w:r>
              <w:proofErr w:type="spellStart"/>
              <w:r>
                <w:t>pekerjaan</w:t>
              </w:r>
              <w:proofErr w:type="spellEnd"/>
              <w:r>
                <w:t xml:space="preserve"> lain </w:t>
              </w:r>
              <w:proofErr w:type="spellStart"/>
              <w:r>
                <w:t>maka</w:t>
              </w:r>
              <w:proofErr w:type="spellEnd"/>
              <w:r>
                <w:t xml:space="preserve"> </w:t>
              </w:r>
              <w:proofErr w:type="spellStart"/>
              <w:r>
                <w:t>akan</w:t>
              </w:r>
              <w:proofErr w:type="spellEnd"/>
              <w:r>
                <w:t xml:space="preserve"> </w:t>
              </w:r>
              <w:proofErr w:type="spellStart"/>
              <w:r>
                <w:t>dibuat</w:t>
              </w:r>
              <w:proofErr w:type="spellEnd"/>
              <w:r>
                <w:t xml:space="preserve"> pada </w:t>
              </w:r>
              <w:r>
                <w:rPr>
                  <w:i/>
                  <w:iCs/>
                </w:rPr>
                <w:t xml:space="preserve">task </w:t>
              </w:r>
              <w:r>
                <w:t xml:space="preserve">yang </w:t>
              </w:r>
              <w:proofErr w:type="spellStart"/>
              <w:r>
                <w:t>berbeda</w:t>
              </w:r>
              <w:proofErr w:type="spellEnd"/>
              <w:r>
                <w:t>.</w:t>
              </w:r>
            </w:ins>
          </w:p>
        </w:tc>
      </w:tr>
      <w:tr w:rsidR="002F4D53" w14:paraId="247B497C" w14:textId="77777777" w:rsidTr="00684B75">
        <w:trPr>
          <w:ins w:id="4304" w:author="ilham.nur@office.ui.ac.id" w:date="2023-03-04T10:18:00Z"/>
        </w:trPr>
        <w:tc>
          <w:tcPr>
            <w:tcW w:w="1807" w:type="pct"/>
            <w:tcPrChange w:id="4305" w:author="ilham.nur@office.ui.ac.id" w:date="2023-03-04T10:20:00Z">
              <w:tcPr>
                <w:tcW w:w="2831" w:type="dxa"/>
              </w:tcPr>
            </w:tcPrChange>
          </w:tcPr>
          <w:p w14:paraId="28CA18C5" w14:textId="77777777" w:rsidR="002F4D53" w:rsidRPr="00463C7A" w:rsidRDefault="002F4D53" w:rsidP="00463C7A">
            <w:pPr>
              <w:spacing w:line="360" w:lineRule="auto"/>
              <w:rPr>
                <w:ins w:id="4306" w:author="ilham.nur@office.ui.ac.id" w:date="2023-03-04T10:18:00Z"/>
                <w:i/>
                <w:iCs/>
              </w:rPr>
            </w:pPr>
            <w:proofErr w:type="spellStart"/>
            <w:ins w:id="4307" w:author="ilham.nur@office.ui.ac.id" w:date="2023-03-04T10:18:00Z">
              <w:r w:rsidRPr="00463C7A">
                <w:rPr>
                  <w:i/>
                  <w:iCs/>
                </w:rPr>
                <w:t>resourceTable→taskTable</w:t>
              </w:r>
              <w:proofErr w:type="spellEnd"/>
            </w:ins>
          </w:p>
        </w:tc>
        <w:tc>
          <w:tcPr>
            <w:tcW w:w="1584" w:type="pct"/>
            <w:tcPrChange w:id="4308" w:author="ilham.nur@office.ui.ac.id" w:date="2023-03-04T10:20:00Z">
              <w:tcPr>
                <w:tcW w:w="2831" w:type="dxa"/>
              </w:tcPr>
            </w:tcPrChange>
          </w:tcPr>
          <w:p w14:paraId="6C24FAB5" w14:textId="77777777" w:rsidR="002F4D53" w:rsidRDefault="002F4D53" w:rsidP="00463C7A">
            <w:pPr>
              <w:spacing w:line="360" w:lineRule="auto"/>
              <w:rPr>
                <w:ins w:id="4309" w:author="ilham.nur@office.ui.ac.id" w:date="2023-03-04T10:18:00Z"/>
                <w:i/>
                <w:iCs/>
              </w:rPr>
            </w:pPr>
            <w:ins w:id="4310" w:author="ilham.nur@office.ui.ac.id" w:date="2023-03-04T10:18:00Z">
              <w:r>
                <w:rPr>
                  <w:i/>
                  <w:iCs/>
                </w:rPr>
                <w:t>Zero or Many</w:t>
              </w:r>
            </w:ins>
          </w:p>
        </w:tc>
        <w:tc>
          <w:tcPr>
            <w:tcW w:w="1609" w:type="pct"/>
            <w:tcPrChange w:id="4311" w:author="ilham.nur@office.ui.ac.id" w:date="2023-03-04T10:20:00Z">
              <w:tcPr>
                <w:tcW w:w="2832" w:type="dxa"/>
              </w:tcPr>
            </w:tcPrChange>
          </w:tcPr>
          <w:p w14:paraId="61B2D3FC" w14:textId="77777777" w:rsidR="002F4D53" w:rsidRDefault="002F4D53" w:rsidP="00463C7A">
            <w:pPr>
              <w:spacing w:line="360" w:lineRule="auto"/>
              <w:rPr>
                <w:ins w:id="4312" w:author="ilham.nur@office.ui.ac.id" w:date="2023-03-04T10:18:00Z"/>
              </w:rPr>
            </w:pPr>
            <w:proofErr w:type="spellStart"/>
            <w:ins w:id="4313" w:author="ilham.nur@office.ui.ac.id" w:date="2023-03-04T10:18:00Z">
              <w:r>
                <w:t>Sumber</w:t>
              </w:r>
              <w:proofErr w:type="spellEnd"/>
              <w:r>
                <w:t xml:space="preserve"> </w:t>
              </w:r>
              <w:proofErr w:type="spellStart"/>
              <w:r>
                <w:t>daya</w:t>
              </w:r>
              <w:proofErr w:type="spellEnd"/>
              <w:r>
                <w:t xml:space="preserve"> </w:t>
              </w:r>
              <w:proofErr w:type="spellStart"/>
              <w:r>
                <w:t>manusia</w:t>
              </w:r>
              <w:proofErr w:type="spellEnd"/>
              <w:r>
                <w:t xml:space="preserve"> </w:t>
              </w:r>
              <w:proofErr w:type="spellStart"/>
              <w:r>
                <w:t>dalam</w:t>
              </w:r>
              <w:proofErr w:type="spellEnd"/>
              <w:r>
                <w:t xml:space="preserve"> </w:t>
              </w:r>
              <w:proofErr w:type="spellStart"/>
              <w:r>
                <w:t>perusahaan</w:t>
              </w:r>
              <w:proofErr w:type="spellEnd"/>
              <w:r>
                <w:t xml:space="preserve"> </w:t>
              </w:r>
              <w:proofErr w:type="spellStart"/>
              <w:r>
                <w:t>dapat</w:t>
              </w:r>
              <w:proofErr w:type="spellEnd"/>
              <w:r>
                <w:t xml:space="preserve"> </w:t>
              </w:r>
              <w:proofErr w:type="spellStart"/>
              <w:r>
                <w:t>memiliki</w:t>
              </w:r>
              <w:proofErr w:type="spellEnd"/>
              <w:r>
                <w:t xml:space="preserve"> </w:t>
              </w:r>
              <w:proofErr w:type="spellStart"/>
              <w:r>
                <w:t>nol</w:t>
              </w:r>
              <w:proofErr w:type="spellEnd"/>
              <w:r>
                <w:t xml:space="preserve"> </w:t>
              </w:r>
              <w:proofErr w:type="spellStart"/>
              <w:r>
                <w:t>pekerjaan</w:t>
              </w:r>
              <w:proofErr w:type="spellEnd"/>
              <w:r>
                <w:t xml:space="preserve"> dan juga </w:t>
              </w:r>
              <w:proofErr w:type="spellStart"/>
              <w:r>
                <w:t>banyak</w:t>
              </w:r>
              <w:proofErr w:type="spellEnd"/>
              <w:r>
                <w:t xml:space="preserve"> </w:t>
              </w:r>
              <w:proofErr w:type="spellStart"/>
              <w:r>
                <w:t>pekerjaan</w:t>
              </w:r>
              <w:proofErr w:type="spellEnd"/>
              <w:r>
                <w:t xml:space="preserve"> </w:t>
              </w:r>
              <w:proofErr w:type="spellStart"/>
              <w:r>
                <w:t>tergantung</w:t>
              </w:r>
              <w:proofErr w:type="spellEnd"/>
              <w:r>
                <w:t xml:space="preserve"> </w:t>
              </w:r>
              <w:proofErr w:type="spellStart"/>
              <w:r>
                <w:t>dari</w:t>
              </w:r>
              <w:proofErr w:type="spellEnd"/>
              <w:r>
                <w:t xml:space="preserve"> </w:t>
              </w:r>
              <w:proofErr w:type="spellStart"/>
              <w:r>
                <w:t>disposisi</w:t>
              </w:r>
              <w:proofErr w:type="spellEnd"/>
              <w:r>
                <w:t xml:space="preserve"> yang dilakukan oleh FM.</w:t>
              </w:r>
            </w:ins>
          </w:p>
        </w:tc>
      </w:tr>
    </w:tbl>
    <w:p w14:paraId="28BED2D8" w14:textId="77777777" w:rsidR="002F4D53" w:rsidRDefault="002F4D53">
      <w:pPr>
        <w:spacing w:line="360" w:lineRule="auto"/>
        <w:ind w:left="720"/>
        <w:rPr>
          <w:ins w:id="4314" w:author="ilham.nur@office.ui.ac.id" w:date="2023-03-04T10:18:00Z"/>
        </w:rPr>
        <w:pPrChange w:id="4315" w:author="ilham.nur@office.ui.ac.id" w:date="2023-03-04T10:19:00Z">
          <w:pPr>
            <w:spacing w:line="360" w:lineRule="auto"/>
          </w:pPr>
        </w:pPrChange>
      </w:pPr>
    </w:p>
    <w:p w14:paraId="3BAB762C" w14:textId="77777777" w:rsidR="002F4D53" w:rsidRDefault="002F4D53">
      <w:pPr>
        <w:pStyle w:val="Heading3"/>
        <w:spacing w:line="360" w:lineRule="auto"/>
        <w:rPr>
          <w:ins w:id="4316" w:author="ilham.nur@office.ui.ac.id" w:date="2023-03-04T10:18:00Z"/>
        </w:rPr>
        <w:pPrChange w:id="4317" w:author="ilham.nur@office.ui.ac.id" w:date="2023-03-04T10:19:00Z">
          <w:pPr>
            <w:pStyle w:val="Heading2"/>
            <w:numPr>
              <w:numId w:val="3"/>
            </w:numPr>
            <w:spacing w:line="360" w:lineRule="auto"/>
            <w:ind w:left="2062"/>
          </w:pPr>
        </w:pPrChange>
      </w:pPr>
      <w:bookmarkStart w:id="4318" w:name="_Toc128943887"/>
      <w:ins w:id="4319" w:author="ilham.nur@office.ui.ac.id" w:date="2023-03-04T10:18:00Z">
        <w:r w:rsidRPr="00A275DD">
          <w:t xml:space="preserve">Data Flow </w:t>
        </w:r>
        <w:r w:rsidRPr="00CD0148">
          <w:t>Diagram</w:t>
        </w:r>
        <w:bookmarkEnd w:id="4318"/>
      </w:ins>
    </w:p>
    <w:p w14:paraId="3BE13753" w14:textId="77777777" w:rsidR="002F4D53" w:rsidRDefault="002F4D53">
      <w:pPr>
        <w:spacing w:line="360" w:lineRule="auto"/>
        <w:ind w:left="720"/>
        <w:rPr>
          <w:ins w:id="4320" w:author="ilham.nur@office.ui.ac.id" w:date="2023-03-04T10:18:00Z"/>
          <w:rFonts w:eastAsiaTheme="majorEastAsia" w:cstheme="majorBidi"/>
          <w:szCs w:val="24"/>
        </w:rPr>
        <w:pPrChange w:id="4321" w:author="ilham.nur@office.ui.ac.id" w:date="2023-03-04T10:19:00Z">
          <w:pPr>
            <w:spacing w:line="360" w:lineRule="auto"/>
          </w:pPr>
        </w:pPrChange>
      </w:pPr>
      <w:proofErr w:type="spellStart"/>
      <w:ins w:id="4322" w:author="ilham.nur@office.ui.ac.id" w:date="2023-03-04T10:18:00Z">
        <w:r>
          <w:rPr>
            <w:rFonts w:eastAsiaTheme="majorEastAsia" w:cstheme="majorBidi"/>
            <w:szCs w:val="24"/>
          </w:rPr>
          <w:t>Sistem</w:t>
        </w:r>
        <w:proofErr w:type="spellEnd"/>
        <w:r>
          <w:rPr>
            <w:rFonts w:eastAsiaTheme="majorEastAsia" w:cstheme="majorBidi"/>
            <w:szCs w:val="24"/>
          </w:rPr>
          <w:t xml:space="preserve"> basis data yang </w:t>
        </w:r>
        <w:proofErr w:type="spellStart"/>
        <w:r>
          <w:rPr>
            <w:rFonts w:eastAsiaTheme="majorEastAsia" w:cstheme="majorBidi"/>
            <w:szCs w:val="24"/>
          </w:rPr>
          <w:t>akan</w:t>
        </w:r>
        <w:proofErr w:type="spellEnd"/>
        <w:r>
          <w:rPr>
            <w:rFonts w:eastAsiaTheme="majorEastAsia" w:cstheme="majorBidi"/>
            <w:szCs w:val="24"/>
          </w:rPr>
          <w:t xml:space="preserve"> </w:t>
        </w:r>
        <w:proofErr w:type="spellStart"/>
        <w:r>
          <w:rPr>
            <w:rFonts w:eastAsiaTheme="majorEastAsia" w:cstheme="majorBidi"/>
            <w:szCs w:val="24"/>
          </w:rPr>
          <w:t>dibangun</w:t>
        </w:r>
        <w:proofErr w:type="spellEnd"/>
        <w:r>
          <w:rPr>
            <w:rFonts w:eastAsiaTheme="majorEastAsia" w:cstheme="majorBidi"/>
            <w:szCs w:val="24"/>
          </w:rPr>
          <w:t xml:space="preserve"> </w:t>
        </w:r>
        <w:proofErr w:type="spellStart"/>
        <w:r>
          <w:rPr>
            <w:rFonts w:eastAsiaTheme="majorEastAsia" w:cstheme="majorBidi"/>
            <w:szCs w:val="24"/>
          </w:rPr>
          <w:t>tentunya</w:t>
        </w:r>
        <w:proofErr w:type="spellEnd"/>
        <w:r>
          <w:rPr>
            <w:rFonts w:eastAsiaTheme="majorEastAsia" w:cstheme="majorBidi"/>
            <w:szCs w:val="24"/>
          </w:rPr>
          <w:t xml:space="preserve"> </w:t>
        </w:r>
        <w:proofErr w:type="spellStart"/>
        <w:r>
          <w:rPr>
            <w:rFonts w:eastAsiaTheme="majorEastAsia" w:cstheme="majorBidi"/>
            <w:szCs w:val="24"/>
          </w:rPr>
          <w:t>memiliki</w:t>
        </w:r>
        <w:proofErr w:type="spellEnd"/>
        <w:r>
          <w:rPr>
            <w:rFonts w:eastAsiaTheme="majorEastAsia" w:cstheme="majorBidi"/>
            <w:szCs w:val="24"/>
          </w:rPr>
          <w:t xml:space="preserve"> </w:t>
        </w:r>
        <w:proofErr w:type="spellStart"/>
        <w:r>
          <w:rPr>
            <w:rFonts w:eastAsiaTheme="majorEastAsia" w:cstheme="majorBidi"/>
            <w:szCs w:val="24"/>
          </w:rPr>
          <w:t>alur</w:t>
        </w:r>
        <w:proofErr w:type="spellEnd"/>
        <w:r>
          <w:rPr>
            <w:rFonts w:eastAsiaTheme="majorEastAsia" w:cstheme="majorBidi"/>
            <w:szCs w:val="24"/>
          </w:rPr>
          <w:t xml:space="preserve"> </w:t>
        </w:r>
        <w:proofErr w:type="spellStart"/>
        <w:r>
          <w:rPr>
            <w:rFonts w:eastAsiaTheme="majorEastAsia" w:cstheme="majorBidi"/>
            <w:szCs w:val="24"/>
          </w:rPr>
          <w:t>informasi</w:t>
        </w:r>
        <w:proofErr w:type="spellEnd"/>
        <w:r>
          <w:rPr>
            <w:rFonts w:eastAsiaTheme="majorEastAsia" w:cstheme="majorBidi"/>
            <w:szCs w:val="24"/>
          </w:rPr>
          <w:t xml:space="preserve"> </w:t>
        </w:r>
        <w:proofErr w:type="spellStart"/>
        <w:r>
          <w:rPr>
            <w:rFonts w:eastAsiaTheme="majorEastAsia" w:cstheme="majorBidi"/>
            <w:szCs w:val="24"/>
          </w:rPr>
          <w:t>keluar</w:t>
        </w:r>
        <w:proofErr w:type="spellEnd"/>
        <w:r>
          <w:rPr>
            <w:rFonts w:eastAsiaTheme="majorEastAsia" w:cstheme="majorBidi"/>
            <w:szCs w:val="24"/>
          </w:rPr>
          <w:t xml:space="preserve"> </w:t>
        </w:r>
        <w:proofErr w:type="spellStart"/>
        <w:r>
          <w:rPr>
            <w:rFonts w:eastAsiaTheme="majorEastAsia" w:cstheme="majorBidi"/>
            <w:szCs w:val="24"/>
          </w:rPr>
          <w:t>masuk</w:t>
        </w:r>
        <w:proofErr w:type="spellEnd"/>
        <w:r>
          <w:rPr>
            <w:rFonts w:eastAsiaTheme="majorEastAsia" w:cstheme="majorBidi"/>
            <w:szCs w:val="24"/>
          </w:rPr>
          <w:t xml:space="preserve"> basis data dan juga </w:t>
        </w:r>
        <w:proofErr w:type="spellStart"/>
        <w:r>
          <w:rPr>
            <w:rFonts w:eastAsiaTheme="majorEastAsia" w:cstheme="majorBidi"/>
            <w:szCs w:val="24"/>
          </w:rPr>
          <w:t>tabel</w:t>
        </w:r>
        <w:proofErr w:type="spellEnd"/>
        <w:r>
          <w:rPr>
            <w:rFonts w:eastAsiaTheme="majorEastAsia" w:cstheme="majorBidi"/>
            <w:szCs w:val="24"/>
          </w:rPr>
          <w:t xml:space="preserve"> </w:t>
        </w:r>
        <w:proofErr w:type="spellStart"/>
        <w:r>
          <w:rPr>
            <w:rFonts w:eastAsiaTheme="majorEastAsia" w:cstheme="majorBidi"/>
            <w:szCs w:val="24"/>
          </w:rPr>
          <w:t>guna</w:t>
        </w:r>
        <w:proofErr w:type="spellEnd"/>
        <w:r>
          <w:rPr>
            <w:rFonts w:eastAsiaTheme="majorEastAsia" w:cstheme="majorBidi"/>
            <w:szCs w:val="24"/>
          </w:rPr>
          <w:t xml:space="preserve"> </w:t>
        </w:r>
        <w:proofErr w:type="spellStart"/>
        <w:r>
          <w:rPr>
            <w:rFonts w:eastAsiaTheme="majorEastAsia" w:cstheme="majorBidi"/>
            <w:szCs w:val="24"/>
          </w:rPr>
          <w:t>memenuhi</w:t>
        </w:r>
        <w:proofErr w:type="spellEnd"/>
        <w:r>
          <w:rPr>
            <w:rFonts w:eastAsiaTheme="majorEastAsia" w:cstheme="majorBidi"/>
            <w:szCs w:val="24"/>
          </w:rPr>
          <w:t xml:space="preserve"> </w:t>
        </w:r>
        <w:proofErr w:type="spellStart"/>
        <w:r>
          <w:rPr>
            <w:rFonts w:eastAsiaTheme="majorEastAsia" w:cstheme="majorBidi"/>
            <w:szCs w:val="24"/>
          </w:rPr>
          <w:t>kebutuhan</w:t>
        </w:r>
        <w:proofErr w:type="spellEnd"/>
        <w:r>
          <w:rPr>
            <w:rFonts w:eastAsiaTheme="majorEastAsia" w:cstheme="majorBidi"/>
            <w:szCs w:val="24"/>
          </w:rPr>
          <w:t xml:space="preserve"> </w:t>
        </w:r>
        <w:proofErr w:type="spellStart"/>
        <w:r>
          <w:rPr>
            <w:rFonts w:eastAsiaTheme="majorEastAsia" w:cstheme="majorBidi"/>
            <w:szCs w:val="24"/>
          </w:rPr>
          <w:t>dari</w:t>
        </w:r>
        <w:proofErr w:type="spellEnd"/>
        <w:r>
          <w:rPr>
            <w:rFonts w:eastAsiaTheme="majorEastAsia" w:cstheme="majorBidi"/>
            <w:szCs w:val="24"/>
          </w:rPr>
          <w:t xml:space="preserve"> integrasi SOAPSD dengan SIMP. Untuk </w:t>
        </w:r>
        <w:proofErr w:type="spellStart"/>
        <w:r>
          <w:rPr>
            <w:rFonts w:eastAsiaTheme="majorEastAsia" w:cstheme="majorBidi"/>
            <w:szCs w:val="24"/>
          </w:rPr>
          <w:t>menggambarkan</w:t>
        </w:r>
        <w:proofErr w:type="spellEnd"/>
        <w:r>
          <w:rPr>
            <w:rFonts w:eastAsiaTheme="majorEastAsia" w:cstheme="majorBidi"/>
            <w:szCs w:val="24"/>
          </w:rPr>
          <w:t xml:space="preserve"> bagaimana </w:t>
        </w:r>
        <w:proofErr w:type="spellStart"/>
        <w:r>
          <w:rPr>
            <w:rFonts w:eastAsiaTheme="majorEastAsia" w:cstheme="majorBidi"/>
            <w:szCs w:val="24"/>
          </w:rPr>
          <w:t>aliran</w:t>
        </w:r>
        <w:proofErr w:type="spellEnd"/>
        <w:r>
          <w:rPr>
            <w:rFonts w:eastAsiaTheme="majorEastAsia" w:cstheme="majorBidi"/>
            <w:szCs w:val="24"/>
          </w:rPr>
          <w:t xml:space="preserve"> data pada </w:t>
        </w:r>
        <w:proofErr w:type="spellStart"/>
        <w:r>
          <w:rPr>
            <w:rFonts w:eastAsiaTheme="majorEastAsia" w:cstheme="majorBidi"/>
            <w:szCs w:val="24"/>
          </w:rPr>
          <w:t>sistem</w:t>
        </w:r>
        <w:proofErr w:type="spellEnd"/>
        <w:r>
          <w:rPr>
            <w:rFonts w:eastAsiaTheme="majorEastAsia" w:cstheme="majorBidi"/>
            <w:szCs w:val="24"/>
          </w:rPr>
          <w:t xml:space="preserve"> yang </w:t>
        </w:r>
        <w:proofErr w:type="spellStart"/>
        <w:r>
          <w:rPr>
            <w:rFonts w:eastAsiaTheme="majorEastAsia" w:cstheme="majorBidi"/>
            <w:szCs w:val="24"/>
          </w:rPr>
          <w:t>akan</w:t>
        </w:r>
        <w:proofErr w:type="spellEnd"/>
        <w:r>
          <w:rPr>
            <w:rFonts w:eastAsiaTheme="majorEastAsia" w:cstheme="majorBidi"/>
            <w:szCs w:val="24"/>
          </w:rPr>
          <w:t xml:space="preserve"> </w:t>
        </w:r>
        <w:proofErr w:type="spellStart"/>
        <w:r>
          <w:rPr>
            <w:rFonts w:eastAsiaTheme="majorEastAsia" w:cstheme="majorBidi"/>
            <w:szCs w:val="24"/>
          </w:rPr>
          <w:t>dibangun</w:t>
        </w:r>
        <w:proofErr w:type="spellEnd"/>
        <w:r>
          <w:rPr>
            <w:rFonts w:eastAsiaTheme="majorEastAsia" w:cstheme="majorBidi"/>
            <w:szCs w:val="24"/>
          </w:rPr>
          <w:t xml:space="preserve">, </w:t>
        </w:r>
        <w:r>
          <w:rPr>
            <w:rFonts w:eastAsiaTheme="majorEastAsia" w:cstheme="majorBidi"/>
            <w:i/>
            <w:iCs/>
            <w:szCs w:val="24"/>
          </w:rPr>
          <w:t xml:space="preserve">Data Flow </w:t>
        </w:r>
        <w:r>
          <w:rPr>
            <w:rFonts w:eastAsiaTheme="majorEastAsia" w:cstheme="majorBidi"/>
            <w:szCs w:val="24"/>
          </w:rPr>
          <w:t xml:space="preserve">Diagram (DFD) </w:t>
        </w:r>
        <w:proofErr w:type="spellStart"/>
        <w:r>
          <w:rPr>
            <w:rFonts w:eastAsiaTheme="majorEastAsia" w:cstheme="majorBidi"/>
            <w:szCs w:val="24"/>
          </w:rPr>
          <w:t>dibuat</w:t>
        </w:r>
        <w:proofErr w:type="spellEnd"/>
        <w:r>
          <w:rPr>
            <w:rFonts w:eastAsiaTheme="majorEastAsia" w:cstheme="majorBidi"/>
            <w:szCs w:val="24"/>
          </w:rPr>
          <w:t xml:space="preserve"> untuk </w:t>
        </w:r>
        <w:proofErr w:type="spellStart"/>
        <w:r>
          <w:rPr>
            <w:rFonts w:eastAsiaTheme="majorEastAsia" w:cstheme="majorBidi"/>
            <w:szCs w:val="24"/>
          </w:rPr>
          <w:t>menggambarkan</w:t>
        </w:r>
        <w:proofErr w:type="spellEnd"/>
        <w:r>
          <w:rPr>
            <w:rFonts w:eastAsiaTheme="majorEastAsia" w:cstheme="majorBidi"/>
            <w:szCs w:val="24"/>
          </w:rPr>
          <w:t xml:space="preserve"> </w:t>
        </w:r>
        <w:proofErr w:type="spellStart"/>
        <w:r>
          <w:rPr>
            <w:rFonts w:eastAsiaTheme="majorEastAsia" w:cstheme="majorBidi"/>
            <w:szCs w:val="24"/>
          </w:rPr>
          <w:t>bagaiamana</w:t>
        </w:r>
        <w:proofErr w:type="spellEnd"/>
        <w:r>
          <w:rPr>
            <w:rFonts w:eastAsiaTheme="majorEastAsia" w:cstheme="majorBidi"/>
            <w:szCs w:val="24"/>
          </w:rPr>
          <w:t xml:space="preserve"> </w:t>
        </w:r>
        <w:proofErr w:type="spellStart"/>
        <w:r>
          <w:rPr>
            <w:rFonts w:eastAsiaTheme="majorEastAsia" w:cstheme="majorBidi"/>
            <w:szCs w:val="24"/>
          </w:rPr>
          <w:t>aliran</w:t>
        </w:r>
        <w:proofErr w:type="spellEnd"/>
        <w:r>
          <w:rPr>
            <w:rFonts w:eastAsiaTheme="majorEastAsia" w:cstheme="majorBidi"/>
            <w:szCs w:val="24"/>
          </w:rPr>
          <w:t xml:space="preserve"> data pada </w:t>
        </w:r>
        <w:proofErr w:type="spellStart"/>
        <w:r>
          <w:rPr>
            <w:rFonts w:eastAsiaTheme="majorEastAsia" w:cstheme="majorBidi"/>
            <w:szCs w:val="24"/>
          </w:rPr>
          <w:t>sistem</w:t>
        </w:r>
        <w:proofErr w:type="spellEnd"/>
        <w:r>
          <w:rPr>
            <w:rFonts w:eastAsiaTheme="majorEastAsia" w:cstheme="majorBidi"/>
            <w:szCs w:val="24"/>
          </w:rPr>
          <w:t xml:space="preserve">. DFD yang </w:t>
        </w:r>
        <w:proofErr w:type="spellStart"/>
        <w:r>
          <w:rPr>
            <w:rFonts w:eastAsiaTheme="majorEastAsia" w:cstheme="majorBidi"/>
            <w:szCs w:val="24"/>
          </w:rPr>
          <w:t>akan</w:t>
        </w:r>
        <w:proofErr w:type="spellEnd"/>
        <w:r>
          <w:rPr>
            <w:rFonts w:eastAsiaTheme="majorEastAsia" w:cstheme="majorBidi"/>
            <w:szCs w:val="24"/>
          </w:rPr>
          <w:t xml:space="preserve"> </w:t>
        </w:r>
        <w:proofErr w:type="spellStart"/>
        <w:r>
          <w:rPr>
            <w:rFonts w:eastAsiaTheme="majorEastAsia" w:cstheme="majorBidi"/>
            <w:szCs w:val="24"/>
          </w:rPr>
          <w:t>dibangun</w:t>
        </w:r>
        <w:proofErr w:type="spellEnd"/>
        <w:r>
          <w:rPr>
            <w:rFonts w:eastAsiaTheme="majorEastAsia" w:cstheme="majorBidi"/>
            <w:szCs w:val="24"/>
          </w:rPr>
          <w:t xml:space="preserve"> </w:t>
        </w:r>
        <w:proofErr w:type="spellStart"/>
        <w:r>
          <w:rPr>
            <w:rFonts w:eastAsiaTheme="majorEastAsia" w:cstheme="majorBidi"/>
            <w:szCs w:val="24"/>
          </w:rPr>
          <w:t>dibagi</w:t>
        </w:r>
        <w:proofErr w:type="spellEnd"/>
        <w:r>
          <w:rPr>
            <w:rFonts w:eastAsiaTheme="majorEastAsia" w:cstheme="majorBidi"/>
            <w:szCs w:val="24"/>
          </w:rPr>
          <w:t xml:space="preserve"> </w:t>
        </w:r>
        <w:proofErr w:type="spellStart"/>
        <w:r>
          <w:rPr>
            <w:rFonts w:eastAsiaTheme="majorEastAsia" w:cstheme="majorBidi"/>
            <w:szCs w:val="24"/>
          </w:rPr>
          <w:t>menjadi</w:t>
        </w:r>
        <w:proofErr w:type="spellEnd"/>
        <w:r>
          <w:rPr>
            <w:rFonts w:eastAsiaTheme="majorEastAsia" w:cstheme="majorBidi"/>
            <w:szCs w:val="24"/>
          </w:rPr>
          <w:t xml:space="preserve"> 1 </w:t>
        </w:r>
        <w:proofErr w:type="spellStart"/>
        <w:r>
          <w:rPr>
            <w:rFonts w:eastAsiaTheme="majorEastAsia" w:cstheme="majorBidi"/>
            <w:szCs w:val="24"/>
          </w:rPr>
          <w:t>bagian</w:t>
        </w:r>
        <w:proofErr w:type="spellEnd"/>
        <w:r>
          <w:rPr>
            <w:rFonts w:eastAsiaTheme="majorEastAsia" w:cstheme="majorBidi"/>
            <w:szCs w:val="24"/>
          </w:rPr>
          <w:t xml:space="preserve"> DFD </w:t>
        </w:r>
        <w:proofErr w:type="spellStart"/>
        <w:r>
          <w:rPr>
            <w:rFonts w:eastAsiaTheme="majorEastAsia" w:cstheme="majorBidi"/>
            <w:szCs w:val="24"/>
          </w:rPr>
          <w:t>tingkat</w:t>
        </w:r>
        <w:proofErr w:type="spellEnd"/>
        <w:r>
          <w:rPr>
            <w:rFonts w:eastAsiaTheme="majorEastAsia" w:cstheme="majorBidi"/>
            <w:szCs w:val="24"/>
          </w:rPr>
          <w:t xml:space="preserve"> 0, </w:t>
        </w:r>
        <w:proofErr w:type="spellStart"/>
        <w:r>
          <w:rPr>
            <w:rFonts w:eastAsiaTheme="majorEastAsia" w:cstheme="majorBidi"/>
            <w:szCs w:val="24"/>
          </w:rPr>
          <w:t>karena</w:t>
        </w:r>
        <w:proofErr w:type="spellEnd"/>
        <w:r>
          <w:rPr>
            <w:rFonts w:eastAsiaTheme="majorEastAsia" w:cstheme="majorBidi"/>
            <w:szCs w:val="24"/>
          </w:rPr>
          <w:t xml:space="preserve"> flow yang </w:t>
        </w:r>
        <w:proofErr w:type="spellStart"/>
        <w:r>
          <w:rPr>
            <w:rFonts w:eastAsiaTheme="majorEastAsia" w:cstheme="majorBidi"/>
            <w:szCs w:val="24"/>
          </w:rPr>
          <w:t>berjalan</w:t>
        </w:r>
        <w:proofErr w:type="spellEnd"/>
        <w:r>
          <w:rPr>
            <w:rFonts w:eastAsiaTheme="majorEastAsia" w:cstheme="majorBidi"/>
            <w:szCs w:val="24"/>
          </w:rPr>
          <w:t xml:space="preserve"> pada SOAPSD sudah </w:t>
        </w:r>
        <w:proofErr w:type="spellStart"/>
        <w:r>
          <w:rPr>
            <w:rFonts w:eastAsiaTheme="majorEastAsia" w:cstheme="majorBidi"/>
            <w:szCs w:val="24"/>
          </w:rPr>
          <w:t>dapat</w:t>
        </w:r>
        <w:proofErr w:type="spellEnd"/>
        <w:r>
          <w:rPr>
            <w:rFonts w:eastAsiaTheme="majorEastAsia" w:cstheme="majorBidi"/>
            <w:szCs w:val="24"/>
          </w:rPr>
          <w:t xml:space="preserve"> </w:t>
        </w:r>
        <w:proofErr w:type="spellStart"/>
        <w:r>
          <w:rPr>
            <w:rFonts w:eastAsiaTheme="majorEastAsia" w:cstheme="majorBidi"/>
            <w:szCs w:val="24"/>
          </w:rPr>
          <w:t>dijelaskan</w:t>
        </w:r>
        <w:proofErr w:type="spellEnd"/>
        <w:r>
          <w:rPr>
            <w:rFonts w:eastAsiaTheme="majorEastAsia" w:cstheme="majorBidi"/>
            <w:szCs w:val="24"/>
          </w:rPr>
          <w:t xml:space="preserve"> pada DFD </w:t>
        </w:r>
        <w:proofErr w:type="spellStart"/>
        <w:r>
          <w:rPr>
            <w:rFonts w:eastAsiaTheme="majorEastAsia" w:cstheme="majorBidi"/>
            <w:szCs w:val="24"/>
          </w:rPr>
          <w:t>tingkat</w:t>
        </w:r>
        <w:proofErr w:type="spellEnd"/>
        <w:r>
          <w:rPr>
            <w:rFonts w:eastAsiaTheme="majorEastAsia" w:cstheme="majorBidi"/>
            <w:szCs w:val="24"/>
          </w:rPr>
          <w:t xml:space="preserve"> 0. </w:t>
        </w:r>
        <w:proofErr w:type="spellStart"/>
        <w:r>
          <w:rPr>
            <w:rFonts w:eastAsiaTheme="majorEastAsia" w:cstheme="majorBidi"/>
            <w:szCs w:val="24"/>
          </w:rPr>
          <w:t>Secara</w:t>
        </w:r>
        <w:proofErr w:type="spellEnd"/>
        <w:r>
          <w:rPr>
            <w:rFonts w:eastAsiaTheme="majorEastAsia" w:cstheme="majorBidi"/>
            <w:szCs w:val="24"/>
          </w:rPr>
          <w:t xml:space="preserve"> proses </w:t>
        </w:r>
        <w:proofErr w:type="spellStart"/>
        <w:r>
          <w:rPr>
            <w:rFonts w:eastAsiaTheme="majorEastAsia" w:cstheme="majorBidi"/>
            <w:szCs w:val="24"/>
          </w:rPr>
          <w:t>grup</w:t>
        </w:r>
        <w:proofErr w:type="spellEnd"/>
        <w:r>
          <w:rPr>
            <w:rFonts w:eastAsiaTheme="majorEastAsia" w:cstheme="majorBidi"/>
            <w:szCs w:val="24"/>
          </w:rPr>
          <w:t xml:space="preserve"> </w:t>
        </w:r>
        <w:proofErr w:type="spellStart"/>
        <w:r>
          <w:rPr>
            <w:rFonts w:eastAsiaTheme="majorEastAsia" w:cstheme="majorBidi"/>
            <w:szCs w:val="24"/>
          </w:rPr>
          <w:t>pengawalan</w:t>
        </w:r>
        <w:proofErr w:type="spellEnd"/>
        <w:r>
          <w:rPr>
            <w:rFonts w:eastAsiaTheme="majorEastAsia" w:cstheme="majorBidi"/>
            <w:szCs w:val="24"/>
          </w:rPr>
          <w:t xml:space="preserve"> </w:t>
        </w:r>
        <w:proofErr w:type="spellStart"/>
        <w:r>
          <w:rPr>
            <w:rFonts w:eastAsiaTheme="majorEastAsia" w:cstheme="majorBidi"/>
            <w:szCs w:val="24"/>
          </w:rPr>
          <w:t>proyek</w:t>
        </w:r>
        <w:proofErr w:type="spellEnd"/>
        <w:r>
          <w:rPr>
            <w:rFonts w:eastAsiaTheme="majorEastAsia" w:cstheme="majorBidi"/>
            <w:szCs w:val="24"/>
          </w:rPr>
          <w:t xml:space="preserve"> </w:t>
        </w:r>
        <w:proofErr w:type="spellStart"/>
        <w:r>
          <w:rPr>
            <w:rFonts w:eastAsiaTheme="majorEastAsia" w:cstheme="majorBidi"/>
            <w:szCs w:val="24"/>
          </w:rPr>
          <w:t>dapat</w:t>
        </w:r>
        <w:proofErr w:type="spellEnd"/>
        <w:r>
          <w:rPr>
            <w:rFonts w:eastAsiaTheme="majorEastAsia" w:cstheme="majorBidi"/>
            <w:szCs w:val="24"/>
          </w:rPr>
          <w:t xml:space="preserve"> </w:t>
        </w:r>
        <w:proofErr w:type="spellStart"/>
        <w:r>
          <w:rPr>
            <w:rFonts w:eastAsiaTheme="majorEastAsia" w:cstheme="majorBidi"/>
            <w:szCs w:val="24"/>
          </w:rPr>
          <w:t>dibagi</w:t>
        </w:r>
        <w:proofErr w:type="spellEnd"/>
        <w:r>
          <w:rPr>
            <w:rFonts w:eastAsiaTheme="majorEastAsia" w:cstheme="majorBidi"/>
            <w:szCs w:val="24"/>
          </w:rPr>
          <w:t xml:space="preserve"> </w:t>
        </w:r>
        <w:proofErr w:type="spellStart"/>
        <w:r>
          <w:rPr>
            <w:rFonts w:eastAsiaTheme="majorEastAsia" w:cstheme="majorBidi"/>
            <w:szCs w:val="24"/>
          </w:rPr>
          <w:t>menjadi</w:t>
        </w:r>
        <w:proofErr w:type="spellEnd"/>
        <w:r>
          <w:rPr>
            <w:rFonts w:eastAsiaTheme="majorEastAsia" w:cstheme="majorBidi"/>
            <w:szCs w:val="24"/>
          </w:rPr>
          <w:t xml:space="preserve"> 5 proses:</w:t>
        </w:r>
      </w:ins>
    </w:p>
    <w:p w14:paraId="4A142D9D" w14:textId="77777777" w:rsidR="002F4D53" w:rsidRDefault="002F4D53">
      <w:pPr>
        <w:pStyle w:val="ListParagraph"/>
        <w:numPr>
          <w:ilvl w:val="0"/>
          <w:numId w:val="45"/>
        </w:numPr>
        <w:spacing w:line="360" w:lineRule="auto"/>
        <w:rPr>
          <w:ins w:id="4323" w:author="ilham.nur@office.ui.ac.id" w:date="2023-03-04T10:18:00Z"/>
          <w:rFonts w:eastAsiaTheme="majorEastAsia" w:cstheme="majorBidi"/>
          <w:szCs w:val="24"/>
        </w:rPr>
      </w:pPr>
      <w:proofErr w:type="spellStart"/>
      <w:ins w:id="4324" w:author="ilham.nur@office.ui.ac.id" w:date="2023-03-04T10:18:00Z">
        <w:r>
          <w:rPr>
            <w:rFonts w:eastAsiaTheme="majorEastAsia" w:cstheme="majorBidi"/>
            <w:szCs w:val="24"/>
          </w:rPr>
          <w:t>Pendaftaran</w:t>
        </w:r>
        <w:proofErr w:type="spellEnd"/>
        <w:r>
          <w:rPr>
            <w:rFonts w:eastAsiaTheme="majorEastAsia" w:cstheme="majorBidi"/>
            <w:szCs w:val="24"/>
          </w:rPr>
          <w:t xml:space="preserve"> </w:t>
        </w:r>
        <w:proofErr w:type="spellStart"/>
        <w:r>
          <w:rPr>
            <w:rFonts w:eastAsiaTheme="majorEastAsia" w:cstheme="majorBidi"/>
            <w:szCs w:val="24"/>
          </w:rPr>
          <w:t>Proyek</w:t>
        </w:r>
        <w:proofErr w:type="spellEnd"/>
      </w:ins>
    </w:p>
    <w:p w14:paraId="0326BE4D" w14:textId="77777777" w:rsidR="002F4D53" w:rsidRDefault="002F4D53">
      <w:pPr>
        <w:pStyle w:val="ListParagraph"/>
        <w:numPr>
          <w:ilvl w:val="0"/>
          <w:numId w:val="45"/>
        </w:numPr>
        <w:spacing w:line="360" w:lineRule="auto"/>
        <w:rPr>
          <w:ins w:id="4325" w:author="ilham.nur@office.ui.ac.id" w:date="2023-03-04T10:18:00Z"/>
          <w:rFonts w:eastAsiaTheme="majorEastAsia" w:cstheme="majorBidi"/>
          <w:szCs w:val="24"/>
        </w:rPr>
      </w:pPr>
      <w:proofErr w:type="spellStart"/>
      <w:ins w:id="4326" w:author="ilham.nur@office.ui.ac.id" w:date="2023-03-04T10:18:00Z">
        <w:r>
          <w:rPr>
            <w:rFonts w:eastAsiaTheme="majorEastAsia" w:cstheme="majorBidi"/>
            <w:szCs w:val="24"/>
          </w:rPr>
          <w:t>Perencanaan</w:t>
        </w:r>
        <w:proofErr w:type="spellEnd"/>
        <w:r>
          <w:rPr>
            <w:rFonts w:eastAsiaTheme="majorEastAsia" w:cstheme="majorBidi"/>
            <w:szCs w:val="24"/>
          </w:rPr>
          <w:t xml:space="preserve"> </w:t>
        </w:r>
        <w:proofErr w:type="spellStart"/>
        <w:r>
          <w:rPr>
            <w:rFonts w:eastAsiaTheme="majorEastAsia" w:cstheme="majorBidi"/>
            <w:szCs w:val="24"/>
          </w:rPr>
          <w:t>Proyek</w:t>
        </w:r>
        <w:proofErr w:type="spellEnd"/>
      </w:ins>
    </w:p>
    <w:p w14:paraId="005F306C" w14:textId="77777777" w:rsidR="002F4D53" w:rsidRDefault="002F4D53">
      <w:pPr>
        <w:pStyle w:val="ListParagraph"/>
        <w:numPr>
          <w:ilvl w:val="0"/>
          <w:numId w:val="45"/>
        </w:numPr>
        <w:spacing w:line="360" w:lineRule="auto"/>
        <w:rPr>
          <w:ins w:id="4327" w:author="ilham.nur@office.ui.ac.id" w:date="2023-03-04T10:18:00Z"/>
          <w:rFonts w:eastAsiaTheme="majorEastAsia" w:cstheme="majorBidi"/>
          <w:szCs w:val="24"/>
        </w:rPr>
      </w:pPr>
      <w:proofErr w:type="spellStart"/>
      <w:ins w:id="4328" w:author="ilham.nur@office.ui.ac.id" w:date="2023-03-04T10:18:00Z">
        <w:r>
          <w:rPr>
            <w:rFonts w:eastAsiaTheme="majorEastAsia" w:cstheme="majorBidi"/>
            <w:szCs w:val="24"/>
          </w:rPr>
          <w:t>Eksekusi</w:t>
        </w:r>
        <w:proofErr w:type="spellEnd"/>
        <w:r>
          <w:rPr>
            <w:rFonts w:eastAsiaTheme="majorEastAsia" w:cstheme="majorBidi"/>
            <w:szCs w:val="24"/>
          </w:rPr>
          <w:t xml:space="preserve">, </w:t>
        </w:r>
        <w:proofErr w:type="spellStart"/>
        <w:r>
          <w:rPr>
            <w:rFonts w:eastAsiaTheme="majorEastAsia" w:cstheme="majorBidi"/>
            <w:szCs w:val="24"/>
          </w:rPr>
          <w:t>Pengawasan</w:t>
        </w:r>
        <w:proofErr w:type="spellEnd"/>
        <w:r>
          <w:rPr>
            <w:rFonts w:eastAsiaTheme="majorEastAsia" w:cstheme="majorBidi"/>
            <w:szCs w:val="24"/>
          </w:rPr>
          <w:t xml:space="preserve"> dan </w:t>
        </w:r>
        <w:proofErr w:type="spellStart"/>
        <w:r>
          <w:rPr>
            <w:rFonts w:eastAsiaTheme="majorEastAsia" w:cstheme="majorBidi"/>
            <w:szCs w:val="24"/>
          </w:rPr>
          <w:t>Pengendalian</w:t>
        </w:r>
        <w:proofErr w:type="spellEnd"/>
        <w:r>
          <w:rPr>
            <w:rFonts w:eastAsiaTheme="majorEastAsia" w:cstheme="majorBidi"/>
            <w:szCs w:val="24"/>
          </w:rPr>
          <w:t xml:space="preserve"> </w:t>
        </w:r>
        <w:proofErr w:type="spellStart"/>
        <w:r>
          <w:rPr>
            <w:rFonts w:eastAsiaTheme="majorEastAsia" w:cstheme="majorBidi"/>
            <w:szCs w:val="24"/>
          </w:rPr>
          <w:t>Proyek</w:t>
        </w:r>
        <w:proofErr w:type="spellEnd"/>
      </w:ins>
    </w:p>
    <w:p w14:paraId="5ED1454C" w14:textId="77777777" w:rsidR="002F4D53" w:rsidRDefault="002F4D53">
      <w:pPr>
        <w:pStyle w:val="ListParagraph"/>
        <w:numPr>
          <w:ilvl w:val="0"/>
          <w:numId w:val="45"/>
        </w:numPr>
        <w:spacing w:line="360" w:lineRule="auto"/>
        <w:rPr>
          <w:ins w:id="4329" w:author="ilham.nur@office.ui.ac.id" w:date="2023-03-04T10:18:00Z"/>
          <w:rFonts w:eastAsiaTheme="majorEastAsia" w:cstheme="majorBidi"/>
          <w:szCs w:val="24"/>
        </w:rPr>
      </w:pPr>
      <w:proofErr w:type="spellStart"/>
      <w:ins w:id="4330" w:author="ilham.nur@office.ui.ac.id" w:date="2023-03-04T10:18:00Z">
        <w:r>
          <w:rPr>
            <w:rFonts w:eastAsiaTheme="majorEastAsia" w:cstheme="majorBidi"/>
            <w:szCs w:val="24"/>
          </w:rPr>
          <w:t>Perubahan</w:t>
        </w:r>
        <w:proofErr w:type="spellEnd"/>
        <w:r>
          <w:rPr>
            <w:rFonts w:eastAsiaTheme="majorEastAsia" w:cstheme="majorBidi"/>
            <w:szCs w:val="24"/>
          </w:rPr>
          <w:t xml:space="preserve"> </w:t>
        </w:r>
        <w:proofErr w:type="spellStart"/>
        <w:r>
          <w:rPr>
            <w:rFonts w:eastAsiaTheme="majorEastAsia" w:cstheme="majorBidi"/>
            <w:szCs w:val="24"/>
          </w:rPr>
          <w:t>Proyek</w:t>
        </w:r>
        <w:proofErr w:type="spellEnd"/>
      </w:ins>
    </w:p>
    <w:p w14:paraId="1D5C6FF0" w14:textId="77777777" w:rsidR="002F4D53" w:rsidRPr="00463C7A" w:rsidRDefault="002F4D53">
      <w:pPr>
        <w:pStyle w:val="ListParagraph"/>
        <w:numPr>
          <w:ilvl w:val="0"/>
          <w:numId w:val="45"/>
        </w:numPr>
        <w:spacing w:line="360" w:lineRule="auto"/>
        <w:rPr>
          <w:ins w:id="4331" w:author="ilham.nur@office.ui.ac.id" w:date="2023-03-04T10:18:00Z"/>
          <w:rFonts w:eastAsiaTheme="majorEastAsia" w:cstheme="majorBidi"/>
          <w:szCs w:val="24"/>
        </w:rPr>
      </w:pPr>
      <w:proofErr w:type="spellStart"/>
      <w:ins w:id="4332" w:author="ilham.nur@office.ui.ac.id" w:date="2023-03-04T10:18:00Z">
        <w:r>
          <w:rPr>
            <w:rFonts w:eastAsiaTheme="majorEastAsia" w:cstheme="majorBidi"/>
            <w:szCs w:val="24"/>
          </w:rPr>
          <w:t>Penutupan</w:t>
        </w:r>
        <w:proofErr w:type="spellEnd"/>
        <w:r>
          <w:rPr>
            <w:rFonts w:eastAsiaTheme="majorEastAsia" w:cstheme="majorBidi"/>
            <w:szCs w:val="24"/>
          </w:rPr>
          <w:t xml:space="preserve"> </w:t>
        </w:r>
        <w:proofErr w:type="spellStart"/>
        <w:r>
          <w:rPr>
            <w:rFonts w:eastAsiaTheme="majorEastAsia" w:cstheme="majorBidi"/>
            <w:szCs w:val="24"/>
          </w:rPr>
          <w:t>proyek</w:t>
        </w:r>
        <w:proofErr w:type="spellEnd"/>
      </w:ins>
    </w:p>
    <w:p w14:paraId="7E3F1304" w14:textId="5036EA8F" w:rsidR="002F4D53" w:rsidRDefault="002F4D53">
      <w:pPr>
        <w:spacing w:line="360" w:lineRule="auto"/>
        <w:ind w:left="720"/>
        <w:rPr>
          <w:ins w:id="4333" w:author="ilham.nur@office.ui.ac.id" w:date="2023-03-04T10:18:00Z"/>
          <w:rFonts w:eastAsiaTheme="majorEastAsia" w:cstheme="majorBidi"/>
          <w:szCs w:val="24"/>
        </w:rPr>
        <w:pPrChange w:id="4334" w:author="ilham.nur@office.ui.ac.id" w:date="2023-03-04T10:19:00Z">
          <w:pPr>
            <w:spacing w:line="360" w:lineRule="auto"/>
          </w:pPr>
        </w:pPrChange>
      </w:pPr>
      <w:ins w:id="4335" w:author="ilham.nur@office.ui.ac.id" w:date="2023-03-04T10:18:00Z">
        <w:r>
          <w:rPr>
            <w:rFonts w:eastAsiaTheme="majorEastAsia" w:cstheme="majorBidi"/>
            <w:szCs w:val="24"/>
          </w:rPr>
          <w:t xml:space="preserve">Adapun DFD </w:t>
        </w:r>
        <w:proofErr w:type="spellStart"/>
        <w:r>
          <w:rPr>
            <w:rFonts w:eastAsiaTheme="majorEastAsia" w:cstheme="majorBidi"/>
            <w:szCs w:val="24"/>
          </w:rPr>
          <w:t>tingkat</w:t>
        </w:r>
        <w:proofErr w:type="spellEnd"/>
        <w:r>
          <w:rPr>
            <w:rFonts w:eastAsiaTheme="majorEastAsia" w:cstheme="majorBidi"/>
            <w:szCs w:val="24"/>
          </w:rPr>
          <w:t xml:space="preserve"> 0 </w:t>
        </w:r>
        <w:proofErr w:type="spellStart"/>
        <w:r>
          <w:rPr>
            <w:rFonts w:eastAsiaTheme="majorEastAsia" w:cstheme="majorBidi"/>
            <w:szCs w:val="24"/>
          </w:rPr>
          <w:t>dari</w:t>
        </w:r>
        <w:proofErr w:type="spellEnd"/>
        <w:r>
          <w:rPr>
            <w:rFonts w:eastAsiaTheme="majorEastAsia" w:cstheme="majorBidi"/>
            <w:szCs w:val="24"/>
          </w:rPr>
          <w:t xml:space="preserve"> proses </w:t>
        </w:r>
        <w:proofErr w:type="spellStart"/>
        <w:r>
          <w:rPr>
            <w:rFonts w:eastAsiaTheme="majorEastAsia" w:cstheme="majorBidi"/>
            <w:szCs w:val="24"/>
          </w:rPr>
          <w:t>dapat</w:t>
        </w:r>
        <w:proofErr w:type="spellEnd"/>
        <w:r>
          <w:rPr>
            <w:rFonts w:eastAsiaTheme="majorEastAsia" w:cstheme="majorBidi"/>
            <w:szCs w:val="24"/>
          </w:rPr>
          <w:t xml:space="preserve"> </w:t>
        </w:r>
        <w:proofErr w:type="spellStart"/>
        <w:r>
          <w:rPr>
            <w:rFonts w:eastAsiaTheme="majorEastAsia" w:cstheme="majorBidi"/>
            <w:szCs w:val="24"/>
          </w:rPr>
          <w:t>dilihat</w:t>
        </w:r>
        <w:proofErr w:type="spellEnd"/>
        <w:r>
          <w:rPr>
            <w:rFonts w:eastAsiaTheme="majorEastAsia" w:cstheme="majorBidi"/>
            <w:szCs w:val="24"/>
          </w:rPr>
          <w:t xml:space="preserve"> pada </w:t>
        </w:r>
        <w:r>
          <w:rPr>
            <w:rFonts w:eastAsiaTheme="majorEastAsia" w:cstheme="majorBidi"/>
            <w:szCs w:val="24"/>
          </w:rPr>
          <w:fldChar w:fldCharType="begin"/>
        </w:r>
        <w:r>
          <w:rPr>
            <w:rFonts w:eastAsiaTheme="majorEastAsia" w:cstheme="majorBidi"/>
            <w:szCs w:val="24"/>
          </w:rPr>
          <w:instrText xml:space="preserve"> REF _Ref127991848 \h </w:instrText>
        </w:r>
      </w:ins>
      <w:r>
        <w:rPr>
          <w:rFonts w:eastAsiaTheme="majorEastAsia" w:cstheme="majorBidi"/>
          <w:szCs w:val="24"/>
        </w:rPr>
      </w:r>
      <w:ins w:id="4336" w:author="ilham.nur@office.ui.ac.id" w:date="2023-03-04T10:18:00Z">
        <w:r>
          <w:rPr>
            <w:rFonts w:eastAsiaTheme="majorEastAsia" w:cstheme="majorBidi"/>
            <w:szCs w:val="24"/>
          </w:rPr>
          <w:fldChar w:fldCharType="separate"/>
        </w:r>
      </w:ins>
      <w:ins w:id="4337" w:author="ilham.nur@office.ui.ac.id" w:date="2023-03-05T21:23:00Z">
        <w:r w:rsidR="00A262DF">
          <w:t xml:space="preserve">Gambar </w:t>
        </w:r>
        <w:r w:rsidR="00A262DF">
          <w:rPr>
            <w:noProof/>
          </w:rPr>
          <w:t>3</w:t>
        </w:r>
        <w:r w:rsidR="00A262DF">
          <w:t>.</w:t>
        </w:r>
        <w:r w:rsidR="00A262DF">
          <w:rPr>
            <w:noProof/>
          </w:rPr>
          <w:t>8</w:t>
        </w:r>
      </w:ins>
      <w:ins w:id="4338" w:author="ilham.nur@office.ui.ac.id" w:date="2023-03-04T10:18:00Z">
        <w:r>
          <w:rPr>
            <w:rFonts w:eastAsiaTheme="majorEastAsia" w:cstheme="majorBidi"/>
            <w:szCs w:val="24"/>
          </w:rPr>
          <w:fldChar w:fldCharType="end"/>
        </w:r>
        <w:r>
          <w:rPr>
            <w:rFonts w:eastAsiaTheme="majorEastAsia" w:cstheme="majorBidi"/>
            <w:szCs w:val="24"/>
          </w:rPr>
          <w:t>.</w:t>
        </w:r>
      </w:ins>
    </w:p>
    <w:p w14:paraId="54C96F92" w14:textId="77777777" w:rsidR="002F4D53" w:rsidRDefault="002F4D53">
      <w:pPr>
        <w:keepNext/>
        <w:spacing w:line="360" w:lineRule="auto"/>
        <w:ind w:left="720"/>
        <w:jc w:val="center"/>
        <w:rPr>
          <w:ins w:id="4339" w:author="ilham.nur@office.ui.ac.id" w:date="2023-03-04T10:18:00Z"/>
        </w:rPr>
        <w:pPrChange w:id="4340" w:author="ilham.nur@office.ui.ac.id" w:date="2023-03-04T10:19:00Z">
          <w:pPr>
            <w:keepNext/>
            <w:spacing w:line="360" w:lineRule="auto"/>
            <w:jc w:val="center"/>
          </w:pPr>
        </w:pPrChange>
      </w:pPr>
      <w:ins w:id="4341" w:author="ilham.nur@office.ui.ac.id" w:date="2023-03-04T10:18:00Z">
        <w:r>
          <w:rPr>
            <w:noProof/>
          </w:rPr>
          <w:lastRenderedPageBreak/>
          <w:drawing>
            <wp:inline distT="0" distB="0" distL="0" distR="0" wp14:anchorId="010EDEEA" wp14:editId="1CCF8AF5">
              <wp:extent cx="4330839" cy="4039536"/>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40830" cy="4048855"/>
                      </a:xfrm>
                      <a:prstGeom prst="rect">
                        <a:avLst/>
                      </a:prstGeom>
                      <a:noFill/>
                      <a:ln>
                        <a:noFill/>
                      </a:ln>
                    </pic:spPr>
                  </pic:pic>
                </a:graphicData>
              </a:graphic>
            </wp:inline>
          </w:drawing>
        </w:r>
      </w:ins>
    </w:p>
    <w:p w14:paraId="4ECA1C44" w14:textId="54286CAD" w:rsidR="002F4D53" w:rsidRDefault="002F4D53" w:rsidP="003F0C01">
      <w:pPr>
        <w:pStyle w:val="Caption"/>
        <w:rPr>
          <w:ins w:id="4342" w:author="ilham.nur@office.ui.ac.id" w:date="2023-03-04T10:18:00Z"/>
        </w:rPr>
      </w:pPr>
      <w:bookmarkStart w:id="4343" w:name="_Ref127991848"/>
      <w:bookmarkStart w:id="4344" w:name="_Ref127991836"/>
      <w:bookmarkStart w:id="4345" w:name="_Toc128944250"/>
      <w:ins w:id="4346" w:author="ilham.nur@office.ui.ac.id" w:date="2023-03-04T10:18:00Z">
        <w:r>
          <w:t xml:space="preserve">Gambar </w:t>
        </w:r>
      </w:ins>
      <w:ins w:id="4347" w:author="ilham.nur@office.ui.ac.id" w:date="2023-03-10T23:19:00Z">
        <w:r w:rsidR="0017462A">
          <w:fldChar w:fldCharType="begin"/>
        </w:r>
        <w:r w:rsidR="0017462A">
          <w:instrText xml:space="preserve"> STYLEREF 1 \s </w:instrText>
        </w:r>
      </w:ins>
      <w:r w:rsidR="0017462A">
        <w:fldChar w:fldCharType="separate"/>
      </w:r>
      <w:r w:rsidR="0017462A">
        <w:rPr>
          <w:noProof/>
        </w:rPr>
        <w:t>3</w:t>
      </w:r>
      <w:ins w:id="4348"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4349" w:author="ilham.nur@office.ui.ac.id" w:date="2023-03-10T23:19:00Z">
        <w:r w:rsidR="0017462A">
          <w:rPr>
            <w:noProof/>
          </w:rPr>
          <w:t>19</w:t>
        </w:r>
        <w:r w:rsidR="0017462A">
          <w:fldChar w:fldCharType="end"/>
        </w:r>
      </w:ins>
      <w:ins w:id="4350" w:author="Ilham Nur Pratama" w:date="2023-03-09T00:23:00Z">
        <w:del w:id="4351" w:author="ilham.nur@office.ui.ac.id" w:date="2023-03-10T23:19:00Z">
          <w:r w:rsidR="00C56C18" w:rsidDel="0017462A">
            <w:fldChar w:fldCharType="begin"/>
          </w:r>
          <w:r w:rsidR="00C56C18" w:rsidDel="0017462A">
            <w:delInstrText xml:space="preserve"> STYLEREF 1 \s </w:delInstrText>
          </w:r>
        </w:del>
      </w:ins>
      <w:del w:id="4352" w:author="ilham.nur@office.ui.ac.id" w:date="2023-03-10T23:19:00Z">
        <w:r w:rsidR="00C56C18" w:rsidDel="0017462A">
          <w:fldChar w:fldCharType="separate"/>
        </w:r>
        <w:r w:rsidR="00C56C18" w:rsidDel="0017462A">
          <w:rPr>
            <w:noProof/>
          </w:rPr>
          <w:delText>3</w:delText>
        </w:r>
      </w:del>
      <w:ins w:id="4353" w:author="Ilham Nur Pratama" w:date="2023-03-09T00:23:00Z">
        <w:del w:id="4354"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4355" w:author="ilham.nur@office.ui.ac.id" w:date="2023-03-10T23:19:00Z">
        <w:r w:rsidR="00C56C18" w:rsidDel="0017462A">
          <w:fldChar w:fldCharType="separate"/>
        </w:r>
      </w:del>
      <w:ins w:id="4356" w:author="Ilham Nur Pratama" w:date="2023-03-09T00:23:00Z">
        <w:del w:id="4357" w:author="ilham.nur@office.ui.ac.id" w:date="2023-03-10T23:19:00Z">
          <w:r w:rsidR="00C56C18" w:rsidDel="0017462A">
            <w:rPr>
              <w:noProof/>
            </w:rPr>
            <w:delText>18</w:delText>
          </w:r>
          <w:r w:rsidR="00C56C18" w:rsidDel="0017462A">
            <w:fldChar w:fldCharType="end"/>
          </w:r>
        </w:del>
      </w:ins>
      <w:ins w:id="4358" w:author="ilham.nur@office.ui.ac.id" w:date="2023-03-05T14:12:00Z">
        <w:del w:id="4359" w:author="Ilham Nur Pratama" w:date="2023-03-08T18:52:00Z">
          <w:r w:rsidR="00604724" w:rsidDel="0067134C">
            <w:fldChar w:fldCharType="begin"/>
          </w:r>
          <w:r w:rsidR="00604724" w:rsidDel="0067134C">
            <w:delInstrText xml:space="preserve"> STYLEREF 1 \s </w:delInstrText>
          </w:r>
        </w:del>
      </w:ins>
      <w:del w:id="4360" w:author="Ilham Nur Pratama" w:date="2023-03-08T18:52:00Z">
        <w:r w:rsidR="00604724" w:rsidDel="0067134C">
          <w:fldChar w:fldCharType="separate"/>
        </w:r>
        <w:r w:rsidR="00A262DF" w:rsidDel="0067134C">
          <w:rPr>
            <w:noProof/>
          </w:rPr>
          <w:delText>3</w:delText>
        </w:r>
      </w:del>
      <w:ins w:id="4361" w:author="ilham.nur@office.ui.ac.id" w:date="2023-03-05T14:12:00Z">
        <w:del w:id="4362"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4363" w:author="Ilham Nur Pratama" w:date="2023-03-08T18:52:00Z">
        <w:r w:rsidR="00604724" w:rsidDel="0067134C">
          <w:fldChar w:fldCharType="separate"/>
        </w:r>
      </w:del>
      <w:ins w:id="4364" w:author="ilham.nur@office.ui.ac.id" w:date="2023-03-05T21:23:00Z">
        <w:del w:id="4365" w:author="Ilham Nur Pratama" w:date="2023-03-08T18:52:00Z">
          <w:r w:rsidR="00A262DF" w:rsidDel="0067134C">
            <w:rPr>
              <w:noProof/>
            </w:rPr>
            <w:delText>8</w:delText>
          </w:r>
        </w:del>
      </w:ins>
      <w:ins w:id="4366" w:author="ilham.nur@office.ui.ac.id" w:date="2023-03-05T14:12:00Z">
        <w:del w:id="4367" w:author="Ilham Nur Pratama" w:date="2023-03-08T18:52:00Z">
          <w:r w:rsidR="00604724" w:rsidDel="0067134C">
            <w:fldChar w:fldCharType="end"/>
          </w:r>
        </w:del>
      </w:ins>
      <w:bookmarkEnd w:id="4343"/>
      <w:ins w:id="4368" w:author="ilham.nur@office.ui.ac.id" w:date="2023-03-04T10:18:00Z">
        <w:r>
          <w:t xml:space="preserve"> </w:t>
        </w:r>
        <w:r w:rsidRPr="00463C7A">
          <w:rPr>
            <w:i/>
          </w:rPr>
          <w:t>Data Flow Diagram</w:t>
        </w:r>
        <w:r>
          <w:t xml:space="preserve"> Level 0 </w:t>
        </w:r>
        <w:proofErr w:type="spellStart"/>
        <w:r>
          <w:t>dari</w:t>
        </w:r>
        <w:proofErr w:type="spellEnd"/>
        <w:r>
          <w:t xml:space="preserve"> SOAPSD</w:t>
        </w:r>
        <w:bookmarkEnd w:id="4344"/>
        <w:bookmarkEnd w:id="4345"/>
      </w:ins>
    </w:p>
    <w:p w14:paraId="3AAB2995" w14:textId="7593AEC4" w:rsidR="002F4D53" w:rsidRDefault="002F4D53">
      <w:pPr>
        <w:spacing w:line="360" w:lineRule="auto"/>
        <w:ind w:left="720"/>
        <w:rPr>
          <w:ins w:id="4369" w:author="ilham.nur@office.ui.ac.id" w:date="2023-03-04T10:18:00Z"/>
        </w:rPr>
        <w:pPrChange w:id="4370" w:author="ilham.nur@office.ui.ac.id" w:date="2023-03-04T10:19:00Z">
          <w:pPr>
            <w:spacing w:line="360" w:lineRule="auto"/>
          </w:pPr>
        </w:pPrChange>
      </w:pPr>
      <w:ins w:id="4371" w:author="ilham.nur@office.ui.ac.id" w:date="2023-03-04T10:18:00Z">
        <w:r>
          <w:t xml:space="preserve">Pada </w:t>
        </w:r>
        <w:proofErr w:type="spellStart"/>
        <w:r>
          <w:t>tahapan</w:t>
        </w:r>
        <w:proofErr w:type="spellEnd"/>
        <w:r>
          <w:t xml:space="preserve"> </w:t>
        </w:r>
        <w:proofErr w:type="spellStart"/>
        <w:r>
          <w:t>Pendaftaran</w:t>
        </w:r>
        <w:proofErr w:type="spellEnd"/>
        <w:r>
          <w:t xml:space="preserve"> </w:t>
        </w:r>
        <w:proofErr w:type="spellStart"/>
        <w:r>
          <w:t>Proyek</w:t>
        </w:r>
        <w:proofErr w:type="spellEnd"/>
        <w:r>
          <w:t xml:space="preserve"> </w:t>
        </w:r>
        <w:proofErr w:type="spellStart"/>
        <w:r>
          <w:t>Sistem</w:t>
        </w:r>
        <w:proofErr w:type="spellEnd"/>
        <w:r>
          <w:t xml:space="preserve">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Daya (SOAPSD) </w:t>
        </w:r>
        <w:proofErr w:type="spellStart"/>
        <w:r>
          <w:t>menerima</w:t>
        </w:r>
        <w:proofErr w:type="spellEnd"/>
        <w:r>
          <w:t xml:space="preserve"> </w:t>
        </w:r>
        <w:proofErr w:type="spellStart"/>
        <w:r>
          <w:t>kapan</w:t>
        </w:r>
        <w:proofErr w:type="spellEnd"/>
        <w:r>
          <w:t xml:space="preserve"> </w:t>
        </w:r>
        <w:proofErr w:type="spellStart"/>
        <w:r>
          <w:t>proyek</w:t>
        </w:r>
        <w:proofErr w:type="spellEnd"/>
        <w:r>
          <w:t xml:space="preserve"> </w:t>
        </w:r>
        <w:proofErr w:type="spellStart"/>
        <w:r>
          <w:t>akan</w:t>
        </w:r>
        <w:proofErr w:type="spellEnd"/>
        <w:r>
          <w:t xml:space="preserve"> </w:t>
        </w:r>
        <w:proofErr w:type="spellStart"/>
        <w:r>
          <w:t>dikerjakan</w:t>
        </w:r>
        <w:proofErr w:type="spellEnd"/>
        <w:r>
          <w:t xml:space="preserve">, </w:t>
        </w:r>
        <w:proofErr w:type="spellStart"/>
        <w:r>
          <w:t>nama</w:t>
        </w:r>
        <w:proofErr w:type="spellEnd"/>
        <w:r>
          <w:t xml:space="preserve"> </w:t>
        </w:r>
        <w:proofErr w:type="spellStart"/>
        <w:r>
          <w:t>proyek</w:t>
        </w:r>
        <w:proofErr w:type="spellEnd"/>
        <w:r>
          <w:t xml:space="preserve"> dan </w:t>
        </w:r>
        <w:proofErr w:type="spellStart"/>
        <w:r>
          <w:t>penanggung</w:t>
        </w:r>
        <w:proofErr w:type="spellEnd"/>
        <w:r>
          <w:t xml:space="preserve"> </w:t>
        </w:r>
        <w:proofErr w:type="spellStart"/>
        <w:r>
          <w:t>jawab</w:t>
        </w:r>
        <w:proofErr w:type="spellEnd"/>
        <w:r>
          <w:t xml:space="preserve"> </w:t>
        </w:r>
        <w:proofErr w:type="spellStart"/>
        <w:r>
          <w:t>utama</w:t>
        </w:r>
        <w:proofErr w:type="spellEnd"/>
        <w:r>
          <w:t xml:space="preserve"> </w:t>
        </w:r>
        <w:proofErr w:type="spellStart"/>
        <w:r>
          <w:t>dari</w:t>
        </w:r>
        <w:proofErr w:type="spellEnd"/>
        <w:r>
          <w:t xml:space="preserve"> </w:t>
        </w:r>
        <w:proofErr w:type="spellStart"/>
        <w:r>
          <w:t>proyek</w:t>
        </w:r>
        <w:proofErr w:type="spellEnd"/>
        <w:r>
          <w:t xml:space="preserve"> yang </w:t>
        </w:r>
        <w:proofErr w:type="spellStart"/>
        <w:r>
          <w:t>akan</w:t>
        </w:r>
        <w:proofErr w:type="spellEnd"/>
        <w:r>
          <w:t xml:space="preserve"> </w:t>
        </w:r>
        <w:proofErr w:type="spellStart"/>
        <w:r>
          <w:t>dikerjakan</w:t>
        </w:r>
        <w:proofErr w:type="spellEnd"/>
        <w:r>
          <w:t xml:space="preserve">. </w:t>
        </w:r>
        <w:proofErr w:type="spellStart"/>
        <w:r>
          <w:t>Tahapan</w:t>
        </w:r>
        <w:proofErr w:type="spellEnd"/>
        <w:r>
          <w:t xml:space="preserve"> </w:t>
        </w:r>
        <w:proofErr w:type="spellStart"/>
        <w:r>
          <w:t>ini</w:t>
        </w:r>
        <w:proofErr w:type="spellEnd"/>
        <w:r>
          <w:t xml:space="preserve"> </w:t>
        </w:r>
        <w:proofErr w:type="spellStart"/>
        <w:r>
          <w:t>dijalankan</w:t>
        </w:r>
        <w:proofErr w:type="spellEnd"/>
        <w:r>
          <w:t xml:space="preserve"> </w:t>
        </w:r>
        <w:proofErr w:type="spellStart"/>
        <w:r>
          <w:t>paralel</w:t>
        </w:r>
        <w:proofErr w:type="spellEnd"/>
        <w:r>
          <w:t xml:space="preserve"> dengan pembuatan </w:t>
        </w:r>
        <w:r>
          <w:rPr>
            <w:i/>
            <w:iCs/>
          </w:rPr>
          <w:t xml:space="preserve">project charter </w:t>
        </w:r>
        <w:r>
          <w:t xml:space="preserve">dan </w:t>
        </w:r>
        <w:proofErr w:type="spellStart"/>
        <w:r>
          <w:t>pemasukan</w:t>
        </w:r>
        <w:proofErr w:type="spellEnd"/>
        <w:r>
          <w:t xml:space="preserve"> </w:t>
        </w:r>
        <w:proofErr w:type="spellStart"/>
        <w:r>
          <w:t>proyek</w:t>
        </w:r>
        <w:proofErr w:type="spellEnd"/>
        <w:r>
          <w:t xml:space="preserve"> </w:t>
        </w:r>
        <w:proofErr w:type="spellStart"/>
        <w:r>
          <w:t>dalam</w:t>
        </w:r>
        <w:proofErr w:type="spellEnd"/>
        <w:r>
          <w:t xml:space="preserve"> SIMP.</w:t>
        </w:r>
      </w:ins>
    </w:p>
    <w:p w14:paraId="5366FA8A" w14:textId="77777777" w:rsidR="002F4D53" w:rsidRDefault="002F4D53">
      <w:pPr>
        <w:spacing w:line="360" w:lineRule="auto"/>
        <w:ind w:left="720"/>
        <w:rPr>
          <w:ins w:id="4372" w:author="ilham.nur@office.ui.ac.id" w:date="2023-03-04T10:18:00Z"/>
        </w:rPr>
        <w:pPrChange w:id="4373" w:author="ilham.nur@office.ui.ac.id" w:date="2023-03-04T10:19:00Z">
          <w:pPr>
            <w:spacing w:line="360" w:lineRule="auto"/>
          </w:pPr>
        </w:pPrChange>
      </w:pPr>
      <w:ins w:id="4374" w:author="ilham.nur@office.ui.ac.id" w:date="2023-03-04T10:18:00Z">
        <w:r>
          <w:t xml:space="preserve">Pada </w:t>
        </w:r>
        <w:proofErr w:type="spellStart"/>
        <w:r>
          <w:t>tahapan</w:t>
        </w:r>
        <w:proofErr w:type="spellEnd"/>
        <w:r>
          <w:t xml:space="preserve"> </w:t>
        </w:r>
        <w:proofErr w:type="spellStart"/>
        <w:r>
          <w:t>perencanaan</w:t>
        </w:r>
        <w:proofErr w:type="spellEnd"/>
        <w:r>
          <w:t xml:space="preserve"> </w:t>
        </w:r>
        <w:proofErr w:type="spellStart"/>
        <w:r>
          <w:t>proyek</w:t>
        </w:r>
        <w:proofErr w:type="spellEnd"/>
        <w:r>
          <w:t xml:space="preserve">, </w:t>
        </w:r>
        <w:proofErr w:type="spellStart"/>
        <w:r>
          <w:t>tim</w:t>
        </w:r>
        <w:proofErr w:type="spellEnd"/>
        <w:r>
          <w:t xml:space="preserve"> </w:t>
        </w:r>
        <w:proofErr w:type="spellStart"/>
        <w:r>
          <w:t>proyek</w:t>
        </w:r>
        <w:proofErr w:type="spellEnd"/>
        <w:r>
          <w:t xml:space="preserve"> </w:t>
        </w:r>
        <w:proofErr w:type="spellStart"/>
        <w:r>
          <w:t>melakukan</w:t>
        </w:r>
        <w:proofErr w:type="spellEnd"/>
        <w:r>
          <w:t xml:space="preserve"> </w:t>
        </w:r>
        <w:proofErr w:type="spellStart"/>
        <w:r>
          <w:t>perencanaan</w:t>
        </w:r>
        <w:proofErr w:type="spellEnd"/>
        <w:r>
          <w:t xml:space="preserve"> </w:t>
        </w:r>
        <w:proofErr w:type="spellStart"/>
        <w:r>
          <w:t>proyek</w:t>
        </w:r>
        <w:proofErr w:type="spellEnd"/>
        <w:r>
          <w:t xml:space="preserve"> terkait </w:t>
        </w:r>
        <w:proofErr w:type="spellStart"/>
        <w:r>
          <w:t>pekerjaan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akan</w:t>
        </w:r>
        <w:proofErr w:type="spellEnd"/>
        <w:r>
          <w:t xml:space="preserve"> </w:t>
        </w:r>
        <w:proofErr w:type="spellStart"/>
        <w:r>
          <w:t>dikerjakan</w:t>
        </w:r>
        <w:proofErr w:type="spellEnd"/>
        <w:r>
          <w:t xml:space="preserve">, </w:t>
        </w:r>
        <w:proofErr w:type="spellStart"/>
        <w:r>
          <w:t>urutan</w:t>
        </w:r>
        <w:proofErr w:type="spellEnd"/>
        <w:r>
          <w:t xml:space="preserve"> </w:t>
        </w:r>
        <w:proofErr w:type="spellStart"/>
        <w:r>
          <w:t>pekerjaan</w:t>
        </w:r>
        <w:proofErr w:type="spellEnd"/>
        <w:r>
          <w:t xml:space="preserve"> dan juga </w:t>
        </w:r>
        <w:proofErr w:type="spellStart"/>
        <w:r>
          <w:t>berapa</w:t>
        </w:r>
        <w:proofErr w:type="spellEnd"/>
        <w:r>
          <w:t xml:space="preserve"> lama </w:t>
        </w:r>
        <w:proofErr w:type="spellStart"/>
        <w:r>
          <w:t>suatu</w:t>
        </w:r>
        <w:proofErr w:type="spellEnd"/>
        <w:r>
          <w:t xml:space="preserve"> </w:t>
        </w:r>
        <w:proofErr w:type="spellStart"/>
        <w:r>
          <w:t>pekerjaan</w:t>
        </w:r>
        <w:proofErr w:type="spellEnd"/>
        <w:r>
          <w:t xml:space="preserve"> </w:t>
        </w:r>
        <w:proofErr w:type="spellStart"/>
        <w:r>
          <w:t>akan</w:t>
        </w:r>
        <w:proofErr w:type="spellEnd"/>
        <w:r>
          <w:t xml:space="preserve"> </w:t>
        </w:r>
        <w:proofErr w:type="spellStart"/>
        <w:r>
          <w:t>dikerjakan</w:t>
        </w:r>
        <w:proofErr w:type="spellEnd"/>
        <w:r>
          <w:t xml:space="preserve">. Dengan </w:t>
        </w:r>
        <w:proofErr w:type="spellStart"/>
        <w:r>
          <w:t>adanya</w:t>
        </w:r>
        <w:proofErr w:type="spellEnd"/>
        <w:r>
          <w:t xml:space="preserve"> SOAPSD, untuk proses </w:t>
        </w:r>
        <w:proofErr w:type="spellStart"/>
        <w:r>
          <w:t>alokasi</w:t>
        </w:r>
        <w:proofErr w:type="spellEnd"/>
        <w:r>
          <w:t xml:space="preserve"> </w:t>
        </w:r>
        <w:proofErr w:type="spellStart"/>
        <w:r>
          <w:t>pekerjaan</w:t>
        </w:r>
        <w:proofErr w:type="spellEnd"/>
        <w:r>
          <w:t xml:space="preserve"> </w:t>
        </w:r>
        <w:proofErr w:type="spellStart"/>
        <w:r>
          <w:t>terdapat</w:t>
        </w:r>
        <w:proofErr w:type="spellEnd"/>
        <w:r>
          <w:t xml:space="preserve"> </w:t>
        </w:r>
        <w:proofErr w:type="spellStart"/>
        <w:r>
          <w:t>aktivitas</w:t>
        </w:r>
        <w:proofErr w:type="spellEnd"/>
        <w:r>
          <w:t xml:space="preserve"> pada SOAPSD untuk </w:t>
        </w:r>
        <w:proofErr w:type="spellStart"/>
        <w:r>
          <w:t>memasukan</w:t>
        </w:r>
        <w:proofErr w:type="spellEnd"/>
        <w:r>
          <w:t xml:space="preserve"> </w:t>
        </w:r>
        <w:proofErr w:type="spellStart"/>
        <w:r>
          <w:t>pekerjaan</w:t>
        </w:r>
        <w:proofErr w:type="spellEnd"/>
        <w:r>
          <w:t xml:space="preserve"> </w:t>
        </w:r>
        <w:proofErr w:type="spellStart"/>
        <w:r>
          <w:t>apa</w:t>
        </w:r>
        <w:proofErr w:type="spellEnd"/>
        <w:r>
          <w:t xml:space="preserve"> yang </w:t>
        </w:r>
        <w:proofErr w:type="spellStart"/>
        <w:r>
          <w:t>akan</w:t>
        </w:r>
        <w:proofErr w:type="spellEnd"/>
        <w:r>
          <w:t xml:space="preserve"> dilakukan </w:t>
        </w:r>
        <w:proofErr w:type="spellStart"/>
        <w:r>
          <w:t>beserta</w:t>
        </w:r>
        <w:proofErr w:type="spellEnd"/>
        <w:r>
          <w:t xml:space="preserve"> </w:t>
        </w:r>
        <w:proofErr w:type="spellStart"/>
        <w:r>
          <w:t>keterampilan</w:t>
        </w:r>
        <w:proofErr w:type="spellEnd"/>
        <w:r>
          <w:t xml:space="preserve"> yang </w:t>
        </w:r>
        <w:proofErr w:type="spellStart"/>
        <w:r>
          <w:t>dimiliki</w:t>
        </w:r>
        <w:proofErr w:type="spellEnd"/>
        <w:r>
          <w:t xml:space="preserve"> oleh </w:t>
        </w:r>
        <w:proofErr w:type="spellStart"/>
        <w:r>
          <w:t>seseorang</w:t>
        </w:r>
        <w:proofErr w:type="spellEnd"/>
        <w:r>
          <w:t xml:space="preserve">. </w:t>
        </w:r>
        <w:proofErr w:type="spellStart"/>
        <w:r>
          <w:t>Sehingga</w:t>
        </w:r>
        <w:proofErr w:type="spellEnd"/>
        <w:r>
          <w:t xml:space="preserve"> </w:t>
        </w:r>
        <w:proofErr w:type="spellStart"/>
        <w:r>
          <w:t>menghasilkan</w:t>
        </w:r>
        <w:proofErr w:type="spellEnd"/>
        <w:r>
          <w:t xml:space="preserve"> </w:t>
        </w:r>
        <w:proofErr w:type="spellStart"/>
        <w:r>
          <w:t>keluaran</w:t>
        </w:r>
        <w:proofErr w:type="spellEnd"/>
        <w:r>
          <w:t xml:space="preserve"> </w:t>
        </w:r>
        <w:proofErr w:type="spellStart"/>
        <w:r>
          <w:t>berupa</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pekerjaan</w:t>
        </w:r>
        <w:proofErr w:type="spellEnd"/>
        <w:r>
          <w:t xml:space="preserve"> </w:t>
        </w:r>
        <w:proofErr w:type="spellStart"/>
        <w:r>
          <w:t>berdasarkan</w:t>
        </w:r>
        <w:proofErr w:type="spellEnd"/>
        <w:r>
          <w:t xml:space="preserve"> </w:t>
        </w:r>
        <w:proofErr w:type="spellStart"/>
        <w:r>
          <w:t>ketersediaan</w:t>
        </w:r>
        <w:proofErr w:type="spellEnd"/>
        <w:r>
          <w:t xml:space="preserve"> dan </w:t>
        </w:r>
        <w:proofErr w:type="spellStart"/>
        <w:r>
          <w:t>kapabilitas</w:t>
        </w:r>
        <w:proofErr w:type="spellEnd"/>
        <w:r>
          <w:t xml:space="preserve"> </w:t>
        </w:r>
        <w:proofErr w:type="spellStart"/>
        <w:r>
          <w:t>dari</w:t>
        </w:r>
        <w:proofErr w:type="spellEnd"/>
        <w:r>
          <w:t xml:space="preserve"> </w:t>
        </w:r>
        <w:proofErr w:type="spellStart"/>
        <w:r>
          <w:t>sumber</w:t>
        </w:r>
        <w:proofErr w:type="spellEnd"/>
        <w:r>
          <w:t xml:space="preserve"> </w:t>
        </w:r>
        <w:proofErr w:type="spellStart"/>
        <w:r>
          <w:t>daya</w:t>
        </w:r>
        <w:proofErr w:type="spellEnd"/>
        <w:r>
          <w:t xml:space="preserve">. </w:t>
        </w:r>
        <w:r>
          <w:rPr>
            <w:i/>
            <w:iCs/>
          </w:rPr>
          <w:t xml:space="preserve">Functional Manager Development </w:t>
        </w:r>
        <w:r>
          <w:t xml:space="preserve">(FM Dev) dan </w:t>
        </w:r>
        <w:r>
          <w:rPr>
            <w:i/>
            <w:iCs/>
          </w:rPr>
          <w:t xml:space="preserve">Functional. </w:t>
        </w:r>
        <w:proofErr w:type="spellStart"/>
        <w:r>
          <w:t>Keluaran</w:t>
        </w:r>
        <w:proofErr w:type="spellEnd"/>
        <w:r>
          <w:t xml:space="preserve"> </w:t>
        </w:r>
        <w:proofErr w:type="spellStart"/>
        <w:r>
          <w:t>dari</w:t>
        </w:r>
        <w:proofErr w:type="spellEnd"/>
        <w:r>
          <w:t xml:space="preserve"> SOAPSD </w:t>
        </w:r>
        <w:proofErr w:type="spellStart"/>
        <w:r>
          <w:t>akan</w:t>
        </w:r>
        <w:proofErr w:type="spellEnd"/>
        <w:r>
          <w:t xml:space="preserve"> </w:t>
        </w:r>
        <w:proofErr w:type="spellStart"/>
        <w:r>
          <w:t>menjadi</w:t>
        </w:r>
        <w:proofErr w:type="spellEnd"/>
        <w:r>
          <w:t xml:space="preserve"> </w:t>
        </w:r>
        <w:proofErr w:type="spellStart"/>
        <w:r>
          <w:t>masukan</w:t>
        </w:r>
        <w:proofErr w:type="spellEnd"/>
        <w:r>
          <w:t xml:space="preserve"> pada SIMP yang </w:t>
        </w:r>
        <w:proofErr w:type="spellStart"/>
        <w:r>
          <w:t>akan</w:t>
        </w:r>
        <w:proofErr w:type="spellEnd"/>
        <w:r>
          <w:t xml:space="preserve"> </w:t>
        </w:r>
        <w:proofErr w:type="spellStart"/>
        <w:r>
          <w:t>menjadi</w:t>
        </w:r>
        <w:proofErr w:type="spellEnd"/>
        <w:r>
          <w:t xml:space="preserve"> </w:t>
        </w:r>
        <w:proofErr w:type="spellStart"/>
        <w:r>
          <w:t>pencatatan</w:t>
        </w:r>
        <w:proofErr w:type="spellEnd"/>
        <w:r>
          <w:t xml:space="preserve"> </w:t>
        </w:r>
        <w:proofErr w:type="spellStart"/>
        <w:r>
          <w:t>pekerjaan</w:t>
        </w:r>
        <w:proofErr w:type="spellEnd"/>
        <w:r>
          <w:t xml:space="preserve"> yang </w:t>
        </w:r>
        <w:proofErr w:type="spellStart"/>
        <w:r>
          <w:t>akan</w:t>
        </w:r>
        <w:proofErr w:type="spellEnd"/>
        <w:r>
          <w:t xml:space="preserve"> dilakukan oleh </w:t>
        </w:r>
        <w:proofErr w:type="spellStart"/>
        <w:r>
          <w:t>pekerja</w:t>
        </w:r>
        <w:proofErr w:type="spellEnd"/>
        <w:r>
          <w:t xml:space="preserve"> </w:t>
        </w:r>
        <w:proofErr w:type="spellStart"/>
        <w:r>
          <w:t>dalam</w:t>
        </w:r>
        <w:proofErr w:type="spellEnd"/>
        <w:r>
          <w:t xml:space="preserve"> </w:t>
        </w:r>
        <w:proofErr w:type="spellStart"/>
        <w:r>
          <w:t>proyek</w:t>
        </w:r>
        <w:proofErr w:type="spellEnd"/>
        <w:r>
          <w:t>.</w:t>
        </w:r>
      </w:ins>
    </w:p>
    <w:p w14:paraId="30A66FED" w14:textId="7F81AD82" w:rsidR="002F4D53" w:rsidRDefault="002F4D53" w:rsidP="001355AD">
      <w:pPr>
        <w:spacing w:line="360" w:lineRule="auto"/>
        <w:ind w:left="720"/>
        <w:rPr>
          <w:ins w:id="4375" w:author="ilham.nur@office.ui.ac.id" w:date="2023-03-04T10:37:00Z"/>
          <w:i/>
          <w:iCs/>
        </w:rPr>
      </w:pPr>
      <w:ins w:id="4376" w:author="ilham.nur@office.ui.ac.id" w:date="2023-03-04T10:18:00Z">
        <w:r>
          <w:lastRenderedPageBreak/>
          <w:t xml:space="preserve">Pada </w:t>
        </w:r>
        <w:proofErr w:type="spellStart"/>
        <w:r>
          <w:t>tahapan</w:t>
        </w:r>
        <w:proofErr w:type="spellEnd"/>
        <w:r>
          <w:t xml:space="preserve"> </w:t>
        </w:r>
        <w:proofErr w:type="spellStart"/>
        <w:r>
          <w:t>eksekusi</w:t>
        </w:r>
        <w:proofErr w:type="spellEnd"/>
        <w:r>
          <w:t xml:space="preserve">, </w:t>
        </w:r>
        <w:proofErr w:type="spellStart"/>
        <w:r>
          <w:t>pengawasan</w:t>
        </w:r>
        <w:proofErr w:type="spellEnd"/>
        <w:r>
          <w:t xml:space="preserve"> dan </w:t>
        </w:r>
        <w:proofErr w:type="spellStart"/>
        <w:r>
          <w:t>pengendalian</w:t>
        </w:r>
        <w:proofErr w:type="spellEnd"/>
        <w:r>
          <w:t xml:space="preserve"> </w:t>
        </w:r>
        <w:proofErr w:type="spellStart"/>
        <w:r>
          <w:t>proyek</w:t>
        </w:r>
        <w:proofErr w:type="spellEnd"/>
        <w:r>
          <w:t xml:space="preserve"> SOAPSD </w:t>
        </w:r>
        <w:proofErr w:type="spellStart"/>
        <w:r>
          <w:t>akan</w:t>
        </w:r>
        <w:proofErr w:type="spellEnd"/>
        <w:r>
          <w:t xml:space="preserve"> </w:t>
        </w:r>
        <w:proofErr w:type="spellStart"/>
        <w:r>
          <w:t>menerima</w:t>
        </w:r>
        <w:proofErr w:type="spellEnd"/>
        <w:r>
          <w:t xml:space="preserve"> </w:t>
        </w:r>
        <w:proofErr w:type="spellStart"/>
        <w:r>
          <w:t>masukan</w:t>
        </w:r>
        <w:proofErr w:type="spellEnd"/>
        <w:r>
          <w:t xml:space="preserve"> </w:t>
        </w:r>
        <w:proofErr w:type="spellStart"/>
        <w:r>
          <w:t>berupa</w:t>
        </w:r>
        <w:proofErr w:type="spellEnd"/>
        <w:r>
          <w:t xml:space="preserve"> </w:t>
        </w:r>
        <w:proofErr w:type="spellStart"/>
        <w:r>
          <w:t>progres</w:t>
        </w:r>
        <w:proofErr w:type="spellEnd"/>
        <w:r>
          <w:t xml:space="preserve"> </w:t>
        </w:r>
        <w:proofErr w:type="spellStart"/>
        <w:r>
          <w:t>dari</w:t>
        </w:r>
        <w:proofErr w:type="spellEnd"/>
        <w:r>
          <w:t xml:space="preserve"> </w:t>
        </w:r>
        <w:proofErr w:type="spellStart"/>
        <w:r>
          <w:t>pekerjaaan</w:t>
        </w:r>
        <w:proofErr w:type="spellEnd"/>
        <w:r>
          <w:t xml:space="preserve"> yang </w:t>
        </w:r>
        <w:proofErr w:type="spellStart"/>
        <w:r>
          <w:t>sedang</w:t>
        </w:r>
        <w:proofErr w:type="spellEnd"/>
        <w:r>
          <w:t xml:space="preserve"> </w:t>
        </w:r>
        <w:proofErr w:type="spellStart"/>
        <w:r>
          <w:t>dikerjakan</w:t>
        </w:r>
        <w:proofErr w:type="spellEnd"/>
        <w:r>
          <w:t xml:space="preserve"> </w:t>
        </w:r>
        <w:proofErr w:type="spellStart"/>
        <w:r>
          <w:t>dalam</w:t>
        </w:r>
        <w:proofErr w:type="spellEnd"/>
        <w:r>
          <w:t xml:space="preserve"> </w:t>
        </w:r>
        <w:proofErr w:type="spellStart"/>
        <w:r>
          <w:t>proyek</w:t>
        </w:r>
        <w:proofErr w:type="spellEnd"/>
        <w:r>
          <w:t xml:space="preserve"> </w:t>
        </w:r>
        <w:proofErr w:type="spellStart"/>
        <w:r>
          <w:t>yan</w:t>
        </w:r>
        <w:proofErr w:type="spellEnd"/>
        <w:r>
          <w:t xml:space="preserve"> </w:t>
        </w:r>
        <w:proofErr w:type="spellStart"/>
        <w:r>
          <w:t>meliputi</w:t>
        </w:r>
        <w:proofErr w:type="spellEnd"/>
        <w:r>
          <w:t xml:space="preserve">, status </w:t>
        </w:r>
        <w:proofErr w:type="spellStart"/>
        <w:r>
          <w:t>dari</w:t>
        </w:r>
        <w:proofErr w:type="spellEnd"/>
        <w:r>
          <w:t xml:space="preserve"> </w:t>
        </w:r>
        <w:proofErr w:type="spellStart"/>
        <w:r>
          <w:t>pekerjaan</w:t>
        </w:r>
        <w:proofErr w:type="spellEnd"/>
        <w:r>
          <w:t xml:space="preserve">, </w:t>
        </w:r>
        <w:proofErr w:type="spellStart"/>
        <w:r>
          <w:t>pekerjaan</w:t>
        </w:r>
        <w:proofErr w:type="spellEnd"/>
        <w:r>
          <w:t xml:space="preserve"> yang dilakukan, dan </w:t>
        </w:r>
        <w:proofErr w:type="spellStart"/>
        <w:r>
          <w:t>sumber</w:t>
        </w:r>
        <w:proofErr w:type="spellEnd"/>
        <w:r>
          <w:t xml:space="preserve"> </w:t>
        </w:r>
        <w:proofErr w:type="spellStart"/>
        <w:r>
          <w:t>daya</w:t>
        </w:r>
        <w:proofErr w:type="spellEnd"/>
        <w:r>
          <w:t xml:space="preserve"> yang </w:t>
        </w:r>
        <w:proofErr w:type="spellStart"/>
        <w:r>
          <w:t>mengerjakan</w:t>
        </w:r>
        <w:proofErr w:type="spellEnd"/>
        <w:r>
          <w:t xml:space="preserve">. Proses </w:t>
        </w:r>
        <w:proofErr w:type="spellStart"/>
        <w:r>
          <w:t>ini</w:t>
        </w:r>
        <w:proofErr w:type="spellEnd"/>
        <w:r>
          <w:t xml:space="preserve"> dilakukan untuk </w:t>
        </w:r>
        <w:proofErr w:type="spellStart"/>
        <w:r>
          <w:t>memastikan</w:t>
        </w:r>
        <w:proofErr w:type="spellEnd"/>
        <w:r>
          <w:t xml:space="preserve"> SOAPSD </w:t>
        </w:r>
        <w:proofErr w:type="spellStart"/>
        <w:r>
          <w:t>memiliki</w:t>
        </w:r>
        <w:proofErr w:type="spellEnd"/>
        <w:r>
          <w:t xml:space="preserve"> data yang </w:t>
        </w:r>
        <w:proofErr w:type="spellStart"/>
        <w:r>
          <w:t>selalu</w:t>
        </w:r>
        <w:proofErr w:type="spellEnd"/>
        <w:r>
          <w:t xml:space="preserve"> valid, </w:t>
        </w:r>
        <w:proofErr w:type="spellStart"/>
        <w:r>
          <w:t>jika</w:t>
        </w:r>
        <w:proofErr w:type="spellEnd"/>
        <w:r>
          <w:t xml:space="preserve"> </w:t>
        </w:r>
        <w:proofErr w:type="spellStart"/>
        <w:r>
          <w:t>akan</w:t>
        </w:r>
        <w:proofErr w:type="spellEnd"/>
        <w:r>
          <w:t xml:space="preserve"> </w:t>
        </w:r>
        <w:proofErr w:type="spellStart"/>
        <w:r>
          <w:t>terjadi</w:t>
        </w:r>
        <w:proofErr w:type="spellEnd"/>
        <w:r>
          <w:t xml:space="preserve"> </w:t>
        </w:r>
        <w:proofErr w:type="spellStart"/>
        <w:r>
          <w:t>perubahan</w:t>
        </w:r>
        <w:proofErr w:type="spellEnd"/>
        <w:r>
          <w:t xml:space="preserve"> </w:t>
        </w:r>
        <w:proofErr w:type="spellStart"/>
        <w:r>
          <w:t>proyek</w:t>
        </w:r>
        <w:proofErr w:type="spellEnd"/>
        <w:r>
          <w:t xml:space="preserve">, yang </w:t>
        </w:r>
        <w:proofErr w:type="spellStart"/>
        <w:r>
          <w:t>umum</w:t>
        </w:r>
        <w:proofErr w:type="spellEnd"/>
        <w:r>
          <w:t xml:space="preserve"> </w:t>
        </w:r>
        <w:proofErr w:type="spellStart"/>
        <w:r>
          <w:t>dijumpai</w:t>
        </w:r>
        <w:proofErr w:type="spellEnd"/>
        <w:r>
          <w:t xml:space="preserve"> pada </w:t>
        </w:r>
        <w:proofErr w:type="spellStart"/>
        <w:r>
          <w:t>pendekatan</w:t>
        </w:r>
        <w:proofErr w:type="spellEnd"/>
        <w:r>
          <w:t xml:space="preserve"> </w:t>
        </w:r>
        <w:proofErr w:type="spellStart"/>
        <w:r>
          <w:t>manajemen</w:t>
        </w:r>
        <w:proofErr w:type="spellEnd"/>
        <w:r>
          <w:t xml:space="preserve"> </w:t>
        </w:r>
        <w:proofErr w:type="spellStart"/>
        <w:r>
          <w:t>proyek</w:t>
        </w:r>
        <w:proofErr w:type="spellEnd"/>
        <w:r>
          <w:t xml:space="preserve"> </w:t>
        </w:r>
        <w:r>
          <w:rPr>
            <w:i/>
            <w:iCs/>
          </w:rPr>
          <w:t>agile.</w:t>
        </w:r>
      </w:ins>
    </w:p>
    <w:p w14:paraId="56E9B128" w14:textId="1221B9E1" w:rsidR="00EE5316" w:rsidRDefault="00651701" w:rsidP="001355AD">
      <w:pPr>
        <w:spacing w:line="360" w:lineRule="auto"/>
        <w:ind w:left="720"/>
        <w:rPr>
          <w:ins w:id="4377" w:author="ilham.nur@office.ui.ac.id" w:date="2023-03-04T12:14:00Z"/>
        </w:rPr>
      </w:pPr>
      <w:ins w:id="4378" w:author="ilham.nur@office.ui.ac.id" w:date="2023-03-04T10:38:00Z">
        <w:r>
          <w:t xml:space="preserve">Pada </w:t>
        </w:r>
        <w:proofErr w:type="spellStart"/>
        <w:r>
          <w:t>tahapan</w:t>
        </w:r>
        <w:proofErr w:type="spellEnd"/>
        <w:r>
          <w:t xml:space="preserve"> </w:t>
        </w:r>
        <w:proofErr w:type="spellStart"/>
        <w:r>
          <w:t>perubahan</w:t>
        </w:r>
        <w:proofErr w:type="spellEnd"/>
        <w:r>
          <w:t xml:space="preserve"> </w:t>
        </w:r>
        <w:proofErr w:type="spellStart"/>
        <w:r>
          <w:t>proyek</w:t>
        </w:r>
        <w:proofErr w:type="spellEnd"/>
        <w:r>
          <w:t xml:space="preserve">, SOAPSD </w:t>
        </w:r>
        <w:proofErr w:type="spellStart"/>
        <w:r>
          <w:t>akan</w:t>
        </w:r>
        <w:proofErr w:type="spellEnd"/>
        <w:r>
          <w:t xml:space="preserve"> </w:t>
        </w:r>
        <w:proofErr w:type="spellStart"/>
        <w:r>
          <w:t>menerima</w:t>
        </w:r>
        <w:proofErr w:type="spellEnd"/>
        <w:r>
          <w:t xml:space="preserve"> </w:t>
        </w:r>
      </w:ins>
      <w:ins w:id="4379" w:author="ilham.nur@office.ui.ac.id" w:date="2023-03-04T10:42:00Z">
        <w:r w:rsidR="00B63EF9">
          <w:t xml:space="preserve">parameter yang </w:t>
        </w:r>
        <w:proofErr w:type="spellStart"/>
        <w:r w:rsidR="00B63EF9">
          <w:t>sama</w:t>
        </w:r>
        <w:proofErr w:type="spellEnd"/>
        <w:r w:rsidR="00B63EF9">
          <w:t xml:space="preserve"> </w:t>
        </w:r>
        <w:proofErr w:type="spellStart"/>
        <w:r w:rsidR="00B63EF9">
          <w:t>ketika</w:t>
        </w:r>
        <w:proofErr w:type="spellEnd"/>
        <w:r w:rsidR="00B63EF9">
          <w:t xml:space="preserve"> </w:t>
        </w:r>
        <w:proofErr w:type="spellStart"/>
        <w:r w:rsidR="00B63EF9">
          <w:t>perencanaan</w:t>
        </w:r>
        <w:proofErr w:type="spellEnd"/>
        <w:r w:rsidR="00B63EF9">
          <w:t xml:space="preserve"> </w:t>
        </w:r>
        <w:proofErr w:type="spellStart"/>
        <w:r w:rsidR="00B63EF9">
          <w:t>proyek</w:t>
        </w:r>
        <w:proofErr w:type="spellEnd"/>
        <w:r w:rsidR="00B63EF9">
          <w:t xml:space="preserve">, </w:t>
        </w:r>
        <w:proofErr w:type="spellStart"/>
        <w:r w:rsidR="00B63EF9">
          <w:t>yaitu</w:t>
        </w:r>
        <w:proofErr w:type="spellEnd"/>
        <w:r w:rsidR="00B63EF9">
          <w:t xml:space="preserve"> </w:t>
        </w:r>
        <w:proofErr w:type="spellStart"/>
        <w:r w:rsidR="00B63EF9">
          <w:t>pekerjaan</w:t>
        </w:r>
        <w:proofErr w:type="spellEnd"/>
        <w:r w:rsidR="00B63EF9">
          <w:t xml:space="preserve"> yang </w:t>
        </w:r>
        <w:proofErr w:type="spellStart"/>
        <w:r w:rsidR="00B63EF9">
          <w:t>akan</w:t>
        </w:r>
        <w:proofErr w:type="spellEnd"/>
        <w:r w:rsidR="00B63EF9">
          <w:t xml:space="preserve"> dilakukan,</w:t>
        </w:r>
      </w:ins>
      <w:ins w:id="4380" w:author="ilham.nur@office.ui.ac.id" w:date="2023-03-04T10:43:00Z">
        <w:r w:rsidR="00B63EF9">
          <w:t xml:space="preserve"> </w:t>
        </w:r>
        <w:proofErr w:type="spellStart"/>
        <w:r w:rsidR="00B63EF9">
          <w:t>keterampilan</w:t>
        </w:r>
        <w:proofErr w:type="spellEnd"/>
        <w:r w:rsidR="00B63EF9">
          <w:t xml:space="preserve"> yang </w:t>
        </w:r>
        <w:proofErr w:type="spellStart"/>
        <w:r w:rsidR="00B63EF9">
          <w:t>dibutuhkan</w:t>
        </w:r>
        <w:proofErr w:type="spellEnd"/>
        <w:r w:rsidR="00B63EF9">
          <w:t xml:space="preserve">, </w:t>
        </w:r>
        <w:proofErr w:type="spellStart"/>
        <w:r w:rsidR="00B63EF9">
          <w:t>waktu</w:t>
        </w:r>
        <w:proofErr w:type="spellEnd"/>
        <w:r w:rsidR="00B63EF9">
          <w:t xml:space="preserve"> </w:t>
        </w:r>
        <w:proofErr w:type="spellStart"/>
        <w:r w:rsidR="00B63EF9">
          <w:t>pekerjaan</w:t>
        </w:r>
        <w:proofErr w:type="spellEnd"/>
        <w:r w:rsidR="00B63EF9">
          <w:t xml:space="preserve"> yang </w:t>
        </w:r>
        <w:proofErr w:type="spellStart"/>
        <w:r w:rsidR="00B63EF9">
          <w:t>diperlukan</w:t>
        </w:r>
        <w:proofErr w:type="spellEnd"/>
        <w:r w:rsidR="00B63EF9">
          <w:t xml:space="preserve">. </w:t>
        </w:r>
        <w:proofErr w:type="spellStart"/>
        <w:r w:rsidR="00B63EF9">
          <w:t>Kemudian</w:t>
        </w:r>
        <w:proofErr w:type="spellEnd"/>
        <w:r w:rsidR="00B63EF9">
          <w:t xml:space="preserve"> </w:t>
        </w:r>
        <w:proofErr w:type="spellStart"/>
        <w:r w:rsidR="00B63EF9">
          <w:t>dari</w:t>
        </w:r>
        <w:proofErr w:type="spellEnd"/>
        <w:r w:rsidR="00B63EF9">
          <w:t xml:space="preserve"> sisi SOAPSD </w:t>
        </w:r>
        <w:proofErr w:type="spellStart"/>
        <w:r w:rsidR="00B63EF9">
          <w:t>akan</w:t>
        </w:r>
        <w:proofErr w:type="spellEnd"/>
        <w:r w:rsidR="00B63EF9">
          <w:t xml:space="preserve"> </w:t>
        </w:r>
        <w:proofErr w:type="spellStart"/>
        <w:r w:rsidR="00B63EF9">
          <w:t>memberik</w:t>
        </w:r>
      </w:ins>
      <w:ins w:id="4381" w:author="ilham.nur@office.ui.ac.id" w:date="2023-03-04T10:44:00Z">
        <w:r w:rsidR="00B63EF9">
          <w:t>an</w:t>
        </w:r>
        <w:proofErr w:type="spellEnd"/>
        <w:r w:rsidR="00B63EF9">
          <w:t xml:space="preserve"> </w:t>
        </w:r>
        <w:proofErr w:type="spellStart"/>
        <w:r w:rsidR="00E44938">
          <w:t>sumber</w:t>
        </w:r>
        <w:proofErr w:type="spellEnd"/>
        <w:r w:rsidR="00E44938">
          <w:t xml:space="preserve"> </w:t>
        </w:r>
        <w:proofErr w:type="spellStart"/>
        <w:r w:rsidR="00E44938">
          <w:t>daya</w:t>
        </w:r>
        <w:proofErr w:type="spellEnd"/>
        <w:r w:rsidR="00E44938">
          <w:t xml:space="preserve"> yang </w:t>
        </w:r>
        <w:proofErr w:type="spellStart"/>
        <w:r w:rsidR="00E44938">
          <w:t>tersedia</w:t>
        </w:r>
        <w:proofErr w:type="spellEnd"/>
        <w:r w:rsidR="00E44938">
          <w:t xml:space="preserve"> dan </w:t>
        </w:r>
        <w:proofErr w:type="spellStart"/>
        <w:r w:rsidR="00E44938">
          <w:t>kompeten</w:t>
        </w:r>
        <w:proofErr w:type="spellEnd"/>
        <w:r w:rsidR="00E44938">
          <w:t xml:space="preserve"> </w:t>
        </w:r>
        <w:proofErr w:type="spellStart"/>
        <w:r w:rsidR="00E44938">
          <w:t>dalam</w:t>
        </w:r>
        <w:proofErr w:type="spellEnd"/>
        <w:r w:rsidR="00E44938">
          <w:t xml:space="preserve"> </w:t>
        </w:r>
        <w:proofErr w:type="spellStart"/>
        <w:r w:rsidR="00E44938">
          <w:t>menyelesaikan</w:t>
        </w:r>
        <w:proofErr w:type="spellEnd"/>
        <w:r w:rsidR="00E44938">
          <w:t xml:space="preserve"> </w:t>
        </w:r>
        <w:proofErr w:type="spellStart"/>
        <w:r w:rsidR="00E44938">
          <w:t>pekerjaan</w:t>
        </w:r>
        <w:proofErr w:type="spellEnd"/>
        <w:r w:rsidR="00E44938">
          <w:t xml:space="preserve"> yang </w:t>
        </w:r>
        <w:proofErr w:type="spellStart"/>
        <w:r w:rsidR="00E44938">
          <w:t>telah</w:t>
        </w:r>
        <w:proofErr w:type="spellEnd"/>
        <w:r w:rsidR="00E44938">
          <w:t xml:space="preserve"> </w:t>
        </w:r>
        <w:proofErr w:type="spellStart"/>
        <w:r w:rsidR="00E44938">
          <w:t>diberik</w:t>
        </w:r>
      </w:ins>
      <w:ins w:id="4382" w:author="ilham.nur@office.ui.ac.id" w:date="2023-03-04T10:45:00Z">
        <w:r w:rsidR="00E44938">
          <w:t>an</w:t>
        </w:r>
        <w:proofErr w:type="spellEnd"/>
        <w:r w:rsidR="00E44938">
          <w:t>.</w:t>
        </w:r>
      </w:ins>
    </w:p>
    <w:p w14:paraId="5BCBF6C0" w14:textId="32136064" w:rsidR="000E72F5" w:rsidRPr="00EE5316" w:rsidRDefault="000E72F5">
      <w:pPr>
        <w:spacing w:line="360" w:lineRule="auto"/>
        <w:ind w:left="720"/>
        <w:rPr>
          <w:ins w:id="4383" w:author="ilham.nur@office.ui.ac.id" w:date="2023-03-04T10:18:00Z"/>
          <w:rPrChange w:id="4384" w:author="ilham.nur@office.ui.ac.id" w:date="2023-03-04T10:37:00Z">
            <w:rPr>
              <w:ins w:id="4385" w:author="ilham.nur@office.ui.ac.id" w:date="2023-03-04T10:18:00Z"/>
              <w:i/>
              <w:iCs/>
            </w:rPr>
          </w:rPrChange>
        </w:rPr>
        <w:pPrChange w:id="4386" w:author="ilham.nur@office.ui.ac.id" w:date="2023-03-04T10:19:00Z">
          <w:pPr>
            <w:spacing w:line="360" w:lineRule="auto"/>
          </w:pPr>
        </w:pPrChange>
      </w:pPr>
      <w:ins w:id="4387" w:author="ilham.nur@office.ui.ac.id" w:date="2023-03-04T12:14:00Z">
        <w:r>
          <w:t xml:space="preserve">Pada </w:t>
        </w:r>
        <w:proofErr w:type="spellStart"/>
        <w:r>
          <w:t>tahapan</w:t>
        </w:r>
        <w:proofErr w:type="spellEnd"/>
        <w:r>
          <w:t xml:space="preserve"> </w:t>
        </w:r>
        <w:proofErr w:type="spellStart"/>
        <w:r>
          <w:t>terakhir</w:t>
        </w:r>
        <w:proofErr w:type="spellEnd"/>
        <w:r>
          <w:t xml:space="preserve"> </w:t>
        </w:r>
        <w:proofErr w:type="spellStart"/>
        <w:r>
          <w:t>yaitu</w:t>
        </w:r>
        <w:proofErr w:type="spellEnd"/>
        <w:r>
          <w:t xml:space="preserve"> </w:t>
        </w:r>
        <w:proofErr w:type="spellStart"/>
        <w:r>
          <w:t>penutupan</w:t>
        </w:r>
        <w:proofErr w:type="spellEnd"/>
        <w:r>
          <w:t xml:space="preserve"> </w:t>
        </w:r>
        <w:proofErr w:type="spellStart"/>
        <w:r>
          <w:t>proyek</w:t>
        </w:r>
        <w:proofErr w:type="spellEnd"/>
        <w:r>
          <w:t xml:space="preserve"> SOAPSD </w:t>
        </w:r>
        <w:proofErr w:type="spellStart"/>
        <w:r>
          <w:t>akan</w:t>
        </w:r>
        <w:proofErr w:type="spellEnd"/>
        <w:r>
          <w:t xml:space="preserve"> </w:t>
        </w:r>
        <w:proofErr w:type="spellStart"/>
        <w:r>
          <w:t>membaca</w:t>
        </w:r>
        <w:proofErr w:type="spellEnd"/>
        <w:r>
          <w:t xml:space="preserve"> data pada </w:t>
        </w:r>
        <w:proofErr w:type="spellStart"/>
        <w:r>
          <w:t>sistem</w:t>
        </w:r>
        <w:proofErr w:type="spellEnd"/>
        <w:r>
          <w:t xml:space="preserve"> basis data, terkait dengan </w:t>
        </w:r>
        <w:proofErr w:type="spellStart"/>
        <w:r>
          <w:t>pembaharuan</w:t>
        </w:r>
        <w:proofErr w:type="spellEnd"/>
        <w:r>
          <w:t xml:space="preserve"> </w:t>
        </w:r>
        <w:proofErr w:type="spellStart"/>
        <w:r>
          <w:t>pekerjaan</w:t>
        </w:r>
        <w:proofErr w:type="spellEnd"/>
        <w:r>
          <w:t xml:space="preserve"> yang dilakukan oleh </w:t>
        </w:r>
        <w:proofErr w:type="spellStart"/>
        <w:r>
          <w:t>sumber</w:t>
        </w:r>
        <w:proofErr w:type="spellEnd"/>
        <w:r>
          <w:t xml:space="preserve"> </w:t>
        </w:r>
        <w:proofErr w:type="spellStart"/>
        <w:r>
          <w:t>d</w:t>
        </w:r>
      </w:ins>
      <w:ins w:id="4388" w:author="ilham.nur@office.ui.ac.id" w:date="2023-03-04T12:15:00Z">
        <w:r>
          <w:t>aya</w:t>
        </w:r>
        <w:proofErr w:type="spellEnd"/>
        <w:r>
          <w:t xml:space="preserve"> pada SIMP, yang </w:t>
        </w:r>
        <w:proofErr w:type="spellStart"/>
        <w:r>
          <w:t>akan</w:t>
        </w:r>
        <w:proofErr w:type="spellEnd"/>
        <w:r>
          <w:t xml:space="preserve"> </w:t>
        </w:r>
        <w:proofErr w:type="spellStart"/>
        <w:r>
          <w:t>menjadi</w:t>
        </w:r>
        <w:proofErr w:type="spellEnd"/>
        <w:r>
          <w:t xml:space="preserve"> </w:t>
        </w:r>
        <w:proofErr w:type="spellStart"/>
        <w:r>
          <w:t>acuan</w:t>
        </w:r>
        <w:proofErr w:type="spellEnd"/>
        <w:r>
          <w:t xml:space="preserve"> </w:t>
        </w:r>
        <w:proofErr w:type="spellStart"/>
        <w:r w:rsidR="00D461DE">
          <w:t>dalam</w:t>
        </w:r>
        <w:proofErr w:type="spellEnd"/>
        <w:r w:rsidR="00D461DE">
          <w:t xml:space="preserve"> </w:t>
        </w:r>
        <w:proofErr w:type="spellStart"/>
        <w:r w:rsidR="00D461DE">
          <w:t>penentuan</w:t>
        </w:r>
        <w:proofErr w:type="spellEnd"/>
        <w:r w:rsidR="00D461DE">
          <w:t xml:space="preserve"> </w:t>
        </w:r>
        <w:proofErr w:type="spellStart"/>
        <w:r w:rsidR="00D461DE">
          <w:t>sumber</w:t>
        </w:r>
        <w:proofErr w:type="spellEnd"/>
        <w:r w:rsidR="00D461DE">
          <w:t xml:space="preserve"> </w:t>
        </w:r>
        <w:proofErr w:type="spellStart"/>
        <w:r w:rsidR="00D461DE">
          <w:t>daya</w:t>
        </w:r>
        <w:proofErr w:type="spellEnd"/>
        <w:r w:rsidR="00D461DE">
          <w:t xml:space="preserve"> </w:t>
        </w:r>
        <w:proofErr w:type="spellStart"/>
        <w:r w:rsidR="00D461DE">
          <w:t>selanjutnya</w:t>
        </w:r>
        <w:proofErr w:type="spellEnd"/>
        <w:r w:rsidR="00D461DE">
          <w:t>.</w:t>
        </w:r>
      </w:ins>
    </w:p>
    <w:p w14:paraId="4BCBF656" w14:textId="4936FB7F" w:rsidR="00A275DD" w:rsidDel="0098066A" w:rsidRDefault="00A275DD">
      <w:pPr>
        <w:spacing w:line="360" w:lineRule="auto"/>
        <w:rPr>
          <w:del w:id="4389" w:author="ilham.nur@office.ui.ac.id" w:date="2023-03-04T10:36:00Z"/>
        </w:rPr>
        <w:pPrChange w:id="4390" w:author="ilham.nur@office.ui.ac.id" w:date="2023-03-04T10:36:00Z">
          <w:pPr>
            <w:spacing w:line="360" w:lineRule="auto"/>
            <w:ind w:left="720"/>
          </w:pPr>
        </w:pPrChange>
      </w:pPr>
      <w:bookmarkStart w:id="4391" w:name="_Toc128821576"/>
      <w:bookmarkEnd w:id="4391"/>
    </w:p>
    <w:p w14:paraId="42DF6261" w14:textId="432FA53A" w:rsidR="005A5207" w:rsidDel="00453BE1" w:rsidRDefault="005A5207">
      <w:pPr>
        <w:pStyle w:val="Heading2"/>
        <w:spacing w:line="360" w:lineRule="auto"/>
        <w:rPr>
          <w:del w:id="4392" w:author="ilham.nur@office.ui.ac.id" w:date="2023-03-04T10:31:00Z"/>
        </w:rPr>
        <w:pPrChange w:id="4393" w:author="ilham.nur@office.ui.ac.id" w:date="2023-03-04T10:36:00Z">
          <w:pPr>
            <w:pStyle w:val="Heading3"/>
            <w:spacing w:line="360" w:lineRule="auto"/>
          </w:pPr>
        </w:pPrChange>
      </w:pPr>
      <w:del w:id="4394" w:author="ilham.nur@office.ui.ac.id" w:date="2023-03-04T10:31:00Z">
        <w:r w:rsidDel="00453BE1">
          <w:delText xml:space="preserve">Perancangan Model Random Forest untuk </w:delText>
        </w:r>
        <w:r w:rsidR="00226E7C" w:rsidDel="00453BE1">
          <w:delText>Identifikasi Pekerjaan</w:delText>
        </w:r>
      </w:del>
    </w:p>
    <w:p w14:paraId="46181E5B" w14:textId="08118FB0" w:rsidR="00226E7C" w:rsidDel="00CD203D" w:rsidRDefault="004D22FE">
      <w:pPr>
        <w:spacing w:line="360" w:lineRule="auto"/>
        <w:rPr>
          <w:del w:id="4395" w:author="ilham.nur@office.ui.ac.id" w:date="2023-03-04T19:13:00Z"/>
        </w:rPr>
        <w:pPrChange w:id="4396" w:author="ilham.nur@office.ui.ac.id" w:date="2023-03-04T10:36:00Z">
          <w:pPr>
            <w:spacing w:line="360" w:lineRule="auto"/>
            <w:ind w:left="720"/>
          </w:pPr>
        </w:pPrChange>
      </w:pPr>
      <w:del w:id="4397" w:author="ilham.nur@office.ui.ac.id" w:date="2023-03-04T19:13:00Z">
        <w:r w:rsidDel="00CD203D">
          <w:delText xml:space="preserve">Pada tahapan ini basis data yang telah dibuat akan dijadikan konsumsi dalam membangun model </w:delText>
        </w:r>
        <w:r w:rsidDel="00CD203D">
          <w:rPr>
            <w:i/>
            <w:iCs/>
          </w:rPr>
          <w:delText xml:space="preserve">machine learning </w:delText>
        </w:r>
        <w:r w:rsidDel="00CD203D">
          <w:delText>untuk mengenali sumber daya mana yang tepat dalam melakukan pekerjaan proyek, baik secara statis ketika awal perencanaan proyek, maupun dinamis ketika proyek sudah berjalan.</w:delText>
        </w:r>
        <w:r w:rsidR="00432E03" w:rsidDel="00CD203D">
          <w:delText xml:space="preserve"> </w:delText>
        </w:r>
        <w:r w:rsidR="00432E03" w:rsidDel="00CD203D">
          <w:rPr>
            <w:i/>
            <w:iCs/>
          </w:rPr>
          <w:delText xml:space="preserve">Machine Learning </w:delText>
        </w:r>
        <w:r w:rsidR="00432E03" w:rsidDel="00CD203D">
          <w:delText xml:space="preserve">yang digunakan adalah </w:delText>
        </w:r>
        <w:r w:rsidR="00432E03" w:rsidDel="00CD203D">
          <w:rPr>
            <w:i/>
            <w:iCs/>
          </w:rPr>
          <w:delText xml:space="preserve">random forest, </w:delText>
        </w:r>
        <w:r w:rsidR="005663D9" w:rsidDel="00CD203D">
          <w:delText xml:space="preserve">yang akan dibangun menggunakan Bahasa pemrograman Python. Bahasa pemrogaraman ini dipilih dikarenakan </w:delText>
        </w:r>
        <w:r w:rsidR="00B02939" w:rsidDel="00CD203D">
          <w:delText xml:space="preserve">memiliki </w:delText>
        </w:r>
        <w:r w:rsidR="00880D26" w:rsidDel="00CD203D">
          <w:delText xml:space="preserve">Pustaka yang mendukung dengan sintaks yang relatif mendekati </w:delText>
        </w:r>
        <w:r w:rsidR="00880D26" w:rsidDel="00CD203D">
          <w:rPr>
            <w:i/>
            <w:iCs/>
          </w:rPr>
          <w:delText>pseudocode.</w:delText>
        </w:r>
        <w:r w:rsidR="00333FF1" w:rsidDel="00CD203D">
          <w:rPr>
            <w:i/>
            <w:iCs/>
          </w:rPr>
          <w:delText xml:space="preserve"> </w:delText>
        </w:r>
      </w:del>
    </w:p>
    <w:p w14:paraId="3A65BBB9" w14:textId="6AEDC800" w:rsidR="00DC6FD4" w:rsidRPr="00DC6FD4" w:rsidRDefault="00333FF1">
      <w:pPr>
        <w:ind w:left="720"/>
        <w:pPrChange w:id="4398" w:author="ilham.nur@office.ui.ac.id" w:date="2023-03-04T10:47:00Z">
          <w:pPr>
            <w:spacing w:line="360" w:lineRule="auto"/>
            <w:ind w:left="720"/>
          </w:pPr>
        </w:pPrChange>
      </w:pPr>
      <w:del w:id="4399" w:author="ilham.nur@office.ui.ac.id" w:date="2023-03-04T19:13:00Z">
        <w:r w:rsidDel="00CD203D">
          <w:delText xml:space="preserve">Data dari hasil kuesioner, juga menjadi salah satu pendukung logika identifikasi yang dikembangkan dengan menggunakan </w:delText>
        </w:r>
        <w:r w:rsidDel="00CD203D">
          <w:rPr>
            <w:i/>
            <w:iCs/>
          </w:rPr>
          <w:delText xml:space="preserve">random forest, </w:delText>
        </w:r>
        <w:r w:rsidR="002C0DB8" w:rsidDel="00CD203D">
          <w:delText>agar dapat menyesuaikan dengan kondisi praktis expert yang ada.</w:delText>
        </w:r>
      </w:del>
    </w:p>
    <w:p w14:paraId="2D1AB3D3" w14:textId="0C9FF454" w:rsidR="0065341C" w:rsidRDefault="0065341C">
      <w:pPr>
        <w:pStyle w:val="Heading2"/>
        <w:spacing w:line="360" w:lineRule="auto"/>
        <w:pPrChange w:id="4400" w:author="ilham.nur@office.ui.ac.id" w:date="2023-03-04T10:22:00Z">
          <w:pPr>
            <w:pStyle w:val="Heading3"/>
            <w:spacing w:line="360" w:lineRule="auto"/>
          </w:pPr>
        </w:pPrChange>
      </w:pPr>
      <w:bookmarkStart w:id="4401" w:name="_Ref125513986"/>
      <w:bookmarkStart w:id="4402" w:name="_Ref125513991"/>
      <w:bookmarkStart w:id="4403" w:name="_Toc128943888"/>
      <w:proofErr w:type="spellStart"/>
      <w:r>
        <w:t>Pemodelan</w:t>
      </w:r>
      <w:proofErr w:type="spellEnd"/>
      <w:r>
        <w:t xml:space="preserve"> Proses </w:t>
      </w:r>
      <w:proofErr w:type="spellStart"/>
      <w:r>
        <w:t>Bisnis</w:t>
      </w:r>
      <w:proofErr w:type="spellEnd"/>
      <w:r>
        <w:t xml:space="preserve"> </w:t>
      </w:r>
      <w:r>
        <w:rPr>
          <w:i/>
          <w:iCs/>
        </w:rPr>
        <w:t xml:space="preserve">as is </w:t>
      </w:r>
      <w:del w:id="4404" w:author="ilham.nur@office.ui.ac.id [2]" w:date="2023-01-25T04:40:00Z">
        <w:r w:rsidDel="00CC53DF">
          <w:delText xml:space="preserve">atas </w:delText>
        </w:r>
      </w:del>
      <w:ins w:id="4405" w:author="ilham.nur@office.ui.ac.id [2]" w:date="2023-01-25T04:40:00Z">
        <w:r w:rsidR="00CC53DF">
          <w:t>untuk P</w:t>
        </w:r>
      </w:ins>
      <w:del w:id="4406" w:author="ilham.nur@office.ui.ac.id [2]" w:date="2023-01-25T04:40:00Z">
        <w:r w:rsidDel="00CC53DF">
          <w:delText>p</w:delText>
        </w:r>
      </w:del>
      <w:r>
        <w:t xml:space="preserve">roses </w:t>
      </w:r>
      <w:proofErr w:type="spellStart"/>
      <w:ins w:id="4407" w:author="ilham.nur@office.ui.ac.id [2]" w:date="2023-01-25T04:40:00Z">
        <w:r w:rsidR="00CC53DF">
          <w:t>A</w:t>
        </w:r>
      </w:ins>
      <w:del w:id="4408" w:author="ilham.nur@office.ui.ac.id [2]" w:date="2023-01-25T04:40:00Z">
        <w:r w:rsidDel="00CC53DF">
          <w:delText>a</w:delText>
        </w:r>
      </w:del>
      <w:r>
        <w:t>lokasi</w:t>
      </w:r>
      <w:proofErr w:type="spellEnd"/>
      <w:r>
        <w:t xml:space="preserve"> </w:t>
      </w:r>
      <w:proofErr w:type="spellStart"/>
      <w:ins w:id="4409" w:author="ilham.nur@office.ui.ac.id [2]" w:date="2023-01-25T04:40:00Z">
        <w:r w:rsidR="00CC53DF">
          <w:t>P</w:t>
        </w:r>
      </w:ins>
      <w:del w:id="4410" w:author="ilham.nur@office.ui.ac.id [2]" w:date="2023-01-25T04:40:00Z">
        <w:r w:rsidDel="00CC53DF">
          <w:delText>p</w:delText>
        </w:r>
      </w:del>
      <w:r>
        <w:t>ekerjaan</w:t>
      </w:r>
      <w:bookmarkEnd w:id="4401"/>
      <w:bookmarkEnd w:id="4402"/>
      <w:proofErr w:type="spellEnd"/>
      <w:ins w:id="4411" w:author="ilham.nur@office.ui.ac.id [2]" w:date="2023-01-25T04:40:00Z">
        <w:r w:rsidR="00CC53DF">
          <w:t xml:space="preserve"> dan </w:t>
        </w:r>
        <w:proofErr w:type="spellStart"/>
        <w:r w:rsidR="00CC53DF">
          <w:t>Sumber</w:t>
        </w:r>
        <w:proofErr w:type="spellEnd"/>
        <w:r w:rsidR="00CC53DF">
          <w:t xml:space="preserve"> Daya</w:t>
        </w:r>
      </w:ins>
      <w:bookmarkEnd w:id="4403"/>
    </w:p>
    <w:p w14:paraId="7B61B838" w14:textId="0C862662" w:rsidR="0065341C" w:rsidRDefault="00D24C1F">
      <w:pPr>
        <w:spacing w:line="360" w:lineRule="auto"/>
        <w:pPrChange w:id="4412" w:author="ilham.nur@office.ui.ac.id" w:date="2023-03-04T10:22:00Z">
          <w:pPr>
            <w:spacing w:line="360" w:lineRule="auto"/>
            <w:ind w:left="720"/>
          </w:pPr>
        </w:pPrChange>
      </w:pPr>
      <w:r>
        <w:t xml:space="preserve">Proses </w:t>
      </w:r>
      <w:proofErr w:type="spellStart"/>
      <w:r>
        <w:t>dalam</w:t>
      </w:r>
      <w:proofErr w:type="spellEnd"/>
      <w:r>
        <w:t xml:space="preserve"> </w:t>
      </w:r>
      <w:proofErr w:type="spellStart"/>
      <w:r w:rsidR="00000BF1">
        <w:t>melakukan</w:t>
      </w:r>
      <w:proofErr w:type="spellEnd"/>
      <w:r w:rsidR="00000BF1">
        <w:t xml:space="preserve"> </w:t>
      </w:r>
      <w:proofErr w:type="spellStart"/>
      <w:r w:rsidR="00000BF1">
        <w:t>perencanaan</w:t>
      </w:r>
      <w:proofErr w:type="spellEnd"/>
      <w:r w:rsidR="00000BF1">
        <w:t xml:space="preserve"> </w:t>
      </w:r>
      <w:proofErr w:type="spellStart"/>
      <w:r w:rsidR="00F04AF7">
        <w:t>proyek</w:t>
      </w:r>
      <w:proofErr w:type="spellEnd"/>
      <w:r w:rsidR="00F04AF7">
        <w:t xml:space="preserve"> dan </w:t>
      </w:r>
      <w:proofErr w:type="spellStart"/>
      <w:r w:rsidR="00F04AF7">
        <w:t>eksekusi</w:t>
      </w:r>
      <w:proofErr w:type="spellEnd"/>
      <w:r w:rsidR="00F04AF7">
        <w:t xml:space="preserve"> </w:t>
      </w:r>
      <w:proofErr w:type="spellStart"/>
      <w:r w:rsidR="00F04AF7">
        <w:t>proyek</w:t>
      </w:r>
      <w:proofErr w:type="spellEnd"/>
      <w:r w:rsidR="00F04AF7">
        <w:t xml:space="preserve"> dengan </w:t>
      </w:r>
      <w:proofErr w:type="spellStart"/>
      <w:r w:rsidR="00F04AF7">
        <w:t>menggunakan</w:t>
      </w:r>
      <w:proofErr w:type="spellEnd"/>
      <w:r w:rsidR="00F04AF7">
        <w:t xml:space="preserve"> SIMP </w:t>
      </w:r>
      <w:proofErr w:type="spellStart"/>
      <w:r w:rsidR="00F04AF7">
        <w:t>digambarkan</w:t>
      </w:r>
      <w:proofErr w:type="spellEnd"/>
      <w:r w:rsidR="00F04AF7">
        <w:t xml:space="preserve"> </w:t>
      </w:r>
      <w:proofErr w:type="spellStart"/>
      <w:r w:rsidR="00F04AF7">
        <w:t>dalam</w:t>
      </w:r>
      <w:proofErr w:type="spellEnd"/>
      <w:r w:rsidR="00F04AF7">
        <w:t xml:space="preserve"> </w:t>
      </w:r>
      <w:proofErr w:type="spellStart"/>
      <w:r w:rsidR="00F04AF7">
        <w:t>sebuah</w:t>
      </w:r>
      <w:proofErr w:type="spellEnd"/>
      <w:r w:rsidR="00F04AF7">
        <w:t xml:space="preserve"> diagram yang </w:t>
      </w:r>
      <w:proofErr w:type="spellStart"/>
      <w:r w:rsidR="00F04AF7">
        <w:t>menggambarkan</w:t>
      </w:r>
      <w:proofErr w:type="spellEnd"/>
      <w:r w:rsidR="00F04AF7">
        <w:t xml:space="preserve"> </w:t>
      </w:r>
      <w:proofErr w:type="spellStart"/>
      <w:r w:rsidR="00F04AF7">
        <w:t>masukan</w:t>
      </w:r>
      <w:proofErr w:type="spellEnd"/>
      <w:r w:rsidR="00F04AF7">
        <w:t xml:space="preserve">, proses, dan </w:t>
      </w:r>
      <w:proofErr w:type="spellStart"/>
      <w:r w:rsidR="00F04AF7">
        <w:t>keluaran</w:t>
      </w:r>
      <w:proofErr w:type="spellEnd"/>
      <w:r w:rsidR="00F04AF7">
        <w:t xml:space="preserve"> </w:t>
      </w:r>
      <w:proofErr w:type="spellStart"/>
      <w:r w:rsidR="00F04AF7">
        <w:t>dari</w:t>
      </w:r>
      <w:proofErr w:type="spellEnd"/>
      <w:r w:rsidR="00F04AF7">
        <w:t xml:space="preserve"> proses </w:t>
      </w:r>
      <w:proofErr w:type="spellStart"/>
      <w:r w:rsidR="00F04AF7">
        <w:t>perencanaan</w:t>
      </w:r>
      <w:proofErr w:type="spellEnd"/>
      <w:r w:rsidR="00F04AF7">
        <w:t xml:space="preserve"> dan </w:t>
      </w:r>
      <w:proofErr w:type="spellStart"/>
      <w:r w:rsidR="00F04AF7">
        <w:t>eksekusi</w:t>
      </w:r>
      <w:proofErr w:type="spellEnd"/>
      <w:r w:rsidR="00F04AF7">
        <w:t xml:space="preserve"> </w:t>
      </w:r>
      <w:proofErr w:type="spellStart"/>
      <w:r w:rsidR="00F04AF7">
        <w:t>menggunakan</w:t>
      </w:r>
      <w:proofErr w:type="spellEnd"/>
      <w:r w:rsidR="00F04AF7">
        <w:t xml:space="preserve"> SIMP.</w:t>
      </w:r>
      <w:r w:rsidR="00795AC6">
        <w:t xml:space="preserve"> Diagram yang </w:t>
      </w:r>
      <w:proofErr w:type="spellStart"/>
      <w:r w:rsidR="00795AC6">
        <w:t>digunakan</w:t>
      </w:r>
      <w:proofErr w:type="spellEnd"/>
      <w:r w:rsidR="00795AC6">
        <w:t xml:space="preserve"> </w:t>
      </w:r>
      <w:r w:rsidR="00206648">
        <w:t xml:space="preserve">untuk </w:t>
      </w:r>
      <w:proofErr w:type="spellStart"/>
      <w:r w:rsidR="00206648">
        <w:t>menggambarkan</w:t>
      </w:r>
      <w:proofErr w:type="spellEnd"/>
      <w:r w:rsidR="00206648">
        <w:t xml:space="preserve"> proses yang </w:t>
      </w:r>
      <w:proofErr w:type="spellStart"/>
      <w:r w:rsidR="00206648">
        <w:t>berjalan</w:t>
      </w:r>
      <w:proofErr w:type="spellEnd"/>
      <w:r w:rsidR="00206648">
        <w:t xml:space="preserve"> </w:t>
      </w:r>
      <w:proofErr w:type="spellStart"/>
      <w:r w:rsidR="00206648">
        <w:t>adalah</w:t>
      </w:r>
      <w:proofErr w:type="spellEnd"/>
      <w:r w:rsidR="00206648">
        <w:t xml:space="preserve"> </w:t>
      </w:r>
      <w:r w:rsidR="00206648">
        <w:rPr>
          <w:i/>
          <w:iCs/>
        </w:rPr>
        <w:t xml:space="preserve">Business Process Modelling Notation </w:t>
      </w:r>
      <w:r w:rsidR="00206648">
        <w:t>(BPMN)</w:t>
      </w:r>
      <w:r w:rsidR="00BB169F">
        <w:t>. Pada BPMN</w:t>
      </w:r>
      <w:ins w:id="4413" w:author="ilham.nur@office.ui.ac.id" w:date="2023-03-04T12:32:00Z">
        <w:r w:rsidR="00E85BF2">
          <w:t>,</w:t>
        </w:r>
      </w:ins>
      <w:r w:rsidR="00BB169F">
        <w:t xml:space="preserve"> </w:t>
      </w:r>
      <w:r w:rsidR="00BB169F">
        <w:rPr>
          <w:i/>
          <w:iCs/>
        </w:rPr>
        <w:t xml:space="preserve">as is </w:t>
      </w:r>
      <w:r w:rsidR="00D0156F">
        <w:t xml:space="preserve">proses yang </w:t>
      </w:r>
      <w:proofErr w:type="spellStart"/>
      <w:r w:rsidR="00D0156F">
        <w:t>akan</w:t>
      </w:r>
      <w:proofErr w:type="spellEnd"/>
      <w:r w:rsidR="00D0156F">
        <w:t xml:space="preserve"> </w:t>
      </w:r>
      <w:proofErr w:type="spellStart"/>
      <w:r w:rsidR="00D0156F">
        <w:t>digambarkan</w:t>
      </w:r>
      <w:proofErr w:type="spellEnd"/>
      <w:r w:rsidR="00D0156F">
        <w:t xml:space="preserve"> </w:t>
      </w:r>
      <w:proofErr w:type="spellStart"/>
      <w:r w:rsidR="00726698">
        <w:t>dapat</w:t>
      </w:r>
      <w:proofErr w:type="spellEnd"/>
      <w:r w:rsidR="00726698">
        <w:t xml:space="preserve"> </w:t>
      </w:r>
      <w:proofErr w:type="spellStart"/>
      <w:r w:rsidR="00726698">
        <w:t>mengacu</w:t>
      </w:r>
      <w:proofErr w:type="spellEnd"/>
      <w:r w:rsidR="00726698">
        <w:t xml:space="preserve"> pada</w:t>
      </w:r>
      <w:ins w:id="4414" w:author="ilham.nur@office.ui.ac.id [2]" w:date="2023-01-17T22:27:00Z">
        <w:r w:rsidR="002A490A">
          <w:t xml:space="preserve"> </w:t>
        </w:r>
      </w:ins>
      <w:ins w:id="4415" w:author="ilham.nur@office.ui.ac.id [2]" w:date="2023-01-17T22:28:00Z">
        <w:r w:rsidR="002A490A">
          <w:fldChar w:fldCharType="begin"/>
        </w:r>
        <w:r w:rsidR="002A490A">
          <w:instrText xml:space="preserve"> REF _Ref124886899 \h </w:instrText>
        </w:r>
      </w:ins>
      <w:r w:rsidR="002A490A">
        <w:fldChar w:fldCharType="separate"/>
      </w:r>
      <w:proofErr w:type="spellStart"/>
      <w:ins w:id="4416" w:author="ilham.nur@office.ui.ac.id" w:date="2023-03-05T21:23:00Z">
        <w:r w:rsidR="00A262DF">
          <w:t>Tabel</w:t>
        </w:r>
        <w:proofErr w:type="spellEnd"/>
        <w:r w:rsidR="00A262DF">
          <w:t xml:space="preserve"> </w:t>
        </w:r>
        <w:r w:rsidR="00A262DF">
          <w:rPr>
            <w:noProof/>
          </w:rPr>
          <w:t>3</w:t>
        </w:r>
        <w:r w:rsidR="00A262DF">
          <w:t>.</w:t>
        </w:r>
        <w:r w:rsidR="00A262DF">
          <w:rPr>
            <w:noProof/>
          </w:rPr>
          <w:t>9</w:t>
        </w:r>
      </w:ins>
      <w:ins w:id="4417" w:author="ilham.nur@office.ui.ac.id [2]" w:date="2023-01-17T22:28:00Z">
        <w:r w:rsidR="002A490A">
          <w:fldChar w:fldCharType="end"/>
        </w:r>
        <w:r w:rsidR="002A490A">
          <w:t>.</w:t>
        </w:r>
      </w:ins>
    </w:p>
    <w:p w14:paraId="410B5C92" w14:textId="726F25E7" w:rsidR="00636011" w:rsidRDefault="00636011" w:rsidP="003F0C01">
      <w:pPr>
        <w:pStyle w:val="Caption"/>
      </w:pPr>
      <w:bookmarkStart w:id="4418" w:name="_Ref128825788"/>
      <w:bookmarkStart w:id="4419" w:name="_Ref124886899"/>
      <w:bookmarkStart w:id="4420" w:name="_Ref124965303"/>
      <w:bookmarkStart w:id="4421" w:name="_Toc128944271"/>
      <w:proofErr w:type="spellStart"/>
      <w:r>
        <w:t>Tabel</w:t>
      </w:r>
      <w:proofErr w:type="spellEnd"/>
      <w:r>
        <w:t xml:space="preserve"> </w:t>
      </w:r>
      <w:ins w:id="4422" w:author="ilham.nur@office.ui.ac.id" w:date="2023-03-04T17:01:00Z">
        <w:r w:rsidR="0016052A">
          <w:fldChar w:fldCharType="begin"/>
        </w:r>
        <w:r w:rsidR="0016052A">
          <w:instrText xml:space="preserve"> STYLEREF 1 \s </w:instrText>
        </w:r>
      </w:ins>
      <w:r w:rsidR="0016052A">
        <w:fldChar w:fldCharType="separate"/>
      </w:r>
      <w:r w:rsidR="00A262DF">
        <w:rPr>
          <w:noProof/>
        </w:rPr>
        <w:t>3</w:t>
      </w:r>
      <w:ins w:id="4423" w:author="ilham.nur@office.ui.ac.id" w:date="2023-03-04T17:01:00Z">
        <w:r w:rsidR="0016052A">
          <w:fldChar w:fldCharType="end"/>
        </w:r>
        <w:r w:rsidR="0016052A">
          <w:t>.</w:t>
        </w:r>
        <w:r w:rsidR="0016052A">
          <w:fldChar w:fldCharType="begin"/>
        </w:r>
        <w:r w:rsidR="0016052A">
          <w:instrText xml:space="preserve"> SEQ Tabel \* ARABIC \s 1 </w:instrText>
        </w:r>
      </w:ins>
      <w:r w:rsidR="0016052A">
        <w:fldChar w:fldCharType="separate"/>
      </w:r>
      <w:ins w:id="4424" w:author="ilham.nur@office.ui.ac.id" w:date="2023-03-05T21:23:00Z">
        <w:r w:rsidR="00A262DF">
          <w:rPr>
            <w:noProof/>
          </w:rPr>
          <w:t>9</w:t>
        </w:r>
      </w:ins>
      <w:ins w:id="4425" w:author="ilham.nur@office.ui.ac.id" w:date="2023-03-04T17:01:00Z">
        <w:r w:rsidR="0016052A">
          <w:fldChar w:fldCharType="end"/>
        </w:r>
      </w:ins>
      <w:bookmarkEnd w:id="4418"/>
      <w:ins w:id="4426" w:author="ilham.nur@office.ui.ac.id [2]" w:date="2023-01-28T21:53:00Z">
        <w:del w:id="4427" w:author="ilham.nur@office.ui.ac.id" w:date="2023-02-02T21:41:00Z">
          <w:r w:rsidR="009035EE" w:rsidDel="003B572F">
            <w:fldChar w:fldCharType="begin"/>
          </w:r>
          <w:r w:rsidR="009035EE" w:rsidDel="003B572F">
            <w:delInstrText xml:space="preserve"> STYLEREF 1 \s </w:delInstrText>
          </w:r>
        </w:del>
      </w:ins>
      <w:del w:id="4428" w:author="ilham.nur@office.ui.ac.id" w:date="2023-02-02T21:41:00Z">
        <w:r w:rsidR="009035EE" w:rsidDel="003B572F">
          <w:fldChar w:fldCharType="separate"/>
        </w:r>
        <w:r w:rsidR="00C64CA0" w:rsidDel="003B572F">
          <w:rPr>
            <w:noProof/>
          </w:rPr>
          <w:delText>3</w:delText>
        </w:r>
      </w:del>
      <w:ins w:id="4429" w:author="ilham.nur@office.ui.ac.id [2]" w:date="2023-01-28T21:53:00Z">
        <w:del w:id="4430"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4431" w:author="ilham.nur@office.ui.ac.id" w:date="2023-02-02T21:41:00Z">
        <w:r w:rsidR="00000000">
          <w:fldChar w:fldCharType="separate"/>
        </w:r>
      </w:del>
      <w:ins w:id="4432" w:author="ilham.nur@office.ui.ac.id [2]" w:date="2023-01-28T21:53:00Z">
        <w:del w:id="4433" w:author="ilham.nur@office.ui.ac.id" w:date="2023-02-02T21:41:00Z">
          <w:r w:rsidR="009035EE" w:rsidDel="003B572F">
            <w:fldChar w:fldCharType="end"/>
          </w:r>
        </w:del>
      </w:ins>
      <w:del w:id="4434" w:author="ilham.nur@office.ui.ac.id [2]" w:date="2023-01-25T05:08:00Z">
        <w:r w:rsidR="00F62D33" w:rsidDel="00F62D33">
          <w:fldChar w:fldCharType="begin"/>
        </w:r>
        <w:r w:rsidR="00F62D33" w:rsidDel="00F62D33">
          <w:delInstrText xml:space="preserve"> STYLEREF 1 \s </w:delInstrText>
        </w:r>
        <w:r w:rsidR="00F62D33" w:rsidDel="00F62D33">
          <w:fldChar w:fldCharType="separate"/>
        </w:r>
        <w:r w:rsidR="00AF75ED" w:rsidDel="00F62D33">
          <w:rPr>
            <w:noProof/>
          </w:rPr>
          <w:delText>3</w:delText>
        </w:r>
        <w:r w:rsidR="00F62D33" w:rsidDel="00F62D33">
          <w:rPr>
            <w:noProof/>
          </w:rPr>
          <w:fldChar w:fldCharType="end"/>
        </w:r>
        <w:r w:rsidR="00A72F57" w:rsidDel="00F62D33">
          <w:delText>.</w:delText>
        </w:r>
        <w:r w:rsidR="00F62D33" w:rsidDel="00F62D33">
          <w:fldChar w:fldCharType="begin"/>
        </w:r>
        <w:r w:rsidR="00F62D33" w:rsidDel="00F62D33">
          <w:delInstrText xml:space="preserve"> SEQ Tabel \* ARABIC \s 1 </w:delInstrText>
        </w:r>
        <w:r w:rsidR="00F62D33" w:rsidDel="00F62D33">
          <w:fldChar w:fldCharType="separate"/>
        </w:r>
        <w:r w:rsidR="00AF75ED" w:rsidDel="00F62D33">
          <w:rPr>
            <w:noProof/>
          </w:rPr>
          <w:delText>3</w:delText>
        </w:r>
        <w:r w:rsidR="00F62D33" w:rsidDel="00F62D33">
          <w:rPr>
            <w:noProof/>
          </w:rPr>
          <w:fldChar w:fldCharType="end"/>
        </w:r>
      </w:del>
      <w:bookmarkEnd w:id="4419"/>
      <w:r>
        <w:t xml:space="preserve"> Proses </w:t>
      </w:r>
      <w:r w:rsidRPr="00AE58C4">
        <w:rPr>
          <w:i/>
        </w:rPr>
        <w:t>as is</w:t>
      </w:r>
      <w:r>
        <w:t xml:space="preserve"> </w:t>
      </w:r>
      <w:proofErr w:type="spellStart"/>
      <w:r>
        <w:t>berjalan</w:t>
      </w:r>
      <w:proofErr w:type="spellEnd"/>
      <w:r>
        <w:t xml:space="preserve"> untuk </w:t>
      </w:r>
      <w:proofErr w:type="spellStart"/>
      <w:r>
        <w:t>perencanaan</w:t>
      </w:r>
      <w:proofErr w:type="spellEnd"/>
      <w:r>
        <w:t xml:space="preserve"> </w:t>
      </w:r>
      <w:proofErr w:type="spellStart"/>
      <w:r>
        <w:t>proyek</w:t>
      </w:r>
      <w:proofErr w:type="spellEnd"/>
      <w:r>
        <w:t xml:space="preserve"> </w:t>
      </w:r>
      <w:proofErr w:type="spellStart"/>
      <w:r>
        <w:t>menggunakan</w:t>
      </w:r>
      <w:proofErr w:type="spellEnd"/>
      <w:r>
        <w:t xml:space="preserve"> SIMP</w:t>
      </w:r>
      <w:bookmarkEnd w:id="4420"/>
      <w:bookmarkEnd w:id="4421"/>
    </w:p>
    <w:tbl>
      <w:tblPr>
        <w:tblStyle w:val="TableGrid"/>
        <w:tblW w:w="0" w:type="auto"/>
        <w:tblLook w:val="04A0" w:firstRow="1" w:lastRow="0" w:firstColumn="1" w:lastColumn="0" w:noHBand="0" w:noVBand="1"/>
      </w:tblPr>
      <w:tblGrid>
        <w:gridCol w:w="559"/>
        <w:gridCol w:w="2420"/>
        <w:gridCol w:w="2420"/>
        <w:gridCol w:w="1375"/>
        <w:gridCol w:w="1720"/>
        <w:tblGridChange w:id="4435">
          <w:tblGrid>
            <w:gridCol w:w="360"/>
            <w:gridCol w:w="199"/>
            <w:gridCol w:w="161"/>
            <w:gridCol w:w="360"/>
            <w:gridCol w:w="360"/>
            <w:gridCol w:w="360"/>
            <w:gridCol w:w="360"/>
            <w:gridCol w:w="360"/>
            <w:gridCol w:w="360"/>
            <w:gridCol w:w="99"/>
            <w:gridCol w:w="261"/>
            <w:gridCol w:w="360"/>
            <w:gridCol w:w="360"/>
            <w:gridCol w:w="360"/>
            <w:gridCol w:w="360"/>
            <w:gridCol w:w="360"/>
            <w:gridCol w:w="359"/>
            <w:gridCol w:w="1375"/>
            <w:gridCol w:w="1720"/>
          </w:tblGrid>
        </w:tblGridChange>
      </w:tblGrid>
      <w:tr w:rsidR="009B55FE" w14:paraId="4CF8C448" w14:textId="33254A85" w:rsidTr="009674E5">
        <w:trPr>
          <w:tblHeader/>
        </w:trPr>
        <w:tc>
          <w:tcPr>
            <w:tcW w:w="559" w:type="dxa"/>
            <w:shd w:val="clear" w:color="auto" w:fill="D0CECE" w:themeFill="background2" w:themeFillShade="E6"/>
          </w:tcPr>
          <w:p w14:paraId="035FBA22" w14:textId="4363E27E" w:rsidR="00880927" w:rsidRPr="00AE58C4" w:rsidRDefault="00880927">
            <w:pPr>
              <w:spacing w:line="360" w:lineRule="auto"/>
              <w:rPr>
                <w:b/>
                <w:bCs/>
              </w:rPr>
            </w:pPr>
            <w:r w:rsidRPr="00AE58C4">
              <w:rPr>
                <w:b/>
                <w:bCs/>
              </w:rPr>
              <w:t>No.</w:t>
            </w:r>
          </w:p>
        </w:tc>
        <w:tc>
          <w:tcPr>
            <w:tcW w:w="2420" w:type="dxa"/>
            <w:shd w:val="clear" w:color="auto" w:fill="D0CECE" w:themeFill="background2" w:themeFillShade="E6"/>
          </w:tcPr>
          <w:p w14:paraId="0A746AB8" w14:textId="0824C66D" w:rsidR="00880927" w:rsidRPr="00AE58C4" w:rsidRDefault="00880927">
            <w:pPr>
              <w:spacing w:line="360" w:lineRule="auto"/>
              <w:rPr>
                <w:b/>
                <w:bCs/>
              </w:rPr>
            </w:pPr>
            <w:r w:rsidRPr="00AE58C4">
              <w:rPr>
                <w:b/>
                <w:bCs/>
              </w:rPr>
              <w:t>Proses</w:t>
            </w:r>
          </w:p>
        </w:tc>
        <w:tc>
          <w:tcPr>
            <w:tcW w:w="2420" w:type="dxa"/>
            <w:shd w:val="clear" w:color="auto" w:fill="D0CECE" w:themeFill="background2" w:themeFillShade="E6"/>
          </w:tcPr>
          <w:p w14:paraId="2F2EC972" w14:textId="55D4C6B2" w:rsidR="00880927" w:rsidRPr="00AE58C4" w:rsidRDefault="00880927">
            <w:pPr>
              <w:spacing w:line="360" w:lineRule="auto"/>
              <w:rPr>
                <w:b/>
                <w:bCs/>
              </w:rPr>
            </w:pPr>
            <w:proofErr w:type="spellStart"/>
            <w:r w:rsidRPr="00AE58C4">
              <w:rPr>
                <w:b/>
                <w:bCs/>
              </w:rPr>
              <w:t>Pekerja</w:t>
            </w:r>
            <w:proofErr w:type="spellEnd"/>
          </w:p>
        </w:tc>
        <w:tc>
          <w:tcPr>
            <w:tcW w:w="1375" w:type="dxa"/>
            <w:shd w:val="clear" w:color="auto" w:fill="D0CECE" w:themeFill="background2" w:themeFillShade="E6"/>
          </w:tcPr>
          <w:p w14:paraId="30F2E186" w14:textId="398F127F" w:rsidR="00880927" w:rsidRPr="00AE58C4" w:rsidRDefault="00880927">
            <w:pPr>
              <w:spacing w:line="360" w:lineRule="auto"/>
              <w:rPr>
                <w:b/>
                <w:bCs/>
              </w:rPr>
            </w:pPr>
            <w:r w:rsidRPr="00AE58C4">
              <w:rPr>
                <w:b/>
                <w:bCs/>
              </w:rPr>
              <w:t>Waktu (</w:t>
            </w:r>
            <w:del w:id="4436" w:author="ilham.nur@office.ui.ac.id [2]" w:date="2023-01-17T21:45:00Z">
              <w:r w:rsidRPr="00AE58C4" w:rsidDel="000C0BD2">
                <w:rPr>
                  <w:b/>
                  <w:bCs/>
                </w:rPr>
                <w:delText>Menit</w:delText>
              </w:r>
            </w:del>
            <w:ins w:id="4437" w:author="ilham.nur@office.ui.ac.id [2]" w:date="2023-01-17T21:45:00Z">
              <w:r>
                <w:rPr>
                  <w:b/>
                  <w:bCs/>
                </w:rPr>
                <w:t>Jam</w:t>
              </w:r>
            </w:ins>
            <w:r w:rsidRPr="00AE58C4">
              <w:rPr>
                <w:b/>
                <w:bCs/>
              </w:rPr>
              <w:t>)</w:t>
            </w:r>
          </w:p>
        </w:tc>
        <w:tc>
          <w:tcPr>
            <w:tcW w:w="1720" w:type="dxa"/>
            <w:shd w:val="clear" w:color="auto" w:fill="D0CECE" w:themeFill="background2" w:themeFillShade="E6"/>
          </w:tcPr>
          <w:p w14:paraId="38A8AAC1" w14:textId="66DDBD46" w:rsidR="00880927" w:rsidRPr="00AE58C4" w:rsidRDefault="00880927">
            <w:pPr>
              <w:spacing w:line="360" w:lineRule="auto"/>
              <w:rPr>
                <w:b/>
                <w:bCs/>
              </w:rPr>
            </w:pPr>
            <w:ins w:id="4438" w:author="ilham.nur@office.ui.ac.id [2]" w:date="2023-01-18T19:57:00Z">
              <w:r>
                <w:rPr>
                  <w:b/>
                  <w:bCs/>
                </w:rPr>
                <w:t xml:space="preserve">Area </w:t>
              </w:r>
              <w:proofErr w:type="spellStart"/>
              <w:r>
                <w:rPr>
                  <w:b/>
                  <w:bCs/>
                </w:rPr>
                <w:t>Pengembangan</w:t>
              </w:r>
            </w:ins>
            <w:proofErr w:type="spellEnd"/>
          </w:p>
        </w:tc>
      </w:tr>
      <w:tr w:rsidR="0053789D" w14:paraId="011458B4" w14:textId="6FC25000" w:rsidTr="009674E5">
        <w:tc>
          <w:tcPr>
            <w:tcW w:w="559" w:type="dxa"/>
          </w:tcPr>
          <w:p w14:paraId="73A5E83E" w14:textId="735779C1" w:rsidR="00880927" w:rsidRDefault="00880927">
            <w:pPr>
              <w:spacing w:line="360" w:lineRule="auto"/>
            </w:pPr>
            <w:r>
              <w:t>1</w:t>
            </w:r>
          </w:p>
        </w:tc>
        <w:tc>
          <w:tcPr>
            <w:tcW w:w="2420" w:type="dxa"/>
          </w:tcPr>
          <w:p w14:paraId="3ECB7641" w14:textId="5A2AA877" w:rsidR="00880927" w:rsidRPr="00F10777" w:rsidRDefault="00880927">
            <w:pPr>
              <w:spacing w:line="360" w:lineRule="auto"/>
            </w:pPr>
            <w:proofErr w:type="spellStart"/>
            <w:ins w:id="4439" w:author="ilham.nur@office.ui.ac.id [2]" w:date="2023-01-17T21:10:00Z">
              <w:r>
                <w:t>Memasukan</w:t>
              </w:r>
              <w:proofErr w:type="spellEnd"/>
              <w:r>
                <w:t xml:space="preserve"> </w:t>
              </w:r>
              <w:r>
                <w:rPr>
                  <w:i/>
                  <w:iCs/>
                </w:rPr>
                <w:t xml:space="preserve">order </w:t>
              </w:r>
              <w:proofErr w:type="spellStart"/>
              <w:r>
                <w:t>proyek</w:t>
              </w:r>
              <w:proofErr w:type="spellEnd"/>
              <w:r>
                <w:t xml:space="preserve"> </w:t>
              </w:r>
              <w:proofErr w:type="spellStart"/>
              <w:r>
                <w:t>kedalam</w:t>
              </w:r>
              <w:proofErr w:type="spellEnd"/>
              <w:r>
                <w:t xml:space="preserve"> </w:t>
              </w:r>
              <w:proofErr w:type="spellStart"/>
              <w:r>
                <w:t>sistem</w:t>
              </w:r>
            </w:ins>
            <w:proofErr w:type="spellEnd"/>
          </w:p>
        </w:tc>
        <w:tc>
          <w:tcPr>
            <w:tcW w:w="2420" w:type="dxa"/>
          </w:tcPr>
          <w:p w14:paraId="1E846C77" w14:textId="38287145" w:rsidR="00880927" w:rsidRPr="00134086" w:rsidRDefault="00880927">
            <w:pPr>
              <w:spacing w:line="360" w:lineRule="auto"/>
            </w:pPr>
            <w:ins w:id="4440" w:author="ilham.nur@office.ui.ac.id [2]" w:date="2023-01-17T21:43:00Z">
              <w:r>
                <w:rPr>
                  <w:i/>
                  <w:iCs/>
                </w:rPr>
                <w:t xml:space="preserve">Account </w:t>
              </w:r>
            </w:ins>
            <w:ins w:id="4441" w:author="ilham.nur@office.ui.ac.id [2]" w:date="2023-01-17T21:44:00Z">
              <w:r>
                <w:rPr>
                  <w:i/>
                  <w:iCs/>
                </w:rPr>
                <w:t>Manager</w:t>
              </w:r>
            </w:ins>
            <w:ins w:id="4442" w:author="ilham.nur@office.ui.ac.id [2]" w:date="2023-01-17T21:46:00Z">
              <w:r>
                <w:rPr>
                  <w:i/>
                  <w:iCs/>
                </w:rPr>
                <w:t xml:space="preserve"> </w:t>
              </w:r>
              <w:r>
                <w:t>(AM)</w:t>
              </w:r>
            </w:ins>
          </w:p>
        </w:tc>
        <w:tc>
          <w:tcPr>
            <w:tcW w:w="1375" w:type="dxa"/>
          </w:tcPr>
          <w:p w14:paraId="5941C455" w14:textId="28AC724B" w:rsidR="00880927" w:rsidRDefault="00880927">
            <w:pPr>
              <w:spacing w:line="360" w:lineRule="auto"/>
            </w:pPr>
            <w:ins w:id="4443" w:author="ilham.nur@office.ui.ac.id [2]" w:date="2023-01-17T21:45:00Z">
              <w:r>
                <w:t>± 1 Jam</w:t>
              </w:r>
            </w:ins>
          </w:p>
        </w:tc>
        <w:tc>
          <w:tcPr>
            <w:tcW w:w="1720" w:type="dxa"/>
          </w:tcPr>
          <w:p w14:paraId="0C840C4F" w14:textId="17E6B817" w:rsidR="00880927" w:rsidRDefault="00570AC3">
            <w:pPr>
              <w:spacing w:line="360" w:lineRule="auto"/>
              <w:jc w:val="center"/>
              <w:pPrChange w:id="4444" w:author="ilham.nur@office.ui.ac.id [2]" w:date="2023-01-18T19:57:00Z">
                <w:pPr>
                  <w:spacing w:line="360" w:lineRule="auto"/>
                </w:pPr>
              </w:pPrChange>
            </w:pPr>
            <w:ins w:id="4445" w:author="ilham.nur@office.ui.ac.id [2]" w:date="2023-01-23T06:45:00Z">
              <w:r>
                <w:rPr>
                  <w:rFonts w:ascii="Segoe UI Symbol" w:hAnsi="Segoe UI Symbol" w:cs="Segoe UI Symbol"/>
                </w:rPr>
                <w:t>✕</w:t>
              </w:r>
            </w:ins>
          </w:p>
        </w:tc>
      </w:tr>
      <w:tr w:rsidR="0053789D" w14:paraId="34456F98" w14:textId="4F0C4BF6" w:rsidTr="009674E5">
        <w:tc>
          <w:tcPr>
            <w:tcW w:w="559" w:type="dxa"/>
          </w:tcPr>
          <w:p w14:paraId="1D5C8E89" w14:textId="41109974" w:rsidR="00880927" w:rsidRDefault="00880927">
            <w:pPr>
              <w:spacing w:line="360" w:lineRule="auto"/>
            </w:pPr>
            <w:r>
              <w:lastRenderedPageBreak/>
              <w:t>2</w:t>
            </w:r>
          </w:p>
        </w:tc>
        <w:tc>
          <w:tcPr>
            <w:tcW w:w="2420" w:type="dxa"/>
          </w:tcPr>
          <w:p w14:paraId="02D4EA20" w14:textId="7483E394" w:rsidR="00880927" w:rsidRDefault="00880927">
            <w:pPr>
              <w:spacing w:line="360" w:lineRule="auto"/>
            </w:pPr>
            <w:proofErr w:type="spellStart"/>
            <w:ins w:id="4446" w:author="ilham.nur@office.ui.ac.id [2]" w:date="2023-01-17T21:46:00Z">
              <w:r>
                <w:t>Memasukan</w:t>
              </w:r>
              <w:proofErr w:type="spellEnd"/>
              <w:r>
                <w:t xml:space="preserve"> </w:t>
              </w:r>
              <w:proofErr w:type="spellStart"/>
              <w:r>
                <w:t>proyek</w:t>
              </w:r>
              <w:proofErr w:type="spellEnd"/>
              <w:r>
                <w:t xml:space="preserve"> </w:t>
              </w:r>
              <w:proofErr w:type="spellStart"/>
              <w:r>
                <w:t>berdasarkan</w:t>
              </w:r>
              <w:proofErr w:type="spellEnd"/>
              <w:r>
                <w:t xml:space="preserve"> order yang </w:t>
              </w:r>
              <w:proofErr w:type="spellStart"/>
              <w:r>
                <w:t>telah</w:t>
              </w:r>
              <w:proofErr w:type="spellEnd"/>
              <w:r>
                <w:t xml:space="preserve"> </w:t>
              </w:r>
              <w:proofErr w:type="spellStart"/>
              <w:r>
                <w:t>dimasukkan</w:t>
              </w:r>
              <w:proofErr w:type="spellEnd"/>
              <w:r>
                <w:t xml:space="preserve"> oleh </w:t>
              </w:r>
            </w:ins>
            <w:ins w:id="4447" w:author="ilham.nur@office.ui.ac.id [2]" w:date="2023-01-17T21:54:00Z">
              <w:r>
                <w:t>AM</w:t>
              </w:r>
            </w:ins>
          </w:p>
        </w:tc>
        <w:tc>
          <w:tcPr>
            <w:tcW w:w="2420" w:type="dxa"/>
          </w:tcPr>
          <w:p w14:paraId="3D26849F" w14:textId="65CC7F54" w:rsidR="00880927" w:rsidRDefault="00880927">
            <w:pPr>
              <w:spacing w:line="360" w:lineRule="auto"/>
            </w:pPr>
            <w:ins w:id="4448" w:author="ilham.nur@office.ui.ac.id [2]" w:date="2023-01-17T21:51:00Z">
              <w:r w:rsidRPr="00270ECB">
                <w:rPr>
                  <w:i/>
                  <w:iCs/>
                  <w:rPrChange w:id="4449" w:author="ilham.nur@office.ui.ac.id [2]" w:date="2023-01-17T21:51:00Z">
                    <w:rPr/>
                  </w:rPrChange>
                </w:rPr>
                <w:t>Project Manager</w:t>
              </w:r>
              <w:r>
                <w:t xml:space="preserve"> (PM)</w:t>
              </w:r>
            </w:ins>
          </w:p>
        </w:tc>
        <w:tc>
          <w:tcPr>
            <w:tcW w:w="1375" w:type="dxa"/>
          </w:tcPr>
          <w:p w14:paraId="09BAAE0B" w14:textId="443FD3B2" w:rsidR="00880927" w:rsidRDefault="00880927">
            <w:pPr>
              <w:spacing w:line="360" w:lineRule="auto"/>
            </w:pPr>
            <w:ins w:id="4450" w:author="ilham.nur@office.ui.ac.id [2]" w:date="2023-01-17T21:52:00Z">
              <w:r>
                <w:t>± 0.5 Jam</w:t>
              </w:r>
            </w:ins>
          </w:p>
        </w:tc>
        <w:tc>
          <w:tcPr>
            <w:tcW w:w="1720" w:type="dxa"/>
          </w:tcPr>
          <w:p w14:paraId="25CB062B" w14:textId="4DDC1A94" w:rsidR="00880927" w:rsidRDefault="00570AC3">
            <w:pPr>
              <w:spacing w:line="360" w:lineRule="auto"/>
              <w:jc w:val="center"/>
              <w:pPrChange w:id="4451" w:author="ilham.nur@office.ui.ac.id [2]" w:date="2023-01-18T19:57:00Z">
                <w:pPr>
                  <w:spacing w:line="360" w:lineRule="auto"/>
                </w:pPr>
              </w:pPrChange>
            </w:pPr>
            <w:ins w:id="4452" w:author="ilham.nur@office.ui.ac.id [2]" w:date="2023-01-23T06:45:00Z">
              <w:r>
                <w:rPr>
                  <w:rFonts w:ascii="Segoe UI Symbol" w:hAnsi="Segoe UI Symbol" w:cs="Segoe UI Symbol"/>
                </w:rPr>
                <w:t>✕</w:t>
              </w:r>
            </w:ins>
          </w:p>
        </w:tc>
      </w:tr>
      <w:tr w:rsidR="0053789D" w14:paraId="322A539E" w14:textId="77777777" w:rsidTr="009674E5">
        <w:trPr>
          <w:ins w:id="4453" w:author="ilham.nur@office.ui.ac.id [2]" w:date="2023-01-17T21:54:00Z"/>
        </w:trPr>
        <w:tc>
          <w:tcPr>
            <w:tcW w:w="559" w:type="dxa"/>
          </w:tcPr>
          <w:p w14:paraId="004824FF" w14:textId="5771AA83" w:rsidR="00880927" w:rsidRDefault="00880927">
            <w:pPr>
              <w:spacing w:line="360" w:lineRule="auto"/>
              <w:rPr>
                <w:ins w:id="4454" w:author="ilham.nur@office.ui.ac.id [2]" w:date="2023-01-17T21:54:00Z"/>
              </w:rPr>
            </w:pPr>
            <w:ins w:id="4455" w:author="ilham.nur@office.ui.ac.id [2]" w:date="2023-01-17T21:54:00Z">
              <w:r>
                <w:t>3</w:t>
              </w:r>
            </w:ins>
          </w:p>
        </w:tc>
        <w:tc>
          <w:tcPr>
            <w:tcW w:w="2420" w:type="dxa"/>
          </w:tcPr>
          <w:p w14:paraId="6AC006A7" w14:textId="4761EBC1" w:rsidR="00880927" w:rsidRDefault="00880927">
            <w:pPr>
              <w:spacing w:line="360" w:lineRule="auto"/>
              <w:rPr>
                <w:ins w:id="4456" w:author="ilham.nur@office.ui.ac.id [2]" w:date="2023-01-17T21:54:00Z"/>
              </w:rPr>
            </w:pPr>
            <w:proofErr w:type="spellStart"/>
            <w:ins w:id="4457" w:author="ilham.nur@office.ui.ac.id [2]" w:date="2023-01-17T21:54:00Z">
              <w:r>
                <w:t>Penentuan</w:t>
              </w:r>
              <w:proofErr w:type="spellEnd"/>
              <w:r>
                <w:t xml:space="preserve"> </w:t>
              </w:r>
              <w:proofErr w:type="spellStart"/>
              <w:r>
                <w:t>pekerjaan</w:t>
              </w:r>
              <w:proofErr w:type="spellEnd"/>
              <w:r>
                <w:t xml:space="preserve"> </w:t>
              </w:r>
              <w:proofErr w:type="spellStart"/>
              <w:r>
                <w:t>apa</w:t>
              </w:r>
              <w:proofErr w:type="spellEnd"/>
              <w:r>
                <w:t xml:space="preserve"> </w:t>
              </w:r>
              <w:proofErr w:type="spellStart"/>
              <w:r>
                <w:t>s</w:t>
              </w:r>
            </w:ins>
            <w:ins w:id="4458" w:author="ilham.nur@office.ui.ac.id [2]" w:date="2023-01-17T21:55:00Z">
              <w:r>
                <w:t>aja</w:t>
              </w:r>
              <w:proofErr w:type="spellEnd"/>
              <w:r>
                <w:t xml:space="preserve"> yang </w:t>
              </w:r>
              <w:proofErr w:type="spellStart"/>
              <w:r>
                <w:t>akan</w:t>
              </w:r>
              <w:proofErr w:type="spellEnd"/>
              <w:r>
                <w:t xml:space="preserve"> </w:t>
              </w:r>
              <w:proofErr w:type="spellStart"/>
              <w:r>
                <w:t>dikerjakan</w:t>
              </w:r>
            </w:ins>
            <w:proofErr w:type="spellEnd"/>
          </w:p>
        </w:tc>
        <w:tc>
          <w:tcPr>
            <w:tcW w:w="2420" w:type="dxa"/>
          </w:tcPr>
          <w:p w14:paraId="63CC2177" w14:textId="69A892FD" w:rsidR="00880927" w:rsidRPr="001C15E6" w:rsidRDefault="00880927">
            <w:pPr>
              <w:spacing w:line="360" w:lineRule="auto"/>
              <w:rPr>
                <w:ins w:id="4459" w:author="ilham.nur@office.ui.ac.id [2]" w:date="2023-01-17T21:54:00Z"/>
                <w:i/>
                <w:iCs/>
              </w:rPr>
            </w:pPr>
            <w:ins w:id="4460" w:author="ilham.nur@office.ui.ac.id [2]" w:date="2023-01-17T21:55:00Z">
              <w:r>
                <w:t xml:space="preserve">PM, </w:t>
              </w:r>
              <w:proofErr w:type="spellStart"/>
              <w:r>
                <w:t>Manajer</w:t>
              </w:r>
              <w:proofErr w:type="spellEnd"/>
              <w:r>
                <w:t xml:space="preserve"> </w:t>
              </w:r>
              <w:proofErr w:type="spellStart"/>
              <w:r>
                <w:t>fungsional</w:t>
              </w:r>
            </w:ins>
            <w:proofErr w:type="spellEnd"/>
          </w:p>
        </w:tc>
        <w:tc>
          <w:tcPr>
            <w:tcW w:w="1375" w:type="dxa"/>
          </w:tcPr>
          <w:p w14:paraId="292CB091" w14:textId="67D79D7F" w:rsidR="00880927" w:rsidRDefault="00880927">
            <w:pPr>
              <w:spacing w:line="360" w:lineRule="auto"/>
              <w:rPr>
                <w:ins w:id="4461" w:author="ilham.nur@office.ui.ac.id [2]" w:date="2023-01-17T21:54:00Z"/>
              </w:rPr>
            </w:pPr>
            <w:ins w:id="4462" w:author="ilham.nur@office.ui.ac.id [2]" w:date="2023-01-17T22:18:00Z">
              <w:r>
                <w:t xml:space="preserve">± </w:t>
              </w:r>
            </w:ins>
            <w:ins w:id="4463" w:author="ilham.nur@office.ui.ac.id [2]" w:date="2023-01-17T22:22:00Z">
              <w:r>
                <w:t>1</w:t>
              </w:r>
            </w:ins>
            <w:ins w:id="4464" w:author="ilham.nur@office.ui.ac.id [2]" w:date="2023-01-17T22:18:00Z">
              <w:r>
                <w:t xml:space="preserve"> Jam</w:t>
              </w:r>
            </w:ins>
          </w:p>
        </w:tc>
        <w:tc>
          <w:tcPr>
            <w:tcW w:w="1720" w:type="dxa"/>
          </w:tcPr>
          <w:p w14:paraId="010F944F" w14:textId="440E12BE" w:rsidR="00880927" w:rsidRDefault="00570AC3">
            <w:pPr>
              <w:spacing w:line="360" w:lineRule="auto"/>
              <w:jc w:val="center"/>
              <w:rPr>
                <w:ins w:id="4465" w:author="ilham.nur@office.ui.ac.id [2]" w:date="2023-01-18T19:57:00Z"/>
              </w:rPr>
              <w:pPrChange w:id="4466" w:author="ilham.nur@office.ui.ac.id [2]" w:date="2023-01-18T19:57:00Z">
                <w:pPr>
                  <w:spacing w:line="360" w:lineRule="auto"/>
                </w:pPr>
              </w:pPrChange>
            </w:pPr>
            <w:ins w:id="4467" w:author="ilham.nur@office.ui.ac.id [2]" w:date="2023-01-23T06:45:00Z">
              <w:r>
                <w:rPr>
                  <w:rFonts w:ascii="Segoe UI Symbol" w:hAnsi="Segoe UI Symbol" w:cs="Segoe UI Symbol"/>
                </w:rPr>
                <w:t>✕</w:t>
              </w:r>
            </w:ins>
          </w:p>
        </w:tc>
      </w:tr>
      <w:tr w:rsidR="0053789D" w14:paraId="62547C1F" w14:textId="77777777" w:rsidTr="009674E5">
        <w:trPr>
          <w:ins w:id="4468" w:author="ilham.nur@office.ui.ac.id [2]" w:date="2023-01-17T21:54:00Z"/>
        </w:trPr>
        <w:tc>
          <w:tcPr>
            <w:tcW w:w="559" w:type="dxa"/>
          </w:tcPr>
          <w:p w14:paraId="578FC507" w14:textId="13A0C185" w:rsidR="00880927" w:rsidRDefault="00880927">
            <w:pPr>
              <w:spacing w:line="360" w:lineRule="auto"/>
              <w:rPr>
                <w:ins w:id="4469" w:author="ilham.nur@office.ui.ac.id [2]" w:date="2023-01-17T21:54:00Z"/>
              </w:rPr>
            </w:pPr>
            <w:ins w:id="4470" w:author="ilham.nur@office.ui.ac.id [2]" w:date="2023-01-17T21:54:00Z">
              <w:r>
                <w:t>3</w:t>
              </w:r>
            </w:ins>
          </w:p>
        </w:tc>
        <w:tc>
          <w:tcPr>
            <w:tcW w:w="2420" w:type="dxa"/>
          </w:tcPr>
          <w:p w14:paraId="418684DF" w14:textId="676A166E" w:rsidR="00880927" w:rsidRDefault="00880927">
            <w:pPr>
              <w:spacing w:line="360" w:lineRule="auto"/>
              <w:rPr>
                <w:ins w:id="4471" w:author="ilham.nur@office.ui.ac.id [2]" w:date="2023-01-17T21:54:00Z"/>
              </w:rPr>
            </w:pPr>
            <w:ins w:id="4472" w:author="ilham.nur@office.ui.ac.id [2]" w:date="2023-01-17T21:54:00Z">
              <w:r>
                <w:t xml:space="preserve">Pembuatan </w:t>
              </w:r>
              <w:r w:rsidRPr="00A056DC">
                <w:rPr>
                  <w:i/>
                  <w:iCs/>
                  <w:rPrChange w:id="4473" w:author="ilham.nur@office.ui.ac.id [2]" w:date="2023-01-17T21:54:00Z">
                    <w:rPr/>
                  </w:rPrChange>
                </w:rPr>
                <w:t>timeline</w:t>
              </w:r>
              <w:r>
                <w:t xml:space="preserve"> </w:t>
              </w:r>
              <w:proofErr w:type="spellStart"/>
              <w:r>
                <w:t>pekerjaan</w:t>
              </w:r>
              <w:proofErr w:type="spellEnd"/>
            </w:ins>
          </w:p>
        </w:tc>
        <w:tc>
          <w:tcPr>
            <w:tcW w:w="2420" w:type="dxa"/>
          </w:tcPr>
          <w:p w14:paraId="60A424FE" w14:textId="5C819F43" w:rsidR="00880927" w:rsidRPr="00A056DC" w:rsidRDefault="00880927">
            <w:pPr>
              <w:spacing w:line="360" w:lineRule="auto"/>
              <w:rPr>
                <w:ins w:id="4474" w:author="ilham.nur@office.ui.ac.id [2]" w:date="2023-01-17T21:54:00Z"/>
                <w:rPrChange w:id="4475" w:author="ilham.nur@office.ui.ac.id [2]" w:date="2023-01-17T21:54:00Z">
                  <w:rPr>
                    <w:ins w:id="4476" w:author="ilham.nur@office.ui.ac.id [2]" w:date="2023-01-17T21:54:00Z"/>
                    <w:i/>
                    <w:iCs/>
                  </w:rPr>
                </w:rPrChange>
              </w:rPr>
            </w:pPr>
            <w:ins w:id="4477" w:author="ilham.nur@office.ui.ac.id [2]" w:date="2023-01-17T21:54:00Z">
              <w:r>
                <w:t>PM</w:t>
              </w:r>
            </w:ins>
          </w:p>
        </w:tc>
        <w:tc>
          <w:tcPr>
            <w:tcW w:w="1375" w:type="dxa"/>
          </w:tcPr>
          <w:p w14:paraId="142C1724" w14:textId="045230D1" w:rsidR="00880927" w:rsidRDefault="00880927">
            <w:pPr>
              <w:spacing w:line="360" w:lineRule="auto"/>
              <w:rPr>
                <w:ins w:id="4478" w:author="ilham.nur@office.ui.ac.id [2]" w:date="2023-01-17T21:54:00Z"/>
              </w:rPr>
            </w:pPr>
            <w:ins w:id="4479" w:author="ilham.nur@office.ui.ac.id [2]" w:date="2023-01-17T21:54:00Z">
              <w:r>
                <w:t>± 0.5 Jam</w:t>
              </w:r>
            </w:ins>
          </w:p>
        </w:tc>
        <w:tc>
          <w:tcPr>
            <w:tcW w:w="1720" w:type="dxa"/>
          </w:tcPr>
          <w:p w14:paraId="4DA8D8B8" w14:textId="38D09310" w:rsidR="00880927" w:rsidRDefault="00570AC3">
            <w:pPr>
              <w:spacing w:line="360" w:lineRule="auto"/>
              <w:jc w:val="center"/>
              <w:rPr>
                <w:ins w:id="4480" w:author="ilham.nur@office.ui.ac.id [2]" w:date="2023-01-18T19:57:00Z"/>
              </w:rPr>
              <w:pPrChange w:id="4481" w:author="ilham.nur@office.ui.ac.id [2]" w:date="2023-01-18T19:57:00Z">
                <w:pPr>
                  <w:spacing w:line="360" w:lineRule="auto"/>
                </w:pPr>
              </w:pPrChange>
            </w:pPr>
            <w:ins w:id="4482" w:author="ilham.nur@office.ui.ac.id [2]" w:date="2023-01-23T06:45:00Z">
              <w:r>
                <w:rPr>
                  <w:rFonts w:ascii="Segoe UI Symbol" w:hAnsi="Segoe UI Symbol" w:cs="Segoe UI Symbol"/>
                </w:rPr>
                <w:t>✕</w:t>
              </w:r>
            </w:ins>
          </w:p>
        </w:tc>
      </w:tr>
      <w:tr w:rsidR="009B55FE" w14:paraId="482C2D48" w14:textId="10C173A5" w:rsidTr="009674E5">
        <w:trPr>
          <w:ins w:id="4483" w:author="ilham.nur@office.ui.ac.id [2]" w:date="2023-01-17T21:54:00Z"/>
        </w:trPr>
        <w:tc>
          <w:tcPr>
            <w:tcW w:w="559" w:type="dxa"/>
            <w:shd w:val="clear" w:color="auto" w:fill="FBE4D5" w:themeFill="accent2" w:themeFillTint="33"/>
          </w:tcPr>
          <w:p w14:paraId="720A8C9A" w14:textId="4E6545ED" w:rsidR="00880927" w:rsidRDefault="00880927">
            <w:pPr>
              <w:spacing w:line="360" w:lineRule="auto"/>
              <w:rPr>
                <w:ins w:id="4484" w:author="ilham.nur@office.ui.ac.id [2]" w:date="2023-01-17T21:54:00Z"/>
              </w:rPr>
            </w:pPr>
            <w:ins w:id="4485" w:author="ilham.nur@office.ui.ac.id [2]" w:date="2023-01-17T21:54:00Z">
              <w:r>
                <w:t>4</w:t>
              </w:r>
            </w:ins>
          </w:p>
        </w:tc>
        <w:tc>
          <w:tcPr>
            <w:tcW w:w="2420" w:type="dxa"/>
            <w:shd w:val="clear" w:color="auto" w:fill="FBE4D5" w:themeFill="accent2" w:themeFillTint="33"/>
          </w:tcPr>
          <w:p w14:paraId="19C0D8D9" w14:textId="109656C2" w:rsidR="00880927" w:rsidRDefault="00880927">
            <w:pPr>
              <w:spacing w:line="360" w:lineRule="auto"/>
              <w:rPr>
                <w:ins w:id="4486" w:author="ilham.nur@office.ui.ac.id [2]" w:date="2023-01-17T21:54:00Z"/>
              </w:rPr>
            </w:pPr>
            <w:proofErr w:type="spellStart"/>
            <w:ins w:id="4487" w:author="ilham.nur@office.ui.ac.id [2]" w:date="2023-01-17T21:54:00Z">
              <w:r>
                <w:t>Penentuan</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ins>
            <w:proofErr w:type="spellStart"/>
            <w:ins w:id="4488" w:author="ilham.nur@office.ui.ac.id [2]" w:date="2023-01-17T22:19:00Z">
              <w:r>
                <w:t>mengerjakan</w:t>
              </w:r>
              <w:proofErr w:type="spellEnd"/>
              <w:r>
                <w:t xml:space="preserve"> </w:t>
              </w:r>
              <w:proofErr w:type="spellStart"/>
              <w:r>
                <w:t>pekerjaan</w:t>
              </w:r>
            </w:ins>
            <w:proofErr w:type="spellEnd"/>
          </w:p>
        </w:tc>
        <w:tc>
          <w:tcPr>
            <w:tcW w:w="2420" w:type="dxa"/>
            <w:shd w:val="clear" w:color="auto" w:fill="FBE4D5" w:themeFill="accent2" w:themeFillTint="33"/>
          </w:tcPr>
          <w:p w14:paraId="164BBBB3" w14:textId="078880E0" w:rsidR="00880927" w:rsidRPr="005D7840" w:rsidRDefault="00880927">
            <w:pPr>
              <w:spacing w:line="360" w:lineRule="auto"/>
              <w:rPr>
                <w:ins w:id="4489" w:author="ilham.nur@office.ui.ac.id [2]" w:date="2023-01-17T21:54:00Z"/>
                <w:rPrChange w:id="4490" w:author="ilham.nur@office.ui.ac.id [2]" w:date="2023-01-17T22:21:00Z">
                  <w:rPr>
                    <w:ins w:id="4491" w:author="ilham.nur@office.ui.ac.id [2]" w:date="2023-01-17T21:54:00Z"/>
                    <w:i/>
                    <w:iCs/>
                  </w:rPr>
                </w:rPrChange>
              </w:rPr>
            </w:pPr>
            <w:proofErr w:type="spellStart"/>
            <w:ins w:id="4492" w:author="ilham.nur@office.ui.ac.id [2]" w:date="2023-01-17T22:21:00Z">
              <w:r>
                <w:t>Manajer</w:t>
              </w:r>
              <w:proofErr w:type="spellEnd"/>
              <w:r>
                <w:t xml:space="preserve"> </w:t>
              </w:r>
              <w:proofErr w:type="spellStart"/>
              <w:r>
                <w:t>fungsional</w:t>
              </w:r>
              <w:proofErr w:type="spellEnd"/>
              <w:r>
                <w:t xml:space="preserve">, </w:t>
              </w:r>
            </w:ins>
          </w:p>
        </w:tc>
        <w:tc>
          <w:tcPr>
            <w:tcW w:w="1375" w:type="dxa"/>
            <w:shd w:val="clear" w:color="auto" w:fill="FBE4D5" w:themeFill="accent2" w:themeFillTint="33"/>
          </w:tcPr>
          <w:p w14:paraId="726C84B6" w14:textId="2B8110CE" w:rsidR="00880927" w:rsidRDefault="00880927">
            <w:pPr>
              <w:spacing w:line="360" w:lineRule="auto"/>
              <w:rPr>
                <w:ins w:id="4493" w:author="ilham.nur@office.ui.ac.id [2]" w:date="2023-01-17T21:54:00Z"/>
              </w:rPr>
            </w:pPr>
            <w:ins w:id="4494" w:author="ilham.nur@office.ui.ac.id [2]" w:date="2023-01-17T22:22:00Z">
              <w:r>
                <w:t xml:space="preserve">± </w:t>
              </w:r>
            </w:ins>
            <w:ins w:id="4495" w:author="ilham.nur@office.ui.ac.id" w:date="2023-03-04T11:21:00Z">
              <w:r w:rsidR="009C2B19">
                <w:t>1</w:t>
              </w:r>
            </w:ins>
            <w:ins w:id="4496" w:author="ilham.nur@office.ui.ac.id [2]" w:date="2023-01-17T22:22:00Z">
              <w:del w:id="4497" w:author="ilham.nur@office.ui.ac.id" w:date="2023-03-04T11:21:00Z">
                <w:r w:rsidDel="009C2B19">
                  <w:delText>0.5</w:delText>
                </w:r>
              </w:del>
              <w:r>
                <w:t xml:space="preserve"> Jam</w:t>
              </w:r>
            </w:ins>
          </w:p>
        </w:tc>
        <w:tc>
          <w:tcPr>
            <w:tcW w:w="1720" w:type="dxa"/>
            <w:shd w:val="clear" w:color="auto" w:fill="FBE4D5" w:themeFill="accent2" w:themeFillTint="33"/>
          </w:tcPr>
          <w:p w14:paraId="687E3803" w14:textId="0E63A3CC" w:rsidR="00880927" w:rsidRDefault="00880927">
            <w:pPr>
              <w:spacing w:line="360" w:lineRule="auto"/>
              <w:jc w:val="center"/>
              <w:rPr>
                <w:ins w:id="4498" w:author="ilham.nur@office.ui.ac.id [2]" w:date="2023-01-18T19:57:00Z"/>
              </w:rPr>
              <w:pPrChange w:id="4499" w:author="ilham.nur@office.ui.ac.id [2]" w:date="2023-01-18T19:57:00Z">
                <w:pPr>
                  <w:spacing w:line="360" w:lineRule="auto"/>
                </w:pPr>
              </w:pPrChange>
            </w:pPr>
            <w:ins w:id="4500" w:author="ilham.nur@office.ui.ac.id [2]" w:date="2023-01-18T19:57:00Z">
              <w:r>
                <w:rPr>
                  <w:rFonts w:ascii="Segoe UI Symbol" w:hAnsi="Segoe UI Symbol" w:cs="Segoe UI Symbol"/>
                </w:rPr>
                <w:t>✓</w:t>
              </w:r>
            </w:ins>
          </w:p>
        </w:tc>
      </w:tr>
      <w:tr w:rsidR="00DD1C25" w14:paraId="395D4451" w14:textId="77777777" w:rsidTr="009674E5">
        <w:trPr>
          <w:ins w:id="4501" w:author="ilham.nur@office.ui.ac.id" w:date="2023-03-04T11:12:00Z"/>
        </w:trPr>
        <w:tc>
          <w:tcPr>
            <w:tcW w:w="559" w:type="dxa"/>
            <w:shd w:val="clear" w:color="auto" w:fill="FBE4D5" w:themeFill="accent2" w:themeFillTint="33"/>
          </w:tcPr>
          <w:p w14:paraId="2FC86319" w14:textId="08045F6F" w:rsidR="00DD1C25" w:rsidRDefault="00DD1C25">
            <w:pPr>
              <w:spacing w:line="360" w:lineRule="auto"/>
              <w:rPr>
                <w:ins w:id="4502" w:author="ilham.nur@office.ui.ac.id" w:date="2023-03-04T11:12:00Z"/>
              </w:rPr>
            </w:pPr>
            <w:ins w:id="4503" w:author="ilham.nur@office.ui.ac.id" w:date="2023-03-04T11:12:00Z">
              <w:r>
                <w:t>5</w:t>
              </w:r>
            </w:ins>
          </w:p>
        </w:tc>
        <w:tc>
          <w:tcPr>
            <w:tcW w:w="2420" w:type="dxa"/>
            <w:shd w:val="clear" w:color="auto" w:fill="FBE4D5" w:themeFill="accent2" w:themeFillTint="33"/>
          </w:tcPr>
          <w:p w14:paraId="358E8CDA" w14:textId="6F78582D" w:rsidR="00DD1C25" w:rsidRDefault="00DD1C25">
            <w:pPr>
              <w:spacing w:line="360" w:lineRule="auto"/>
              <w:rPr>
                <w:ins w:id="4504" w:author="ilham.nur@office.ui.ac.id" w:date="2023-03-04T11:12:00Z"/>
              </w:rPr>
            </w:pPr>
            <w:proofErr w:type="spellStart"/>
            <w:ins w:id="4505" w:author="ilham.nur@office.ui.ac.id" w:date="2023-03-04T11:12:00Z">
              <w:r>
                <w:t>Konfirmasi</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pekerjaan</w:t>
              </w:r>
              <w:proofErr w:type="spellEnd"/>
            </w:ins>
          </w:p>
        </w:tc>
        <w:tc>
          <w:tcPr>
            <w:tcW w:w="2420" w:type="dxa"/>
            <w:shd w:val="clear" w:color="auto" w:fill="FBE4D5" w:themeFill="accent2" w:themeFillTint="33"/>
          </w:tcPr>
          <w:p w14:paraId="38BE47B6" w14:textId="5DA1DB02" w:rsidR="00DD1C25" w:rsidRDefault="00DD1C25">
            <w:pPr>
              <w:spacing w:line="360" w:lineRule="auto"/>
              <w:rPr>
                <w:ins w:id="4506" w:author="ilham.nur@office.ui.ac.id" w:date="2023-03-04T11:12:00Z"/>
              </w:rPr>
            </w:pPr>
            <w:proofErr w:type="spellStart"/>
            <w:ins w:id="4507" w:author="ilham.nur@office.ui.ac.id" w:date="2023-03-04T11:12:00Z">
              <w:r>
                <w:t>Manajer</w:t>
              </w:r>
              <w:proofErr w:type="spellEnd"/>
              <w:r>
                <w:t xml:space="preserve"> </w:t>
              </w:r>
              <w:proofErr w:type="spellStart"/>
              <w:r>
                <w:t>fungsional</w:t>
              </w:r>
              <w:proofErr w:type="spellEnd"/>
            </w:ins>
          </w:p>
        </w:tc>
        <w:tc>
          <w:tcPr>
            <w:tcW w:w="1375" w:type="dxa"/>
            <w:shd w:val="clear" w:color="auto" w:fill="FBE4D5" w:themeFill="accent2" w:themeFillTint="33"/>
          </w:tcPr>
          <w:p w14:paraId="76D1D3A7" w14:textId="2219DF2C" w:rsidR="00DD1C25" w:rsidRDefault="00DD1C25">
            <w:pPr>
              <w:spacing w:line="360" w:lineRule="auto"/>
              <w:rPr>
                <w:ins w:id="4508" w:author="ilham.nur@office.ui.ac.id" w:date="2023-03-04T11:12:00Z"/>
              </w:rPr>
            </w:pPr>
            <w:ins w:id="4509" w:author="ilham.nur@office.ui.ac.id" w:date="2023-03-04T11:13:00Z">
              <w:r>
                <w:t>± 1 Hari</w:t>
              </w:r>
            </w:ins>
          </w:p>
        </w:tc>
        <w:tc>
          <w:tcPr>
            <w:tcW w:w="1720" w:type="dxa"/>
            <w:shd w:val="clear" w:color="auto" w:fill="FBE4D5" w:themeFill="accent2" w:themeFillTint="33"/>
          </w:tcPr>
          <w:p w14:paraId="6AB192E5" w14:textId="2C785505" w:rsidR="00DD1C25" w:rsidRDefault="00305973">
            <w:pPr>
              <w:spacing w:line="360" w:lineRule="auto"/>
              <w:jc w:val="center"/>
              <w:rPr>
                <w:ins w:id="4510" w:author="ilham.nur@office.ui.ac.id" w:date="2023-03-04T11:12:00Z"/>
                <w:rFonts w:ascii="Segoe UI Symbol" w:hAnsi="Segoe UI Symbol" w:cs="Segoe UI Symbol"/>
              </w:rPr>
            </w:pPr>
            <w:ins w:id="4511" w:author="ilham.nur@office.ui.ac.id" w:date="2023-03-04T11:16:00Z">
              <w:r>
                <w:rPr>
                  <w:rFonts w:ascii="Segoe UI Symbol" w:hAnsi="Segoe UI Symbol" w:cs="Segoe UI Symbol"/>
                </w:rPr>
                <w:t>✓</w:t>
              </w:r>
            </w:ins>
          </w:p>
        </w:tc>
      </w:tr>
      <w:tr w:rsidR="00CA41AA" w14:paraId="429D4248" w14:textId="77777777" w:rsidTr="009674E5">
        <w:tblPrEx>
          <w:tblW w:w="0" w:type="auto"/>
          <w:tblPrExChange w:id="4512" w:author="ilham.nur@office.ui.ac.id" w:date="2023-03-04T13:10:00Z">
            <w:tblPrEx>
              <w:tblW w:w="0" w:type="auto"/>
            </w:tblPrEx>
          </w:tblPrExChange>
        </w:tblPrEx>
        <w:trPr>
          <w:ins w:id="4513" w:author="ilham.nur@office.ui.ac.id" w:date="2023-03-04T13:10:00Z"/>
          <w:trPrChange w:id="4514" w:author="ilham.nur@office.ui.ac.id" w:date="2023-03-04T13:10:00Z">
            <w:trPr>
              <w:gridAfter w:val="0"/>
            </w:trPr>
          </w:trPrChange>
        </w:trPr>
        <w:tc>
          <w:tcPr>
            <w:tcW w:w="559" w:type="dxa"/>
            <w:shd w:val="clear" w:color="auto" w:fill="FBE4D5" w:themeFill="accent2" w:themeFillTint="33"/>
            <w:tcPrChange w:id="4515" w:author="ilham.nur@office.ui.ac.id" w:date="2023-03-04T13:10:00Z">
              <w:tcPr>
                <w:tcW w:w="620" w:type="dxa"/>
                <w:gridSpan w:val="4"/>
              </w:tcPr>
            </w:tcPrChange>
          </w:tcPr>
          <w:p w14:paraId="1D69B9BF" w14:textId="309C2343" w:rsidR="00CA41AA" w:rsidDel="00CA41AA" w:rsidRDefault="00C353DD">
            <w:pPr>
              <w:spacing w:line="360" w:lineRule="auto"/>
              <w:rPr>
                <w:ins w:id="4516" w:author="ilham.nur@office.ui.ac.id" w:date="2023-03-04T13:10:00Z"/>
              </w:rPr>
            </w:pPr>
            <w:ins w:id="4517" w:author="ilham.nur@office.ui.ac.id" w:date="2023-03-04T13:10:00Z">
              <w:r>
                <w:t>6</w:t>
              </w:r>
            </w:ins>
          </w:p>
        </w:tc>
        <w:tc>
          <w:tcPr>
            <w:tcW w:w="2420" w:type="dxa"/>
            <w:shd w:val="clear" w:color="auto" w:fill="FBE4D5" w:themeFill="accent2" w:themeFillTint="33"/>
            <w:tcPrChange w:id="4518" w:author="ilham.nur@office.ui.ac.id" w:date="2023-03-04T13:10:00Z">
              <w:tcPr>
                <w:tcW w:w="1962" w:type="dxa"/>
              </w:tcPr>
            </w:tcPrChange>
          </w:tcPr>
          <w:p w14:paraId="7C07957F" w14:textId="5948E159" w:rsidR="00CA41AA" w:rsidRDefault="00C353DD">
            <w:pPr>
              <w:spacing w:line="360" w:lineRule="auto"/>
              <w:rPr>
                <w:ins w:id="4519" w:author="ilham.nur@office.ui.ac.id" w:date="2023-03-04T13:10:00Z"/>
              </w:rPr>
            </w:pPr>
            <w:proofErr w:type="spellStart"/>
            <w:ins w:id="4520" w:author="ilham.nur@office.ui.ac.id" w:date="2023-03-04T13:10:00Z">
              <w:r>
                <w:t>Penetapan</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pekerjaan</w:t>
              </w:r>
              <w:proofErr w:type="spellEnd"/>
            </w:ins>
          </w:p>
        </w:tc>
        <w:tc>
          <w:tcPr>
            <w:tcW w:w="2420" w:type="dxa"/>
            <w:shd w:val="clear" w:color="auto" w:fill="FBE4D5" w:themeFill="accent2" w:themeFillTint="33"/>
            <w:tcPrChange w:id="4521" w:author="ilham.nur@office.ui.ac.id" w:date="2023-03-04T13:10:00Z">
              <w:tcPr>
                <w:tcW w:w="1755" w:type="dxa"/>
                <w:gridSpan w:val="3"/>
              </w:tcPr>
            </w:tcPrChange>
          </w:tcPr>
          <w:p w14:paraId="49FF236B" w14:textId="67B03261" w:rsidR="00CA41AA" w:rsidRDefault="00C353DD">
            <w:pPr>
              <w:spacing w:line="360" w:lineRule="auto"/>
              <w:rPr>
                <w:ins w:id="4522" w:author="ilham.nur@office.ui.ac.id" w:date="2023-03-04T13:10:00Z"/>
              </w:rPr>
            </w:pPr>
            <w:ins w:id="4523" w:author="ilham.nur@office.ui.ac.id" w:date="2023-03-04T13:10:00Z">
              <w:r>
                <w:t>PM, FM</w:t>
              </w:r>
            </w:ins>
          </w:p>
        </w:tc>
        <w:tc>
          <w:tcPr>
            <w:tcW w:w="1375" w:type="dxa"/>
            <w:shd w:val="clear" w:color="auto" w:fill="FBE4D5" w:themeFill="accent2" w:themeFillTint="33"/>
            <w:tcPrChange w:id="4524" w:author="ilham.nur@office.ui.ac.id" w:date="2023-03-04T13:10:00Z">
              <w:tcPr>
                <w:tcW w:w="1647" w:type="dxa"/>
                <w:gridSpan w:val="4"/>
              </w:tcPr>
            </w:tcPrChange>
          </w:tcPr>
          <w:p w14:paraId="5BFEAA7E" w14:textId="7B773B34" w:rsidR="00CA41AA" w:rsidRDefault="00C353DD">
            <w:pPr>
              <w:spacing w:line="360" w:lineRule="auto"/>
              <w:rPr>
                <w:ins w:id="4525" w:author="ilham.nur@office.ui.ac.id" w:date="2023-03-04T13:10:00Z"/>
              </w:rPr>
            </w:pPr>
            <w:ins w:id="4526" w:author="ilham.nur@office.ui.ac.id" w:date="2023-03-04T13:10:00Z">
              <w:r>
                <w:t xml:space="preserve">± 10 </w:t>
              </w:r>
              <w:proofErr w:type="spellStart"/>
              <w:r>
                <w:t>Menit</w:t>
              </w:r>
              <w:proofErr w:type="spellEnd"/>
            </w:ins>
          </w:p>
        </w:tc>
        <w:tc>
          <w:tcPr>
            <w:tcW w:w="1720" w:type="dxa"/>
            <w:shd w:val="clear" w:color="auto" w:fill="FBE4D5" w:themeFill="accent2" w:themeFillTint="33"/>
            <w:tcPrChange w:id="4527" w:author="ilham.nur@office.ui.ac.id" w:date="2023-03-04T13:10:00Z">
              <w:tcPr>
                <w:tcW w:w="1790" w:type="dxa"/>
                <w:gridSpan w:val="3"/>
              </w:tcPr>
            </w:tcPrChange>
          </w:tcPr>
          <w:p w14:paraId="53DF8FD2" w14:textId="2A013C5F" w:rsidR="00CA41AA" w:rsidRDefault="00C353DD">
            <w:pPr>
              <w:spacing w:line="360" w:lineRule="auto"/>
              <w:jc w:val="center"/>
              <w:rPr>
                <w:ins w:id="4528" w:author="ilham.nur@office.ui.ac.id" w:date="2023-03-04T13:10:00Z"/>
                <w:rFonts w:ascii="Segoe UI Symbol" w:hAnsi="Segoe UI Symbol" w:cs="Segoe UI Symbol"/>
              </w:rPr>
            </w:pPr>
            <w:ins w:id="4529" w:author="ilham.nur@office.ui.ac.id" w:date="2023-03-04T13:10:00Z">
              <w:r>
                <w:rPr>
                  <w:rFonts w:ascii="Segoe UI Symbol" w:hAnsi="Segoe UI Symbol" w:cs="Segoe UI Symbol"/>
                </w:rPr>
                <w:t>✓</w:t>
              </w:r>
            </w:ins>
          </w:p>
        </w:tc>
      </w:tr>
      <w:tr w:rsidR="0053789D" w14:paraId="7B655103" w14:textId="77777777" w:rsidTr="009674E5">
        <w:tblPrEx>
          <w:tblW w:w="0" w:type="auto"/>
          <w:tblPrExChange w:id="4530" w:author="ilham.nur@office.ui.ac.id" w:date="2023-03-04T13:12:00Z">
            <w:tblPrEx>
              <w:tblW w:w="0" w:type="auto"/>
            </w:tblPrEx>
          </w:tblPrExChange>
        </w:tblPrEx>
        <w:trPr>
          <w:ins w:id="4531" w:author="ilham.nur@office.ui.ac.id" w:date="2023-03-04T13:11:00Z"/>
          <w:trPrChange w:id="4532" w:author="ilham.nur@office.ui.ac.id" w:date="2023-03-04T13:12:00Z">
            <w:trPr>
              <w:gridAfter w:val="0"/>
            </w:trPr>
          </w:trPrChange>
        </w:trPr>
        <w:tc>
          <w:tcPr>
            <w:tcW w:w="559" w:type="dxa"/>
            <w:shd w:val="clear" w:color="auto" w:fill="auto"/>
            <w:tcPrChange w:id="4533" w:author="ilham.nur@office.ui.ac.id" w:date="2023-03-04T13:12:00Z">
              <w:tcPr>
                <w:tcW w:w="553" w:type="dxa"/>
                <w:shd w:val="clear" w:color="auto" w:fill="FBE4D5" w:themeFill="accent2" w:themeFillTint="33"/>
              </w:tcPr>
            </w:tcPrChange>
          </w:tcPr>
          <w:p w14:paraId="7945F117" w14:textId="6D42FCF0" w:rsidR="0053789D" w:rsidRDefault="0053789D" w:rsidP="0053789D">
            <w:pPr>
              <w:spacing w:line="360" w:lineRule="auto"/>
              <w:rPr>
                <w:ins w:id="4534" w:author="ilham.nur@office.ui.ac.id" w:date="2023-03-04T13:11:00Z"/>
              </w:rPr>
            </w:pPr>
            <w:ins w:id="4535" w:author="ilham.nur@office.ui.ac.id" w:date="2023-03-04T13:11:00Z">
              <w:r>
                <w:t>7</w:t>
              </w:r>
            </w:ins>
          </w:p>
        </w:tc>
        <w:tc>
          <w:tcPr>
            <w:tcW w:w="2420" w:type="dxa"/>
            <w:shd w:val="clear" w:color="auto" w:fill="auto"/>
            <w:tcPrChange w:id="4536" w:author="ilham.nur@office.ui.ac.id" w:date="2023-03-04T13:12:00Z">
              <w:tcPr>
                <w:tcW w:w="2422" w:type="dxa"/>
                <w:gridSpan w:val="5"/>
                <w:shd w:val="clear" w:color="auto" w:fill="FBE4D5" w:themeFill="accent2" w:themeFillTint="33"/>
              </w:tcPr>
            </w:tcPrChange>
          </w:tcPr>
          <w:p w14:paraId="0B3EF1A0" w14:textId="0521815C" w:rsidR="0053789D" w:rsidRDefault="0053789D" w:rsidP="0053789D">
            <w:pPr>
              <w:spacing w:line="360" w:lineRule="auto"/>
              <w:rPr>
                <w:ins w:id="4537" w:author="ilham.nur@office.ui.ac.id" w:date="2023-03-04T13:11:00Z"/>
              </w:rPr>
            </w:pPr>
            <w:proofErr w:type="spellStart"/>
            <w:ins w:id="4538" w:author="ilham.nur@office.ui.ac.id" w:date="2023-03-04T13:11:00Z">
              <w:r>
                <w:t>Eksekusi</w:t>
              </w:r>
              <w:proofErr w:type="spellEnd"/>
              <w:r>
                <w:t xml:space="preserve"> </w:t>
              </w:r>
              <w:proofErr w:type="spellStart"/>
              <w:r>
                <w:t>proyek</w:t>
              </w:r>
              <w:proofErr w:type="spellEnd"/>
              <w:r>
                <w:t xml:space="preserve"> oleh </w:t>
              </w:r>
              <w:r w:rsidRPr="009B55FE">
                <w:rPr>
                  <w:i/>
                  <w:iCs/>
                  <w:rPrChange w:id="4539" w:author="ilham.nur@office.ui.ac.id" w:date="2023-03-04T13:11:00Z">
                    <w:rPr/>
                  </w:rPrChange>
                </w:rPr>
                <w:t>Developer/Provisioning Engineer/Tester</w:t>
              </w:r>
            </w:ins>
          </w:p>
        </w:tc>
        <w:tc>
          <w:tcPr>
            <w:tcW w:w="2420" w:type="dxa"/>
            <w:shd w:val="clear" w:color="auto" w:fill="auto"/>
            <w:tcPrChange w:id="4540" w:author="ilham.nur@office.ui.ac.id" w:date="2023-03-04T13:12:00Z">
              <w:tcPr>
                <w:tcW w:w="2422" w:type="dxa"/>
                <w:gridSpan w:val="3"/>
                <w:shd w:val="clear" w:color="auto" w:fill="FBE4D5" w:themeFill="accent2" w:themeFillTint="33"/>
              </w:tcPr>
            </w:tcPrChange>
          </w:tcPr>
          <w:p w14:paraId="08C83AC1" w14:textId="20440015" w:rsidR="0053789D" w:rsidRDefault="0053789D" w:rsidP="0053789D">
            <w:pPr>
              <w:spacing w:line="360" w:lineRule="auto"/>
              <w:rPr>
                <w:ins w:id="4541" w:author="ilham.nur@office.ui.ac.id" w:date="2023-03-04T13:11:00Z"/>
              </w:rPr>
            </w:pPr>
            <w:ins w:id="4542" w:author="ilham.nur@office.ui.ac.id" w:date="2023-03-04T13:12:00Z">
              <w:r w:rsidRPr="00463C7A">
                <w:rPr>
                  <w:i/>
                  <w:iCs/>
                </w:rPr>
                <w:t>Developer/Provisioning Engineer/Tester</w:t>
              </w:r>
            </w:ins>
          </w:p>
        </w:tc>
        <w:tc>
          <w:tcPr>
            <w:tcW w:w="1375" w:type="dxa"/>
            <w:shd w:val="clear" w:color="auto" w:fill="auto"/>
            <w:tcPrChange w:id="4543" w:author="ilham.nur@office.ui.ac.id" w:date="2023-03-04T13:12:00Z">
              <w:tcPr>
                <w:tcW w:w="1376" w:type="dxa"/>
                <w:gridSpan w:val="4"/>
                <w:shd w:val="clear" w:color="auto" w:fill="FBE4D5" w:themeFill="accent2" w:themeFillTint="33"/>
              </w:tcPr>
            </w:tcPrChange>
          </w:tcPr>
          <w:p w14:paraId="0482B75D" w14:textId="66BBC3E3" w:rsidR="0053789D" w:rsidRDefault="0053789D" w:rsidP="0053789D">
            <w:pPr>
              <w:spacing w:line="360" w:lineRule="auto"/>
              <w:rPr>
                <w:ins w:id="4544" w:author="ilham.nur@office.ui.ac.id" w:date="2023-03-04T13:11:00Z"/>
              </w:rPr>
            </w:pPr>
            <w:ins w:id="4545" w:author="ilham.nur@office.ui.ac.id" w:date="2023-03-04T13:12:00Z">
              <w:r>
                <w:t>± 10 Hari</w:t>
              </w:r>
            </w:ins>
          </w:p>
        </w:tc>
        <w:tc>
          <w:tcPr>
            <w:tcW w:w="1720" w:type="dxa"/>
            <w:shd w:val="clear" w:color="auto" w:fill="auto"/>
            <w:tcPrChange w:id="4546" w:author="ilham.nur@office.ui.ac.id" w:date="2023-03-04T13:12:00Z">
              <w:tcPr>
                <w:tcW w:w="1721" w:type="dxa"/>
                <w:gridSpan w:val="3"/>
                <w:shd w:val="clear" w:color="auto" w:fill="FBE4D5" w:themeFill="accent2" w:themeFillTint="33"/>
              </w:tcPr>
            </w:tcPrChange>
          </w:tcPr>
          <w:p w14:paraId="25C11592" w14:textId="290DFE64" w:rsidR="0053789D" w:rsidRDefault="0053789D" w:rsidP="0053789D">
            <w:pPr>
              <w:spacing w:line="360" w:lineRule="auto"/>
              <w:jc w:val="center"/>
              <w:rPr>
                <w:ins w:id="4547" w:author="ilham.nur@office.ui.ac.id" w:date="2023-03-04T13:11:00Z"/>
                <w:rFonts w:ascii="Segoe UI Symbol" w:hAnsi="Segoe UI Symbol" w:cs="Segoe UI Symbol"/>
              </w:rPr>
            </w:pPr>
            <w:ins w:id="4548" w:author="Ilham Pratama" w:date="2023-03-04T13:12:00Z">
              <w:r w:rsidRPr="00055331">
                <w:rPr>
                  <w:rFonts w:ascii="Segoe UI Symbol" w:hAnsi="Segoe UI Symbol" w:cs="Segoe UI Symbol"/>
                </w:rPr>
                <w:t>✕</w:t>
              </w:r>
            </w:ins>
          </w:p>
        </w:tc>
      </w:tr>
      <w:tr w:rsidR="0053789D" w14:paraId="7FA6AD70" w14:textId="77777777" w:rsidTr="009674E5">
        <w:tblPrEx>
          <w:tblW w:w="0" w:type="auto"/>
          <w:tblPrExChange w:id="4549" w:author="ilham.nur@office.ui.ac.id" w:date="2023-03-04T13:12:00Z">
            <w:tblPrEx>
              <w:tblW w:w="0" w:type="auto"/>
            </w:tblPrEx>
          </w:tblPrExChange>
        </w:tblPrEx>
        <w:trPr>
          <w:ins w:id="4550" w:author="ilham.nur@office.ui.ac.id" w:date="2023-03-04T13:11:00Z"/>
          <w:trPrChange w:id="4551" w:author="ilham.nur@office.ui.ac.id" w:date="2023-03-04T13:12:00Z">
            <w:trPr>
              <w:gridAfter w:val="0"/>
            </w:trPr>
          </w:trPrChange>
        </w:trPr>
        <w:tc>
          <w:tcPr>
            <w:tcW w:w="559" w:type="dxa"/>
            <w:shd w:val="clear" w:color="auto" w:fill="auto"/>
            <w:tcPrChange w:id="4552" w:author="ilham.nur@office.ui.ac.id" w:date="2023-03-04T13:12:00Z">
              <w:tcPr>
                <w:tcW w:w="553" w:type="dxa"/>
                <w:shd w:val="clear" w:color="auto" w:fill="FBE4D5" w:themeFill="accent2" w:themeFillTint="33"/>
              </w:tcPr>
            </w:tcPrChange>
          </w:tcPr>
          <w:p w14:paraId="35653F61" w14:textId="4E241176" w:rsidR="0053789D" w:rsidRDefault="0053789D" w:rsidP="0053789D">
            <w:pPr>
              <w:spacing w:line="360" w:lineRule="auto"/>
              <w:rPr>
                <w:ins w:id="4553" w:author="ilham.nur@office.ui.ac.id" w:date="2023-03-04T13:11:00Z"/>
              </w:rPr>
            </w:pPr>
            <w:ins w:id="4554" w:author="ilham.nur@office.ui.ac.id" w:date="2023-03-04T13:11:00Z">
              <w:r>
                <w:t>8</w:t>
              </w:r>
            </w:ins>
          </w:p>
        </w:tc>
        <w:tc>
          <w:tcPr>
            <w:tcW w:w="2420" w:type="dxa"/>
            <w:shd w:val="clear" w:color="auto" w:fill="auto"/>
            <w:tcPrChange w:id="4555" w:author="ilham.nur@office.ui.ac.id" w:date="2023-03-04T13:12:00Z">
              <w:tcPr>
                <w:tcW w:w="2422" w:type="dxa"/>
                <w:gridSpan w:val="5"/>
                <w:shd w:val="clear" w:color="auto" w:fill="FBE4D5" w:themeFill="accent2" w:themeFillTint="33"/>
              </w:tcPr>
            </w:tcPrChange>
          </w:tcPr>
          <w:p w14:paraId="083D458E" w14:textId="2DC18B38" w:rsidR="0053789D" w:rsidRDefault="0053789D" w:rsidP="0053789D">
            <w:pPr>
              <w:spacing w:line="360" w:lineRule="auto"/>
              <w:rPr>
                <w:ins w:id="4556" w:author="ilham.nur@office.ui.ac.id" w:date="2023-03-04T13:11:00Z"/>
              </w:rPr>
            </w:pPr>
            <w:proofErr w:type="spellStart"/>
            <w:ins w:id="4557" w:author="ilham.nur@office.ui.ac.id" w:date="2023-03-04T13:11:00Z">
              <w:r>
                <w:t>Eksekusi</w:t>
              </w:r>
              <w:proofErr w:type="spellEnd"/>
              <w:r>
                <w:t xml:space="preserve"> </w:t>
              </w:r>
              <w:proofErr w:type="spellStart"/>
              <w:r>
                <w:t>proyek</w:t>
              </w:r>
              <w:proofErr w:type="spellEnd"/>
              <w:r>
                <w:t xml:space="preserve"> oleh Senior </w:t>
              </w:r>
              <w:r w:rsidRPr="00463C7A">
                <w:rPr>
                  <w:i/>
                  <w:iCs/>
                </w:rPr>
                <w:t>Developer/Provisioning Engineer/Tester</w:t>
              </w:r>
            </w:ins>
          </w:p>
        </w:tc>
        <w:tc>
          <w:tcPr>
            <w:tcW w:w="2420" w:type="dxa"/>
            <w:shd w:val="clear" w:color="auto" w:fill="auto"/>
            <w:tcPrChange w:id="4558" w:author="ilham.nur@office.ui.ac.id" w:date="2023-03-04T13:12:00Z">
              <w:tcPr>
                <w:tcW w:w="2422" w:type="dxa"/>
                <w:gridSpan w:val="3"/>
                <w:shd w:val="clear" w:color="auto" w:fill="FBE4D5" w:themeFill="accent2" w:themeFillTint="33"/>
              </w:tcPr>
            </w:tcPrChange>
          </w:tcPr>
          <w:p w14:paraId="31A21FD8" w14:textId="5D6EF165" w:rsidR="0053789D" w:rsidRDefault="0053789D" w:rsidP="0053789D">
            <w:pPr>
              <w:spacing w:line="360" w:lineRule="auto"/>
              <w:rPr>
                <w:ins w:id="4559" w:author="ilham.nur@office.ui.ac.id" w:date="2023-03-04T13:11:00Z"/>
              </w:rPr>
            </w:pPr>
            <w:ins w:id="4560" w:author="ilham.nur@office.ui.ac.id" w:date="2023-03-04T13:12:00Z">
              <w:r>
                <w:t xml:space="preserve">Senior </w:t>
              </w:r>
              <w:r w:rsidRPr="00463C7A">
                <w:rPr>
                  <w:i/>
                  <w:iCs/>
                </w:rPr>
                <w:t>Developer/Provisioning Engineer/Tester</w:t>
              </w:r>
            </w:ins>
          </w:p>
        </w:tc>
        <w:tc>
          <w:tcPr>
            <w:tcW w:w="1375" w:type="dxa"/>
            <w:shd w:val="clear" w:color="auto" w:fill="auto"/>
            <w:tcPrChange w:id="4561" w:author="ilham.nur@office.ui.ac.id" w:date="2023-03-04T13:12:00Z">
              <w:tcPr>
                <w:tcW w:w="1376" w:type="dxa"/>
                <w:gridSpan w:val="4"/>
                <w:shd w:val="clear" w:color="auto" w:fill="FBE4D5" w:themeFill="accent2" w:themeFillTint="33"/>
              </w:tcPr>
            </w:tcPrChange>
          </w:tcPr>
          <w:p w14:paraId="33AC7158" w14:textId="3D484F6F" w:rsidR="0053789D" w:rsidRDefault="0053789D" w:rsidP="0053789D">
            <w:pPr>
              <w:spacing w:line="360" w:lineRule="auto"/>
              <w:rPr>
                <w:ins w:id="4562" w:author="ilham.nur@office.ui.ac.id" w:date="2023-03-04T13:11:00Z"/>
              </w:rPr>
            </w:pPr>
            <w:ins w:id="4563" w:author="Ilham Pratama" w:date="2023-03-04T13:12:00Z">
              <w:r>
                <w:t xml:space="preserve">± </w:t>
              </w:r>
            </w:ins>
            <w:ins w:id="4564" w:author="ilham.nur@office.ui.ac.id" w:date="2023-03-04T13:12:00Z">
              <w:r>
                <w:t>8</w:t>
              </w:r>
            </w:ins>
            <w:ins w:id="4565" w:author="Ilham Pratama" w:date="2023-03-04T13:12:00Z">
              <w:del w:id="4566" w:author="ilham.nur@office.ui.ac.id" w:date="2023-03-04T13:12:00Z">
                <w:r w:rsidDel="0053789D">
                  <w:delText>10</w:delText>
                </w:r>
              </w:del>
              <w:r>
                <w:t xml:space="preserve"> Hari</w:t>
              </w:r>
            </w:ins>
          </w:p>
        </w:tc>
        <w:tc>
          <w:tcPr>
            <w:tcW w:w="1720" w:type="dxa"/>
            <w:shd w:val="clear" w:color="auto" w:fill="auto"/>
            <w:tcPrChange w:id="4567" w:author="ilham.nur@office.ui.ac.id" w:date="2023-03-04T13:12:00Z">
              <w:tcPr>
                <w:tcW w:w="1721" w:type="dxa"/>
                <w:gridSpan w:val="3"/>
                <w:shd w:val="clear" w:color="auto" w:fill="FBE4D5" w:themeFill="accent2" w:themeFillTint="33"/>
              </w:tcPr>
            </w:tcPrChange>
          </w:tcPr>
          <w:p w14:paraId="79850891" w14:textId="18E50CBC" w:rsidR="0053789D" w:rsidRDefault="0053789D" w:rsidP="0053789D">
            <w:pPr>
              <w:spacing w:line="360" w:lineRule="auto"/>
              <w:jc w:val="center"/>
              <w:rPr>
                <w:ins w:id="4568" w:author="ilham.nur@office.ui.ac.id" w:date="2023-03-04T13:11:00Z"/>
                <w:rFonts w:ascii="Segoe UI Symbol" w:hAnsi="Segoe UI Symbol" w:cs="Segoe UI Symbol"/>
              </w:rPr>
            </w:pPr>
            <w:ins w:id="4569" w:author="Ilham Pratama" w:date="2023-03-04T13:12:00Z">
              <w:r w:rsidRPr="00055331">
                <w:rPr>
                  <w:rFonts w:ascii="Segoe UI Symbol" w:hAnsi="Segoe UI Symbol" w:cs="Segoe UI Symbol"/>
                </w:rPr>
                <w:t>✕</w:t>
              </w:r>
            </w:ins>
          </w:p>
        </w:tc>
      </w:tr>
      <w:tr w:rsidR="0053789D" w14:paraId="3C301B37" w14:textId="77777777" w:rsidTr="009674E5">
        <w:tblPrEx>
          <w:tblW w:w="0" w:type="auto"/>
          <w:tblPrExChange w:id="4570" w:author="ilham.nur@office.ui.ac.id" w:date="2023-03-04T13:12:00Z">
            <w:tblPrEx>
              <w:tblW w:w="0" w:type="auto"/>
            </w:tblPrEx>
          </w:tblPrExChange>
        </w:tblPrEx>
        <w:trPr>
          <w:ins w:id="4571" w:author="ilham.nur@office.ui.ac.id" w:date="2023-03-04T13:11:00Z"/>
          <w:trPrChange w:id="4572" w:author="ilham.nur@office.ui.ac.id" w:date="2023-03-04T13:12:00Z">
            <w:trPr>
              <w:gridAfter w:val="0"/>
            </w:trPr>
          </w:trPrChange>
        </w:trPr>
        <w:tc>
          <w:tcPr>
            <w:tcW w:w="559" w:type="dxa"/>
            <w:shd w:val="clear" w:color="auto" w:fill="auto"/>
            <w:tcPrChange w:id="4573" w:author="ilham.nur@office.ui.ac.id" w:date="2023-03-04T13:12:00Z">
              <w:tcPr>
                <w:tcW w:w="553" w:type="dxa"/>
                <w:shd w:val="clear" w:color="auto" w:fill="FBE4D5" w:themeFill="accent2" w:themeFillTint="33"/>
              </w:tcPr>
            </w:tcPrChange>
          </w:tcPr>
          <w:p w14:paraId="1B39B1A5" w14:textId="23751E5A" w:rsidR="0053789D" w:rsidRDefault="0053789D" w:rsidP="0053789D">
            <w:pPr>
              <w:spacing w:line="360" w:lineRule="auto"/>
              <w:rPr>
                <w:ins w:id="4574" w:author="ilham.nur@office.ui.ac.id" w:date="2023-03-04T13:11:00Z"/>
              </w:rPr>
            </w:pPr>
            <w:ins w:id="4575" w:author="ilham.nur@office.ui.ac.id" w:date="2023-03-04T13:11:00Z">
              <w:r>
                <w:t>9</w:t>
              </w:r>
            </w:ins>
          </w:p>
        </w:tc>
        <w:tc>
          <w:tcPr>
            <w:tcW w:w="2420" w:type="dxa"/>
            <w:shd w:val="clear" w:color="auto" w:fill="auto"/>
            <w:tcPrChange w:id="4576" w:author="ilham.nur@office.ui.ac.id" w:date="2023-03-04T13:12:00Z">
              <w:tcPr>
                <w:tcW w:w="2422" w:type="dxa"/>
                <w:gridSpan w:val="5"/>
                <w:shd w:val="clear" w:color="auto" w:fill="FBE4D5" w:themeFill="accent2" w:themeFillTint="33"/>
              </w:tcPr>
            </w:tcPrChange>
          </w:tcPr>
          <w:p w14:paraId="0F60B7CC" w14:textId="71EA3171" w:rsidR="0053789D" w:rsidRDefault="0053789D" w:rsidP="0053789D">
            <w:pPr>
              <w:spacing w:line="360" w:lineRule="auto"/>
              <w:rPr>
                <w:ins w:id="4577" w:author="ilham.nur@office.ui.ac.id" w:date="2023-03-04T13:11:00Z"/>
              </w:rPr>
            </w:pPr>
            <w:proofErr w:type="spellStart"/>
            <w:ins w:id="4578" w:author="ilham.nur@office.ui.ac.id" w:date="2023-03-04T13:11:00Z">
              <w:r>
                <w:t>Eksekusi</w:t>
              </w:r>
              <w:proofErr w:type="spellEnd"/>
              <w:r>
                <w:t xml:space="preserve"> </w:t>
              </w:r>
              <w:proofErr w:type="spellStart"/>
              <w:r>
                <w:t>proyek</w:t>
              </w:r>
              <w:proofErr w:type="spellEnd"/>
              <w:r>
                <w:t xml:space="preserve"> oleh </w:t>
              </w:r>
              <w:r>
                <w:rPr>
                  <w:i/>
                  <w:iCs/>
                </w:rPr>
                <w:t>Outsource Officer</w:t>
              </w:r>
            </w:ins>
          </w:p>
        </w:tc>
        <w:tc>
          <w:tcPr>
            <w:tcW w:w="2420" w:type="dxa"/>
            <w:shd w:val="clear" w:color="auto" w:fill="auto"/>
            <w:tcPrChange w:id="4579" w:author="ilham.nur@office.ui.ac.id" w:date="2023-03-04T13:12:00Z">
              <w:tcPr>
                <w:tcW w:w="2422" w:type="dxa"/>
                <w:gridSpan w:val="3"/>
                <w:shd w:val="clear" w:color="auto" w:fill="FBE4D5" w:themeFill="accent2" w:themeFillTint="33"/>
              </w:tcPr>
            </w:tcPrChange>
          </w:tcPr>
          <w:p w14:paraId="0C77D113" w14:textId="226C0693" w:rsidR="0053789D" w:rsidRDefault="0053789D" w:rsidP="0053789D">
            <w:pPr>
              <w:spacing w:line="360" w:lineRule="auto"/>
              <w:rPr>
                <w:ins w:id="4580" w:author="ilham.nur@office.ui.ac.id" w:date="2023-03-04T13:11:00Z"/>
              </w:rPr>
            </w:pPr>
            <w:ins w:id="4581" w:author="ilham.nur@office.ui.ac.id" w:date="2023-03-04T13:12:00Z">
              <w:r>
                <w:rPr>
                  <w:i/>
                  <w:iCs/>
                </w:rPr>
                <w:t>Outsource Officer</w:t>
              </w:r>
            </w:ins>
          </w:p>
        </w:tc>
        <w:tc>
          <w:tcPr>
            <w:tcW w:w="1375" w:type="dxa"/>
            <w:shd w:val="clear" w:color="auto" w:fill="auto"/>
            <w:tcPrChange w:id="4582" w:author="ilham.nur@office.ui.ac.id" w:date="2023-03-04T13:12:00Z">
              <w:tcPr>
                <w:tcW w:w="1376" w:type="dxa"/>
                <w:gridSpan w:val="4"/>
                <w:shd w:val="clear" w:color="auto" w:fill="FBE4D5" w:themeFill="accent2" w:themeFillTint="33"/>
              </w:tcPr>
            </w:tcPrChange>
          </w:tcPr>
          <w:p w14:paraId="6B9C6FB6" w14:textId="08731335" w:rsidR="0053789D" w:rsidRDefault="0053789D" w:rsidP="0053789D">
            <w:pPr>
              <w:spacing w:line="360" w:lineRule="auto"/>
              <w:rPr>
                <w:ins w:id="4583" w:author="ilham.nur@office.ui.ac.id" w:date="2023-03-04T13:11:00Z"/>
              </w:rPr>
            </w:pPr>
            <w:ins w:id="4584" w:author="Ilham Pratama" w:date="2023-03-04T13:12:00Z">
              <w:r>
                <w:t>± 1</w:t>
              </w:r>
            </w:ins>
            <w:ins w:id="4585" w:author="ilham.nur@office.ui.ac.id" w:date="2023-03-04T13:12:00Z">
              <w:r>
                <w:t>5</w:t>
              </w:r>
            </w:ins>
            <w:ins w:id="4586" w:author="Ilham Pratama" w:date="2023-03-04T13:12:00Z">
              <w:del w:id="4587" w:author="ilham.nur@office.ui.ac.id" w:date="2023-03-04T13:12:00Z">
                <w:r w:rsidDel="0053789D">
                  <w:delText>0</w:delText>
                </w:r>
              </w:del>
              <w:r>
                <w:t xml:space="preserve"> Hari</w:t>
              </w:r>
            </w:ins>
          </w:p>
        </w:tc>
        <w:tc>
          <w:tcPr>
            <w:tcW w:w="1720" w:type="dxa"/>
            <w:shd w:val="clear" w:color="auto" w:fill="auto"/>
            <w:tcPrChange w:id="4588" w:author="ilham.nur@office.ui.ac.id" w:date="2023-03-04T13:12:00Z">
              <w:tcPr>
                <w:tcW w:w="1721" w:type="dxa"/>
                <w:gridSpan w:val="3"/>
                <w:shd w:val="clear" w:color="auto" w:fill="FBE4D5" w:themeFill="accent2" w:themeFillTint="33"/>
              </w:tcPr>
            </w:tcPrChange>
          </w:tcPr>
          <w:p w14:paraId="6B768097" w14:textId="262649F0" w:rsidR="0053789D" w:rsidRDefault="0053789D" w:rsidP="0053789D">
            <w:pPr>
              <w:spacing w:line="360" w:lineRule="auto"/>
              <w:jc w:val="center"/>
              <w:rPr>
                <w:ins w:id="4589" w:author="ilham.nur@office.ui.ac.id" w:date="2023-03-04T13:11:00Z"/>
                <w:rFonts w:ascii="Segoe UI Symbol" w:hAnsi="Segoe UI Symbol" w:cs="Segoe UI Symbol"/>
              </w:rPr>
            </w:pPr>
            <w:ins w:id="4590" w:author="Ilham Pratama" w:date="2023-03-04T13:12:00Z">
              <w:r w:rsidRPr="00055331">
                <w:rPr>
                  <w:rFonts w:ascii="Segoe UI Symbol" w:hAnsi="Segoe UI Symbol" w:cs="Segoe UI Symbol"/>
                </w:rPr>
                <w:t>✕</w:t>
              </w:r>
            </w:ins>
          </w:p>
        </w:tc>
      </w:tr>
      <w:tr w:rsidR="0053789D" w14:paraId="0C3BBFDB" w14:textId="5017E36C" w:rsidTr="009674E5">
        <w:trPr>
          <w:ins w:id="4591" w:author="ilham.nur@office.ui.ac.id [2]" w:date="2023-01-17T22:22:00Z"/>
        </w:trPr>
        <w:tc>
          <w:tcPr>
            <w:tcW w:w="559" w:type="dxa"/>
          </w:tcPr>
          <w:p w14:paraId="3B1ED680" w14:textId="7907CF16" w:rsidR="0053789D" w:rsidRDefault="0053789D" w:rsidP="0053789D">
            <w:pPr>
              <w:spacing w:line="360" w:lineRule="auto"/>
              <w:rPr>
                <w:ins w:id="4592" w:author="ilham.nur@office.ui.ac.id [2]" w:date="2023-01-17T22:22:00Z"/>
              </w:rPr>
            </w:pPr>
            <w:ins w:id="4593" w:author="ilham.nur@office.ui.ac.id" w:date="2023-03-04T13:12:00Z">
              <w:r>
                <w:lastRenderedPageBreak/>
                <w:t>10</w:t>
              </w:r>
            </w:ins>
            <w:ins w:id="4594" w:author="ilham.nur@office.ui.ac.id [2]" w:date="2023-01-17T22:22:00Z">
              <w:del w:id="4595" w:author="ilham.nur@office.ui.ac.id" w:date="2023-03-04T13:10:00Z">
                <w:r w:rsidDel="00CA41AA">
                  <w:delText>5</w:delText>
                </w:r>
              </w:del>
            </w:ins>
          </w:p>
        </w:tc>
        <w:tc>
          <w:tcPr>
            <w:tcW w:w="2420" w:type="dxa"/>
          </w:tcPr>
          <w:p w14:paraId="2917C511" w14:textId="4E7C1103" w:rsidR="0053789D" w:rsidRPr="00E54A31" w:rsidRDefault="0053789D" w:rsidP="0053789D">
            <w:pPr>
              <w:spacing w:line="360" w:lineRule="auto"/>
              <w:rPr>
                <w:ins w:id="4596" w:author="ilham.nur@office.ui.ac.id [2]" w:date="2023-01-17T22:22:00Z"/>
              </w:rPr>
            </w:pPr>
            <w:proofErr w:type="spellStart"/>
            <w:ins w:id="4597" w:author="ilham.nur@office.ui.ac.id [2]" w:date="2023-01-17T22:24:00Z">
              <w:r>
                <w:t>Memasukan</w:t>
              </w:r>
              <w:proofErr w:type="spellEnd"/>
              <w:r>
                <w:t xml:space="preserve"> </w:t>
              </w:r>
            </w:ins>
            <w:proofErr w:type="spellStart"/>
            <w:ins w:id="4598" w:author="ilham.nur@office.ui.ac.id [2]" w:date="2023-01-17T22:25:00Z">
              <w:r>
                <w:t>kebutuhan</w:t>
              </w:r>
              <w:proofErr w:type="spellEnd"/>
              <w:r>
                <w:t xml:space="preserve"> </w:t>
              </w:r>
            </w:ins>
            <w:ins w:id="4599" w:author="ilham.nur@office.ui.ac.id [2]" w:date="2023-01-17T22:24:00Z">
              <w:r>
                <w:t xml:space="preserve">baru </w:t>
              </w:r>
              <w:proofErr w:type="spellStart"/>
              <w:r>
                <w:t>ditengah</w:t>
              </w:r>
            </w:ins>
            <w:ins w:id="4600" w:author="ilham.nur@office.ui.ac.id [2]" w:date="2023-01-17T22:25:00Z">
              <w:r>
                <w:t>-tengah</w:t>
              </w:r>
              <w:proofErr w:type="spellEnd"/>
              <w:r>
                <w:t xml:space="preserve"> </w:t>
              </w:r>
              <w:proofErr w:type="spellStart"/>
              <w:r>
                <w:t>pekerjaan</w:t>
              </w:r>
              <w:proofErr w:type="spellEnd"/>
              <w:r>
                <w:t xml:space="preserve"> </w:t>
              </w:r>
              <w:proofErr w:type="spellStart"/>
              <w:r>
                <w:t>akibat</w:t>
              </w:r>
              <w:proofErr w:type="spellEnd"/>
              <w:r>
                <w:t xml:space="preserve"> </w:t>
              </w:r>
              <w:r>
                <w:rPr>
                  <w:i/>
                  <w:iCs/>
                </w:rPr>
                <w:t xml:space="preserve">change management </w:t>
              </w:r>
            </w:ins>
          </w:p>
        </w:tc>
        <w:tc>
          <w:tcPr>
            <w:tcW w:w="2420" w:type="dxa"/>
          </w:tcPr>
          <w:p w14:paraId="0FEFEB7B" w14:textId="7ECAA33B" w:rsidR="0053789D" w:rsidRDefault="0053789D" w:rsidP="0053789D">
            <w:pPr>
              <w:spacing w:line="360" w:lineRule="auto"/>
              <w:rPr>
                <w:ins w:id="4601" w:author="ilham.nur@office.ui.ac.id [2]" w:date="2023-01-17T22:22:00Z"/>
              </w:rPr>
            </w:pPr>
            <w:ins w:id="4602" w:author="ilham.nur@office.ui.ac.id [2]" w:date="2023-01-17T22:25:00Z">
              <w:r>
                <w:t>AM, PM</w:t>
              </w:r>
            </w:ins>
          </w:p>
        </w:tc>
        <w:tc>
          <w:tcPr>
            <w:tcW w:w="1375" w:type="dxa"/>
          </w:tcPr>
          <w:p w14:paraId="02297A0C" w14:textId="628DB18B" w:rsidR="0053789D" w:rsidRDefault="0053789D" w:rsidP="0053789D">
            <w:pPr>
              <w:spacing w:line="360" w:lineRule="auto"/>
              <w:rPr>
                <w:ins w:id="4603" w:author="ilham.nur@office.ui.ac.id [2]" w:date="2023-01-17T22:22:00Z"/>
              </w:rPr>
            </w:pPr>
            <w:ins w:id="4604" w:author="ilham.nur@office.ui.ac.id [2]" w:date="2023-01-17T22:25:00Z">
              <w:r>
                <w:t>± 0.5 Jam</w:t>
              </w:r>
            </w:ins>
          </w:p>
        </w:tc>
        <w:tc>
          <w:tcPr>
            <w:tcW w:w="1720" w:type="dxa"/>
          </w:tcPr>
          <w:p w14:paraId="3F7C88C4" w14:textId="2DC066F5" w:rsidR="0053789D" w:rsidRDefault="0053789D">
            <w:pPr>
              <w:spacing w:line="360" w:lineRule="auto"/>
              <w:jc w:val="center"/>
              <w:rPr>
                <w:ins w:id="4605" w:author="ilham.nur@office.ui.ac.id [2]" w:date="2023-01-18T19:57:00Z"/>
              </w:rPr>
              <w:pPrChange w:id="4606" w:author="ilham.nur@office.ui.ac.id [2]" w:date="2023-01-18T22:13:00Z">
                <w:pPr>
                  <w:spacing w:line="360" w:lineRule="auto"/>
                </w:pPr>
              </w:pPrChange>
            </w:pPr>
            <w:ins w:id="4607" w:author="ilham.nur@office.ui.ac.id [2]" w:date="2023-01-23T06:45:00Z">
              <w:r>
                <w:rPr>
                  <w:rFonts w:ascii="Segoe UI Symbol" w:hAnsi="Segoe UI Symbol" w:cs="Segoe UI Symbol"/>
                </w:rPr>
                <w:t>✕</w:t>
              </w:r>
            </w:ins>
          </w:p>
        </w:tc>
      </w:tr>
      <w:tr w:rsidR="0053789D" w14:paraId="1CED007B" w14:textId="49E7EB7E" w:rsidTr="009674E5">
        <w:trPr>
          <w:ins w:id="4608" w:author="ilham.nur@office.ui.ac.id [2]" w:date="2023-01-17T22:25:00Z"/>
        </w:trPr>
        <w:tc>
          <w:tcPr>
            <w:tcW w:w="559" w:type="dxa"/>
          </w:tcPr>
          <w:p w14:paraId="0958E4D8" w14:textId="7D59E432" w:rsidR="0053789D" w:rsidRDefault="0053789D" w:rsidP="0053789D">
            <w:pPr>
              <w:spacing w:line="360" w:lineRule="auto"/>
              <w:rPr>
                <w:ins w:id="4609" w:author="ilham.nur@office.ui.ac.id [2]" w:date="2023-01-17T22:25:00Z"/>
              </w:rPr>
            </w:pPr>
            <w:ins w:id="4610" w:author="ilham.nur@office.ui.ac.id" w:date="2023-03-04T13:12:00Z">
              <w:r>
                <w:t>11</w:t>
              </w:r>
            </w:ins>
            <w:ins w:id="4611" w:author="ilham.nur@office.ui.ac.id [2]" w:date="2023-01-17T22:26:00Z">
              <w:del w:id="4612" w:author="ilham.nur@office.ui.ac.id" w:date="2023-03-04T13:12:00Z">
                <w:r w:rsidDel="0053789D">
                  <w:delText>6</w:delText>
                </w:r>
              </w:del>
            </w:ins>
          </w:p>
        </w:tc>
        <w:tc>
          <w:tcPr>
            <w:tcW w:w="2420" w:type="dxa"/>
          </w:tcPr>
          <w:p w14:paraId="324FFA53" w14:textId="065A1C2B" w:rsidR="0053789D" w:rsidRPr="00E54A31" w:rsidRDefault="0053789D" w:rsidP="0053789D">
            <w:pPr>
              <w:spacing w:line="360" w:lineRule="auto"/>
              <w:rPr>
                <w:ins w:id="4613" w:author="ilham.nur@office.ui.ac.id [2]" w:date="2023-01-17T22:25:00Z"/>
                <w:i/>
                <w:iCs/>
                <w:rPrChange w:id="4614" w:author="ilham.nur@office.ui.ac.id [2]" w:date="2023-01-17T22:26:00Z">
                  <w:rPr>
                    <w:ins w:id="4615" w:author="ilham.nur@office.ui.ac.id [2]" w:date="2023-01-17T22:25:00Z"/>
                  </w:rPr>
                </w:rPrChange>
              </w:rPr>
            </w:pPr>
            <w:proofErr w:type="spellStart"/>
            <w:ins w:id="4616" w:author="ilham.nur@office.ui.ac.id [2]" w:date="2023-01-17T22:26:00Z">
              <w:r>
                <w:t>Menentukan</w:t>
              </w:r>
              <w:proofErr w:type="spellEnd"/>
              <w:r>
                <w:t xml:space="preserve"> </w:t>
              </w:r>
              <w:proofErr w:type="spellStart"/>
              <w:r>
                <w:t>pekerjaan</w:t>
              </w:r>
              <w:proofErr w:type="spellEnd"/>
              <w:r>
                <w:t xml:space="preserve"> </w:t>
              </w:r>
              <w:proofErr w:type="spellStart"/>
              <w:r>
                <w:t>apa</w:t>
              </w:r>
              <w:proofErr w:type="spellEnd"/>
              <w:r>
                <w:t xml:space="preserve"> yang </w:t>
              </w:r>
              <w:proofErr w:type="spellStart"/>
              <w:r>
                <w:t>akan</w:t>
              </w:r>
              <w:proofErr w:type="spellEnd"/>
              <w:r>
                <w:t xml:space="preserve"> </w:t>
              </w:r>
              <w:proofErr w:type="spellStart"/>
              <w:r>
                <w:t>dikerjakan</w:t>
              </w:r>
              <w:proofErr w:type="spellEnd"/>
              <w:r>
                <w:t xml:space="preserve"> pada </w:t>
              </w:r>
              <w:r>
                <w:rPr>
                  <w:i/>
                  <w:iCs/>
                </w:rPr>
                <w:t>change management</w:t>
              </w:r>
            </w:ins>
          </w:p>
        </w:tc>
        <w:tc>
          <w:tcPr>
            <w:tcW w:w="2420" w:type="dxa"/>
          </w:tcPr>
          <w:p w14:paraId="41432369" w14:textId="00FF0C59" w:rsidR="0053789D" w:rsidRDefault="0053789D" w:rsidP="0053789D">
            <w:pPr>
              <w:spacing w:line="360" w:lineRule="auto"/>
              <w:rPr>
                <w:ins w:id="4617" w:author="ilham.nur@office.ui.ac.id [2]" w:date="2023-01-17T22:25:00Z"/>
              </w:rPr>
            </w:pPr>
            <w:proofErr w:type="spellStart"/>
            <w:ins w:id="4618" w:author="ilham.nur@office.ui.ac.id [2]" w:date="2023-01-17T22:26:00Z">
              <w:r>
                <w:t>Manajer</w:t>
              </w:r>
              <w:proofErr w:type="spellEnd"/>
              <w:r>
                <w:t xml:space="preserve"> </w:t>
              </w:r>
              <w:proofErr w:type="spellStart"/>
              <w:r>
                <w:t>fungsional</w:t>
              </w:r>
              <w:proofErr w:type="spellEnd"/>
              <w:r>
                <w:t>, PM, AM</w:t>
              </w:r>
            </w:ins>
          </w:p>
        </w:tc>
        <w:tc>
          <w:tcPr>
            <w:tcW w:w="1375" w:type="dxa"/>
          </w:tcPr>
          <w:p w14:paraId="47B24424" w14:textId="7C28DC83" w:rsidR="0053789D" w:rsidRDefault="0053789D" w:rsidP="0053789D">
            <w:pPr>
              <w:spacing w:line="360" w:lineRule="auto"/>
              <w:rPr>
                <w:ins w:id="4619" w:author="ilham.nur@office.ui.ac.id [2]" w:date="2023-01-17T22:25:00Z"/>
              </w:rPr>
            </w:pPr>
            <w:ins w:id="4620" w:author="ilham.nur@office.ui.ac.id [2]" w:date="2023-01-17T22:27:00Z">
              <w:r>
                <w:t>± 1 Jam</w:t>
              </w:r>
            </w:ins>
          </w:p>
        </w:tc>
        <w:tc>
          <w:tcPr>
            <w:tcW w:w="1720" w:type="dxa"/>
          </w:tcPr>
          <w:p w14:paraId="61421A03" w14:textId="2B7E7C5A" w:rsidR="0053789D" w:rsidRDefault="0053789D">
            <w:pPr>
              <w:spacing w:line="360" w:lineRule="auto"/>
              <w:jc w:val="center"/>
              <w:rPr>
                <w:ins w:id="4621" w:author="ilham.nur@office.ui.ac.id [2]" w:date="2023-01-18T19:57:00Z"/>
              </w:rPr>
              <w:pPrChange w:id="4622" w:author="ilham.nur@office.ui.ac.id [2]" w:date="2023-01-18T22:13:00Z">
                <w:pPr>
                  <w:spacing w:line="360" w:lineRule="auto"/>
                </w:pPr>
              </w:pPrChange>
            </w:pPr>
            <w:ins w:id="4623" w:author="ilham.nur@office.ui.ac.id [2]" w:date="2023-01-23T06:45:00Z">
              <w:r>
                <w:rPr>
                  <w:rFonts w:ascii="Segoe UI Symbol" w:hAnsi="Segoe UI Symbol" w:cs="Segoe UI Symbol"/>
                </w:rPr>
                <w:t>✕</w:t>
              </w:r>
            </w:ins>
          </w:p>
        </w:tc>
      </w:tr>
      <w:tr w:rsidR="0053789D" w14:paraId="0368776B" w14:textId="1246E70C" w:rsidTr="009674E5">
        <w:trPr>
          <w:ins w:id="4624" w:author="ilham.nur@office.ui.ac.id [2]" w:date="2023-01-17T22:26:00Z"/>
        </w:trPr>
        <w:tc>
          <w:tcPr>
            <w:tcW w:w="559" w:type="dxa"/>
            <w:shd w:val="clear" w:color="auto" w:fill="FBE4D5" w:themeFill="accent2" w:themeFillTint="33"/>
          </w:tcPr>
          <w:p w14:paraId="345F543D" w14:textId="23E8CA00" w:rsidR="0053789D" w:rsidRDefault="0053789D" w:rsidP="0053789D">
            <w:pPr>
              <w:spacing w:line="360" w:lineRule="auto"/>
              <w:rPr>
                <w:ins w:id="4625" w:author="ilham.nur@office.ui.ac.id [2]" w:date="2023-01-17T22:26:00Z"/>
              </w:rPr>
            </w:pPr>
            <w:ins w:id="4626" w:author="ilham.nur@office.ui.ac.id" w:date="2023-03-04T13:12:00Z">
              <w:r>
                <w:t>12</w:t>
              </w:r>
            </w:ins>
            <w:ins w:id="4627" w:author="ilham.nur@office.ui.ac.id [2]" w:date="2023-01-17T22:26:00Z">
              <w:del w:id="4628" w:author="ilham.nur@office.ui.ac.id" w:date="2023-03-04T13:12:00Z">
                <w:r w:rsidDel="0053789D">
                  <w:delText>7</w:delText>
                </w:r>
              </w:del>
            </w:ins>
          </w:p>
        </w:tc>
        <w:tc>
          <w:tcPr>
            <w:tcW w:w="2420" w:type="dxa"/>
            <w:shd w:val="clear" w:color="auto" w:fill="FBE4D5" w:themeFill="accent2" w:themeFillTint="33"/>
          </w:tcPr>
          <w:p w14:paraId="482F666E" w14:textId="6B2A26F9" w:rsidR="0053789D" w:rsidRPr="00C8217F" w:rsidRDefault="0053789D" w:rsidP="0053789D">
            <w:pPr>
              <w:spacing w:line="360" w:lineRule="auto"/>
              <w:rPr>
                <w:ins w:id="4629" w:author="ilham.nur@office.ui.ac.id [2]" w:date="2023-01-17T22:26:00Z"/>
              </w:rPr>
            </w:pPr>
            <w:proofErr w:type="spellStart"/>
            <w:ins w:id="4630" w:author="ilham.nur@office.ui.ac.id [2]" w:date="2023-01-17T22:26:00Z">
              <w:r>
                <w:rPr>
                  <w:i/>
                  <w:iCs/>
                </w:rPr>
                <w:t>Rebaseline</w:t>
              </w:r>
              <w:proofErr w:type="spellEnd"/>
              <w:r>
                <w:rPr>
                  <w:i/>
                  <w:iCs/>
                </w:rPr>
                <w:t xml:space="preserve"> </w:t>
              </w:r>
              <w:proofErr w:type="spellStart"/>
              <w:r>
                <w:t>waktu</w:t>
              </w:r>
              <w:proofErr w:type="spellEnd"/>
              <w:r>
                <w:t xml:space="preserve"> </w:t>
              </w:r>
              <w:proofErr w:type="spellStart"/>
              <w:r>
                <w:t>pekerjaan</w:t>
              </w:r>
              <w:proofErr w:type="spellEnd"/>
            </w:ins>
          </w:p>
        </w:tc>
        <w:tc>
          <w:tcPr>
            <w:tcW w:w="2420" w:type="dxa"/>
            <w:shd w:val="clear" w:color="auto" w:fill="FBE4D5" w:themeFill="accent2" w:themeFillTint="33"/>
          </w:tcPr>
          <w:p w14:paraId="5D795244" w14:textId="5356D10D" w:rsidR="0053789D" w:rsidRDefault="0053789D" w:rsidP="0053789D">
            <w:pPr>
              <w:spacing w:line="360" w:lineRule="auto"/>
              <w:rPr>
                <w:ins w:id="4631" w:author="ilham.nur@office.ui.ac.id [2]" w:date="2023-01-17T22:26:00Z"/>
              </w:rPr>
            </w:pPr>
            <w:ins w:id="4632" w:author="ilham.nur@office.ui.ac.id [2]" w:date="2023-01-17T22:26:00Z">
              <w:r>
                <w:t xml:space="preserve">PM, </w:t>
              </w:r>
              <w:proofErr w:type="spellStart"/>
              <w:r>
                <w:t>Mana</w:t>
              </w:r>
            </w:ins>
            <w:ins w:id="4633" w:author="ilham.nur@office.ui.ac.id [2]" w:date="2023-01-17T22:27:00Z">
              <w:r>
                <w:t>jer</w:t>
              </w:r>
              <w:proofErr w:type="spellEnd"/>
              <w:r>
                <w:t xml:space="preserve"> </w:t>
              </w:r>
              <w:proofErr w:type="spellStart"/>
              <w:r>
                <w:t>fungsional</w:t>
              </w:r>
            </w:ins>
            <w:proofErr w:type="spellEnd"/>
          </w:p>
        </w:tc>
        <w:tc>
          <w:tcPr>
            <w:tcW w:w="1375" w:type="dxa"/>
            <w:shd w:val="clear" w:color="auto" w:fill="FBE4D5" w:themeFill="accent2" w:themeFillTint="33"/>
          </w:tcPr>
          <w:p w14:paraId="1255DF69" w14:textId="48E541A4" w:rsidR="0053789D" w:rsidRDefault="0053789D" w:rsidP="0053789D">
            <w:pPr>
              <w:spacing w:line="360" w:lineRule="auto"/>
              <w:rPr>
                <w:ins w:id="4634" w:author="ilham.nur@office.ui.ac.id [2]" w:date="2023-01-17T22:26:00Z"/>
              </w:rPr>
            </w:pPr>
            <w:ins w:id="4635" w:author="ilham.nur@office.ui.ac.id [2]" w:date="2023-01-17T22:27:00Z">
              <w:r>
                <w:t>± 1 Jam</w:t>
              </w:r>
            </w:ins>
          </w:p>
        </w:tc>
        <w:tc>
          <w:tcPr>
            <w:tcW w:w="1720" w:type="dxa"/>
            <w:shd w:val="clear" w:color="auto" w:fill="FBE4D5" w:themeFill="accent2" w:themeFillTint="33"/>
          </w:tcPr>
          <w:p w14:paraId="451A78EC" w14:textId="69F40148" w:rsidR="0053789D" w:rsidRDefault="0053789D">
            <w:pPr>
              <w:spacing w:line="360" w:lineRule="auto"/>
              <w:jc w:val="center"/>
              <w:rPr>
                <w:ins w:id="4636" w:author="ilham.nur@office.ui.ac.id [2]" w:date="2023-01-18T19:57:00Z"/>
              </w:rPr>
              <w:pPrChange w:id="4637" w:author="ilham.nur@office.ui.ac.id [2]" w:date="2023-01-18T22:13:00Z">
                <w:pPr>
                  <w:spacing w:line="360" w:lineRule="auto"/>
                </w:pPr>
              </w:pPrChange>
            </w:pPr>
            <w:ins w:id="4638" w:author="ilham.nur@office.ui.ac.id [2]" w:date="2023-01-18T19:58:00Z">
              <w:r>
                <w:rPr>
                  <w:rFonts w:ascii="Segoe UI Symbol" w:hAnsi="Segoe UI Symbol" w:cs="Segoe UI Symbol"/>
                </w:rPr>
                <w:t>✓</w:t>
              </w:r>
            </w:ins>
          </w:p>
        </w:tc>
      </w:tr>
      <w:tr w:rsidR="0053789D" w14:paraId="31D77473" w14:textId="559567E6" w:rsidTr="009674E5">
        <w:trPr>
          <w:ins w:id="4639" w:author="ilham.nur@office.ui.ac.id [2]" w:date="2023-01-17T22:27:00Z"/>
        </w:trPr>
        <w:tc>
          <w:tcPr>
            <w:tcW w:w="559" w:type="dxa"/>
            <w:shd w:val="clear" w:color="auto" w:fill="FBE4D5" w:themeFill="accent2" w:themeFillTint="33"/>
          </w:tcPr>
          <w:p w14:paraId="7CD8B10C" w14:textId="1A8317B4" w:rsidR="0053789D" w:rsidRDefault="0053789D" w:rsidP="0053789D">
            <w:pPr>
              <w:spacing w:line="360" w:lineRule="auto"/>
              <w:rPr>
                <w:ins w:id="4640" w:author="ilham.nur@office.ui.ac.id [2]" w:date="2023-01-17T22:27:00Z"/>
              </w:rPr>
            </w:pPr>
            <w:ins w:id="4641" w:author="ilham.nur@office.ui.ac.id" w:date="2023-03-04T13:12:00Z">
              <w:r>
                <w:t>13</w:t>
              </w:r>
            </w:ins>
            <w:ins w:id="4642" w:author="ilham.nur@office.ui.ac.id [2]" w:date="2023-01-17T22:27:00Z">
              <w:del w:id="4643" w:author="ilham.nur@office.ui.ac.id" w:date="2023-03-04T13:12:00Z">
                <w:r w:rsidDel="0053789D">
                  <w:delText>8</w:delText>
                </w:r>
              </w:del>
            </w:ins>
          </w:p>
        </w:tc>
        <w:tc>
          <w:tcPr>
            <w:tcW w:w="2420" w:type="dxa"/>
            <w:shd w:val="clear" w:color="auto" w:fill="FBE4D5" w:themeFill="accent2" w:themeFillTint="33"/>
          </w:tcPr>
          <w:p w14:paraId="200D1598" w14:textId="41989145" w:rsidR="0053789D" w:rsidRPr="00C8217F" w:rsidRDefault="0053789D" w:rsidP="0053789D">
            <w:pPr>
              <w:spacing w:line="360" w:lineRule="auto"/>
              <w:rPr>
                <w:ins w:id="4644" w:author="ilham.nur@office.ui.ac.id [2]" w:date="2023-01-17T22:27:00Z"/>
                <w:rPrChange w:id="4645" w:author="ilham.nur@office.ui.ac.id [2]" w:date="2023-01-17T22:27:00Z">
                  <w:rPr>
                    <w:ins w:id="4646" w:author="ilham.nur@office.ui.ac.id [2]" w:date="2023-01-17T22:27:00Z"/>
                    <w:i/>
                    <w:iCs/>
                  </w:rPr>
                </w:rPrChange>
              </w:rPr>
            </w:pPr>
            <w:proofErr w:type="spellStart"/>
            <w:ins w:id="4647" w:author="ilham.nur@office.ui.ac.id [2]" w:date="2023-01-17T22:27:00Z">
              <w:r>
                <w:t>Penentuan</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pekerjaan</w:t>
              </w:r>
              <w:proofErr w:type="spellEnd"/>
            </w:ins>
          </w:p>
        </w:tc>
        <w:tc>
          <w:tcPr>
            <w:tcW w:w="2420" w:type="dxa"/>
            <w:shd w:val="clear" w:color="auto" w:fill="FBE4D5" w:themeFill="accent2" w:themeFillTint="33"/>
          </w:tcPr>
          <w:p w14:paraId="310221FD" w14:textId="5617B620" w:rsidR="0053789D" w:rsidRDefault="0053789D" w:rsidP="0053789D">
            <w:pPr>
              <w:spacing w:line="360" w:lineRule="auto"/>
              <w:rPr>
                <w:ins w:id="4648" w:author="ilham.nur@office.ui.ac.id [2]" w:date="2023-01-17T22:27:00Z"/>
              </w:rPr>
            </w:pPr>
            <w:ins w:id="4649" w:author="ilham.nur@office.ui.ac.id [2]" w:date="2023-01-17T22:27:00Z">
              <w:r>
                <w:t xml:space="preserve">PM, </w:t>
              </w:r>
              <w:proofErr w:type="spellStart"/>
              <w:r>
                <w:t>Manajer</w:t>
              </w:r>
              <w:proofErr w:type="spellEnd"/>
              <w:r>
                <w:t xml:space="preserve"> </w:t>
              </w:r>
              <w:proofErr w:type="spellStart"/>
              <w:r>
                <w:t>fungsional</w:t>
              </w:r>
              <w:proofErr w:type="spellEnd"/>
            </w:ins>
          </w:p>
        </w:tc>
        <w:tc>
          <w:tcPr>
            <w:tcW w:w="1375" w:type="dxa"/>
            <w:shd w:val="clear" w:color="auto" w:fill="FBE4D5" w:themeFill="accent2" w:themeFillTint="33"/>
          </w:tcPr>
          <w:p w14:paraId="39DEC279" w14:textId="7A4F115E" w:rsidR="0053789D" w:rsidRDefault="0053789D" w:rsidP="0053789D">
            <w:pPr>
              <w:spacing w:line="360" w:lineRule="auto"/>
              <w:rPr>
                <w:ins w:id="4650" w:author="ilham.nur@office.ui.ac.id [2]" w:date="2023-01-17T22:27:00Z"/>
              </w:rPr>
            </w:pPr>
            <w:ins w:id="4651" w:author="ilham.nur@office.ui.ac.id [2]" w:date="2023-01-17T22:27:00Z">
              <w:r>
                <w:t>± 8 Jam</w:t>
              </w:r>
            </w:ins>
          </w:p>
        </w:tc>
        <w:tc>
          <w:tcPr>
            <w:tcW w:w="1720" w:type="dxa"/>
            <w:shd w:val="clear" w:color="auto" w:fill="FBE4D5" w:themeFill="accent2" w:themeFillTint="33"/>
          </w:tcPr>
          <w:p w14:paraId="5FBFCAC7" w14:textId="6B6BAF99" w:rsidR="0053789D" w:rsidRDefault="0053789D">
            <w:pPr>
              <w:spacing w:line="360" w:lineRule="auto"/>
              <w:jc w:val="center"/>
              <w:rPr>
                <w:ins w:id="4652" w:author="ilham.nur@office.ui.ac.id [2]" w:date="2023-01-18T19:57:00Z"/>
              </w:rPr>
              <w:pPrChange w:id="4653" w:author="ilham.nur@office.ui.ac.id [2]" w:date="2023-01-18T22:13:00Z">
                <w:pPr>
                  <w:spacing w:line="360" w:lineRule="auto"/>
                </w:pPr>
              </w:pPrChange>
            </w:pPr>
            <w:ins w:id="4654" w:author="ilham.nur@office.ui.ac.id [2]" w:date="2023-01-18T19:58:00Z">
              <w:r>
                <w:rPr>
                  <w:rFonts w:ascii="Segoe UI Symbol" w:hAnsi="Segoe UI Symbol" w:cs="Segoe UI Symbol"/>
                </w:rPr>
                <w:t>✓</w:t>
              </w:r>
            </w:ins>
          </w:p>
        </w:tc>
      </w:tr>
      <w:tr w:rsidR="009674E5" w14:paraId="6EA40610" w14:textId="77777777" w:rsidTr="009674E5">
        <w:tblPrEx>
          <w:tblW w:w="0" w:type="auto"/>
          <w:tblPrExChange w:id="4655" w:author="ilham.nur@office.ui.ac.id" w:date="2023-03-04T13:13:00Z">
            <w:tblPrEx>
              <w:tblW w:w="0" w:type="auto"/>
            </w:tblPrEx>
          </w:tblPrExChange>
        </w:tblPrEx>
        <w:trPr>
          <w:ins w:id="4656" w:author="ilham.nur@office.ui.ac.id" w:date="2023-03-04T13:13:00Z"/>
          <w:trPrChange w:id="4657" w:author="ilham.nur@office.ui.ac.id" w:date="2023-03-04T13:13:00Z">
            <w:trPr>
              <w:gridAfter w:val="0"/>
            </w:trPr>
          </w:trPrChange>
        </w:trPr>
        <w:tc>
          <w:tcPr>
            <w:tcW w:w="559" w:type="dxa"/>
            <w:shd w:val="clear" w:color="auto" w:fill="auto"/>
            <w:tcPrChange w:id="4658" w:author="ilham.nur@office.ui.ac.id" w:date="2023-03-04T13:13:00Z">
              <w:tcPr>
                <w:tcW w:w="559" w:type="dxa"/>
                <w:gridSpan w:val="3"/>
                <w:shd w:val="clear" w:color="auto" w:fill="FBE4D5" w:themeFill="accent2" w:themeFillTint="33"/>
              </w:tcPr>
            </w:tcPrChange>
          </w:tcPr>
          <w:p w14:paraId="5EEB0698" w14:textId="22352969" w:rsidR="009674E5" w:rsidRDefault="009674E5" w:rsidP="009674E5">
            <w:pPr>
              <w:spacing w:line="360" w:lineRule="auto"/>
              <w:rPr>
                <w:ins w:id="4659" w:author="ilham.nur@office.ui.ac.id" w:date="2023-03-04T13:13:00Z"/>
              </w:rPr>
            </w:pPr>
            <w:ins w:id="4660" w:author="ilham.nur@office.ui.ac.id" w:date="2023-03-04T13:13:00Z">
              <w:r>
                <w:t>14</w:t>
              </w:r>
            </w:ins>
          </w:p>
        </w:tc>
        <w:tc>
          <w:tcPr>
            <w:tcW w:w="2420" w:type="dxa"/>
            <w:shd w:val="clear" w:color="auto" w:fill="auto"/>
            <w:tcPrChange w:id="4661" w:author="ilham.nur@office.ui.ac.id" w:date="2023-03-04T13:13:00Z">
              <w:tcPr>
                <w:tcW w:w="2420" w:type="dxa"/>
                <w:gridSpan w:val="4"/>
                <w:shd w:val="clear" w:color="auto" w:fill="FBE4D5" w:themeFill="accent2" w:themeFillTint="33"/>
              </w:tcPr>
            </w:tcPrChange>
          </w:tcPr>
          <w:p w14:paraId="7968D2BA" w14:textId="7611BE91" w:rsidR="009674E5" w:rsidRDefault="009674E5" w:rsidP="009674E5">
            <w:pPr>
              <w:spacing w:line="360" w:lineRule="auto"/>
              <w:rPr>
                <w:ins w:id="4662" w:author="ilham.nur@office.ui.ac.id" w:date="2023-03-04T13:13:00Z"/>
              </w:rPr>
            </w:pPr>
            <w:proofErr w:type="spellStart"/>
            <w:ins w:id="4663" w:author="ilham.nur@office.ui.ac.id" w:date="2023-03-04T13:13:00Z">
              <w:r>
                <w:t>Penutupan</w:t>
              </w:r>
              <w:proofErr w:type="spellEnd"/>
              <w:r>
                <w:t xml:space="preserve"> </w:t>
              </w:r>
              <w:proofErr w:type="spellStart"/>
              <w:r>
                <w:t>proyek</w:t>
              </w:r>
              <w:proofErr w:type="spellEnd"/>
            </w:ins>
          </w:p>
        </w:tc>
        <w:tc>
          <w:tcPr>
            <w:tcW w:w="2420" w:type="dxa"/>
            <w:shd w:val="clear" w:color="auto" w:fill="auto"/>
            <w:tcPrChange w:id="4664" w:author="ilham.nur@office.ui.ac.id" w:date="2023-03-04T13:13:00Z">
              <w:tcPr>
                <w:tcW w:w="2420" w:type="dxa"/>
                <w:gridSpan w:val="4"/>
                <w:shd w:val="clear" w:color="auto" w:fill="FBE4D5" w:themeFill="accent2" w:themeFillTint="33"/>
              </w:tcPr>
            </w:tcPrChange>
          </w:tcPr>
          <w:p w14:paraId="45691DC9" w14:textId="4D6109E2" w:rsidR="009674E5" w:rsidRDefault="009674E5" w:rsidP="009674E5">
            <w:pPr>
              <w:spacing w:line="360" w:lineRule="auto"/>
              <w:rPr>
                <w:ins w:id="4665" w:author="ilham.nur@office.ui.ac.id" w:date="2023-03-04T13:13:00Z"/>
              </w:rPr>
            </w:pPr>
            <w:proofErr w:type="spellStart"/>
            <w:ins w:id="4666" w:author="ilham.nur@office.ui.ac.id" w:date="2023-03-04T13:13:00Z">
              <w:r>
                <w:t>Seluruh</w:t>
              </w:r>
              <w:proofErr w:type="spellEnd"/>
              <w:r>
                <w:t xml:space="preserve"> </w:t>
              </w:r>
              <w:proofErr w:type="spellStart"/>
              <w:r>
                <w:t>pihak</w:t>
              </w:r>
              <w:proofErr w:type="spellEnd"/>
            </w:ins>
          </w:p>
        </w:tc>
        <w:tc>
          <w:tcPr>
            <w:tcW w:w="1375" w:type="dxa"/>
            <w:shd w:val="clear" w:color="auto" w:fill="auto"/>
            <w:tcPrChange w:id="4667" w:author="ilham.nur@office.ui.ac.id" w:date="2023-03-04T13:13:00Z">
              <w:tcPr>
                <w:tcW w:w="1375" w:type="dxa"/>
                <w:gridSpan w:val="3"/>
                <w:shd w:val="clear" w:color="auto" w:fill="FBE4D5" w:themeFill="accent2" w:themeFillTint="33"/>
              </w:tcPr>
            </w:tcPrChange>
          </w:tcPr>
          <w:p w14:paraId="6CA8775E" w14:textId="46BDEB35" w:rsidR="009674E5" w:rsidRDefault="009674E5" w:rsidP="009674E5">
            <w:pPr>
              <w:spacing w:line="360" w:lineRule="auto"/>
              <w:rPr>
                <w:ins w:id="4668" w:author="ilham.nur@office.ui.ac.id" w:date="2023-03-04T13:13:00Z"/>
              </w:rPr>
            </w:pPr>
            <w:ins w:id="4669" w:author="Ilham Pratama" w:date="2023-03-04T13:13:00Z">
              <w:r w:rsidRPr="001C47A9">
                <w:t xml:space="preserve">± </w:t>
              </w:r>
            </w:ins>
            <w:ins w:id="4670" w:author="ilham.nur@office.ui.ac.id" w:date="2023-03-04T13:13:00Z">
              <w:r>
                <w:t>2</w:t>
              </w:r>
            </w:ins>
            <w:ins w:id="4671" w:author="Ilham Pratama" w:date="2023-03-04T13:13:00Z">
              <w:del w:id="4672" w:author="ilham.nur@office.ui.ac.id" w:date="2023-03-04T13:13:00Z">
                <w:r w:rsidRPr="001C47A9" w:rsidDel="009674E5">
                  <w:delText>1</w:delText>
                </w:r>
              </w:del>
              <w:r w:rsidRPr="001C47A9">
                <w:t xml:space="preserve"> Jam</w:t>
              </w:r>
            </w:ins>
          </w:p>
        </w:tc>
        <w:tc>
          <w:tcPr>
            <w:tcW w:w="1720" w:type="dxa"/>
            <w:shd w:val="clear" w:color="auto" w:fill="auto"/>
            <w:tcPrChange w:id="4673" w:author="ilham.nur@office.ui.ac.id" w:date="2023-03-04T13:13:00Z">
              <w:tcPr>
                <w:tcW w:w="1720" w:type="dxa"/>
                <w:gridSpan w:val="2"/>
                <w:shd w:val="clear" w:color="auto" w:fill="FBE4D5" w:themeFill="accent2" w:themeFillTint="33"/>
              </w:tcPr>
            </w:tcPrChange>
          </w:tcPr>
          <w:p w14:paraId="15F838B4" w14:textId="08B0B44E" w:rsidR="009674E5" w:rsidRDefault="009674E5" w:rsidP="009674E5">
            <w:pPr>
              <w:spacing w:line="360" w:lineRule="auto"/>
              <w:jc w:val="center"/>
              <w:rPr>
                <w:ins w:id="4674" w:author="ilham.nur@office.ui.ac.id" w:date="2023-03-04T13:13:00Z"/>
                <w:rFonts w:ascii="Segoe UI Symbol" w:hAnsi="Segoe UI Symbol" w:cs="Segoe UI Symbol"/>
              </w:rPr>
            </w:pPr>
            <w:ins w:id="4675" w:author="Ilham Pratama" w:date="2023-03-04T13:13:00Z">
              <w:r w:rsidRPr="00093C1B">
                <w:rPr>
                  <w:rFonts w:ascii="Segoe UI Symbol" w:hAnsi="Segoe UI Symbol" w:cs="Segoe UI Symbol"/>
                </w:rPr>
                <w:t>✕</w:t>
              </w:r>
            </w:ins>
          </w:p>
        </w:tc>
      </w:tr>
      <w:tr w:rsidR="009674E5" w14:paraId="3C4E9A42" w14:textId="77777777" w:rsidTr="009674E5">
        <w:tblPrEx>
          <w:tblW w:w="0" w:type="auto"/>
          <w:tblPrExChange w:id="4676" w:author="ilham.nur@office.ui.ac.id" w:date="2023-03-04T13:13:00Z">
            <w:tblPrEx>
              <w:tblW w:w="0" w:type="auto"/>
            </w:tblPrEx>
          </w:tblPrExChange>
        </w:tblPrEx>
        <w:trPr>
          <w:ins w:id="4677" w:author="ilham.nur@office.ui.ac.id" w:date="2023-03-04T13:13:00Z"/>
          <w:trPrChange w:id="4678" w:author="ilham.nur@office.ui.ac.id" w:date="2023-03-04T13:13:00Z">
            <w:trPr>
              <w:gridAfter w:val="0"/>
            </w:trPr>
          </w:trPrChange>
        </w:trPr>
        <w:tc>
          <w:tcPr>
            <w:tcW w:w="559" w:type="dxa"/>
            <w:shd w:val="clear" w:color="auto" w:fill="auto"/>
            <w:tcPrChange w:id="4679" w:author="ilham.nur@office.ui.ac.id" w:date="2023-03-04T13:13:00Z">
              <w:tcPr>
                <w:tcW w:w="559" w:type="dxa"/>
                <w:gridSpan w:val="3"/>
                <w:shd w:val="clear" w:color="auto" w:fill="FBE4D5" w:themeFill="accent2" w:themeFillTint="33"/>
              </w:tcPr>
            </w:tcPrChange>
          </w:tcPr>
          <w:p w14:paraId="241FA773" w14:textId="32FA63C1" w:rsidR="009674E5" w:rsidRDefault="009674E5" w:rsidP="009674E5">
            <w:pPr>
              <w:spacing w:line="360" w:lineRule="auto"/>
              <w:rPr>
                <w:ins w:id="4680" w:author="ilham.nur@office.ui.ac.id" w:date="2023-03-04T13:13:00Z"/>
              </w:rPr>
            </w:pPr>
            <w:ins w:id="4681" w:author="ilham.nur@office.ui.ac.id" w:date="2023-03-04T13:13:00Z">
              <w:r>
                <w:t>15</w:t>
              </w:r>
            </w:ins>
          </w:p>
        </w:tc>
        <w:tc>
          <w:tcPr>
            <w:tcW w:w="2420" w:type="dxa"/>
            <w:shd w:val="clear" w:color="auto" w:fill="auto"/>
            <w:tcPrChange w:id="4682" w:author="ilham.nur@office.ui.ac.id" w:date="2023-03-04T13:13:00Z">
              <w:tcPr>
                <w:tcW w:w="2420" w:type="dxa"/>
                <w:gridSpan w:val="4"/>
                <w:shd w:val="clear" w:color="auto" w:fill="FBE4D5" w:themeFill="accent2" w:themeFillTint="33"/>
              </w:tcPr>
            </w:tcPrChange>
          </w:tcPr>
          <w:p w14:paraId="6D679DD9" w14:textId="26E328DD" w:rsidR="009674E5" w:rsidRDefault="009674E5" w:rsidP="009674E5">
            <w:pPr>
              <w:spacing w:line="360" w:lineRule="auto"/>
              <w:rPr>
                <w:ins w:id="4683" w:author="ilham.nur@office.ui.ac.id" w:date="2023-03-04T13:13:00Z"/>
              </w:rPr>
            </w:pPr>
            <w:ins w:id="4684" w:author="ilham.nur@office.ui.ac.id" w:date="2023-03-04T13:13:00Z">
              <w:r>
                <w:t xml:space="preserve">Update data </w:t>
              </w:r>
              <w:proofErr w:type="spellStart"/>
              <w:r>
                <w:t>proyek</w:t>
              </w:r>
              <w:proofErr w:type="spellEnd"/>
            </w:ins>
          </w:p>
        </w:tc>
        <w:tc>
          <w:tcPr>
            <w:tcW w:w="2420" w:type="dxa"/>
            <w:shd w:val="clear" w:color="auto" w:fill="auto"/>
            <w:tcPrChange w:id="4685" w:author="ilham.nur@office.ui.ac.id" w:date="2023-03-04T13:13:00Z">
              <w:tcPr>
                <w:tcW w:w="2420" w:type="dxa"/>
                <w:gridSpan w:val="4"/>
                <w:shd w:val="clear" w:color="auto" w:fill="FBE4D5" w:themeFill="accent2" w:themeFillTint="33"/>
              </w:tcPr>
            </w:tcPrChange>
          </w:tcPr>
          <w:p w14:paraId="3B1F7B14" w14:textId="33FB897E" w:rsidR="009674E5" w:rsidRDefault="009674E5" w:rsidP="009674E5">
            <w:pPr>
              <w:spacing w:line="360" w:lineRule="auto"/>
              <w:rPr>
                <w:ins w:id="4686" w:author="ilham.nur@office.ui.ac.id" w:date="2023-03-04T13:13:00Z"/>
              </w:rPr>
            </w:pPr>
            <w:ins w:id="4687" w:author="ilham.nur@office.ui.ac.id" w:date="2023-03-04T13:13:00Z">
              <w:r>
                <w:t>PM</w:t>
              </w:r>
            </w:ins>
          </w:p>
        </w:tc>
        <w:tc>
          <w:tcPr>
            <w:tcW w:w="1375" w:type="dxa"/>
            <w:shd w:val="clear" w:color="auto" w:fill="auto"/>
            <w:tcPrChange w:id="4688" w:author="ilham.nur@office.ui.ac.id" w:date="2023-03-04T13:13:00Z">
              <w:tcPr>
                <w:tcW w:w="1375" w:type="dxa"/>
                <w:gridSpan w:val="3"/>
                <w:shd w:val="clear" w:color="auto" w:fill="FBE4D5" w:themeFill="accent2" w:themeFillTint="33"/>
              </w:tcPr>
            </w:tcPrChange>
          </w:tcPr>
          <w:p w14:paraId="41C181D0" w14:textId="49C0E0F0" w:rsidR="009674E5" w:rsidRDefault="009674E5" w:rsidP="009674E5">
            <w:pPr>
              <w:spacing w:line="360" w:lineRule="auto"/>
              <w:rPr>
                <w:ins w:id="4689" w:author="ilham.nur@office.ui.ac.id" w:date="2023-03-04T13:13:00Z"/>
              </w:rPr>
            </w:pPr>
            <w:ins w:id="4690" w:author="Ilham Pratama" w:date="2023-03-04T13:13:00Z">
              <w:r w:rsidRPr="001C47A9">
                <w:t>± 1 Jam</w:t>
              </w:r>
            </w:ins>
          </w:p>
        </w:tc>
        <w:tc>
          <w:tcPr>
            <w:tcW w:w="1720" w:type="dxa"/>
            <w:shd w:val="clear" w:color="auto" w:fill="auto"/>
            <w:tcPrChange w:id="4691" w:author="ilham.nur@office.ui.ac.id" w:date="2023-03-04T13:13:00Z">
              <w:tcPr>
                <w:tcW w:w="1720" w:type="dxa"/>
                <w:gridSpan w:val="2"/>
                <w:shd w:val="clear" w:color="auto" w:fill="FBE4D5" w:themeFill="accent2" w:themeFillTint="33"/>
              </w:tcPr>
            </w:tcPrChange>
          </w:tcPr>
          <w:p w14:paraId="379DD058" w14:textId="7E01C782" w:rsidR="009674E5" w:rsidRDefault="009674E5" w:rsidP="009674E5">
            <w:pPr>
              <w:spacing w:line="360" w:lineRule="auto"/>
              <w:jc w:val="center"/>
              <w:rPr>
                <w:ins w:id="4692" w:author="ilham.nur@office.ui.ac.id" w:date="2023-03-04T13:13:00Z"/>
                <w:rFonts w:ascii="Segoe UI Symbol" w:hAnsi="Segoe UI Symbol" w:cs="Segoe UI Symbol"/>
              </w:rPr>
            </w:pPr>
            <w:ins w:id="4693" w:author="Ilham Pratama" w:date="2023-03-04T13:13:00Z">
              <w:r w:rsidRPr="00093C1B">
                <w:rPr>
                  <w:rFonts w:ascii="Segoe UI Symbol" w:hAnsi="Segoe UI Symbol" w:cs="Segoe UI Symbol"/>
                </w:rPr>
                <w:t>✕</w:t>
              </w:r>
            </w:ins>
          </w:p>
        </w:tc>
      </w:tr>
    </w:tbl>
    <w:p w14:paraId="16AC0165" w14:textId="77777777" w:rsidR="00726698" w:rsidRDefault="00726698">
      <w:pPr>
        <w:spacing w:line="360" w:lineRule="auto"/>
        <w:rPr>
          <w:ins w:id="4694" w:author="ilham.nur@office.ui.ac.id [2]" w:date="2023-01-17T22:46:00Z"/>
        </w:rPr>
        <w:pPrChange w:id="4695" w:author="ilham.nur@office.ui.ac.id" w:date="2023-03-04T10:21:00Z">
          <w:pPr>
            <w:spacing w:line="360" w:lineRule="auto"/>
            <w:ind w:left="720"/>
          </w:pPr>
        </w:pPrChange>
      </w:pPr>
    </w:p>
    <w:p w14:paraId="43734343" w14:textId="0805CFCF" w:rsidR="005C5289" w:rsidRDefault="005C5289">
      <w:pPr>
        <w:spacing w:line="360" w:lineRule="auto"/>
        <w:rPr>
          <w:ins w:id="4696" w:author="ilham.nur@office.ui.ac.id [2]" w:date="2023-01-28T21:51:00Z"/>
        </w:rPr>
        <w:pPrChange w:id="4697" w:author="ilham.nur@office.ui.ac.id" w:date="2023-03-04T10:21:00Z">
          <w:pPr>
            <w:spacing w:line="360" w:lineRule="auto"/>
            <w:ind w:left="720"/>
          </w:pPr>
        </w:pPrChange>
      </w:pPr>
      <w:ins w:id="4698" w:author="ilham.nur@office.ui.ac.id [2]" w:date="2023-01-17T22:46:00Z">
        <w:r>
          <w:t xml:space="preserve">Waktu yang </w:t>
        </w:r>
        <w:proofErr w:type="spellStart"/>
        <w:r>
          <w:t>tertera</w:t>
        </w:r>
        <w:proofErr w:type="spellEnd"/>
        <w:r>
          <w:t xml:space="preserve"> pada </w:t>
        </w:r>
        <w:r>
          <w:fldChar w:fldCharType="begin"/>
        </w:r>
        <w:r>
          <w:instrText xml:space="preserve"> REF _Ref124886899 \h </w:instrText>
        </w:r>
      </w:ins>
      <w:r>
        <w:fldChar w:fldCharType="separate"/>
      </w:r>
      <w:proofErr w:type="spellStart"/>
      <w:ins w:id="4699" w:author="ilham.nur@office.ui.ac.id" w:date="2023-03-05T21:23:00Z">
        <w:r w:rsidR="00A262DF">
          <w:t>Tabel</w:t>
        </w:r>
        <w:proofErr w:type="spellEnd"/>
        <w:r w:rsidR="00A262DF">
          <w:t xml:space="preserve"> </w:t>
        </w:r>
        <w:r w:rsidR="00A262DF">
          <w:rPr>
            <w:noProof/>
          </w:rPr>
          <w:t>3</w:t>
        </w:r>
        <w:r w:rsidR="00A262DF">
          <w:t>.</w:t>
        </w:r>
        <w:r w:rsidR="00A262DF">
          <w:rPr>
            <w:noProof/>
          </w:rPr>
          <w:t>9</w:t>
        </w:r>
      </w:ins>
      <w:ins w:id="4700" w:author="ilham.nur@office.ui.ac.id [2]" w:date="2023-01-17T22:46:00Z">
        <w:r>
          <w:fldChar w:fldCharType="end"/>
        </w:r>
        <w:r>
          <w:t xml:space="preserve"> </w:t>
        </w:r>
        <w:proofErr w:type="spellStart"/>
        <w:r>
          <w:t>merupakan</w:t>
        </w:r>
        <w:proofErr w:type="spellEnd"/>
        <w:r>
          <w:t xml:space="preserve"> </w:t>
        </w:r>
        <w:proofErr w:type="spellStart"/>
        <w:r>
          <w:t>waktu</w:t>
        </w:r>
        <w:proofErr w:type="spellEnd"/>
        <w:r>
          <w:t xml:space="preserve"> yang </w:t>
        </w:r>
        <w:proofErr w:type="spellStart"/>
        <w:r>
          <w:t>telah</w:t>
        </w:r>
        <w:proofErr w:type="spellEnd"/>
        <w:r>
          <w:t xml:space="preserve"> </w:t>
        </w:r>
        <w:proofErr w:type="spellStart"/>
        <w:r>
          <w:t>disesuaikan</w:t>
        </w:r>
        <w:proofErr w:type="spellEnd"/>
        <w:r>
          <w:t xml:space="preserve"> dengan </w:t>
        </w:r>
        <w:proofErr w:type="spellStart"/>
        <w:r>
          <w:t>kondisi</w:t>
        </w:r>
        <w:proofErr w:type="spellEnd"/>
        <w:r>
          <w:t xml:space="preserve"> </w:t>
        </w:r>
        <w:proofErr w:type="spellStart"/>
        <w:r>
          <w:t>antrian</w:t>
        </w:r>
        <w:proofErr w:type="spellEnd"/>
        <w:r>
          <w:t xml:space="preserve"> dan </w:t>
        </w:r>
        <w:proofErr w:type="spellStart"/>
        <w:r>
          <w:t>jumlah</w:t>
        </w:r>
        <w:proofErr w:type="spellEnd"/>
        <w:r>
          <w:t xml:space="preserve"> </w:t>
        </w:r>
        <w:proofErr w:type="spellStart"/>
        <w:r>
          <w:t>pekerjaan</w:t>
        </w:r>
        <w:proofErr w:type="spellEnd"/>
        <w:r>
          <w:t xml:space="preserve"> yang </w:t>
        </w:r>
        <w:proofErr w:type="spellStart"/>
        <w:r>
          <w:t>dibebankan</w:t>
        </w:r>
        <w:proofErr w:type="spellEnd"/>
        <w:r>
          <w:t xml:space="preserve"> pada </w:t>
        </w:r>
      </w:ins>
      <w:ins w:id="4701" w:author="ilham.nur@office.ui.ac.id [2]" w:date="2023-01-17T22:47:00Z">
        <w:r>
          <w:t xml:space="preserve">masing-masing </w:t>
        </w:r>
        <w:proofErr w:type="spellStart"/>
        <w:r>
          <w:t>pekerja</w:t>
        </w:r>
        <w:proofErr w:type="spellEnd"/>
        <w:r>
          <w:t>.</w:t>
        </w:r>
      </w:ins>
      <w:ins w:id="4702" w:author="ilham.nur@office.ui.ac.id [2]" w:date="2023-01-17T23:02:00Z">
        <w:r w:rsidR="00622E59">
          <w:t xml:space="preserve"> Proses </w:t>
        </w:r>
        <w:proofErr w:type="spellStart"/>
        <w:r w:rsidR="00622E59">
          <w:t>bisnis</w:t>
        </w:r>
        <w:proofErr w:type="spellEnd"/>
        <w:r w:rsidR="00622E59">
          <w:t xml:space="preserve"> pada </w:t>
        </w:r>
        <w:r w:rsidR="00622E59">
          <w:fldChar w:fldCharType="begin"/>
        </w:r>
        <w:r w:rsidR="00622E59">
          <w:instrText xml:space="preserve"> REF _Ref124886899 \h </w:instrText>
        </w:r>
      </w:ins>
      <w:r w:rsidR="00622E59">
        <w:fldChar w:fldCharType="separate"/>
      </w:r>
      <w:proofErr w:type="spellStart"/>
      <w:ins w:id="4703" w:author="ilham.nur@office.ui.ac.id" w:date="2023-03-05T21:23:00Z">
        <w:r w:rsidR="00A262DF">
          <w:t>Tabel</w:t>
        </w:r>
        <w:proofErr w:type="spellEnd"/>
        <w:r w:rsidR="00A262DF">
          <w:t xml:space="preserve"> </w:t>
        </w:r>
        <w:r w:rsidR="00A262DF">
          <w:rPr>
            <w:noProof/>
          </w:rPr>
          <w:t>3</w:t>
        </w:r>
        <w:r w:rsidR="00A262DF">
          <w:t>.</w:t>
        </w:r>
        <w:r w:rsidR="00A262DF">
          <w:rPr>
            <w:noProof/>
          </w:rPr>
          <w:t>9</w:t>
        </w:r>
      </w:ins>
      <w:ins w:id="4704" w:author="ilham.nur@office.ui.ac.id [2]" w:date="2023-01-17T23:02:00Z">
        <w:r w:rsidR="00622E59">
          <w:fldChar w:fldCharType="end"/>
        </w:r>
        <w:r w:rsidR="00622E59">
          <w:t xml:space="preserve"> </w:t>
        </w:r>
        <w:proofErr w:type="spellStart"/>
        <w:r w:rsidR="00622E59">
          <w:t>kemudian</w:t>
        </w:r>
        <w:proofErr w:type="spellEnd"/>
        <w:r w:rsidR="00622E59">
          <w:t xml:space="preserve"> </w:t>
        </w:r>
        <w:proofErr w:type="spellStart"/>
        <w:r w:rsidR="00622E59">
          <w:t>akan</w:t>
        </w:r>
        <w:proofErr w:type="spellEnd"/>
        <w:r w:rsidR="00622E59">
          <w:t xml:space="preserve"> </w:t>
        </w:r>
        <w:proofErr w:type="spellStart"/>
        <w:r w:rsidR="00622E59">
          <w:t>digambarkan</w:t>
        </w:r>
        <w:proofErr w:type="spellEnd"/>
        <w:r w:rsidR="00622E59">
          <w:t xml:space="preserve"> </w:t>
        </w:r>
        <w:proofErr w:type="spellStart"/>
        <w:r w:rsidR="00622E59">
          <w:t>kedalam</w:t>
        </w:r>
        <w:proofErr w:type="spellEnd"/>
        <w:r w:rsidR="00622E59">
          <w:t xml:space="preserve"> </w:t>
        </w:r>
        <w:proofErr w:type="spellStart"/>
        <w:r w:rsidR="00622E59">
          <w:t>notasi</w:t>
        </w:r>
        <w:proofErr w:type="spellEnd"/>
        <w:r w:rsidR="00622E59">
          <w:t xml:space="preserve"> BPMN untuk </w:t>
        </w:r>
        <w:proofErr w:type="spellStart"/>
        <w:r w:rsidR="00622E59">
          <w:t>memperjelas</w:t>
        </w:r>
        <w:proofErr w:type="spellEnd"/>
        <w:r w:rsidR="00622E59">
          <w:t xml:space="preserve"> </w:t>
        </w:r>
        <w:proofErr w:type="spellStart"/>
        <w:r w:rsidR="00622E59">
          <w:t>aliran</w:t>
        </w:r>
        <w:proofErr w:type="spellEnd"/>
        <w:r w:rsidR="00622E59">
          <w:t xml:space="preserve"> dan juga </w:t>
        </w:r>
        <w:proofErr w:type="spellStart"/>
        <w:r w:rsidR="00622E59">
          <w:t>waktu</w:t>
        </w:r>
        <w:proofErr w:type="spellEnd"/>
        <w:r w:rsidR="00622E59">
          <w:t xml:space="preserve"> yang </w:t>
        </w:r>
        <w:proofErr w:type="spellStart"/>
        <w:r w:rsidR="00622E59">
          <w:t>dilalui</w:t>
        </w:r>
        <w:proofErr w:type="spellEnd"/>
        <w:r w:rsidR="00622E59">
          <w:t xml:space="preserve"> pada proses </w:t>
        </w:r>
        <w:proofErr w:type="spellStart"/>
        <w:r w:rsidR="00622E59">
          <w:t>tersebut</w:t>
        </w:r>
        <w:proofErr w:type="spellEnd"/>
        <w:r w:rsidR="00D228CC">
          <w:t>.</w:t>
        </w:r>
      </w:ins>
    </w:p>
    <w:p w14:paraId="210BB3F8" w14:textId="2DDCF3DB" w:rsidR="00255654" w:rsidRDefault="00255654">
      <w:pPr>
        <w:spacing w:line="360" w:lineRule="auto"/>
        <w:rPr>
          <w:ins w:id="4705" w:author="ilham.nur@office.ui.ac.id [2]" w:date="2023-01-28T21:52:00Z"/>
        </w:rPr>
        <w:pPrChange w:id="4706" w:author="ilham.nur@office.ui.ac.id" w:date="2023-03-04T10:21:00Z">
          <w:pPr>
            <w:spacing w:line="360" w:lineRule="auto"/>
            <w:ind w:left="720"/>
          </w:pPr>
        </w:pPrChange>
      </w:pPr>
      <w:ins w:id="4707" w:author="ilham.nur@office.ui.ac.id [2]" w:date="2023-01-28T21:51:00Z">
        <w:r>
          <w:t xml:space="preserve">Adapun </w:t>
        </w:r>
        <w:proofErr w:type="spellStart"/>
        <w:r>
          <w:t>biaya</w:t>
        </w:r>
        <w:proofErr w:type="spellEnd"/>
        <w:r>
          <w:t xml:space="preserve"> proses </w:t>
        </w:r>
        <w:proofErr w:type="spellStart"/>
        <w:r w:rsidR="009035EE">
          <w:t>atau</w:t>
        </w:r>
        <w:proofErr w:type="spellEnd"/>
        <w:r w:rsidR="009035EE">
          <w:t xml:space="preserve"> </w:t>
        </w:r>
        <w:proofErr w:type="spellStart"/>
        <w:r w:rsidR="009035EE">
          <w:rPr>
            <w:i/>
            <w:iCs/>
          </w:rPr>
          <w:t>mandays</w:t>
        </w:r>
        <w:proofErr w:type="spellEnd"/>
        <w:r w:rsidR="009035EE">
          <w:rPr>
            <w:i/>
            <w:iCs/>
          </w:rPr>
          <w:t xml:space="preserve"> </w:t>
        </w:r>
        <w:r>
          <w:t xml:space="preserve">yang </w:t>
        </w:r>
        <w:proofErr w:type="spellStart"/>
        <w:r w:rsidR="009035EE">
          <w:t>diberikan</w:t>
        </w:r>
        <w:proofErr w:type="spellEnd"/>
        <w:r w:rsidR="009035EE">
          <w:t xml:space="preserve"> pad</w:t>
        </w:r>
      </w:ins>
      <w:ins w:id="4708" w:author="ilham.nur@office.ui.ac.id [2]" w:date="2023-01-28T21:52:00Z">
        <w:r w:rsidR="009035EE">
          <w:t xml:space="preserve">a </w:t>
        </w:r>
        <w:proofErr w:type="spellStart"/>
        <w:r w:rsidR="009035EE">
          <w:t>setiap</w:t>
        </w:r>
        <w:proofErr w:type="spellEnd"/>
        <w:r w:rsidR="009035EE">
          <w:t xml:space="preserve"> </w:t>
        </w:r>
        <w:proofErr w:type="spellStart"/>
        <w:r w:rsidR="009035EE">
          <w:t>aktor</w:t>
        </w:r>
        <w:proofErr w:type="spellEnd"/>
        <w:r w:rsidR="009035EE">
          <w:t xml:space="preserve"> yang </w:t>
        </w:r>
        <w:proofErr w:type="spellStart"/>
        <w:r w:rsidR="009035EE">
          <w:t>ada</w:t>
        </w:r>
        <w:proofErr w:type="spellEnd"/>
        <w:r w:rsidR="009035EE">
          <w:t xml:space="preserve"> </w:t>
        </w:r>
        <w:proofErr w:type="spellStart"/>
        <w:r w:rsidR="009035EE">
          <w:t>dalam</w:t>
        </w:r>
        <w:proofErr w:type="spellEnd"/>
        <w:r w:rsidR="009035EE">
          <w:t xml:space="preserve"> proses implementasi </w:t>
        </w:r>
        <w:proofErr w:type="spellStart"/>
        <w:r w:rsidR="009035EE">
          <w:t>proyek</w:t>
        </w:r>
        <w:proofErr w:type="spellEnd"/>
        <w:r w:rsidR="009035EE">
          <w:t xml:space="preserve"> </w:t>
        </w:r>
        <w:proofErr w:type="spellStart"/>
        <w:r w:rsidR="009035EE">
          <w:t>dijelaskan</w:t>
        </w:r>
        <w:proofErr w:type="spellEnd"/>
        <w:r w:rsidR="009035EE">
          <w:t xml:space="preserve"> pada</w:t>
        </w:r>
      </w:ins>
      <w:ins w:id="4709" w:author="ilham.nur@office.ui.ac.id [2]" w:date="2023-01-28T22:07:00Z">
        <w:r w:rsidR="007B13F9">
          <w:t xml:space="preserve"> </w:t>
        </w:r>
        <w:r w:rsidR="007B13F9">
          <w:fldChar w:fldCharType="begin"/>
        </w:r>
        <w:r w:rsidR="007B13F9">
          <w:instrText xml:space="preserve"> REF _Ref125836095 \h </w:instrText>
        </w:r>
      </w:ins>
      <w:r w:rsidR="007B13F9">
        <w:fldChar w:fldCharType="separate"/>
      </w:r>
      <w:proofErr w:type="spellStart"/>
      <w:ins w:id="4710" w:author="ilham.nur@office.ui.ac.id" w:date="2023-03-05T21:23:00Z">
        <w:r w:rsidR="00A262DF">
          <w:t>Tabel</w:t>
        </w:r>
        <w:proofErr w:type="spellEnd"/>
        <w:r w:rsidR="00A262DF">
          <w:t xml:space="preserve"> </w:t>
        </w:r>
        <w:r w:rsidR="00A262DF">
          <w:rPr>
            <w:noProof/>
          </w:rPr>
          <w:t>3</w:t>
        </w:r>
        <w:r w:rsidR="00A262DF">
          <w:t>.</w:t>
        </w:r>
        <w:r w:rsidR="00A262DF">
          <w:rPr>
            <w:noProof/>
          </w:rPr>
          <w:t>10</w:t>
        </w:r>
      </w:ins>
      <w:ins w:id="4711" w:author="ilham.nur@office.ui.ac.id [2]" w:date="2023-01-28T22:07:00Z">
        <w:r w:rsidR="007B13F9">
          <w:fldChar w:fldCharType="end"/>
        </w:r>
      </w:ins>
      <w:ins w:id="4712" w:author="ilham.nur@office.ui.ac.id [2]" w:date="2023-01-28T21:52:00Z">
        <w:r w:rsidR="009035EE">
          <w:t>.</w:t>
        </w:r>
      </w:ins>
    </w:p>
    <w:p w14:paraId="70931E0B" w14:textId="66B98309" w:rsidR="009035EE" w:rsidRDefault="009035EE" w:rsidP="003F0C01">
      <w:pPr>
        <w:pStyle w:val="Caption"/>
        <w:rPr>
          <w:ins w:id="4713" w:author="ilham.nur@office.ui.ac.id [2]" w:date="2023-01-28T21:53:00Z"/>
        </w:rPr>
        <w:pPrChange w:id="4714" w:author="ilham.nur@office.ui.ac.id" w:date="2023-03-10T23:21:00Z">
          <w:pPr/>
        </w:pPrChange>
      </w:pPr>
      <w:bookmarkStart w:id="4715" w:name="_Ref128825789"/>
      <w:bookmarkStart w:id="4716" w:name="_Ref125836095"/>
      <w:bookmarkStart w:id="4717" w:name="_Toc128944272"/>
      <w:proofErr w:type="spellStart"/>
      <w:ins w:id="4718" w:author="ilham.nur@office.ui.ac.id [2]" w:date="2023-01-28T21:53:00Z">
        <w:r>
          <w:t>Tabel</w:t>
        </w:r>
        <w:proofErr w:type="spellEnd"/>
        <w:r>
          <w:t xml:space="preserve"> </w:t>
        </w:r>
      </w:ins>
      <w:ins w:id="4719" w:author="ilham.nur@office.ui.ac.id" w:date="2023-03-04T17:01:00Z">
        <w:r w:rsidR="0016052A">
          <w:fldChar w:fldCharType="begin"/>
        </w:r>
        <w:r w:rsidR="0016052A">
          <w:instrText xml:space="preserve"> STYLEREF 1 \s </w:instrText>
        </w:r>
      </w:ins>
      <w:r w:rsidR="0016052A">
        <w:fldChar w:fldCharType="separate"/>
      </w:r>
      <w:r w:rsidR="00A262DF">
        <w:rPr>
          <w:noProof/>
        </w:rPr>
        <w:t>3</w:t>
      </w:r>
      <w:ins w:id="4720" w:author="ilham.nur@office.ui.ac.id" w:date="2023-03-04T17:01:00Z">
        <w:r w:rsidR="0016052A">
          <w:fldChar w:fldCharType="end"/>
        </w:r>
        <w:r w:rsidR="0016052A">
          <w:t>.</w:t>
        </w:r>
        <w:r w:rsidR="0016052A">
          <w:fldChar w:fldCharType="begin"/>
        </w:r>
        <w:r w:rsidR="0016052A">
          <w:instrText xml:space="preserve"> SEQ Tabel \* ARABIC \s 1 </w:instrText>
        </w:r>
      </w:ins>
      <w:r w:rsidR="0016052A">
        <w:fldChar w:fldCharType="separate"/>
      </w:r>
      <w:ins w:id="4721" w:author="ilham.nur@office.ui.ac.id" w:date="2023-03-05T21:23:00Z">
        <w:r w:rsidR="00A262DF">
          <w:rPr>
            <w:noProof/>
          </w:rPr>
          <w:t>10</w:t>
        </w:r>
      </w:ins>
      <w:ins w:id="4722" w:author="ilham.nur@office.ui.ac.id" w:date="2023-03-04T17:01:00Z">
        <w:r w:rsidR="0016052A">
          <w:fldChar w:fldCharType="end"/>
        </w:r>
      </w:ins>
      <w:bookmarkEnd w:id="4715"/>
      <w:ins w:id="4723" w:author="ilham.nur@office.ui.ac.id [2]" w:date="2023-01-28T21:53:00Z">
        <w:del w:id="4724" w:author="ilham.nur@office.ui.ac.id" w:date="2023-02-02T21:41:00Z">
          <w:r w:rsidDel="003B572F">
            <w:fldChar w:fldCharType="begin"/>
          </w:r>
          <w:r w:rsidDel="003B572F">
            <w:delInstrText xml:space="preserve"> STYLEREF 1 \s </w:delInstrText>
          </w:r>
        </w:del>
      </w:ins>
      <w:del w:id="4725" w:author="ilham.nur@office.ui.ac.id" w:date="2023-02-02T21:41:00Z">
        <w:r w:rsidDel="003B572F">
          <w:fldChar w:fldCharType="separate"/>
        </w:r>
        <w:r w:rsidR="00C64CA0" w:rsidDel="003B572F">
          <w:rPr>
            <w:noProof/>
          </w:rPr>
          <w:delText>3</w:delText>
        </w:r>
      </w:del>
      <w:ins w:id="4726" w:author="ilham.nur@office.ui.ac.id [2]" w:date="2023-01-28T21:53:00Z">
        <w:del w:id="4727" w:author="ilham.nur@office.ui.ac.id" w:date="2023-02-02T21:41:00Z">
          <w:r w:rsidDel="003B572F">
            <w:fldChar w:fldCharType="end"/>
          </w:r>
          <w:r w:rsidDel="003B572F">
            <w:delText>.</w:delText>
          </w:r>
          <w:r w:rsidDel="003B572F">
            <w:fldChar w:fldCharType="begin"/>
          </w:r>
          <w:r w:rsidDel="003B572F">
            <w:delInstrText xml:space="preserve"> SEQ Tabel \* ARABIC \s 1 </w:delInstrText>
          </w:r>
        </w:del>
      </w:ins>
      <w:del w:id="4728" w:author="ilham.nur@office.ui.ac.id" w:date="2023-02-02T21:41:00Z">
        <w:r w:rsidR="00000000">
          <w:fldChar w:fldCharType="separate"/>
        </w:r>
      </w:del>
      <w:ins w:id="4729" w:author="ilham.nur@office.ui.ac.id [2]" w:date="2023-01-28T21:53:00Z">
        <w:del w:id="4730" w:author="ilham.nur@office.ui.ac.id" w:date="2023-02-02T21:41:00Z">
          <w:r w:rsidDel="003B572F">
            <w:fldChar w:fldCharType="end"/>
          </w:r>
        </w:del>
        <w:bookmarkEnd w:id="4716"/>
        <w:r>
          <w:t xml:space="preserve"> </w:t>
        </w:r>
        <w:proofErr w:type="spellStart"/>
        <w:r>
          <w:t>Biaya</w:t>
        </w:r>
        <w:proofErr w:type="spellEnd"/>
        <w:r>
          <w:t xml:space="preserve"> proses </w:t>
        </w:r>
        <w:proofErr w:type="spellStart"/>
        <w:r>
          <w:t>atau</w:t>
        </w:r>
        <w:proofErr w:type="spellEnd"/>
        <w:r>
          <w:t xml:space="preserve"> </w:t>
        </w:r>
        <w:proofErr w:type="spellStart"/>
        <w:r>
          <w:t>mandays</w:t>
        </w:r>
        <w:proofErr w:type="spellEnd"/>
        <w:r>
          <w:t xml:space="preserve"> implementasi </w:t>
        </w:r>
        <w:proofErr w:type="spellStart"/>
        <w:proofErr w:type="gramStart"/>
        <w:r>
          <w:t>proyek</w:t>
        </w:r>
        <w:bookmarkEnd w:id="4717"/>
        <w:proofErr w:type="spellEnd"/>
        <w:proofErr w:type="gramEnd"/>
      </w:ins>
    </w:p>
    <w:tbl>
      <w:tblPr>
        <w:tblStyle w:val="TableGrid"/>
        <w:tblW w:w="0" w:type="auto"/>
        <w:tblLook w:val="04A0" w:firstRow="1" w:lastRow="0" w:firstColumn="1" w:lastColumn="0" w:noHBand="0" w:noVBand="1"/>
        <w:tblPrChange w:id="4731" w:author="ilham.nur@office.ui.ac.id" w:date="2023-03-04T10:42:00Z">
          <w:tblPr>
            <w:tblStyle w:val="TableGrid"/>
            <w:tblW w:w="0" w:type="auto"/>
            <w:tblInd w:w="720" w:type="dxa"/>
            <w:tblLook w:val="04A0" w:firstRow="1" w:lastRow="0" w:firstColumn="1" w:lastColumn="0" w:noHBand="0" w:noVBand="1"/>
          </w:tblPr>
        </w:tblPrChange>
      </w:tblPr>
      <w:tblGrid>
        <w:gridCol w:w="700"/>
        <w:gridCol w:w="2171"/>
        <w:gridCol w:w="2331"/>
        <w:gridCol w:w="2572"/>
        <w:tblGridChange w:id="4732">
          <w:tblGrid>
            <w:gridCol w:w="700"/>
            <w:gridCol w:w="135"/>
            <w:gridCol w:w="2036"/>
            <w:gridCol w:w="1082"/>
            <w:gridCol w:w="1249"/>
            <w:gridCol w:w="2572"/>
            <w:gridCol w:w="3821"/>
          </w:tblGrid>
        </w:tblGridChange>
      </w:tblGrid>
      <w:tr w:rsidR="000C5ECD" w14:paraId="561F0453" w14:textId="77777777" w:rsidTr="00A458D5">
        <w:trPr>
          <w:tblHeader/>
          <w:ins w:id="4733" w:author="ilham.nur@office.ui.ac.id [2]" w:date="2023-01-28T21:52:00Z"/>
        </w:trPr>
        <w:tc>
          <w:tcPr>
            <w:tcW w:w="700" w:type="dxa"/>
            <w:shd w:val="clear" w:color="auto" w:fill="D0CECE" w:themeFill="background2" w:themeFillShade="E6"/>
            <w:tcPrChange w:id="4734" w:author="ilham.nur@office.ui.ac.id" w:date="2023-03-04T10:42:00Z">
              <w:tcPr>
                <w:tcW w:w="835" w:type="dxa"/>
                <w:gridSpan w:val="2"/>
              </w:tcPr>
            </w:tcPrChange>
          </w:tcPr>
          <w:p w14:paraId="1AB8D1BE" w14:textId="7BC085EF" w:rsidR="000C5ECD" w:rsidRPr="009035EE" w:rsidRDefault="000C5ECD" w:rsidP="00AE58C4">
            <w:pPr>
              <w:spacing w:line="360" w:lineRule="auto"/>
              <w:rPr>
                <w:ins w:id="4735" w:author="ilham.nur@office.ui.ac.id [2]" w:date="2023-01-28T21:52:00Z"/>
                <w:b/>
                <w:bCs/>
                <w:rPrChange w:id="4736" w:author="ilham.nur@office.ui.ac.id [2]" w:date="2023-01-28T21:52:00Z">
                  <w:rPr>
                    <w:ins w:id="4737" w:author="ilham.nur@office.ui.ac.id [2]" w:date="2023-01-28T21:52:00Z"/>
                  </w:rPr>
                </w:rPrChange>
              </w:rPr>
            </w:pPr>
            <w:ins w:id="4738" w:author="ilham.nur@office.ui.ac.id [2]" w:date="2023-01-28T21:52:00Z">
              <w:r w:rsidRPr="009035EE">
                <w:rPr>
                  <w:b/>
                  <w:bCs/>
                  <w:rPrChange w:id="4739" w:author="ilham.nur@office.ui.ac.id [2]" w:date="2023-01-28T21:52:00Z">
                    <w:rPr/>
                  </w:rPrChange>
                </w:rPr>
                <w:t>No</w:t>
              </w:r>
            </w:ins>
          </w:p>
        </w:tc>
        <w:tc>
          <w:tcPr>
            <w:tcW w:w="2171" w:type="dxa"/>
            <w:shd w:val="clear" w:color="auto" w:fill="D0CECE" w:themeFill="background2" w:themeFillShade="E6"/>
            <w:tcPrChange w:id="4740" w:author="ilham.nur@office.ui.ac.id" w:date="2023-03-04T10:42:00Z">
              <w:tcPr>
                <w:tcW w:w="3118" w:type="dxa"/>
                <w:gridSpan w:val="2"/>
              </w:tcPr>
            </w:tcPrChange>
          </w:tcPr>
          <w:p w14:paraId="3F533393" w14:textId="6C5DD11A" w:rsidR="000C5ECD" w:rsidRPr="009035EE" w:rsidRDefault="000C5ECD" w:rsidP="00AE58C4">
            <w:pPr>
              <w:spacing w:line="360" w:lineRule="auto"/>
              <w:rPr>
                <w:ins w:id="4741" w:author="ilham.nur@office.ui.ac.id [2]" w:date="2023-01-28T21:52:00Z"/>
                <w:b/>
                <w:bCs/>
                <w:rPrChange w:id="4742" w:author="ilham.nur@office.ui.ac.id [2]" w:date="2023-01-28T21:52:00Z">
                  <w:rPr>
                    <w:ins w:id="4743" w:author="ilham.nur@office.ui.ac.id [2]" w:date="2023-01-28T21:52:00Z"/>
                  </w:rPr>
                </w:rPrChange>
              </w:rPr>
            </w:pPr>
            <w:proofErr w:type="spellStart"/>
            <w:ins w:id="4744" w:author="ilham.nur@office.ui.ac.id [2]" w:date="2023-01-28T21:52:00Z">
              <w:r w:rsidRPr="009035EE">
                <w:rPr>
                  <w:b/>
                  <w:bCs/>
                  <w:rPrChange w:id="4745" w:author="ilham.nur@office.ui.ac.id [2]" w:date="2023-01-28T21:52:00Z">
                    <w:rPr/>
                  </w:rPrChange>
                </w:rPr>
                <w:t>Aktor</w:t>
              </w:r>
              <w:proofErr w:type="spellEnd"/>
            </w:ins>
          </w:p>
        </w:tc>
        <w:tc>
          <w:tcPr>
            <w:tcW w:w="2331" w:type="dxa"/>
            <w:shd w:val="clear" w:color="auto" w:fill="D0CECE" w:themeFill="background2" w:themeFillShade="E6"/>
            <w:tcPrChange w:id="4746" w:author="ilham.nur@office.ui.ac.id" w:date="2023-03-04T10:42:00Z">
              <w:tcPr>
                <w:tcW w:w="3821" w:type="dxa"/>
                <w:gridSpan w:val="2"/>
              </w:tcPr>
            </w:tcPrChange>
          </w:tcPr>
          <w:p w14:paraId="71E901BE" w14:textId="48B3461E" w:rsidR="000C5ECD" w:rsidRPr="000C5ECD" w:rsidRDefault="000C5ECD" w:rsidP="00AE58C4">
            <w:pPr>
              <w:spacing w:line="360" w:lineRule="auto"/>
              <w:rPr>
                <w:ins w:id="4747" w:author="ilham.nur@office.ui.ac.id [2]" w:date="2023-01-28T21:55:00Z"/>
                <w:b/>
                <w:bCs/>
              </w:rPr>
            </w:pPr>
            <w:ins w:id="4748" w:author="ilham.nur@office.ui.ac.id [2]" w:date="2023-01-28T21:55:00Z">
              <w:r>
                <w:rPr>
                  <w:b/>
                  <w:bCs/>
                </w:rPr>
                <w:t>Level</w:t>
              </w:r>
            </w:ins>
          </w:p>
        </w:tc>
        <w:tc>
          <w:tcPr>
            <w:tcW w:w="2572" w:type="dxa"/>
            <w:shd w:val="clear" w:color="auto" w:fill="D0CECE" w:themeFill="background2" w:themeFillShade="E6"/>
            <w:tcPrChange w:id="4749" w:author="ilham.nur@office.ui.ac.id" w:date="2023-03-04T10:42:00Z">
              <w:tcPr>
                <w:tcW w:w="3821" w:type="dxa"/>
              </w:tcPr>
            </w:tcPrChange>
          </w:tcPr>
          <w:p w14:paraId="75EE682A" w14:textId="51317882" w:rsidR="000C5ECD" w:rsidRPr="009035EE" w:rsidRDefault="000C5ECD" w:rsidP="00AE58C4">
            <w:pPr>
              <w:spacing w:line="360" w:lineRule="auto"/>
              <w:rPr>
                <w:ins w:id="4750" w:author="ilham.nur@office.ui.ac.id [2]" w:date="2023-01-28T21:52:00Z"/>
                <w:b/>
                <w:bCs/>
                <w:rPrChange w:id="4751" w:author="ilham.nur@office.ui.ac.id [2]" w:date="2023-01-28T21:52:00Z">
                  <w:rPr>
                    <w:ins w:id="4752" w:author="ilham.nur@office.ui.ac.id [2]" w:date="2023-01-28T21:52:00Z"/>
                  </w:rPr>
                </w:rPrChange>
              </w:rPr>
            </w:pPr>
            <w:proofErr w:type="spellStart"/>
            <w:ins w:id="4753" w:author="ilham.nur@office.ui.ac.id [2]" w:date="2023-01-28T21:52:00Z">
              <w:r w:rsidRPr="009035EE">
                <w:rPr>
                  <w:b/>
                  <w:bCs/>
                  <w:rPrChange w:id="4754" w:author="ilham.nur@office.ui.ac.id [2]" w:date="2023-01-28T21:52:00Z">
                    <w:rPr/>
                  </w:rPrChange>
                </w:rPr>
                <w:t>Biaya</w:t>
              </w:r>
              <w:proofErr w:type="spellEnd"/>
              <w:r w:rsidRPr="009035EE">
                <w:rPr>
                  <w:b/>
                  <w:bCs/>
                  <w:rPrChange w:id="4755" w:author="ilham.nur@office.ui.ac.id [2]" w:date="2023-01-28T21:52:00Z">
                    <w:rPr/>
                  </w:rPrChange>
                </w:rPr>
                <w:t xml:space="preserve"> Per Jam (Rp)</w:t>
              </w:r>
            </w:ins>
          </w:p>
        </w:tc>
      </w:tr>
      <w:tr w:rsidR="000C5ECD" w14:paraId="72AA0BB2" w14:textId="77777777" w:rsidTr="004D0C94">
        <w:trPr>
          <w:ins w:id="4756" w:author="ilham.nur@office.ui.ac.id [2]" w:date="2023-01-28T21:52:00Z"/>
        </w:trPr>
        <w:tc>
          <w:tcPr>
            <w:tcW w:w="700" w:type="dxa"/>
            <w:tcPrChange w:id="4757" w:author="ilham.nur@office.ui.ac.id" w:date="2023-03-04T10:21:00Z">
              <w:tcPr>
                <w:tcW w:w="835" w:type="dxa"/>
                <w:gridSpan w:val="2"/>
              </w:tcPr>
            </w:tcPrChange>
          </w:tcPr>
          <w:p w14:paraId="7EF5C1BC" w14:textId="6B796704" w:rsidR="000C5ECD" w:rsidRDefault="000C5ECD" w:rsidP="00AE58C4">
            <w:pPr>
              <w:spacing w:line="360" w:lineRule="auto"/>
              <w:rPr>
                <w:ins w:id="4758" w:author="ilham.nur@office.ui.ac.id [2]" w:date="2023-01-28T21:52:00Z"/>
              </w:rPr>
            </w:pPr>
            <w:ins w:id="4759" w:author="ilham.nur@office.ui.ac.id [2]" w:date="2023-01-28T21:53:00Z">
              <w:r>
                <w:t>1</w:t>
              </w:r>
            </w:ins>
          </w:p>
        </w:tc>
        <w:tc>
          <w:tcPr>
            <w:tcW w:w="2171" w:type="dxa"/>
            <w:tcPrChange w:id="4760" w:author="ilham.nur@office.ui.ac.id" w:date="2023-03-04T10:21:00Z">
              <w:tcPr>
                <w:tcW w:w="3118" w:type="dxa"/>
                <w:gridSpan w:val="2"/>
              </w:tcPr>
            </w:tcPrChange>
          </w:tcPr>
          <w:p w14:paraId="3516447B" w14:textId="22A638EF" w:rsidR="000C5ECD" w:rsidRPr="000C5ECD" w:rsidRDefault="000C5ECD" w:rsidP="00AE58C4">
            <w:pPr>
              <w:spacing w:line="360" w:lineRule="auto"/>
              <w:rPr>
                <w:ins w:id="4761" w:author="ilham.nur@office.ui.ac.id [2]" w:date="2023-01-28T21:52:00Z"/>
                <w:i/>
                <w:iCs/>
                <w:rPrChange w:id="4762" w:author="ilham.nur@office.ui.ac.id [2]" w:date="2023-01-28T21:55:00Z">
                  <w:rPr>
                    <w:ins w:id="4763" w:author="ilham.nur@office.ui.ac.id [2]" w:date="2023-01-28T21:52:00Z"/>
                  </w:rPr>
                </w:rPrChange>
              </w:rPr>
            </w:pPr>
            <w:ins w:id="4764" w:author="ilham.nur@office.ui.ac.id [2]" w:date="2023-01-28T21:55:00Z">
              <w:r>
                <w:rPr>
                  <w:i/>
                  <w:iCs/>
                </w:rPr>
                <w:t>Project Manager</w:t>
              </w:r>
            </w:ins>
          </w:p>
        </w:tc>
        <w:tc>
          <w:tcPr>
            <w:tcW w:w="2331" w:type="dxa"/>
            <w:tcPrChange w:id="4765" w:author="ilham.nur@office.ui.ac.id" w:date="2023-03-04T10:21:00Z">
              <w:tcPr>
                <w:tcW w:w="3821" w:type="dxa"/>
                <w:gridSpan w:val="2"/>
              </w:tcPr>
            </w:tcPrChange>
          </w:tcPr>
          <w:p w14:paraId="1B74B634" w14:textId="732BB348" w:rsidR="000C5ECD" w:rsidRDefault="007C799E" w:rsidP="00AE58C4">
            <w:pPr>
              <w:spacing w:line="360" w:lineRule="auto"/>
              <w:rPr>
                <w:ins w:id="4766" w:author="ilham.nur@office.ui.ac.id [2]" w:date="2023-01-28T21:55:00Z"/>
              </w:rPr>
            </w:pPr>
            <w:ins w:id="4767" w:author="ilham.nur@office.ui.ac.id [2]" w:date="2023-01-28T21:55:00Z">
              <w:r>
                <w:t>4</w:t>
              </w:r>
            </w:ins>
          </w:p>
        </w:tc>
        <w:tc>
          <w:tcPr>
            <w:tcW w:w="2572" w:type="dxa"/>
            <w:tcPrChange w:id="4768" w:author="ilham.nur@office.ui.ac.id" w:date="2023-03-04T10:21:00Z">
              <w:tcPr>
                <w:tcW w:w="3821" w:type="dxa"/>
              </w:tcPr>
            </w:tcPrChange>
          </w:tcPr>
          <w:p w14:paraId="324DEDD6" w14:textId="28584C4A" w:rsidR="000C5ECD" w:rsidRDefault="00082271" w:rsidP="00AE58C4">
            <w:pPr>
              <w:spacing w:line="360" w:lineRule="auto"/>
              <w:rPr>
                <w:ins w:id="4769" w:author="ilham.nur@office.ui.ac.id [2]" w:date="2023-01-28T21:52:00Z"/>
              </w:rPr>
            </w:pPr>
            <w:ins w:id="4770" w:author="ilham.nur@office.ui.ac.id [2]" w:date="2023-01-28T21:57:00Z">
              <w:r>
                <w:t>Rp.31.250</w:t>
              </w:r>
            </w:ins>
          </w:p>
        </w:tc>
      </w:tr>
      <w:tr w:rsidR="002076EA" w14:paraId="53E20660" w14:textId="77777777" w:rsidTr="004D0C94">
        <w:trPr>
          <w:ins w:id="4771" w:author="ilham.nur@office.ui.ac.id [2]" w:date="2023-01-28T21:57:00Z"/>
          <w:trPrChange w:id="4772" w:author="ilham.nur@office.ui.ac.id" w:date="2023-03-04T10:21:00Z">
            <w:trPr>
              <w:gridAfter w:val="0"/>
            </w:trPr>
          </w:trPrChange>
        </w:trPr>
        <w:tc>
          <w:tcPr>
            <w:tcW w:w="700" w:type="dxa"/>
            <w:tcPrChange w:id="4773" w:author="ilham.nur@office.ui.ac.id" w:date="2023-03-04T10:21:00Z">
              <w:tcPr>
                <w:tcW w:w="700" w:type="dxa"/>
              </w:tcPr>
            </w:tcPrChange>
          </w:tcPr>
          <w:p w14:paraId="449740BD" w14:textId="6C2561BB" w:rsidR="002076EA" w:rsidRDefault="002076EA" w:rsidP="00AE58C4">
            <w:pPr>
              <w:spacing w:line="360" w:lineRule="auto"/>
              <w:rPr>
                <w:ins w:id="4774" w:author="ilham.nur@office.ui.ac.id [2]" w:date="2023-01-28T21:57:00Z"/>
              </w:rPr>
            </w:pPr>
            <w:ins w:id="4775" w:author="ilham.nur@office.ui.ac.id [2]" w:date="2023-01-28T21:57:00Z">
              <w:r>
                <w:lastRenderedPageBreak/>
                <w:t>2</w:t>
              </w:r>
            </w:ins>
          </w:p>
        </w:tc>
        <w:tc>
          <w:tcPr>
            <w:tcW w:w="2171" w:type="dxa"/>
            <w:tcPrChange w:id="4776" w:author="ilham.nur@office.ui.ac.id" w:date="2023-03-04T10:21:00Z">
              <w:tcPr>
                <w:tcW w:w="2171" w:type="dxa"/>
                <w:gridSpan w:val="2"/>
              </w:tcPr>
            </w:tcPrChange>
          </w:tcPr>
          <w:p w14:paraId="799B654E" w14:textId="3C8C9F15" w:rsidR="002076EA" w:rsidRDefault="00652C14" w:rsidP="00AE58C4">
            <w:pPr>
              <w:spacing w:line="360" w:lineRule="auto"/>
              <w:rPr>
                <w:ins w:id="4777" w:author="ilham.nur@office.ui.ac.id [2]" w:date="2023-01-28T21:57:00Z"/>
                <w:i/>
                <w:iCs/>
              </w:rPr>
            </w:pPr>
            <w:ins w:id="4778" w:author="ilham.nur@office.ui.ac.id [2]" w:date="2023-01-28T22:06:00Z">
              <w:r w:rsidRPr="00652C14">
                <w:rPr>
                  <w:i/>
                  <w:iCs/>
                  <w:rPrChange w:id="4779" w:author="ilham.nur@office.ui.ac.id [2]" w:date="2023-01-28T22:06:00Z">
                    <w:rPr/>
                  </w:rPrChange>
                </w:rPr>
                <w:t>Senior</w:t>
              </w:r>
              <w:r>
                <w:t xml:space="preserve"> </w:t>
              </w:r>
            </w:ins>
            <w:ins w:id="4780" w:author="ilham.nur@office.ui.ac.id [2]" w:date="2023-01-28T21:57:00Z">
              <w:r w:rsidR="002076EA">
                <w:rPr>
                  <w:i/>
                  <w:iCs/>
                </w:rPr>
                <w:t>Project Man</w:t>
              </w:r>
            </w:ins>
            <w:ins w:id="4781" w:author="ilham.nur@office.ui.ac.id [2]" w:date="2023-01-28T21:58:00Z">
              <w:r w:rsidR="002076EA">
                <w:rPr>
                  <w:i/>
                  <w:iCs/>
                </w:rPr>
                <w:t>ager</w:t>
              </w:r>
            </w:ins>
          </w:p>
        </w:tc>
        <w:tc>
          <w:tcPr>
            <w:tcW w:w="2331" w:type="dxa"/>
            <w:tcPrChange w:id="4782" w:author="ilham.nur@office.ui.ac.id" w:date="2023-03-04T10:21:00Z">
              <w:tcPr>
                <w:tcW w:w="2331" w:type="dxa"/>
                <w:gridSpan w:val="2"/>
              </w:tcPr>
            </w:tcPrChange>
          </w:tcPr>
          <w:p w14:paraId="598A4896" w14:textId="5E116181" w:rsidR="002076EA" w:rsidRDefault="002076EA" w:rsidP="00AE58C4">
            <w:pPr>
              <w:spacing w:line="360" w:lineRule="auto"/>
              <w:rPr>
                <w:ins w:id="4783" w:author="ilham.nur@office.ui.ac.id [2]" w:date="2023-01-28T21:57:00Z"/>
              </w:rPr>
            </w:pPr>
            <w:ins w:id="4784" w:author="ilham.nur@office.ui.ac.id [2]" w:date="2023-01-28T21:58:00Z">
              <w:r>
                <w:t>3</w:t>
              </w:r>
            </w:ins>
          </w:p>
        </w:tc>
        <w:tc>
          <w:tcPr>
            <w:tcW w:w="2572" w:type="dxa"/>
            <w:tcPrChange w:id="4785" w:author="ilham.nur@office.ui.ac.id" w:date="2023-03-04T10:21:00Z">
              <w:tcPr>
                <w:tcW w:w="2572" w:type="dxa"/>
              </w:tcPr>
            </w:tcPrChange>
          </w:tcPr>
          <w:p w14:paraId="290F8806" w14:textId="51D8232E" w:rsidR="002076EA" w:rsidRDefault="00F23EAC" w:rsidP="00AE58C4">
            <w:pPr>
              <w:spacing w:line="360" w:lineRule="auto"/>
              <w:rPr>
                <w:ins w:id="4786" w:author="ilham.nur@office.ui.ac.id [2]" w:date="2023-01-28T21:57:00Z"/>
              </w:rPr>
            </w:pPr>
            <w:ins w:id="4787" w:author="ilham.nur@office.ui.ac.id [2]" w:date="2023-01-28T21:59:00Z">
              <w:r>
                <w:t>Rp.41.666</w:t>
              </w:r>
            </w:ins>
          </w:p>
        </w:tc>
      </w:tr>
      <w:tr w:rsidR="005C0203" w14:paraId="22922A42" w14:textId="77777777" w:rsidTr="004D0C94">
        <w:trPr>
          <w:ins w:id="4788" w:author="ilham.nur@office.ui.ac.id [2]" w:date="2023-01-28T22:01:00Z"/>
          <w:trPrChange w:id="4789" w:author="ilham.nur@office.ui.ac.id" w:date="2023-03-04T10:21:00Z">
            <w:trPr>
              <w:gridAfter w:val="0"/>
            </w:trPr>
          </w:trPrChange>
        </w:trPr>
        <w:tc>
          <w:tcPr>
            <w:tcW w:w="700" w:type="dxa"/>
            <w:tcPrChange w:id="4790" w:author="ilham.nur@office.ui.ac.id" w:date="2023-03-04T10:21:00Z">
              <w:tcPr>
                <w:tcW w:w="700" w:type="dxa"/>
              </w:tcPr>
            </w:tcPrChange>
          </w:tcPr>
          <w:p w14:paraId="51DEC18D" w14:textId="2FB2FB91" w:rsidR="005C0203" w:rsidRDefault="005C0203" w:rsidP="00AE58C4">
            <w:pPr>
              <w:spacing w:line="360" w:lineRule="auto"/>
              <w:rPr>
                <w:ins w:id="4791" w:author="ilham.nur@office.ui.ac.id [2]" w:date="2023-01-28T22:01:00Z"/>
              </w:rPr>
            </w:pPr>
            <w:ins w:id="4792" w:author="ilham.nur@office.ui.ac.id [2]" w:date="2023-01-28T22:01:00Z">
              <w:r>
                <w:t>3</w:t>
              </w:r>
            </w:ins>
          </w:p>
        </w:tc>
        <w:tc>
          <w:tcPr>
            <w:tcW w:w="2171" w:type="dxa"/>
            <w:tcPrChange w:id="4793" w:author="ilham.nur@office.ui.ac.id" w:date="2023-03-04T10:21:00Z">
              <w:tcPr>
                <w:tcW w:w="2171" w:type="dxa"/>
                <w:gridSpan w:val="2"/>
              </w:tcPr>
            </w:tcPrChange>
          </w:tcPr>
          <w:p w14:paraId="69B42C24" w14:textId="277B0A9E" w:rsidR="005C0203" w:rsidRPr="00AB6D05" w:rsidRDefault="00AB6D05" w:rsidP="00AE58C4">
            <w:pPr>
              <w:spacing w:line="360" w:lineRule="auto"/>
              <w:rPr>
                <w:ins w:id="4794" w:author="ilham.nur@office.ui.ac.id [2]" w:date="2023-01-28T22:01:00Z"/>
                <w:i/>
                <w:iCs/>
                <w:rPrChange w:id="4795" w:author="ilham.nur@office.ui.ac.id [2]" w:date="2023-01-28T22:01:00Z">
                  <w:rPr>
                    <w:ins w:id="4796" w:author="ilham.nur@office.ui.ac.id [2]" w:date="2023-01-28T22:01:00Z"/>
                  </w:rPr>
                </w:rPrChange>
              </w:rPr>
            </w:pPr>
            <w:ins w:id="4797" w:author="ilham.nur@office.ui.ac.id [2]" w:date="2023-01-28T22:01:00Z">
              <w:r>
                <w:rPr>
                  <w:i/>
                  <w:iCs/>
                </w:rPr>
                <w:t>Developer</w:t>
              </w:r>
            </w:ins>
          </w:p>
        </w:tc>
        <w:tc>
          <w:tcPr>
            <w:tcW w:w="2331" w:type="dxa"/>
            <w:tcPrChange w:id="4798" w:author="ilham.nur@office.ui.ac.id" w:date="2023-03-04T10:21:00Z">
              <w:tcPr>
                <w:tcW w:w="2331" w:type="dxa"/>
                <w:gridSpan w:val="2"/>
              </w:tcPr>
            </w:tcPrChange>
          </w:tcPr>
          <w:p w14:paraId="400E4CD3" w14:textId="22E3F7D6" w:rsidR="005C0203" w:rsidRDefault="00AB6D05" w:rsidP="00AE58C4">
            <w:pPr>
              <w:spacing w:line="360" w:lineRule="auto"/>
              <w:rPr>
                <w:ins w:id="4799" w:author="ilham.nur@office.ui.ac.id [2]" w:date="2023-01-28T22:01:00Z"/>
              </w:rPr>
            </w:pPr>
            <w:ins w:id="4800" w:author="ilham.nur@office.ui.ac.id [2]" w:date="2023-01-28T22:01:00Z">
              <w:r>
                <w:t>5</w:t>
              </w:r>
            </w:ins>
          </w:p>
        </w:tc>
        <w:tc>
          <w:tcPr>
            <w:tcW w:w="2572" w:type="dxa"/>
            <w:tcPrChange w:id="4801" w:author="ilham.nur@office.ui.ac.id" w:date="2023-03-04T10:21:00Z">
              <w:tcPr>
                <w:tcW w:w="2572" w:type="dxa"/>
              </w:tcPr>
            </w:tcPrChange>
          </w:tcPr>
          <w:p w14:paraId="7FA61C21" w14:textId="45EA0664" w:rsidR="005C0203" w:rsidRDefault="00AB6D05" w:rsidP="00AE58C4">
            <w:pPr>
              <w:spacing w:line="360" w:lineRule="auto"/>
              <w:rPr>
                <w:ins w:id="4802" w:author="ilham.nur@office.ui.ac.id [2]" w:date="2023-01-28T22:01:00Z"/>
              </w:rPr>
            </w:pPr>
            <w:ins w:id="4803" w:author="ilham.nur@office.ui.ac.id [2]" w:date="2023-01-28T22:01:00Z">
              <w:r>
                <w:t>Rp.</w:t>
              </w:r>
            </w:ins>
            <w:ins w:id="4804" w:author="ilham.nur@office.ui.ac.id [2]" w:date="2023-01-28T22:03:00Z">
              <w:r w:rsidR="00FD23CD">
                <w:t>20.833</w:t>
              </w:r>
            </w:ins>
          </w:p>
        </w:tc>
      </w:tr>
      <w:tr w:rsidR="00AB6D05" w14:paraId="02599988" w14:textId="77777777" w:rsidTr="004D0C94">
        <w:trPr>
          <w:ins w:id="4805" w:author="ilham.nur@office.ui.ac.id [2]" w:date="2023-01-28T22:01:00Z"/>
          <w:trPrChange w:id="4806" w:author="ilham.nur@office.ui.ac.id" w:date="2023-03-04T10:21:00Z">
            <w:trPr>
              <w:gridAfter w:val="0"/>
            </w:trPr>
          </w:trPrChange>
        </w:trPr>
        <w:tc>
          <w:tcPr>
            <w:tcW w:w="700" w:type="dxa"/>
            <w:tcPrChange w:id="4807" w:author="ilham.nur@office.ui.ac.id" w:date="2023-03-04T10:21:00Z">
              <w:tcPr>
                <w:tcW w:w="700" w:type="dxa"/>
              </w:tcPr>
            </w:tcPrChange>
          </w:tcPr>
          <w:p w14:paraId="7B8E3F68" w14:textId="64BD96AC" w:rsidR="00AB6D05" w:rsidRDefault="00981AEF" w:rsidP="00AE58C4">
            <w:pPr>
              <w:spacing w:line="360" w:lineRule="auto"/>
              <w:rPr>
                <w:ins w:id="4808" w:author="ilham.nur@office.ui.ac.id [2]" w:date="2023-01-28T22:01:00Z"/>
              </w:rPr>
            </w:pPr>
            <w:ins w:id="4809" w:author="ilham.nur@office.ui.ac.id [2]" w:date="2023-01-28T22:02:00Z">
              <w:r>
                <w:t>4</w:t>
              </w:r>
            </w:ins>
          </w:p>
        </w:tc>
        <w:tc>
          <w:tcPr>
            <w:tcW w:w="2171" w:type="dxa"/>
            <w:tcPrChange w:id="4810" w:author="ilham.nur@office.ui.ac.id" w:date="2023-03-04T10:21:00Z">
              <w:tcPr>
                <w:tcW w:w="2171" w:type="dxa"/>
                <w:gridSpan w:val="2"/>
              </w:tcPr>
            </w:tcPrChange>
          </w:tcPr>
          <w:p w14:paraId="1B238187" w14:textId="57C191B3" w:rsidR="00AB6D05" w:rsidRDefault="00981AEF" w:rsidP="00AE58C4">
            <w:pPr>
              <w:spacing w:line="360" w:lineRule="auto"/>
              <w:rPr>
                <w:ins w:id="4811" w:author="ilham.nur@office.ui.ac.id [2]" w:date="2023-01-28T22:01:00Z"/>
                <w:i/>
                <w:iCs/>
              </w:rPr>
            </w:pPr>
            <w:ins w:id="4812" w:author="ilham.nur@office.ui.ac.id [2]" w:date="2023-01-28T22:02:00Z">
              <w:r>
                <w:rPr>
                  <w:i/>
                  <w:iCs/>
                </w:rPr>
                <w:t xml:space="preserve">Senior </w:t>
              </w:r>
              <w:r w:rsidR="00AB6D05">
                <w:rPr>
                  <w:i/>
                  <w:iCs/>
                </w:rPr>
                <w:t>Developer</w:t>
              </w:r>
            </w:ins>
          </w:p>
        </w:tc>
        <w:tc>
          <w:tcPr>
            <w:tcW w:w="2331" w:type="dxa"/>
            <w:tcPrChange w:id="4813" w:author="ilham.nur@office.ui.ac.id" w:date="2023-03-04T10:21:00Z">
              <w:tcPr>
                <w:tcW w:w="2331" w:type="dxa"/>
                <w:gridSpan w:val="2"/>
              </w:tcPr>
            </w:tcPrChange>
          </w:tcPr>
          <w:p w14:paraId="3C2CDE8D" w14:textId="4E2EDD77" w:rsidR="00AB6D05" w:rsidRDefault="00AB6D05" w:rsidP="00AE58C4">
            <w:pPr>
              <w:spacing w:line="360" w:lineRule="auto"/>
              <w:rPr>
                <w:ins w:id="4814" w:author="ilham.nur@office.ui.ac.id [2]" w:date="2023-01-28T22:01:00Z"/>
              </w:rPr>
            </w:pPr>
            <w:ins w:id="4815" w:author="ilham.nur@office.ui.ac.id [2]" w:date="2023-01-28T22:02:00Z">
              <w:r>
                <w:t>4</w:t>
              </w:r>
            </w:ins>
          </w:p>
        </w:tc>
        <w:tc>
          <w:tcPr>
            <w:tcW w:w="2572" w:type="dxa"/>
            <w:tcPrChange w:id="4816" w:author="ilham.nur@office.ui.ac.id" w:date="2023-03-04T10:21:00Z">
              <w:tcPr>
                <w:tcW w:w="2572" w:type="dxa"/>
              </w:tcPr>
            </w:tcPrChange>
          </w:tcPr>
          <w:p w14:paraId="20629E24" w14:textId="53A794FE" w:rsidR="00AB6D05" w:rsidRDefault="00981AEF" w:rsidP="00AE58C4">
            <w:pPr>
              <w:spacing w:line="360" w:lineRule="auto"/>
              <w:rPr>
                <w:ins w:id="4817" w:author="ilham.nur@office.ui.ac.id [2]" w:date="2023-01-28T22:01:00Z"/>
              </w:rPr>
            </w:pPr>
            <w:ins w:id="4818" w:author="ilham.nur@office.ui.ac.id [2]" w:date="2023-01-28T22:02:00Z">
              <w:r>
                <w:t>Rp.31.250</w:t>
              </w:r>
            </w:ins>
          </w:p>
        </w:tc>
      </w:tr>
      <w:tr w:rsidR="00AB6D05" w14:paraId="7E2D4C5A" w14:textId="77777777" w:rsidTr="004D0C94">
        <w:trPr>
          <w:ins w:id="4819" w:author="ilham.nur@office.ui.ac.id [2]" w:date="2023-01-28T22:01:00Z"/>
          <w:trPrChange w:id="4820" w:author="ilham.nur@office.ui.ac.id" w:date="2023-03-04T10:21:00Z">
            <w:trPr>
              <w:gridAfter w:val="0"/>
            </w:trPr>
          </w:trPrChange>
        </w:trPr>
        <w:tc>
          <w:tcPr>
            <w:tcW w:w="700" w:type="dxa"/>
            <w:tcPrChange w:id="4821" w:author="ilham.nur@office.ui.ac.id" w:date="2023-03-04T10:21:00Z">
              <w:tcPr>
                <w:tcW w:w="700" w:type="dxa"/>
              </w:tcPr>
            </w:tcPrChange>
          </w:tcPr>
          <w:p w14:paraId="25E64CE1" w14:textId="6F5C933B" w:rsidR="00AB6D05" w:rsidRDefault="00981AEF" w:rsidP="00AE58C4">
            <w:pPr>
              <w:spacing w:line="360" w:lineRule="auto"/>
              <w:rPr>
                <w:ins w:id="4822" w:author="ilham.nur@office.ui.ac.id [2]" w:date="2023-01-28T22:01:00Z"/>
              </w:rPr>
            </w:pPr>
            <w:ins w:id="4823" w:author="ilham.nur@office.ui.ac.id [2]" w:date="2023-01-28T22:02:00Z">
              <w:r>
                <w:t>5</w:t>
              </w:r>
            </w:ins>
          </w:p>
        </w:tc>
        <w:tc>
          <w:tcPr>
            <w:tcW w:w="2171" w:type="dxa"/>
            <w:tcPrChange w:id="4824" w:author="ilham.nur@office.ui.ac.id" w:date="2023-03-04T10:21:00Z">
              <w:tcPr>
                <w:tcW w:w="2171" w:type="dxa"/>
                <w:gridSpan w:val="2"/>
              </w:tcPr>
            </w:tcPrChange>
          </w:tcPr>
          <w:p w14:paraId="0F200EDC" w14:textId="44F0A459" w:rsidR="00AB6D05" w:rsidRPr="00981AEF" w:rsidRDefault="00981AEF" w:rsidP="00AE58C4">
            <w:pPr>
              <w:spacing w:line="360" w:lineRule="auto"/>
              <w:rPr>
                <w:ins w:id="4825" w:author="ilham.nur@office.ui.ac.id [2]" w:date="2023-01-28T22:01:00Z"/>
                <w:i/>
                <w:iCs/>
              </w:rPr>
            </w:pPr>
            <w:ins w:id="4826" w:author="ilham.nur@office.ui.ac.id [2]" w:date="2023-01-28T22:02:00Z">
              <w:r>
                <w:t>FM-</w:t>
              </w:r>
              <w:r>
                <w:rPr>
                  <w:i/>
                  <w:iCs/>
                </w:rPr>
                <w:t>Developer</w:t>
              </w:r>
            </w:ins>
          </w:p>
        </w:tc>
        <w:tc>
          <w:tcPr>
            <w:tcW w:w="2331" w:type="dxa"/>
            <w:tcPrChange w:id="4827" w:author="ilham.nur@office.ui.ac.id" w:date="2023-03-04T10:21:00Z">
              <w:tcPr>
                <w:tcW w:w="2331" w:type="dxa"/>
                <w:gridSpan w:val="2"/>
              </w:tcPr>
            </w:tcPrChange>
          </w:tcPr>
          <w:p w14:paraId="5BE6CD76" w14:textId="7630CBF6" w:rsidR="00AB6D05" w:rsidRDefault="00AB6D05" w:rsidP="00AE58C4">
            <w:pPr>
              <w:spacing w:line="360" w:lineRule="auto"/>
              <w:rPr>
                <w:ins w:id="4828" w:author="ilham.nur@office.ui.ac.id [2]" w:date="2023-01-28T22:01:00Z"/>
              </w:rPr>
            </w:pPr>
            <w:ins w:id="4829" w:author="ilham.nur@office.ui.ac.id [2]" w:date="2023-01-28T22:02:00Z">
              <w:r>
                <w:t>3</w:t>
              </w:r>
            </w:ins>
          </w:p>
        </w:tc>
        <w:tc>
          <w:tcPr>
            <w:tcW w:w="2572" w:type="dxa"/>
            <w:tcPrChange w:id="4830" w:author="ilham.nur@office.ui.ac.id" w:date="2023-03-04T10:21:00Z">
              <w:tcPr>
                <w:tcW w:w="2572" w:type="dxa"/>
              </w:tcPr>
            </w:tcPrChange>
          </w:tcPr>
          <w:p w14:paraId="406502E8" w14:textId="25DFD61E" w:rsidR="00AB6D05" w:rsidRDefault="00981AEF" w:rsidP="00AE58C4">
            <w:pPr>
              <w:spacing w:line="360" w:lineRule="auto"/>
              <w:rPr>
                <w:ins w:id="4831" w:author="ilham.nur@office.ui.ac.id [2]" w:date="2023-01-28T22:01:00Z"/>
              </w:rPr>
            </w:pPr>
            <w:ins w:id="4832" w:author="ilham.nur@office.ui.ac.id [2]" w:date="2023-01-28T22:02:00Z">
              <w:r>
                <w:t>Rp.41.666</w:t>
              </w:r>
            </w:ins>
          </w:p>
        </w:tc>
      </w:tr>
      <w:tr w:rsidR="00B32852" w14:paraId="7AA162ED" w14:textId="77777777" w:rsidTr="004D0C94">
        <w:trPr>
          <w:ins w:id="4833" w:author="ilham.nur@office.ui.ac.id [2]" w:date="2023-01-28T22:03:00Z"/>
          <w:trPrChange w:id="4834" w:author="ilham.nur@office.ui.ac.id" w:date="2023-03-04T10:21:00Z">
            <w:trPr>
              <w:gridAfter w:val="0"/>
            </w:trPr>
          </w:trPrChange>
        </w:trPr>
        <w:tc>
          <w:tcPr>
            <w:tcW w:w="700" w:type="dxa"/>
            <w:tcPrChange w:id="4835" w:author="ilham.nur@office.ui.ac.id" w:date="2023-03-04T10:21:00Z">
              <w:tcPr>
                <w:tcW w:w="700" w:type="dxa"/>
              </w:tcPr>
            </w:tcPrChange>
          </w:tcPr>
          <w:p w14:paraId="50114927" w14:textId="051A1056" w:rsidR="00B32852" w:rsidRDefault="00B32852" w:rsidP="00B32852">
            <w:pPr>
              <w:spacing w:line="360" w:lineRule="auto"/>
              <w:rPr>
                <w:ins w:id="4836" w:author="ilham.nur@office.ui.ac.id [2]" w:date="2023-01-28T22:03:00Z"/>
              </w:rPr>
            </w:pPr>
            <w:ins w:id="4837" w:author="ilham.nur@office.ui.ac.id [2]" w:date="2023-01-28T22:04:00Z">
              <w:r>
                <w:t>6</w:t>
              </w:r>
            </w:ins>
          </w:p>
        </w:tc>
        <w:tc>
          <w:tcPr>
            <w:tcW w:w="2171" w:type="dxa"/>
            <w:tcPrChange w:id="4838" w:author="ilham.nur@office.ui.ac.id" w:date="2023-03-04T10:21:00Z">
              <w:tcPr>
                <w:tcW w:w="2171" w:type="dxa"/>
                <w:gridSpan w:val="2"/>
              </w:tcPr>
            </w:tcPrChange>
          </w:tcPr>
          <w:p w14:paraId="4230364C" w14:textId="1F2424EE" w:rsidR="00B32852" w:rsidRPr="005309E8" w:rsidRDefault="00B32852" w:rsidP="00B32852">
            <w:pPr>
              <w:spacing w:line="360" w:lineRule="auto"/>
              <w:rPr>
                <w:ins w:id="4839" w:author="ilham.nur@office.ui.ac.id [2]" w:date="2023-01-28T22:03:00Z"/>
                <w:i/>
                <w:iCs/>
                <w:rPrChange w:id="4840" w:author="ilham.nur@office.ui.ac.id [2]" w:date="2023-01-28T22:03:00Z">
                  <w:rPr>
                    <w:ins w:id="4841" w:author="ilham.nur@office.ui.ac.id [2]" w:date="2023-01-28T22:03:00Z"/>
                  </w:rPr>
                </w:rPrChange>
              </w:rPr>
            </w:pPr>
            <w:ins w:id="4842" w:author="ilham.nur@office.ui.ac.id [2]" w:date="2023-01-28T22:03:00Z">
              <w:r>
                <w:rPr>
                  <w:i/>
                  <w:iCs/>
                </w:rPr>
                <w:t>Provisioning Engineer</w:t>
              </w:r>
            </w:ins>
          </w:p>
        </w:tc>
        <w:tc>
          <w:tcPr>
            <w:tcW w:w="2331" w:type="dxa"/>
            <w:tcPrChange w:id="4843" w:author="ilham.nur@office.ui.ac.id" w:date="2023-03-04T10:21:00Z">
              <w:tcPr>
                <w:tcW w:w="2331" w:type="dxa"/>
                <w:gridSpan w:val="2"/>
              </w:tcPr>
            </w:tcPrChange>
          </w:tcPr>
          <w:p w14:paraId="4E9FD621" w14:textId="1480842C" w:rsidR="00B32852" w:rsidRDefault="00B32852" w:rsidP="00B32852">
            <w:pPr>
              <w:spacing w:line="360" w:lineRule="auto"/>
              <w:rPr>
                <w:ins w:id="4844" w:author="ilham.nur@office.ui.ac.id [2]" w:date="2023-01-28T22:03:00Z"/>
              </w:rPr>
            </w:pPr>
            <w:ins w:id="4845" w:author="ilham.nur@office.ui.ac.id [2]" w:date="2023-01-28T22:04:00Z">
              <w:r>
                <w:t>5</w:t>
              </w:r>
            </w:ins>
          </w:p>
        </w:tc>
        <w:tc>
          <w:tcPr>
            <w:tcW w:w="2572" w:type="dxa"/>
            <w:tcPrChange w:id="4846" w:author="ilham.nur@office.ui.ac.id" w:date="2023-03-04T10:21:00Z">
              <w:tcPr>
                <w:tcW w:w="2572" w:type="dxa"/>
              </w:tcPr>
            </w:tcPrChange>
          </w:tcPr>
          <w:p w14:paraId="64E685A1" w14:textId="54BA1FC4" w:rsidR="00B32852" w:rsidRDefault="00B32852" w:rsidP="00B32852">
            <w:pPr>
              <w:spacing w:line="360" w:lineRule="auto"/>
              <w:rPr>
                <w:ins w:id="4847" w:author="ilham.nur@office.ui.ac.id [2]" w:date="2023-01-28T22:03:00Z"/>
              </w:rPr>
            </w:pPr>
            <w:ins w:id="4848" w:author="Ilham Pratama" w:date="2023-01-28T22:05:00Z">
              <w:r>
                <w:t>Rp.20.833</w:t>
              </w:r>
            </w:ins>
          </w:p>
        </w:tc>
      </w:tr>
      <w:tr w:rsidR="00B32852" w14:paraId="1C01A7DE" w14:textId="77777777" w:rsidTr="004D0C94">
        <w:trPr>
          <w:ins w:id="4849" w:author="ilham.nur@office.ui.ac.id [2]" w:date="2023-01-28T22:03:00Z"/>
          <w:trPrChange w:id="4850" w:author="ilham.nur@office.ui.ac.id" w:date="2023-03-04T10:21:00Z">
            <w:trPr>
              <w:gridAfter w:val="0"/>
            </w:trPr>
          </w:trPrChange>
        </w:trPr>
        <w:tc>
          <w:tcPr>
            <w:tcW w:w="700" w:type="dxa"/>
            <w:tcPrChange w:id="4851" w:author="ilham.nur@office.ui.ac.id" w:date="2023-03-04T10:21:00Z">
              <w:tcPr>
                <w:tcW w:w="700" w:type="dxa"/>
              </w:tcPr>
            </w:tcPrChange>
          </w:tcPr>
          <w:p w14:paraId="14318166" w14:textId="48038286" w:rsidR="00B32852" w:rsidRDefault="00B32852" w:rsidP="00B32852">
            <w:pPr>
              <w:spacing w:line="360" w:lineRule="auto"/>
              <w:rPr>
                <w:ins w:id="4852" w:author="ilham.nur@office.ui.ac.id [2]" w:date="2023-01-28T22:03:00Z"/>
              </w:rPr>
            </w:pPr>
            <w:ins w:id="4853" w:author="ilham.nur@office.ui.ac.id [2]" w:date="2023-01-28T22:04:00Z">
              <w:r>
                <w:t>7</w:t>
              </w:r>
            </w:ins>
          </w:p>
        </w:tc>
        <w:tc>
          <w:tcPr>
            <w:tcW w:w="2171" w:type="dxa"/>
            <w:tcPrChange w:id="4854" w:author="ilham.nur@office.ui.ac.id" w:date="2023-03-04T10:21:00Z">
              <w:tcPr>
                <w:tcW w:w="2171" w:type="dxa"/>
                <w:gridSpan w:val="2"/>
              </w:tcPr>
            </w:tcPrChange>
          </w:tcPr>
          <w:p w14:paraId="4A3DEA04" w14:textId="45BAE574" w:rsidR="00B32852" w:rsidRPr="005309E8" w:rsidRDefault="00B32852" w:rsidP="00B32852">
            <w:pPr>
              <w:spacing w:line="360" w:lineRule="auto"/>
              <w:rPr>
                <w:ins w:id="4855" w:author="ilham.nur@office.ui.ac.id [2]" w:date="2023-01-28T22:03:00Z"/>
                <w:i/>
                <w:iCs/>
                <w:rPrChange w:id="4856" w:author="ilham.nur@office.ui.ac.id [2]" w:date="2023-01-28T22:03:00Z">
                  <w:rPr>
                    <w:ins w:id="4857" w:author="ilham.nur@office.ui.ac.id [2]" w:date="2023-01-28T22:03:00Z"/>
                  </w:rPr>
                </w:rPrChange>
              </w:rPr>
            </w:pPr>
            <w:ins w:id="4858" w:author="ilham.nur@office.ui.ac.id [2]" w:date="2023-01-28T22:03:00Z">
              <w:r>
                <w:rPr>
                  <w:i/>
                  <w:iCs/>
                </w:rPr>
                <w:t>Senior Provisioning Engineer</w:t>
              </w:r>
            </w:ins>
          </w:p>
        </w:tc>
        <w:tc>
          <w:tcPr>
            <w:tcW w:w="2331" w:type="dxa"/>
            <w:tcPrChange w:id="4859" w:author="ilham.nur@office.ui.ac.id" w:date="2023-03-04T10:21:00Z">
              <w:tcPr>
                <w:tcW w:w="2331" w:type="dxa"/>
                <w:gridSpan w:val="2"/>
              </w:tcPr>
            </w:tcPrChange>
          </w:tcPr>
          <w:p w14:paraId="44476BA0" w14:textId="1D5EB859" w:rsidR="00B32852" w:rsidRDefault="00B32852" w:rsidP="00B32852">
            <w:pPr>
              <w:spacing w:line="360" w:lineRule="auto"/>
              <w:rPr>
                <w:ins w:id="4860" w:author="ilham.nur@office.ui.ac.id [2]" w:date="2023-01-28T22:03:00Z"/>
              </w:rPr>
            </w:pPr>
            <w:ins w:id="4861" w:author="ilham.nur@office.ui.ac.id [2]" w:date="2023-01-28T22:04:00Z">
              <w:r>
                <w:t>4</w:t>
              </w:r>
            </w:ins>
          </w:p>
        </w:tc>
        <w:tc>
          <w:tcPr>
            <w:tcW w:w="2572" w:type="dxa"/>
            <w:tcPrChange w:id="4862" w:author="ilham.nur@office.ui.ac.id" w:date="2023-03-04T10:21:00Z">
              <w:tcPr>
                <w:tcW w:w="2572" w:type="dxa"/>
              </w:tcPr>
            </w:tcPrChange>
          </w:tcPr>
          <w:p w14:paraId="02F8C09B" w14:textId="036197FF" w:rsidR="00B32852" w:rsidRDefault="00B32852" w:rsidP="00B32852">
            <w:pPr>
              <w:spacing w:line="360" w:lineRule="auto"/>
              <w:rPr>
                <w:ins w:id="4863" w:author="ilham.nur@office.ui.ac.id [2]" w:date="2023-01-28T22:03:00Z"/>
              </w:rPr>
            </w:pPr>
            <w:ins w:id="4864" w:author="Ilham Pratama" w:date="2023-01-28T22:05:00Z">
              <w:r>
                <w:t>Rp.31.250</w:t>
              </w:r>
            </w:ins>
          </w:p>
        </w:tc>
      </w:tr>
      <w:tr w:rsidR="00B32852" w14:paraId="051BB8F2" w14:textId="77777777" w:rsidTr="004D0C94">
        <w:trPr>
          <w:ins w:id="4865" w:author="ilham.nur@office.ui.ac.id [2]" w:date="2023-01-28T22:03:00Z"/>
          <w:trPrChange w:id="4866" w:author="ilham.nur@office.ui.ac.id" w:date="2023-03-04T10:21:00Z">
            <w:trPr>
              <w:gridAfter w:val="0"/>
            </w:trPr>
          </w:trPrChange>
        </w:trPr>
        <w:tc>
          <w:tcPr>
            <w:tcW w:w="700" w:type="dxa"/>
            <w:tcPrChange w:id="4867" w:author="ilham.nur@office.ui.ac.id" w:date="2023-03-04T10:21:00Z">
              <w:tcPr>
                <w:tcW w:w="700" w:type="dxa"/>
              </w:tcPr>
            </w:tcPrChange>
          </w:tcPr>
          <w:p w14:paraId="5CFC5E4E" w14:textId="1489302B" w:rsidR="00B32852" w:rsidRDefault="00B32852" w:rsidP="00B32852">
            <w:pPr>
              <w:spacing w:line="360" w:lineRule="auto"/>
              <w:rPr>
                <w:ins w:id="4868" w:author="ilham.nur@office.ui.ac.id [2]" w:date="2023-01-28T22:03:00Z"/>
              </w:rPr>
            </w:pPr>
            <w:ins w:id="4869" w:author="ilham.nur@office.ui.ac.id [2]" w:date="2023-01-28T22:04:00Z">
              <w:r>
                <w:t>8</w:t>
              </w:r>
            </w:ins>
          </w:p>
        </w:tc>
        <w:tc>
          <w:tcPr>
            <w:tcW w:w="2171" w:type="dxa"/>
            <w:tcPrChange w:id="4870" w:author="ilham.nur@office.ui.ac.id" w:date="2023-03-04T10:21:00Z">
              <w:tcPr>
                <w:tcW w:w="2171" w:type="dxa"/>
                <w:gridSpan w:val="2"/>
              </w:tcPr>
            </w:tcPrChange>
          </w:tcPr>
          <w:p w14:paraId="58BAB1D2" w14:textId="64831F03" w:rsidR="00B32852" w:rsidRPr="003F0145" w:rsidRDefault="00B32852" w:rsidP="00B32852">
            <w:pPr>
              <w:spacing w:line="360" w:lineRule="auto"/>
              <w:rPr>
                <w:ins w:id="4871" w:author="ilham.nur@office.ui.ac.id [2]" w:date="2023-01-28T22:03:00Z"/>
                <w:i/>
                <w:iCs/>
                <w:rPrChange w:id="4872" w:author="ilham.nur@office.ui.ac.id [2]" w:date="2023-01-28T22:04:00Z">
                  <w:rPr>
                    <w:ins w:id="4873" w:author="ilham.nur@office.ui.ac.id [2]" w:date="2023-01-28T22:03:00Z"/>
                  </w:rPr>
                </w:rPrChange>
              </w:rPr>
            </w:pPr>
            <w:ins w:id="4874" w:author="ilham.nur@office.ui.ac.id [2]" w:date="2023-01-28T22:03:00Z">
              <w:r>
                <w:t>FM-</w:t>
              </w:r>
            </w:ins>
            <w:ins w:id="4875" w:author="ilham.nur@office.ui.ac.id [2]" w:date="2023-01-28T22:04:00Z">
              <w:r>
                <w:rPr>
                  <w:i/>
                  <w:iCs/>
                </w:rPr>
                <w:t>Provisioning &amp;Testing</w:t>
              </w:r>
            </w:ins>
          </w:p>
        </w:tc>
        <w:tc>
          <w:tcPr>
            <w:tcW w:w="2331" w:type="dxa"/>
            <w:tcPrChange w:id="4876" w:author="ilham.nur@office.ui.ac.id" w:date="2023-03-04T10:21:00Z">
              <w:tcPr>
                <w:tcW w:w="2331" w:type="dxa"/>
                <w:gridSpan w:val="2"/>
              </w:tcPr>
            </w:tcPrChange>
          </w:tcPr>
          <w:p w14:paraId="0D44BD2E" w14:textId="6086D720" w:rsidR="00B32852" w:rsidRDefault="00B32852" w:rsidP="00B32852">
            <w:pPr>
              <w:spacing w:line="360" w:lineRule="auto"/>
              <w:rPr>
                <w:ins w:id="4877" w:author="ilham.nur@office.ui.ac.id [2]" w:date="2023-01-28T22:03:00Z"/>
              </w:rPr>
            </w:pPr>
            <w:ins w:id="4878" w:author="ilham.nur@office.ui.ac.id [2]" w:date="2023-01-28T22:04:00Z">
              <w:r>
                <w:t>3</w:t>
              </w:r>
            </w:ins>
          </w:p>
        </w:tc>
        <w:tc>
          <w:tcPr>
            <w:tcW w:w="2572" w:type="dxa"/>
            <w:tcPrChange w:id="4879" w:author="ilham.nur@office.ui.ac.id" w:date="2023-03-04T10:21:00Z">
              <w:tcPr>
                <w:tcW w:w="2572" w:type="dxa"/>
              </w:tcPr>
            </w:tcPrChange>
          </w:tcPr>
          <w:p w14:paraId="211A32CD" w14:textId="5210B36E" w:rsidR="00B32852" w:rsidRDefault="00B32852" w:rsidP="00B32852">
            <w:pPr>
              <w:spacing w:line="360" w:lineRule="auto"/>
              <w:rPr>
                <w:ins w:id="4880" w:author="ilham.nur@office.ui.ac.id [2]" w:date="2023-01-28T22:03:00Z"/>
              </w:rPr>
            </w:pPr>
            <w:ins w:id="4881" w:author="Ilham Pratama" w:date="2023-01-28T22:05:00Z">
              <w:r>
                <w:t>Rp.41.666</w:t>
              </w:r>
            </w:ins>
          </w:p>
        </w:tc>
      </w:tr>
      <w:tr w:rsidR="00B32852" w14:paraId="71411AC7" w14:textId="77777777" w:rsidTr="004D0C94">
        <w:trPr>
          <w:ins w:id="4882" w:author="ilham.nur@office.ui.ac.id [2]" w:date="2023-01-28T22:03:00Z"/>
          <w:trPrChange w:id="4883" w:author="ilham.nur@office.ui.ac.id" w:date="2023-03-04T10:21:00Z">
            <w:trPr>
              <w:gridAfter w:val="0"/>
            </w:trPr>
          </w:trPrChange>
        </w:trPr>
        <w:tc>
          <w:tcPr>
            <w:tcW w:w="700" w:type="dxa"/>
            <w:tcPrChange w:id="4884" w:author="ilham.nur@office.ui.ac.id" w:date="2023-03-04T10:21:00Z">
              <w:tcPr>
                <w:tcW w:w="700" w:type="dxa"/>
              </w:tcPr>
            </w:tcPrChange>
          </w:tcPr>
          <w:p w14:paraId="407DB54F" w14:textId="42AF6BDF" w:rsidR="00B32852" w:rsidRDefault="00B32852" w:rsidP="00B32852">
            <w:pPr>
              <w:spacing w:line="360" w:lineRule="auto"/>
              <w:rPr>
                <w:ins w:id="4885" w:author="ilham.nur@office.ui.ac.id [2]" w:date="2023-01-28T22:03:00Z"/>
              </w:rPr>
            </w:pPr>
            <w:ins w:id="4886" w:author="ilham.nur@office.ui.ac.id [2]" w:date="2023-01-28T22:04:00Z">
              <w:r>
                <w:t>9</w:t>
              </w:r>
            </w:ins>
          </w:p>
        </w:tc>
        <w:tc>
          <w:tcPr>
            <w:tcW w:w="2171" w:type="dxa"/>
            <w:tcPrChange w:id="4887" w:author="ilham.nur@office.ui.ac.id" w:date="2023-03-04T10:21:00Z">
              <w:tcPr>
                <w:tcW w:w="2171" w:type="dxa"/>
                <w:gridSpan w:val="2"/>
              </w:tcPr>
            </w:tcPrChange>
          </w:tcPr>
          <w:p w14:paraId="31A16E64" w14:textId="28571165" w:rsidR="00B32852" w:rsidRPr="00B32852" w:rsidRDefault="00B32852" w:rsidP="00B32852">
            <w:pPr>
              <w:spacing w:line="360" w:lineRule="auto"/>
              <w:rPr>
                <w:ins w:id="4888" w:author="ilham.nur@office.ui.ac.id [2]" w:date="2023-01-28T22:03:00Z"/>
                <w:i/>
                <w:iCs/>
                <w:rPrChange w:id="4889" w:author="ilham.nur@office.ui.ac.id [2]" w:date="2023-01-28T22:05:00Z">
                  <w:rPr>
                    <w:ins w:id="4890" w:author="ilham.nur@office.ui.ac.id [2]" w:date="2023-01-28T22:03:00Z"/>
                  </w:rPr>
                </w:rPrChange>
              </w:rPr>
            </w:pPr>
            <w:ins w:id="4891" w:author="ilham.nur@office.ui.ac.id [2]" w:date="2023-01-28T22:05:00Z">
              <w:r>
                <w:rPr>
                  <w:i/>
                  <w:iCs/>
                </w:rPr>
                <w:t>Tester</w:t>
              </w:r>
            </w:ins>
          </w:p>
        </w:tc>
        <w:tc>
          <w:tcPr>
            <w:tcW w:w="2331" w:type="dxa"/>
            <w:tcPrChange w:id="4892" w:author="ilham.nur@office.ui.ac.id" w:date="2023-03-04T10:21:00Z">
              <w:tcPr>
                <w:tcW w:w="2331" w:type="dxa"/>
                <w:gridSpan w:val="2"/>
              </w:tcPr>
            </w:tcPrChange>
          </w:tcPr>
          <w:p w14:paraId="1914D23D" w14:textId="3D46079B" w:rsidR="00B32852" w:rsidRDefault="00B32852" w:rsidP="00B32852">
            <w:pPr>
              <w:spacing w:line="360" w:lineRule="auto"/>
              <w:rPr>
                <w:ins w:id="4893" w:author="ilham.nur@office.ui.ac.id [2]" w:date="2023-01-28T22:03:00Z"/>
              </w:rPr>
            </w:pPr>
            <w:ins w:id="4894" w:author="ilham.nur@office.ui.ac.id [2]" w:date="2023-01-28T22:05:00Z">
              <w:r>
                <w:t>5</w:t>
              </w:r>
            </w:ins>
          </w:p>
        </w:tc>
        <w:tc>
          <w:tcPr>
            <w:tcW w:w="2572" w:type="dxa"/>
            <w:tcPrChange w:id="4895" w:author="ilham.nur@office.ui.ac.id" w:date="2023-03-04T10:21:00Z">
              <w:tcPr>
                <w:tcW w:w="2572" w:type="dxa"/>
              </w:tcPr>
            </w:tcPrChange>
          </w:tcPr>
          <w:p w14:paraId="4ED234D1" w14:textId="2CFC1F15" w:rsidR="00B32852" w:rsidRDefault="00B32852" w:rsidP="00B32852">
            <w:pPr>
              <w:spacing w:line="360" w:lineRule="auto"/>
              <w:rPr>
                <w:ins w:id="4896" w:author="ilham.nur@office.ui.ac.id [2]" w:date="2023-01-28T22:03:00Z"/>
              </w:rPr>
            </w:pPr>
            <w:ins w:id="4897" w:author="ilham.nur@office.ui.ac.id [2]" w:date="2023-01-28T22:05:00Z">
              <w:r>
                <w:t>Rp.20.833</w:t>
              </w:r>
            </w:ins>
          </w:p>
        </w:tc>
      </w:tr>
      <w:tr w:rsidR="00B32852" w14:paraId="3A1FEED0" w14:textId="77777777" w:rsidTr="004D0C94">
        <w:trPr>
          <w:ins w:id="4898" w:author="ilham.nur@office.ui.ac.id [2]" w:date="2023-01-28T22:03:00Z"/>
          <w:trPrChange w:id="4899" w:author="ilham.nur@office.ui.ac.id" w:date="2023-03-04T10:21:00Z">
            <w:trPr>
              <w:gridAfter w:val="0"/>
            </w:trPr>
          </w:trPrChange>
        </w:trPr>
        <w:tc>
          <w:tcPr>
            <w:tcW w:w="700" w:type="dxa"/>
            <w:tcPrChange w:id="4900" w:author="ilham.nur@office.ui.ac.id" w:date="2023-03-04T10:21:00Z">
              <w:tcPr>
                <w:tcW w:w="700" w:type="dxa"/>
              </w:tcPr>
            </w:tcPrChange>
          </w:tcPr>
          <w:p w14:paraId="2A622838" w14:textId="0810BF2C" w:rsidR="00B32852" w:rsidRDefault="00B32852" w:rsidP="00B32852">
            <w:pPr>
              <w:spacing w:line="360" w:lineRule="auto"/>
              <w:rPr>
                <w:ins w:id="4901" w:author="ilham.nur@office.ui.ac.id [2]" w:date="2023-01-28T22:03:00Z"/>
              </w:rPr>
            </w:pPr>
            <w:ins w:id="4902" w:author="ilham.nur@office.ui.ac.id [2]" w:date="2023-01-28T22:04:00Z">
              <w:r>
                <w:t>10</w:t>
              </w:r>
            </w:ins>
          </w:p>
        </w:tc>
        <w:tc>
          <w:tcPr>
            <w:tcW w:w="2171" w:type="dxa"/>
            <w:tcPrChange w:id="4903" w:author="ilham.nur@office.ui.ac.id" w:date="2023-03-04T10:21:00Z">
              <w:tcPr>
                <w:tcW w:w="2171" w:type="dxa"/>
                <w:gridSpan w:val="2"/>
              </w:tcPr>
            </w:tcPrChange>
          </w:tcPr>
          <w:p w14:paraId="12ADB314" w14:textId="7FE182E0" w:rsidR="00B32852" w:rsidRPr="00B32852" w:rsidRDefault="00B32852" w:rsidP="00B32852">
            <w:pPr>
              <w:spacing w:line="360" w:lineRule="auto"/>
              <w:rPr>
                <w:ins w:id="4904" w:author="ilham.nur@office.ui.ac.id [2]" w:date="2023-01-28T22:03:00Z"/>
                <w:i/>
                <w:iCs/>
                <w:rPrChange w:id="4905" w:author="ilham.nur@office.ui.ac.id [2]" w:date="2023-01-28T22:05:00Z">
                  <w:rPr>
                    <w:ins w:id="4906" w:author="ilham.nur@office.ui.ac.id [2]" w:date="2023-01-28T22:03:00Z"/>
                  </w:rPr>
                </w:rPrChange>
              </w:rPr>
            </w:pPr>
            <w:ins w:id="4907" w:author="ilham.nur@office.ui.ac.id [2]" w:date="2023-01-28T22:05:00Z">
              <w:r>
                <w:rPr>
                  <w:i/>
                  <w:iCs/>
                </w:rPr>
                <w:t>Senior Tester</w:t>
              </w:r>
            </w:ins>
          </w:p>
        </w:tc>
        <w:tc>
          <w:tcPr>
            <w:tcW w:w="2331" w:type="dxa"/>
            <w:tcPrChange w:id="4908" w:author="ilham.nur@office.ui.ac.id" w:date="2023-03-04T10:21:00Z">
              <w:tcPr>
                <w:tcW w:w="2331" w:type="dxa"/>
                <w:gridSpan w:val="2"/>
              </w:tcPr>
            </w:tcPrChange>
          </w:tcPr>
          <w:p w14:paraId="2CBBCBBA" w14:textId="102318A7" w:rsidR="00B32852" w:rsidRDefault="00B32852" w:rsidP="00B32852">
            <w:pPr>
              <w:spacing w:line="360" w:lineRule="auto"/>
              <w:rPr>
                <w:ins w:id="4909" w:author="ilham.nur@office.ui.ac.id [2]" w:date="2023-01-28T22:03:00Z"/>
              </w:rPr>
            </w:pPr>
            <w:ins w:id="4910" w:author="ilham.nur@office.ui.ac.id [2]" w:date="2023-01-28T22:05:00Z">
              <w:r>
                <w:t>4</w:t>
              </w:r>
            </w:ins>
          </w:p>
        </w:tc>
        <w:tc>
          <w:tcPr>
            <w:tcW w:w="2572" w:type="dxa"/>
            <w:tcPrChange w:id="4911" w:author="ilham.nur@office.ui.ac.id" w:date="2023-03-04T10:21:00Z">
              <w:tcPr>
                <w:tcW w:w="2572" w:type="dxa"/>
              </w:tcPr>
            </w:tcPrChange>
          </w:tcPr>
          <w:p w14:paraId="3B8360A8" w14:textId="3B17E016" w:rsidR="00B32852" w:rsidRDefault="00B32852" w:rsidP="00B32852">
            <w:pPr>
              <w:spacing w:line="360" w:lineRule="auto"/>
              <w:rPr>
                <w:ins w:id="4912" w:author="ilham.nur@office.ui.ac.id [2]" w:date="2023-01-28T22:03:00Z"/>
              </w:rPr>
            </w:pPr>
            <w:ins w:id="4913" w:author="ilham.nur@office.ui.ac.id [2]" w:date="2023-01-28T22:05:00Z">
              <w:r>
                <w:t>Rp.31.250</w:t>
              </w:r>
            </w:ins>
          </w:p>
        </w:tc>
      </w:tr>
      <w:tr w:rsidR="00B32852" w14:paraId="1CB248EC" w14:textId="77777777" w:rsidTr="004D0C94">
        <w:trPr>
          <w:ins w:id="4914" w:author="ilham.nur@office.ui.ac.id [2]" w:date="2023-01-28T22:03:00Z"/>
          <w:trPrChange w:id="4915" w:author="ilham.nur@office.ui.ac.id" w:date="2023-03-04T10:21:00Z">
            <w:trPr>
              <w:gridAfter w:val="0"/>
            </w:trPr>
          </w:trPrChange>
        </w:trPr>
        <w:tc>
          <w:tcPr>
            <w:tcW w:w="700" w:type="dxa"/>
            <w:tcPrChange w:id="4916" w:author="ilham.nur@office.ui.ac.id" w:date="2023-03-04T10:21:00Z">
              <w:tcPr>
                <w:tcW w:w="700" w:type="dxa"/>
              </w:tcPr>
            </w:tcPrChange>
          </w:tcPr>
          <w:p w14:paraId="045D69CE" w14:textId="60624F81" w:rsidR="00B32852" w:rsidRDefault="00B32852" w:rsidP="00B32852">
            <w:pPr>
              <w:spacing w:line="360" w:lineRule="auto"/>
              <w:rPr>
                <w:ins w:id="4917" w:author="ilham.nur@office.ui.ac.id [2]" w:date="2023-01-28T22:03:00Z"/>
              </w:rPr>
            </w:pPr>
            <w:ins w:id="4918" w:author="ilham.nur@office.ui.ac.id [2]" w:date="2023-01-28T22:04:00Z">
              <w:r>
                <w:t>11</w:t>
              </w:r>
            </w:ins>
          </w:p>
        </w:tc>
        <w:tc>
          <w:tcPr>
            <w:tcW w:w="2171" w:type="dxa"/>
            <w:tcPrChange w:id="4919" w:author="ilham.nur@office.ui.ac.id" w:date="2023-03-04T10:21:00Z">
              <w:tcPr>
                <w:tcW w:w="2171" w:type="dxa"/>
                <w:gridSpan w:val="2"/>
              </w:tcPr>
            </w:tcPrChange>
          </w:tcPr>
          <w:p w14:paraId="0EB0C660" w14:textId="7338615F" w:rsidR="00B32852" w:rsidRPr="00B32852" w:rsidRDefault="00B32852" w:rsidP="00B32852">
            <w:pPr>
              <w:spacing w:line="360" w:lineRule="auto"/>
              <w:rPr>
                <w:ins w:id="4920" w:author="ilham.nur@office.ui.ac.id [2]" w:date="2023-01-28T22:03:00Z"/>
                <w:i/>
                <w:iCs/>
                <w:rPrChange w:id="4921" w:author="ilham.nur@office.ui.ac.id [2]" w:date="2023-01-28T22:05:00Z">
                  <w:rPr>
                    <w:ins w:id="4922" w:author="ilham.nur@office.ui.ac.id [2]" w:date="2023-01-28T22:03:00Z"/>
                  </w:rPr>
                </w:rPrChange>
              </w:rPr>
            </w:pPr>
            <w:ins w:id="4923" w:author="ilham.nur@office.ui.ac.id [2]" w:date="2023-01-28T22:05:00Z">
              <w:r>
                <w:rPr>
                  <w:i/>
                  <w:iCs/>
                </w:rPr>
                <w:t>Outsource Engineer</w:t>
              </w:r>
            </w:ins>
          </w:p>
        </w:tc>
        <w:tc>
          <w:tcPr>
            <w:tcW w:w="2331" w:type="dxa"/>
            <w:tcPrChange w:id="4924" w:author="ilham.nur@office.ui.ac.id" w:date="2023-03-04T10:21:00Z">
              <w:tcPr>
                <w:tcW w:w="2331" w:type="dxa"/>
                <w:gridSpan w:val="2"/>
              </w:tcPr>
            </w:tcPrChange>
          </w:tcPr>
          <w:p w14:paraId="2EB70FBE" w14:textId="6D0E4ED3" w:rsidR="00B32852" w:rsidRDefault="00B32852" w:rsidP="00B32852">
            <w:pPr>
              <w:spacing w:line="360" w:lineRule="auto"/>
              <w:rPr>
                <w:ins w:id="4925" w:author="ilham.nur@office.ui.ac.id [2]" w:date="2023-01-28T22:03:00Z"/>
              </w:rPr>
            </w:pPr>
            <w:ins w:id="4926" w:author="ilham.nur@office.ui.ac.id [2]" w:date="2023-01-28T22:05:00Z">
              <w:r>
                <w:t>5</w:t>
              </w:r>
            </w:ins>
          </w:p>
        </w:tc>
        <w:tc>
          <w:tcPr>
            <w:tcW w:w="2572" w:type="dxa"/>
            <w:tcPrChange w:id="4927" w:author="ilham.nur@office.ui.ac.id" w:date="2023-03-04T10:21:00Z">
              <w:tcPr>
                <w:tcW w:w="2572" w:type="dxa"/>
              </w:tcPr>
            </w:tcPrChange>
          </w:tcPr>
          <w:p w14:paraId="3FE3AEB6" w14:textId="69745CAD" w:rsidR="00B32852" w:rsidRDefault="0001325E" w:rsidP="00B32852">
            <w:pPr>
              <w:spacing w:line="360" w:lineRule="auto"/>
              <w:rPr>
                <w:ins w:id="4928" w:author="ilham.nur@office.ui.ac.id [2]" w:date="2023-01-28T22:03:00Z"/>
              </w:rPr>
            </w:pPr>
            <w:ins w:id="4929" w:author="ilham.nur@office.ui.ac.id [2]" w:date="2023-01-28T22:06:00Z">
              <w:r>
                <w:t>Rp.15.625</w:t>
              </w:r>
            </w:ins>
          </w:p>
        </w:tc>
      </w:tr>
      <w:tr w:rsidR="00652C14" w14:paraId="013CAF86" w14:textId="77777777" w:rsidTr="004D0C94">
        <w:trPr>
          <w:ins w:id="4930" w:author="ilham.nur@office.ui.ac.id [2]" w:date="2023-01-28T22:03:00Z"/>
          <w:trPrChange w:id="4931" w:author="ilham.nur@office.ui.ac.id" w:date="2023-03-04T10:21:00Z">
            <w:trPr>
              <w:gridAfter w:val="0"/>
            </w:trPr>
          </w:trPrChange>
        </w:trPr>
        <w:tc>
          <w:tcPr>
            <w:tcW w:w="700" w:type="dxa"/>
            <w:tcPrChange w:id="4932" w:author="ilham.nur@office.ui.ac.id" w:date="2023-03-04T10:21:00Z">
              <w:tcPr>
                <w:tcW w:w="700" w:type="dxa"/>
              </w:tcPr>
            </w:tcPrChange>
          </w:tcPr>
          <w:p w14:paraId="6B479BCB" w14:textId="1CA4A92C" w:rsidR="00652C14" w:rsidRDefault="00652C14" w:rsidP="00652C14">
            <w:pPr>
              <w:spacing w:line="360" w:lineRule="auto"/>
              <w:rPr>
                <w:ins w:id="4933" w:author="ilham.nur@office.ui.ac.id [2]" w:date="2023-01-28T22:03:00Z"/>
              </w:rPr>
            </w:pPr>
            <w:ins w:id="4934" w:author="ilham.nur@office.ui.ac.id [2]" w:date="2023-01-28T22:04:00Z">
              <w:r>
                <w:t>12</w:t>
              </w:r>
            </w:ins>
          </w:p>
        </w:tc>
        <w:tc>
          <w:tcPr>
            <w:tcW w:w="2171" w:type="dxa"/>
            <w:tcPrChange w:id="4935" w:author="ilham.nur@office.ui.ac.id" w:date="2023-03-04T10:21:00Z">
              <w:tcPr>
                <w:tcW w:w="2171" w:type="dxa"/>
                <w:gridSpan w:val="2"/>
              </w:tcPr>
            </w:tcPrChange>
          </w:tcPr>
          <w:p w14:paraId="3530A778" w14:textId="7B6D0FDE" w:rsidR="00652C14" w:rsidRPr="00652C14" w:rsidRDefault="00652C14" w:rsidP="00652C14">
            <w:pPr>
              <w:spacing w:line="360" w:lineRule="auto"/>
              <w:rPr>
                <w:ins w:id="4936" w:author="ilham.nur@office.ui.ac.id [2]" w:date="2023-01-28T22:03:00Z"/>
                <w:i/>
                <w:iCs/>
                <w:rPrChange w:id="4937" w:author="ilham.nur@office.ui.ac.id [2]" w:date="2023-01-28T22:06:00Z">
                  <w:rPr>
                    <w:ins w:id="4938" w:author="ilham.nur@office.ui.ac.id [2]" w:date="2023-01-28T22:03:00Z"/>
                  </w:rPr>
                </w:rPrChange>
              </w:rPr>
            </w:pPr>
            <w:ins w:id="4939" w:author="ilham.nur@office.ui.ac.id [2]" w:date="2023-01-28T22:06:00Z">
              <w:r w:rsidRPr="00652C14">
                <w:rPr>
                  <w:i/>
                  <w:iCs/>
                  <w:rPrChange w:id="4940" w:author="ilham.nur@office.ui.ac.id [2]" w:date="2023-01-28T22:06:00Z">
                    <w:rPr/>
                  </w:rPrChange>
                </w:rPr>
                <w:t>Junior Account Manager</w:t>
              </w:r>
            </w:ins>
          </w:p>
        </w:tc>
        <w:tc>
          <w:tcPr>
            <w:tcW w:w="2331" w:type="dxa"/>
            <w:tcPrChange w:id="4941" w:author="ilham.nur@office.ui.ac.id" w:date="2023-03-04T10:21:00Z">
              <w:tcPr>
                <w:tcW w:w="2331" w:type="dxa"/>
                <w:gridSpan w:val="2"/>
              </w:tcPr>
            </w:tcPrChange>
          </w:tcPr>
          <w:p w14:paraId="26956FA7" w14:textId="531445F9" w:rsidR="00652C14" w:rsidRDefault="00652C14" w:rsidP="00652C14">
            <w:pPr>
              <w:spacing w:line="360" w:lineRule="auto"/>
              <w:rPr>
                <w:ins w:id="4942" w:author="ilham.nur@office.ui.ac.id [2]" w:date="2023-01-28T22:03:00Z"/>
              </w:rPr>
            </w:pPr>
            <w:ins w:id="4943" w:author="ilham.nur@office.ui.ac.id [2]" w:date="2023-01-28T22:07:00Z">
              <w:r>
                <w:t>5</w:t>
              </w:r>
            </w:ins>
          </w:p>
        </w:tc>
        <w:tc>
          <w:tcPr>
            <w:tcW w:w="2572" w:type="dxa"/>
            <w:tcPrChange w:id="4944" w:author="ilham.nur@office.ui.ac.id" w:date="2023-03-04T10:21:00Z">
              <w:tcPr>
                <w:tcW w:w="2572" w:type="dxa"/>
              </w:tcPr>
            </w:tcPrChange>
          </w:tcPr>
          <w:p w14:paraId="4DE910F7" w14:textId="6694AD97" w:rsidR="00652C14" w:rsidRDefault="00652C14" w:rsidP="00652C14">
            <w:pPr>
              <w:spacing w:line="360" w:lineRule="auto"/>
              <w:rPr>
                <w:ins w:id="4945" w:author="ilham.nur@office.ui.ac.id [2]" w:date="2023-01-28T22:03:00Z"/>
              </w:rPr>
            </w:pPr>
            <w:ins w:id="4946" w:author="Ilham Pratama" w:date="2023-01-28T22:07:00Z">
              <w:r>
                <w:t>Rp.20.833</w:t>
              </w:r>
            </w:ins>
          </w:p>
        </w:tc>
      </w:tr>
      <w:tr w:rsidR="00652C14" w14:paraId="258EA8AE" w14:textId="77777777" w:rsidTr="004D0C94">
        <w:trPr>
          <w:ins w:id="4947" w:author="ilham.nur@office.ui.ac.id [2]" w:date="2023-01-28T22:06:00Z"/>
          <w:trPrChange w:id="4948" w:author="ilham.nur@office.ui.ac.id" w:date="2023-03-04T10:21:00Z">
            <w:trPr>
              <w:gridAfter w:val="0"/>
            </w:trPr>
          </w:trPrChange>
        </w:trPr>
        <w:tc>
          <w:tcPr>
            <w:tcW w:w="700" w:type="dxa"/>
            <w:tcPrChange w:id="4949" w:author="ilham.nur@office.ui.ac.id" w:date="2023-03-04T10:21:00Z">
              <w:tcPr>
                <w:tcW w:w="700" w:type="dxa"/>
              </w:tcPr>
            </w:tcPrChange>
          </w:tcPr>
          <w:p w14:paraId="4D929D68" w14:textId="72F0C1DA" w:rsidR="00652C14" w:rsidRDefault="00652C14" w:rsidP="00652C14">
            <w:pPr>
              <w:spacing w:line="360" w:lineRule="auto"/>
              <w:rPr>
                <w:ins w:id="4950" w:author="ilham.nur@office.ui.ac.id [2]" w:date="2023-01-28T22:06:00Z"/>
              </w:rPr>
            </w:pPr>
            <w:ins w:id="4951" w:author="ilham.nur@office.ui.ac.id [2]" w:date="2023-01-28T22:07:00Z">
              <w:r>
                <w:t>13</w:t>
              </w:r>
            </w:ins>
          </w:p>
        </w:tc>
        <w:tc>
          <w:tcPr>
            <w:tcW w:w="2171" w:type="dxa"/>
            <w:tcPrChange w:id="4952" w:author="ilham.nur@office.ui.ac.id" w:date="2023-03-04T10:21:00Z">
              <w:tcPr>
                <w:tcW w:w="2171" w:type="dxa"/>
                <w:gridSpan w:val="2"/>
              </w:tcPr>
            </w:tcPrChange>
          </w:tcPr>
          <w:p w14:paraId="0CAD8822" w14:textId="2AA78D75" w:rsidR="00652C14" w:rsidRPr="00652C14" w:rsidRDefault="00652C14" w:rsidP="00652C14">
            <w:pPr>
              <w:spacing w:line="360" w:lineRule="auto"/>
              <w:rPr>
                <w:ins w:id="4953" w:author="ilham.nur@office.ui.ac.id [2]" w:date="2023-01-28T22:06:00Z"/>
                <w:i/>
                <w:iCs/>
                <w:rPrChange w:id="4954" w:author="ilham.nur@office.ui.ac.id [2]" w:date="2023-01-28T22:07:00Z">
                  <w:rPr>
                    <w:ins w:id="4955" w:author="ilham.nur@office.ui.ac.id [2]" w:date="2023-01-28T22:06:00Z"/>
                  </w:rPr>
                </w:rPrChange>
              </w:rPr>
            </w:pPr>
            <w:ins w:id="4956" w:author="ilham.nur@office.ui.ac.id [2]" w:date="2023-01-28T22:06:00Z">
              <w:r w:rsidRPr="00652C14">
                <w:rPr>
                  <w:i/>
                  <w:iCs/>
                  <w:rPrChange w:id="4957" w:author="ilham.nur@office.ui.ac.id [2]" w:date="2023-01-28T22:07:00Z">
                    <w:rPr/>
                  </w:rPrChange>
                </w:rPr>
                <w:t>Account Manager</w:t>
              </w:r>
            </w:ins>
          </w:p>
        </w:tc>
        <w:tc>
          <w:tcPr>
            <w:tcW w:w="2331" w:type="dxa"/>
            <w:tcPrChange w:id="4958" w:author="ilham.nur@office.ui.ac.id" w:date="2023-03-04T10:21:00Z">
              <w:tcPr>
                <w:tcW w:w="2331" w:type="dxa"/>
                <w:gridSpan w:val="2"/>
              </w:tcPr>
            </w:tcPrChange>
          </w:tcPr>
          <w:p w14:paraId="784C42A9" w14:textId="27E11AB7" w:rsidR="00652C14" w:rsidRDefault="00652C14" w:rsidP="00652C14">
            <w:pPr>
              <w:spacing w:line="360" w:lineRule="auto"/>
              <w:rPr>
                <w:ins w:id="4959" w:author="ilham.nur@office.ui.ac.id [2]" w:date="2023-01-28T22:06:00Z"/>
              </w:rPr>
            </w:pPr>
            <w:ins w:id="4960" w:author="ilham.nur@office.ui.ac.id [2]" w:date="2023-01-28T22:07:00Z">
              <w:r>
                <w:t>4</w:t>
              </w:r>
            </w:ins>
          </w:p>
        </w:tc>
        <w:tc>
          <w:tcPr>
            <w:tcW w:w="2572" w:type="dxa"/>
            <w:tcPrChange w:id="4961" w:author="ilham.nur@office.ui.ac.id" w:date="2023-03-04T10:21:00Z">
              <w:tcPr>
                <w:tcW w:w="2572" w:type="dxa"/>
              </w:tcPr>
            </w:tcPrChange>
          </w:tcPr>
          <w:p w14:paraId="20A64415" w14:textId="70D457E3" w:rsidR="00652C14" w:rsidRDefault="00652C14" w:rsidP="00652C14">
            <w:pPr>
              <w:spacing w:line="360" w:lineRule="auto"/>
              <w:rPr>
                <w:ins w:id="4962" w:author="ilham.nur@office.ui.ac.id [2]" w:date="2023-01-28T22:06:00Z"/>
              </w:rPr>
            </w:pPr>
            <w:ins w:id="4963" w:author="Ilham Pratama" w:date="2023-01-28T22:07:00Z">
              <w:r>
                <w:t>Rp.31.250</w:t>
              </w:r>
            </w:ins>
          </w:p>
        </w:tc>
      </w:tr>
      <w:tr w:rsidR="00652C14" w14:paraId="1F176E74" w14:textId="77777777" w:rsidTr="004D0C94">
        <w:trPr>
          <w:ins w:id="4964" w:author="ilham.nur@office.ui.ac.id [2]" w:date="2023-01-28T22:06:00Z"/>
          <w:trPrChange w:id="4965" w:author="ilham.nur@office.ui.ac.id" w:date="2023-03-04T10:21:00Z">
            <w:trPr>
              <w:gridAfter w:val="0"/>
            </w:trPr>
          </w:trPrChange>
        </w:trPr>
        <w:tc>
          <w:tcPr>
            <w:tcW w:w="700" w:type="dxa"/>
            <w:tcPrChange w:id="4966" w:author="ilham.nur@office.ui.ac.id" w:date="2023-03-04T10:21:00Z">
              <w:tcPr>
                <w:tcW w:w="700" w:type="dxa"/>
              </w:tcPr>
            </w:tcPrChange>
          </w:tcPr>
          <w:p w14:paraId="1E218F62" w14:textId="5DB18C29" w:rsidR="00652C14" w:rsidRDefault="00652C14" w:rsidP="00652C14">
            <w:pPr>
              <w:spacing w:line="360" w:lineRule="auto"/>
              <w:rPr>
                <w:ins w:id="4967" w:author="ilham.nur@office.ui.ac.id [2]" w:date="2023-01-28T22:06:00Z"/>
              </w:rPr>
            </w:pPr>
            <w:ins w:id="4968" w:author="ilham.nur@office.ui.ac.id [2]" w:date="2023-01-28T22:07:00Z">
              <w:r>
                <w:t>14</w:t>
              </w:r>
            </w:ins>
          </w:p>
        </w:tc>
        <w:tc>
          <w:tcPr>
            <w:tcW w:w="2171" w:type="dxa"/>
            <w:tcPrChange w:id="4969" w:author="ilham.nur@office.ui.ac.id" w:date="2023-03-04T10:21:00Z">
              <w:tcPr>
                <w:tcW w:w="2171" w:type="dxa"/>
                <w:gridSpan w:val="2"/>
              </w:tcPr>
            </w:tcPrChange>
          </w:tcPr>
          <w:p w14:paraId="088657BB" w14:textId="29128FA5" w:rsidR="00652C14" w:rsidRPr="00652C14" w:rsidRDefault="00652C14" w:rsidP="00652C14">
            <w:pPr>
              <w:spacing w:line="360" w:lineRule="auto"/>
              <w:rPr>
                <w:ins w:id="4970" w:author="ilham.nur@office.ui.ac.id [2]" w:date="2023-01-28T22:06:00Z"/>
                <w:i/>
                <w:iCs/>
                <w:rPrChange w:id="4971" w:author="ilham.nur@office.ui.ac.id [2]" w:date="2023-01-28T22:07:00Z">
                  <w:rPr>
                    <w:ins w:id="4972" w:author="ilham.nur@office.ui.ac.id [2]" w:date="2023-01-28T22:06:00Z"/>
                  </w:rPr>
                </w:rPrChange>
              </w:rPr>
            </w:pPr>
            <w:ins w:id="4973" w:author="ilham.nur@office.ui.ac.id [2]" w:date="2023-01-28T22:06:00Z">
              <w:r w:rsidRPr="00652C14">
                <w:rPr>
                  <w:i/>
                  <w:iCs/>
                  <w:rPrChange w:id="4974" w:author="ilham.nur@office.ui.ac.id [2]" w:date="2023-01-28T22:07:00Z">
                    <w:rPr/>
                  </w:rPrChange>
                </w:rPr>
                <w:t>Senior</w:t>
              </w:r>
            </w:ins>
            <w:ins w:id="4975" w:author="ilham.nur@office.ui.ac.id [2]" w:date="2023-01-28T22:07:00Z">
              <w:r w:rsidRPr="00652C14">
                <w:rPr>
                  <w:i/>
                  <w:iCs/>
                  <w:rPrChange w:id="4976" w:author="ilham.nur@office.ui.ac.id [2]" w:date="2023-01-28T22:07:00Z">
                    <w:rPr/>
                  </w:rPrChange>
                </w:rPr>
                <w:t xml:space="preserve"> Account Manager</w:t>
              </w:r>
            </w:ins>
          </w:p>
        </w:tc>
        <w:tc>
          <w:tcPr>
            <w:tcW w:w="2331" w:type="dxa"/>
            <w:tcPrChange w:id="4977" w:author="ilham.nur@office.ui.ac.id" w:date="2023-03-04T10:21:00Z">
              <w:tcPr>
                <w:tcW w:w="2331" w:type="dxa"/>
                <w:gridSpan w:val="2"/>
              </w:tcPr>
            </w:tcPrChange>
          </w:tcPr>
          <w:p w14:paraId="24E04C18" w14:textId="183074B0" w:rsidR="00652C14" w:rsidRDefault="00652C14" w:rsidP="00652C14">
            <w:pPr>
              <w:spacing w:line="360" w:lineRule="auto"/>
              <w:rPr>
                <w:ins w:id="4978" w:author="ilham.nur@office.ui.ac.id [2]" w:date="2023-01-28T22:06:00Z"/>
              </w:rPr>
            </w:pPr>
            <w:ins w:id="4979" w:author="ilham.nur@office.ui.ac.id [2]" w:date="2023-01-28T22:07:00Z">
              <w:r>
                <w:t>3</w:t>
              </w:r>
            </w:ins>
          </w:p>
        </w:tc>
        <w:tc>
          <w:tcPr>
            <w:tcW w:w="2572" w:type="dxa"/>
            <w:tcPrChange w:id="4980" w:author="ilham.nur@office.ui.ac.id" w:date="2023-03-04T10:21:00Z">
              <w:tcPr>
                <w:tcW w:w="2572" w:type="dxa"/>
              </w:tcPr>
            </w:tcPrChange>
          </w:tcPr>
          <w:p w14:paraId="4BD4002C" w14:textId="1D3C9E19" w:rsidR="00652C14" w:rsidRDefault="00652C14" w:rsidP="00652C14">
            <w:pPr>
              <w:spacing w:line="360" w:lineRule="auto"/>
              <w:rPr>
                <w:ins w:id="4981" w:author="ilham.nur@office.ui.ac.id [2]" w:date="2023-01-28T22:06:00Z"/>
              </w:rPr>
            </w:pPr>
            <w:ins w:id="4982" w:author="Ilham Pratama" w:date="2023-01-28T22:07:00Z">
              <w:r>
                <w:t>Rp.41.666</w:t>
              </w:r>
            </w:ins>
          </w:p>
        </w:tc>
      </w:tr>
    </w:tbl>
    <w:p w14:paraId="3165F412" w14:textId="78AC51FA" w:rsidR="009035EE" w:rsidRDefault="009035EE" w:rsidP="004D0C94">
      <w:pPr>
        <w:spacing w:line="360" w:lineRule="auto"/>
        <w:rPr>
          <w:ins w:id="4983" w:author="ilham.nur@office.ui.ac.id" w:date="2023-03-04T19:47:00Z"/>
        </w:rPr>
      </w:pPr>
    </w:p>
    <w:p w14:paraId="2C81FA4A" w14:textId="77777777" w:rsidR="00254514" w:rsidRDefault="00254514">
      <w:pPr>
        <w:spacing w:line="360" w:lineRule="auto"/>
        <w:rPr>
          <w:ins w:id="4984" w:author="ilham.nur@office.ui.ac.id" w:date="2023-03-04T19:47:00Z"/>
        </w:rPr>
        <w:pPrChange w:id="4985" w:author="ilham.nur@office.ui.ac.id" w:date="2023-03-04T19:47:00Z">
          <w:pPr>
            <w:spacing w:line="360" w:lineRule="auto"/>
            <w:ind w:left="720"/>
          </w:pPr>
        </w:pPrChange>
      </w:pPr>
      <w:ins w:id="4986" w:author="ilham.nur@office.ui.ac.id" w:date="2023-03-04T19:47:00Z">
        <w:r>
          <w:t xml:space="preserve">Peta </w:t>
        </w:r>
        <w:proofErr w:type="spellStart"/>
        <w:r>
          <w:t>beban</w:t>
        </w:r>
        <w:proofErr w:type="spellEnd"/>
        <w:r>
          <w:t xml:space="preserve"> hasil </w:t>
        </w:r>
        <w:proofErr w:type="spellStart"/>
        <w:r>
          <w:t>simulasi</w:t>
        </w:r>
        <w:proofErr w:type="spellEnd"/>
        <w:r>
          <w:t xml:space="preserve"> </w:t>
        </w:r>
        <w:proofErr w:type="spellStart"/>
        <w:r>
          <w:t>dibuat</w:t>
        </w:r>
        <w:proofErr w:type="spellEnd"/>
        <w:r>
          <w:t xml:space="preserve"> untuk </w:t>
        </w:r>
        <w:proofErr w:type="spellStart"/>
        <w:r>
          <w:t>menggambarkan</w:t>
        </w:r>
        <w:proofErr w:type="spellEnd"/>
        <w:r>
          <w:t xml:space="preserve"> </w:t>
        </w:r>
        <w:proofErr w:type="spellStart"/>
        <w:r>
          <w:t>adanya</w:t>
        </w:r>
        <w:proofErr w:type="spellEnd"/>
        <w:r>
          <w:t xml:space="preserve"> </w:t>
        </w:r>
        <w:r>
          <w:rPr>
            <w:i/>
            <w:iCs/>
          </w:rPr>
          <w:t xml:space="preserve">bottleneck </w:t>
        </w:r>
        <w:r>
          <w:t xml:space="preserve">yang </w:t>
        </w:r>
        <w:proofErr w:type="spellStart"/>
        <w:r>
          <w:t>terjadi</w:t>
        </w:r>
        <w:proofErr w:type="spellEnd"/>
        <w:r>
          <w:t xml:space="preserve"> </w:t>
        </w:r>
        <w:proofErr w:type="spellStart"/>
        <w:r>
          <w:t>dalam</w:t>
        </w:r>
        <w:proofErr w:type="spellEnd"/>
        <w:r>
          <w:t xml:space="preserve"> </w:t>
        </w:r>
        <w:proofErr w:type="spellStart"/>
        <w:r>
          <w:t>sebuah</w:t>
        </w:r>
        <w:proofErr w:type="spellEnd"/>
        <w:r>
          <w:t xml:space="preserve"> proses. Peta </w:t>
        </w:r>
        <w:proofErr w:type="spellStart"/>
        <w:r>
          <w:t>panas</w:t>
        </w:r>
        <w:proofErr w:type="spellEnd"/>
        <w:r>
          <w:t xml:space="preserve"> yang </w:t>
        </w:r>
        <w:proofErr w:type="spellStart"/>
        <w:r>
          <w:t>dibuat</w:t>
        </w:r>
        <w:proofErr w:type="spellEnd"/>
        <w:r>
          <w:t xml:space="preserve"> </w:t>
        </w:r>
        <w:proofErr w:type="spellStart"/>
        <w:r>
          <w:t>akan</w:t>
        </w:r>
        <w:proofErr w:type="spellEnd"/>
        <w:r>
          <w:t xml:space="preserve"> </w:t>
        </w:r>
        <w:proofErr w:type="spellStart"/>
        <w:r>
          <w:t>menunjukan</w:t>
        </w:r>
        <w:proofErr w:type="spellEnd"/>
        <w:r>
          <w:t xml:space="preserve"> </w:t>
        </w:r>
        <w:proofErr w:type="spellStart"/>
        <w:r>
          <w:t>beban</w:t>
        </w:r>
        <w:proofErr w:type="spellEnd"/>
        <w:r>
          <w:t xml:space="preserve"> pada </w:t>
        </w:r>
        <w:proofErr w:type="spellStart"/>
        <w:r>
          <w:t>beberapa</w:t>
        </w:r>
        <w:proofErr w:type="spellEnd"/>
        <w:r>
          <w:t xml:space="preserve"> </w:t>
        </w:r>
        <w:proofErr w:type="spellStart"/>
        <w:r>
          <w:t>aspek</w:t>
        </w:r>
        <w:proofErr w:type="spellEnd"/>
        <w:r>
          <w:t xml:space="preserve"> </w:t>
        </w:r>
        <w:proofErr w:type="spellStart"/>
        <w:r>
          <w:t>yaitu</w:t>
        </w:r>
        <w:proofErr w:type="spellEnd"/>
        <w:r>
          <w:t>:</w:t>
        </w:r>
      </w:ins>
    </w:p>
    <w:p w14:paraId="116BBAA2" w14:textId="77777777" w:rsidR="00254514" w:rsidRDefault="00254514" w:rsidP="00254514">
      <w:pPr>
        <w:pStyle w:val="ListParagraph"/>
        <w:numPr>
          <w:ilvl w:val="0"/>
          <w:numId w:val="48"/>
        </w:numPr>
        <w:spacing w:line="360" w:lineRule="auto"/>
        <w:rPr>
          <w:ins w:id="4987" w:author="ilham.nur@office.ui.ac.id" w:date="2023-03-04T19:47:00Z"/>
        </w:rPr>
      </w:pPr>
      <w:proofErr w:type="spellStart"/>
      <w:ins w:id="4988" w:author="ilham.nur@office.ui.ac.id" w:date="2023-03-04T19:47:00Z">
        <w:r>
          <w:t>Biaya</w:t>
        </w:r>
        <w:proofErr w:type="spellEnd"/>
      </w:ins>
    </w:p>
    <w:p w14:paraId="6CE392D8" w14:textId="77777777" w:rsidR="00254514" w:rsidRDefault="00254514" w:rsidP="00254514">
      <w:pPr>
        <w:pStyle w:val="ListParagraph"/>
        <w:numPr>
          <w:ilvl w:val="0"/>
          <w:numId w:val="48"/>
        </w:numPr>
        <w:spacing w:line="360" w:lineRule="auto"/>
        <w:rPr>
          <w:ins w:id="4989" w:author="ilham.nur@office.ui.ac.id" w:date="2023-03-04T19:47:00Z"/>
        </w:rPr>
      </w:pPr>
      <w:proofErr w:type="spellStart"/>
      <w:ins w:id="4990" w:author="ilham.nur@office.ui.ac.id" w:date="2023-03-04T19:47:00Z">
        <w:r>
          <w:t>Perulangan</w:t>
        </w:r>
        <w:proofErr w:type="spellEnd"/>
      </w:ins>
    </w:p>
    <w:p w14:paraId="718558EF" w14:textId="77777777" w:rsidR="00254514" w:rsidRDefault="00254514" w:rsidP="00254514">
      <w:pPr>
        <w:pStyle w:val="ListParagraph"/>
        <w:numPr>
          <w:ilvl w:val="0"/>
          <w:numId w:val="48"/>
        </w:numPr>
        <w:spacing w:line="360" w:lineRule="auto"/>
        <w:rPr>
          <w:ins w:id="4991" w:author="ilham.nur@office.ui.ac.id" w:date="2023-03-04T19:47:00Z"/>
        </w:rPr>
      </w:pPr>
      <w:proofErr w:type="spellStart"/>
      <w:ins w:id="4992" w:author="ilham.nur@office.ui.ac.id" w:date="2023-03-04T19:47:00Z">
        <w:r>
          <w:t>Durasi</w:t>
        </w:r>
        <w:proofErr w:type="spellEnd"/>
      </w:ins>
    </w:p>
    <w:p w14:paraId="63EE2FBC" w14:textId="76D46447" w:rsidR="00254514" w:rsidRDefault="00254514" w:rsidP="00254514">
      <w:pPr>
        <w:pStyle w:val="ListParagraph"/>
        <w:numPr>
          <w:ilvl w:val="0"/>
          <w:numId w:val="48"/>
        </w:numPr>
        <w:spacing w:line="360" w:lineRule="auto"/>
        <w:rPr>
          <w:ins w:id="4993" w:author="ilham.nur@office.ui.ac.id" w:date="2023-03-04T19:47:00Z"/>
        </w:rPr>
      </w:pPr>
      <w:ins w:id="4994" w:author="ilham.nur@office.ui.ac.id" w:date="2023-03-04T19:47:00Z">
        <w:r>
          <w:t xml:space="preserve">Waktu </w:t>
        </w:r>
        <w:proofErr w:type="spellStart"/>
        <w:r>
          <w:t>tunggu</w:t>
        </w:r>
        <w:proofErr w:type="spellEnd"/>
      </w:ins>
    </w:p>
    <w:p w14:paraId="1D71B56C" w14:textId="77777777" w:rsidR="00254514" w:rsidRDefault="00254514" w:rsidP="004D0C94">
      <w:pPr>
        <w:spacing w:line="360" w:lineRule="auto"/>
        <w:rPr>
          <w:ins w:id="4995" w:author="ilham.nur@office.ui.ac.id" w:date="2023-03-04T10:32:00Z"/>
        </w:rPr>
      </w:pPr>
    </w:p>
    <w:p w14:paraId="7AEBC005" w14:textId="77777777" w:rsidR="004527F9" w:rsidRDefault="004527F9">
      <w:pPr>
        <w:pStyle w:val="Heading3"/>
        <w:spacing w:line="360" w:lineRule="auto"/>
        <w:rPr>
          <w:ins w:id="4996" w:author="ilham.nur@office.ui.ac.id" w:date="2023-03-04T10:32:00Z"/>
        </w:rPr>
        <w:pPrChange w:id="4997" w:author="ilham.nur@office.ui.ac.id" w:date="2023-03-04T10:32:00Z">
          <w:pPr>
            <w:pStyle w:val="Heading2"/>
            <w:numPr>
              <w:numId w:val="3"/>
            </w:numPr>
            <w:spacing w:line="360" w:lineRule="auto"/>
            <w:ind w:left="2062"/>
          </w:pPr>
        </w:pPrChange>
      </w:pPr>
      <w:bookmarkStart w:id="4998" w:name="_Toc128943889"/>
      <w:proofErr w:type="spellStart"/>
      <w:ins w:id="4999" w:author="ilham.nur@office.ui.ac.id" w:date="2023-03-04T10:32:00Z">
        <w:r>
          <w:lastRenderedPageBreak/>
          <w:t>Pemodelan</w:t>
        </w:r>
        <w:proofErr w:type="spellEnd"/>
        <w:r>
          <w:t xml:space="preserve"> Proses </w:t>
        </w:r>
        <w:proofErr w:type="spellStart"/>
        <w:r>
          <w:t>Bisnis</w:t>
        </w:r>
        <w:proofErr w:type="spellEnd"/>
        <w:r>
          <w:t xml:space="preserve"> </w:t>
        </w:r>
        <w:proofErr w:type="spellStart"/>
        <w:r>
          <w:t>kondisi</w:t>
        </w:r>
        <w:proofErr w:type="spellEnd"/>
        <w:r>
          <w:t xml:space="preserve"> </w:t>
        </w:r>
        <w:r>
          <w:rPr>
            <w:i/>
            <w:iCs/>
          </w:rPr>
          <w:t>As Is</w:t>
        </w:r>
        <w:bookmarkEnd w:id="4998"/>
        <w:r>
          <w:rPr>
            <w:i/>
            <w:iCs/>
          </w:rPr>
          <w:t xml:space="preserve"> </w:t>
        </w:r>
      </w:ins>
    </w:p>
    <w:p w14:paraId="41328C15" w14:textId="30C7DB7B" w:rsidR="004527F9" w:rsidRDefault="004527F9" w:rsidP="00AC506A">
      <w:pPr>
        <w:spacing w:line="360" w:lineRule="auto"/>
        <w:ind w:left="720"/>
        <w:rPr>
          <w:ins w:id="5000" w:author="ilham.nur@office.ui.ac.id" w:date="2023-03-04T12:33:00Z"/>
          <w:rFonts w:eastAsiaTheme="majorEastAsia" w:cstheme="majorBidi"/>
          <w:bCs/>
          <w:szCs w:val="26"/>
        </w:rPr>
      </w:pPr>
      <w:proofErr w:type="spellStart"/>
      <w:ins w:id="5001" w:author="ilham.nur@office.ui.ac.id" w:date="2023-03-04T10:32:00Z">
        <w:r>
          <w:rPr>
            <w:rFonts w:eastAsiaTheme="majorEastAsia" w:cstheme="majorBidi"/>
            <w:bCs/>
            <w:szCs w:val="26"/>
          </w:rPr>
          <w:t>Kondisi</w:t>
        </w:r>
        <w:proofErr w:type="spellEnd"/>
        <w:r>
          <w:rPr>
            <w:rFonts w:eastAsiaTheme="majorEastAsia" w:cstheme="majorBidi"/>
            <w:bCs/>
            <w:szCs w:val="26"/>
          </w:rPr>
          <w:t xml:space="preserve"> Proses </w:t>
        </w:r>
        <w:proofErr w:type="spellStart"/>
        <w:r>
          <w:rPr>
            <w:rFonts w:eastAsiaTheme="majorEastAsia" w:cstheme="majorBidi"/>
            <w:bCs/>
            <w:szCs w:val="26"/>
          </w:rPr>
          <w:t>Bisnis</w:t>
        </w:r>
        <w:proofErr w:type="spellEnd"/>
        <w:r>
          <w:rPr>
            <w:rFonts w:eastAsiaTheme="majorEastAsia" w:cstheme="majorBidi"/>
            <w:bCs/>
            <w:szCs w:val="26"/>
          </w:rPr>
          <w:t xml:space="preserve"> </w:t>
        </w:r>
        <w:proofErr w:type="spellStart"/>
        <w:r>
          <w:rPr>
            <w:rFonts w:eastAsiaTheme="majorEastAsia" w:cstheme="majorBidi"/>
            <w:bCs/>
            <w:szCs w:val="26"/>
          </w:rPr>
          <w:t>saat</w:t>
        </w:r>
        <w:proofErr w:type="spellEnd"/>
        <w:r>
          <w:rPr>
            <w:rFonts w:eastAsiaTheme="majorEastAsia" w:cstheme="majorBidi"/>
            <w:bCs/>
            <w:szCs w:val="26"/>
          </w:rPr>
          <w:t xml:space="preserve"> </w:t>
        </w:r>
        <w:proofErr w:type="spellStart"/>
        <w:r>
          <w:rPr>
            <w:rFonts w:eastAsiaTheme="majorEastAsia" w:cstheme="majorBidi"/>
            <w:bCs/>
            <w:szCs w:val="26"/>
          </w:rPr>
          <w:t>ini</w:t>
        </w:r>
        <w:proofErr w:type="spellEnd"/>
        <w:r>
          <w:rPr>
            <w:rFonts w:eastAsiaTheme="majorEastAsia" w:cstheme="majorBidi"/>
            <w:bCs/>
            <w:szCs w:val="26"/>
          </w:rPr>
          <w:t xml:space="preserve"> </w:t>
        </w:r>
        <w:proofErr w:type="spellStart"/>
        <w:r>
          <w:rPr>
            <w:rFonts w:eastAsiaTheme="majorEastAsia" w:cstheme="majorBidi"/>
            <w:bCs/>
            <w:szCs w:val="26"/>
          </w:rPr>
          <w:t>seperti</w:t>
        </w:r>
        <w:proofErr w:type="spellEnd"/>
        <w:r>
          <w:rPr>
            <w:rFonts w:eastAsiaTheme="majorEastAsia" w:cstheme="majorBidi"/>
            <w:bCs/>
            <w:szCs w:val="26"/>
          </w:rPr>
          <w:t xml:space="preserve"> yang </w:t>
        </w:r>
        <w:proofErr w:type="spellStart"/>
        <w:r>
          <w:rPr>
            <w:rFonts w:eastAsiaTheme="majorEastAsia" w:cstheme="majorBidi"/>
            <w:bCs/>
            <w:szCs w:val="26"/>
          </w:rPr>
          <w:t>telah</w:t>
        </w:r>
        <w:proofErr w:type="spellEnd"/>
        <w:r>
          <w:rPr>
            <w:rFonts w:eastAsiaTheme="majorEastAsia" w:cstheme="majorBidi"/>
            <w:bCs/>
            <w:szCs w:val="26"/>
          </w:rPr>
          <w:t xml:space="preserve"> </w:t>
        </w:r>
        <w:proofErr w:type="spellStart"/>
        <w:r>
          <w:rPr>
            <w:rFonts w:eastAsiaTheme="majorEastAsia" w:cstheme="majorBidi"/>
            <w:bCs/>
            <w:szCs w:val="26"/>
          </w:rPr>
          <w:t>disebutkan</w:t>
        </w:r>
        <w:proofErr w:type="spellEnd"/>
        <w:r>
          <w:rPr>
            <w:rFonts w:eastAsiaTheme="majorEastAsia" w:cstheme="majorBidi"/>
            <w:bCs/>
            <w:szCs w:val="26"/>
          </w:rPr>
          <w:t xml:space="preserve"> pada Sub-Bab </w:t>
        </w:r>
        <w:r>
          <w:rPr>
            <w:rFonts w:eastAsiaTheme="majorEastAsia" w:cstheme="majorBidi"/>
            <w:bCs/>
            <w:szCs w:val="26"/>
          </w:rPr>
          <w:fldChar w:fldCharType="begin"/>
        </w:r>
        <w:r>
          <w:rPr>
            <w:rFonts w:eastAsiaTheme="majorEastAsia" w:cstheme="majorBidi"/>
            <w:bCs/>
            <w:szCs w:val="26"/>
          </w:rPr>
          <w:instrText xml:space="preserve"> REF _Ref125513991 \r \h  \* MERGEFORMAT </w:instrText>
        </w:r>
      </w:ins>
      <w:r>
        <w:rPr>
          <w:rFonts w:eastAsiaTheme="majorEastAsia" w:cstheme="majorBidi"/>
          <w:bCs/>
          <w:szCs w:val="26"/>
        </w:rPr>
      </w:r>
      <w:ins w:id="5002" w:author="ilham.nur@office.ui.ac.id" w:date="2023-03-04T10:32:00Z">
        <w:r>
          <w:rPr>
            <w:rFonts w:eastAsiaTheme="majorEastAsia" w:cstheme="majorBidi"/>
            <w:bCs/>
            <w:szCs w:val="26"/>
          </w:rPr>
          <w:fldChar w:fldCharType="separate"/>
        </w:r>
      </w:ins>
      <w:ins w:id="5003" w:author="ilham.nur@office.ui.ac.id" w:date="2023-03-05T21:23:00Z">
        <w:r w:rsidR="00A262DF">
          <w:rPr>
            <w:rFonts w:eastAsiaTheme="majorEastAsia" w:cstheme="majorBidi"/>
            <w:bCs/>
            <w:szCs w:val="26"/>
          </w:rPr>
          <w:t>3.11</w:t>
        </w:r>
      </w:ins>
      <w:ins w:id="5004" w:author="ilham.nur@office.ui.ac.id" w:date="2023-03-04T10:32:00Z">
        <w:r>
          <w:rPr>
            <w:rFonts w:eastAsiaTheme="majorEastAsia" w:cstheme="majorBidi"/>
            <w:bCs/>
            <w:szCs w:val="26"/>
          </w:rPr>
          <w:fldChar w:fldCharType="end"/>
        </w:r>
        <w:r>
          <w:rPr>
            <w:rFonts w:eastAsiaTheme="majorEastAsia" w:cstheme="majorBidi"/>
            <w:bCs/>
            <w:szCs w:val="26"/>
          </w:rPr>
          <w:t xml:space="preserve"> </w:t>
        </w:r>
        <w:proofErr w:type="spellStart"/>
        <w:r>
          <w:rPr>
            <w:rFonts w:eastAsiaTheme="majorEastAsia" w:cstheme="majorBidi"/>
            <w:bCs/>
            <w:szCs w:val="26"/>
          </w:rPr>
          <w:t>akan</w:t>
        </w:r>
        <w:proofErr w:type="spellEnd"/>
        <w:r>
          <w:rPr>
            <w:rFonts w:eastAsiaTheme="majorEastAsia" w:cstheme="majorBidi"/>
            <w:bCs/>
            <w:szCs w:val="26"/>
          </w:rPr>
          <w:t xml:space="preserve"> </w:t>
        </w:r>
        <w:proofErr w:type="spellStart"/>
        <w:r>
          <w:rPr>
            <w:rFonts w:eastAsiaTheme="majorEastAsia" w:cstheme="majorBidi"/>
            <w:bCs/>
            <w:szCs w:val="26"/>
          </w:rPr>
          <w:t>digambarkan</w:t>
        </w:r>
        <w:proofErr w:type="spellEnd"/>
        <w:r>
          <w:rPr>
            <w:rFonts w:eastAsiaTheme="majorEastAsia" w:cstheme="majorBidi"/>
            <w:bCs/>
            <w:szCs w:val="26"/>
          </w:rPr>
          <w:t xml:space="preserve"> </w:t>
        </w:r>
        <w:proofErr w:type="spellStart"/>
        <w:r>
          <w:rPr>
            <w:rFonts w:eastAsiaTheme="majorEastAsia" w:cstheme="majorBidi"/>
            <w:bCs/>
            <w:szCs w:val="26"/>
          </w:rPr>
          <w:t>kedalam</w:t>
        </w:r>
        <w:proofErr w:type="spellEnd"/>
        <w:r>
          <w:rPr>
            <w:rFonts w:eastAsiaTheme="majorEastAsia" w:cstheme="majorBidi"/>
            <w:bCs/>
            <w:szCs w:val="26"/>
          </w:rPr>
          <w:t xml:space="preserve"> </w:t>
        </w:r>
        <w:proofErr w:type="spellStart"/>
        <w:r>
          <w:rPr>
            <w:rFonts w:eastAsiaTheme="majorEastAsia" w:cstheme="majorBidi"/>
            <w:bCs/>
            <w:szCs w:val="26"/>
          </w:rPr>
          <w:t>sebuah</w:t>
        </w:r>
        <w:proofErr w:type="spellEnd"/>
        <w:r>
          <w:rPr>
            <w:rFonts w:eastAsiaTheme="majorEastAsia" w:cstheme="majorBidi"/>
            <w:bCs/>
            <w:szCs w:val="26"/>
          </w:rPr>
          <w:t xml:space="preserve"> BPMN agar </w:t>
        </w:r>
        <w:proofErr w:type="spellStart"/>
        <w:r>
          <w:rPr>
            <w:rFonts w:eastAsiaTheme="majorEastAsia" w:cstheme="majorBidi"/>
            <w:bCs/>
            <w:szCs w:val="26"/>
          </w:rPr>
          <w:t>dapat</w:t>
        </w:r>
        <w:proofErr w:type="spellEnd"/>
        <w:r>
          <w:rPr>
            <w:rFonts w:eastAsiaTheme="majorEastAsia" w:cstheme="majorBidi"/>
            <w:bCs/>
            <w:szCs w:val="26"/>
          </w:rPr>
          <w:t xml:space="preserve"> </w:t>
        </w:r>
        <w:proofErr w:type="spellStart"/>
        <w:r>
          <w:rPr>
            <w:rFonts w:eastAsiaTheme="majorEastAsia" w:cstheme="majorBidi"/>
            <w:bCs/>
            <w:szCs w:val="26"/>
          </w:rPr>
          <w:t>dilihat</w:t>
        </w:r>
        <w:proofErr w:type="spellEnd"/>
        <w:r>
          <w:rPr>
            <w:rFonts w:eastAsiaTheme="majorEastAsia" w:cstheme="majorBidi"/>
            <w:bCs/>
            <w:szCs w:val="26"/>
          </w:rPr>
          <w:t xml:space="preserve"> bagaimana </w:t>
        </w:r>
        <w:proofErr w:type="spellStart"/>
        <w:r>
          <w:rPr>
            <w:rFonts w:eastAsiaTheme="majorEastAsia" w:cstheme="majorBidi"/>
            <w:bCs/>
            <w:szCs w:val="26"/>
          </w:rPr>
          <w:t>alur</w:t>
        </w:r>
        <w:proofErr w:type="spellEnd"/>
        <w:r>
          <w:rPr>
            <w:rFonts w:eastAsiaTheme="majorEastAsia" w:cstheme="majorBidi"/>
            <w:bCs/>
            <w:szCs w:val="26"/>
          </w:rPr>
          <w:t xml:space="preserve"> proses yang </w:t>
        </w:r>
        <w:proofErr w:type="spellStart"/>
        <w:r>
          <w:rPr>
            <w:rFonts w:eastAsiaTheme="majorEastAsia" w:cstheme="majorBidi"/>
            <w:bCs/>
            <w:szCs w:val="26"/>
          </w:rPr>
          <w:t>berjalan</w:t>
        </w:r>
        <w:proofErr w:type="spellEnd"/>
        <w:r>
          <w:rPr>
            <w:rFonts w:eastAsiaTheme="majorEastAsia" w:cstheme="majorBidi"/>
            <w:bCs/>
            <w:szCs w:val="26"/>
          </w:rPr>
          <w:t xml:space="preserve">, dan </w:t>
        </w:r>
        <w:proofErr w:type="spellStart"/>
        <w:r>
          <w:rPr>
            <w:rFonts w:eastAsiaTheme="majorEastAsia" w:cstheme="majorBidi"/>
            <w:bCs/>
            <w:szCs w:val="26"/>
          </w:rPr>
          <w:t>dapat</w:t>
        </w:r>
        <w:proofErr w:type="spellEnd"/>
        <w:r>
          <w:rPr>
            <w:rFonts w:eastAsiaTheme="majorEastAsia" w:cstheme="majorBidi"/>
            <w:bCs/>
            <w:szCs w:val="26"/>
          </w:rPr>
          <w:t xml:space="preserve"> </w:t>
        </w:r>
        <w:proofErr w:type="spellStart"/>
        <w:r>
          <w:rPr>
            <w:rFonts w:eastAsiaTheme="majorEastAsia" w:cstheme="majorBidi"/>
            <w:bCs/>
            <w:szCs w:val="26"/>
          </w:rPr>
          <w:t>disimulasikan</w:t>
        </w:r>
        <w:proofErr w:type="spellEnd"/>
        <w:r>
          <w:rPr>
            <w:rFonts w:eastAsiaTheme="majorEastAsia" w:cstheme="majorBidi"/>
            <w:bCs/>
            <w:szCs w:val="26"/>
          </w:rPr>
          <w:t xml:space="preserve"> bagaimana </w:t>
        </w:r>
        <w:proofErr w:type="spellStart"/>
        <w:r>
          <w:rPr>
            <w:rFonts w:eastAsiaTheme="majorEastAsia" w:cstheme="majorBidi"/>
            <w:bCs/>
            <w:szCs w:val="26"/>
          </w:rPr>
          <w:t>aliran</w:t>
        </w:r>
        <w:proofErr w:type="spellEnd"/>
        <w:r>
          <w:rPr>
            <w:rFonts w:eastAsiaTheme="majorEastAsia" w:cstheme="majorBidi"/>
            <w:bCs/>
            <w:szCs w:val="26"/>
          </w:rPr>
          <w:t xml:space="preserve"> </w:t>
        </w:r>
        <w:proofErr w:type="spellStart"/>
        <w:r>
          <w:rPr>
            <w:rFonts w:eastAsiaTheme="majorEastAsia" w:cstheme="majorBidi"/>
            <w:bCs/>
            <w:szCs w:val="26"/>
          </w:rPr>
          <w:t>pekerjaan</w:t>
        </w:r>
        <w:proofErr w:type="spellEnd"/>
        <w:r>
          <w:rPr>
            <w:rFonts w:eastAsiaTheme="majorEastAsia" w:cstheme="majorBidi"/>
            <w:bCs/>
            <w:szCs w:val="26"/>
          </w:rPr>
          <w:t xml:space="preserve"> yang dilakukan.</w:t>
        </w:r>
      </w:ins>
      <w:ins w:id="5005" w:author="ilham.nur@office.ui.ac.id" w:date="2023-03-04T12:31:00Z">
        <w:r w:rsidR="009468DF">
          <w:rPr>
            <w:rFonts w:eastAsiaTheme="majorEastAsia" w:cstheme="majorBidi"/>
            <w:bCs/>
            <w:szCs w:val="26"/>
          </w:rPr>
          <w:t xml:space="preserve"> </w:t>
        </w:r>
        <w:proofErr w:type="spellStart"/>
        <w:r w:rsidR="009468DF">
          <w:rPr>
            <w:rFonts w:eastAsiaTheme="majorEastAsia" w:cstheme="majorBidi"/>
            <w:bCs/>
            <w:szCs w:val="26"/>
          </w:rPr>
          <w:t>Kondisi</w:t>
        </w:r>
        <w:proofErr w:type="spellEnd"/>
        <w:r w:rsidR="009468DF">
          <w:rPr>
            <w:rFonts w:eastAsiaTheme="majorEastAsia" w:cstheme="majorBidi"/>
            <w:bCs/>
            <w:szCs w:val="26"/>
          </w:rPr>
          <w:t xml:space="preserve"> </w:t>
        </w:r>
        <w:proofErr w:type="spellStart"/>
        <w:r w:rsidR="009468DF">
          <w:rPr>
            <w:rFonts w:eastAsiaTheme="majorEastAsia" w:cstheme="majorBidi"/>
            <w:bCs/>
            <w:szCs w:val="26"/>
          </w:rPr>
          <w:t>bisnis</w:t>
        </w:r>
        <w:proofErr w:type="spellEnd"/>
        <w:r w:rsidR="009468DF">
          <w:rPr>
            <w:rFonts w:eastAsiaTheme="majorEastAsia" w:cstheme="majorBidi"/>
            <w:bCs/>
            <w:szCs w:val="26"/>
          </w:rPr>
          <w:t xml:space="preserve"> </w:t>
        </w:r>
      </w:ins>
      <w:ins w:id="5006" w:author="ilham.nur@office.ui.ac.id" w:date="2023-03-04T12:33:00Z">
        <w:r w:rsidR="00B83C2E">
          <w:rPr>
            <w:rFonts w:eastAsiaTheme="majorEastAsia" w:cstheme="majorBidi"/>
            <w:bCs/>
            <w:i/>
            <w:iCs/>
            <w:szCs w:val="26"/>
          </w:rPr>
          <w:t xml:space="preserve">as is </w:t>
        </w:r>
        <w:r w:rsidR="00B83C2E">
          <w:rPr>
            <w:rFonts w:eastAsiaTheme="majorEastAsia" w:cstheme="majorBidi"/>
            <w:bCs/>
            <w:szCs w:val="26"/>
          </w:rPr>
          <w:t xml:space="preserve">untuk </w:t>
        </w:r>
        <w:proofErr w:type="spellStart"/>
        <w:r w:rsidR="00B83C2E">
          <w:rPr>
            <w:rFonts w:eastAsiaTheme="majorEastAsia" w:cstheme="majorBidi"/>
            <w:bCs/>
            <w:szCs w:val="26"/>
          </w:rPr>
          <w:t>grup</w:t>
        </w:r>
        <w:proofErr w:type="spellEnd"/>
        <w:r w:rsidR="00B83C2E">
          <w:rPr>
            <w:rFonts w:eastAsiaTheme="majorEastAsia" w:cstheme="majorBidi"/>
            <w:bCs/>
            <w:szCs w:val="26"/>
          </w:rPr>
          <w:t xml:space="preserve"> proses </w:t>
        </w:r>
        <w:proofErr w:type="spellStart"/>
        <w:r w:rsidR="00B83C2E">
          <w:rPr>
            <w:rFonts w:eastAsiaTheme="majorEastAsia" w:cstheme="majorBidi"/>
            <w:bCs/>
            <w:szCs w:val="26"/>
          </w:rPr>
          <w:t>manajemen</w:t>
        </w:r>
        <w:proofErr w:type="spellEnd"/>
        <w:r w:rsidR="00B83C2E">
          <w:rPr>
            <w:rFonts w:eastAsiaTheme="majorEastAsia" w:cstheme="majorBidi"/>
            <w:bCs/>
            <w:szCs w:val="26"/>
          </w:rPr>
          <w:t xml:space="preserve"> </w:t>
        </w:r>
        <w:proofErr w:type="spellStart"/>
        <w:r w:rsidR="00B83C2E">
          <w:rPr>
            <w:rFonts w:eastAsiaTheme="majorEastAsia" w:cstheme="majorBidi"/>
            <w:bCs/>
            <w:szCs w:val="26"/>
          </w:rPr>
          <w:t>proyek</w:t>
        </w:r>
        <w:proofErr w:type="spellEnd"/>
        <w:r w:rsidR="00B83C2E">
          <w:rPr>
            <w:rFonts w:eastAsiaTheme="majorEastAsia" w:cstheme="majorBidi"/>
            <w:bCs/>
            <w:szCs w:val="26"/>
          </w:rPr>
          <w:t xml:space="preserve"> </w:t>
        </w:r>
        <w:proofErr w:type="spellStart"/>
        <w:r w:rsidR="00B83C2E">
          <w:rPr>
            <w:rFonts w:eastAsiaTheme="majorEastAsia" w:cstheme="majorBidi"/>
            <w:bCs/>
            <w:szCs w:val="26"/>
          </w:rPr>
          <w:t>dapat</w:t>
        </w:r>
        <w:proofErr w:type="spellEnd"/>
        <w:r w:rsidR="00B83C2E">
          <w:rPr>
            <w:rFonts w:eastAsiaTheme="majorEastAsia" w:cstheme="majorBidi"/>
            <w:bCs/>
            <w:szCs w:val="26"/>
          </w:rPr>
          <w:t xml:space="preserve"> </w:t>
        </w:r>
        <w:proofErr w:type="spellStart"/>
        <w:r w:rsidR="00B83C2E">
          <w:rPr>
            <w:rFonts w:eastAsiaTheme="majorEastAsia" w:cstheme="majorBidi"/>
            <w:bCs/>
            <w:szCs w:val="26"/>
          </w:rPr>
          <w:t>dilihat</w:t>
        </w:r>
        <w:proofErr w:type="spellEnd"/>
        <w:r w:rsidR="00B83C2E">
          <w:rPr>
            <w:rFonts w:eastAsiaTheme="majorEastAsia" w:cstheme="majorBidi"/>
            <w:bCs/>
            <w:szCs w:val="26"/>
          </w:rPr>
          <w:t xml:space="preserve"> pada</w:t>
        </w:r>
      </w:ins>
      <w:ins w:id="5007" w:author="ilham.nur@office.ui.ac.id" w:date="2023-03-04T12:34:00Z">
        <w:r w:rsidR="00904B2F">
          <w:rPr>
            <w:rFonts w:eastAsiaTheme="majorEastAsia" w:cstheme="majorBidi"/>
            <w:bCs/>
            <w:szCs w:val="26"/>
          </w:rPr>
          <w:t xml:space="preserve"> </w:t>
        </w:r>
        <w:r w:rsidR="00904B2F">
          <w:rPr>
            <w:rFonts w:eastAsiaTheme="majorEastAsia" w:cstheme="majorBidi"/>
            <w:bCs/>
            <w:szCs w:val="26"/>
          </w:rPr>
          <w:fldChar w:fldCharType="begin"/>
        </w:r>
        <w:r w:rsidR="00904B2F">
          <w:rPr>
            <w:rFonts w:eastAsiaTheme="majorEastAsia" w:cstheme="majorBidi"/>
            <w:bCs/>
            <w:szCs w:val="26"/>
          </w:rPr>
          <w:instrText xml:space="preserve"> REF _Ref128825682 \h </w:instrText>
        </w:r>
      </w:ins>
      <w:r w:rsidR="00904B2F">
        <w:rPr>
          <w:rFonts w:eastAsiaTheme="majorEastAsia" w:cstheme="majorBidi"/>
          <w:bCs/>
          <w:szCs w:val="26"/>
        </w:rPr>
      </w:r>
      <w:r w:rsidR="00904B2F">
        <w:rPr>
          <w:rFonts w:eastAsiaTheme="majorEastAsia" w:cstheme="majorBidi"/>
          <w:bCs/>
          <w:szCs w:val="26"/>
        </w:rPr>
        <w:fldChar w:fldCharType="separate"/>
      </w:r>
      <w:ins w:id="5008" w:author="ilham.nur@office.ui.ac.id" w:date="2023-03-05T21:23:00Z">
        <w:r w:rsidR="00A262DF">
          <w:t xml:space="preserve">Gambar </w:t>
        </w:r>
        <w:r w:rsidR="00A262DF">
          <w:rPr>
            <w:noProof/>
          </w:rPr>
          <w:t>3</w:t>
        </w:r>
        <w:r w:rsidR="00A262DF">
          <w:t>.</w:t>
        </w:r>
        <w:r w:rsidR="00A262DF">
          <w:rPr>
            <w:noProof/>
          </w:rPr>
          <w:t>9</w:t>
        </w:r>
      </w:ins>
      <w:ins w:id="5009" w:author="ilham.nur@office.ui.ac.id" w:date="2023-03-04T12:34:00Z">
        <w:r w:rsidR="00904B2F">
          <w:rPr>
            <w:rFonts w:eastAsiaTheme="majorEastAsia" w:cstheme="majorBidi"/>
            <w:bCs/>
            <w:szCs w:val="26"/>
          </w:rPr>
          <w:fldChar w:fldCharType="end"/>
        </w:r>
        <w:r w:rsidR="00904B2F">
          <w:rPr>
            <w:rFonts w:eastAsiaTheme="majorEastAsia" w:cstheme="majorBidi"/>
            <w:bCs/>
            <w:szCs w:val="26"/>
          </w:rPr>
          <w:t>.</w:t>
        </w:r>
      </w:ins>
    </w:p>
    <w:p w14:paraId="6D101BC8" w14:textId="16291736" w:rsidR="0099737B" w:rsidRDefault="00B95DC7">
      <w:pPr>
        <w:keepNext/>
        <w:spacing w:line="360" w:lineRule="auto"/>
        <w:ind w:left="720"/>
        <w:rPr>
          <w:ins w:id="5010" w:author="ilham.nur@office.ui.ac.id" w:date="2023-03-04T12:33:00Z"/>
        </w:rPr>
        <w:pPrChange w:id="5011" w:author="ilham.nur@office.ui.ac.id" w:date="2023-03-04T12:33:00Z">
          <w:pPr>
            <w:spacing w:line="360" w:lineRule="auto"/>
            <w:ind w:left="720"/>
          </w:pPr>
        </w:pPrChange>
      </w:pPr>
      <w:ins w:id="5012" w:author="ilham.nur@office.ui.ac.id" w:date="2023-03-04T13:43:00Z">
        <w:r>
          <w:rPr>
            <w:noProof/>
          </w:rPr>
          <w:drawing>
            <wp:inline distT="0" distB="0" distL="0" distR="0" wp14:anchorId="5453F76A" wp14:editId="611289EE">
              <wp:extent cx="5400040" cy="3227705"/>
              <wp:effectExtent l="0" t="0" r="0" b="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00040" cy="3227705"/>
                      </a:xfrm>
                      <a:prstGeom prst="rect">
                        <a:avLst/>
                      </a:prstGeom>
                      <a:noFill/>
                      <a:ln>
                        <a:noFill/>
                      </a:ln>
                    </pic:spPr>
                  </pic:pic>
                </a:graphicData>
              </a:graphic>
            </wp:inline>
          </w:drawing>
        </w:r>
      </w:ins>
    </w:p>
    <w:p w14:paraId="17CB4BE8" w14:textId="4D1E4CFA" w:rsidR="00B83C2E" w:rsidRDefault="0099737B" w:rsidP="003F0C01">
      <w:pPr>
        <w:pStyle w:val="Caption"/>
        <w:rPr>
          <w:ins w:id="5013" w:author="ilham.nur@office.ui.ac.id" w:date="2023-03-04T12:34:00Z"/>
        </w:rPr>
      </w:pPr>
      <w:bookmarkStart w:id="5014" w:name="_Ref128825682"/>
      <w:bookmarkStart w:id="5015" w:name="_Toc128944251"/>
      <w:ins w:id="5016" w:author="ilham.nur@office.ui.ac.id" w:date="2023-03-04T12:33:00Z">
        <w:r>
          <w:t xml:space="preserve">Gambar </w:t>
        </w:r>
      </w:ins>
      <w:ins w:id="5017" w:author="ilham.nur@office.ui.ac.id" w:date="2023-03-10T23:19:00Z">
        <w:r w:rsidR="0017462A">
          <w:fldChar w:fldCharType="begin"/>
        </w:r>
        <w:r w:rsidR="0017462A">
          <w:instrText xml:space="preserve"> STYLEREF 1 \s </w:instrText>
        </w:r>
      </w:ins>
      <w:r w:rsidR="0017462A">
        <w:fldChar w:fldCharType="separate"/>
      </w:r>
      <w:r w:rsidR="0017462A">
        <w:rPr>
          <w:noProof/>
        </w:rPr>
        <w:t>3</w:t>
      </w:r>
      <w:ins w:id="5018"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5019" w:author="ilham.nur@office.ui.ac.id" w:date="2023-03-10T23:19:00Z">
        <w:r w:rsidR="0017462A">
          <w:rPr>
            <w:noProof/>
          </w:rPr>
          <w:t>20</w:t>
        </w:r>
        <w:r w:rsidR="0017462A">
          <w:fldChar w:fldCharType="end"/>
        </w:r>
      </w:ins>
      <w:ins w:id="5020" w:author="Ilham Nur Pratama" w:date="2023-03-09T00:23:00Z">
        <w:del w:id="5021" w:author="ilham.nur@office.ui.ac.id" w:date="2023-03-10T23:19:00Z">
          <w:r w:rsidR="00C56C18" w:rsidDel="0017462A">
            <w:fldChar w:fldCharType="begin"/>
          </w:r>
          <w:r w:rsidR="00C56C18" w:rsidDel="0017462A">
            <w:delInstrText xml:space="preserve"> STYLEREF 1 \s </w:delInstrText>
          </w:r>
        </w:del>
      </w:ins>
      <w:del w:id="5022" w:author="ilham.nur@office.ui.ac.id" w:date="2023-03-10T23:19:00Z">
        <w:r w:rsidR="00C56C18" w:rsidDel="0017462A">
          <w:fldChar w:fldCharType="separate"/>
        </w:r>
        <w:r w:rsidR="00C56C18" w:rsidDel="0017462A">
          <w:rPr>
            <w:noProof/>
          </w:rPr>
          <w:delText>3</w:delText>
        </w:r>
      </w:del>
      <w:ins w:id="5023" w:author="Ilham Nur Pratama" w:date="2023-03-09T00:23:00Z">
        <w:del w:id="5024"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5025" w:author="ilham.nur@office.ui.ac.id" w:date="2023-03-10T23:19:00Z">
        <w:r w:rsidR="00C56C18" w:rsidDel="0017462A">
          <w:fldChar w:fldCharType="separate"/>
        </w:r>
      </w:del>
      <w:ins w:id="5026" w:author="Ilham Nur Pratama" w:date="2023-03-09T00:23:00Z">
        <w:del w:id="5027" w:author="ilham.nur@office.ui.ac.id" w:date="2023-03-10T23:19:00Z">
          <w:r w:rsidR="00C56C18" w:rsidDel="0017462A">
            <w:rPr>
              <w:noProof/>
            </w:rPr>
            <w:delText>19</w:delText>
          </w:r>
          <w:r w:rsidR="00C56C18" w:rsidDel="0017462A">
            <w:fldChar w:fldCharType="end"/>
          </w:r>
        </w:del>
      </w:ins>
      <w:ins w:id="5028" w:author="ilham.nur@office.ui.ac.id" w:date="2023-03-05T14:12:00Z">
        <w:del w:id="5029" w:author="Ilham Nur Pratama" w:date="2023-03-08T18:52:00Z">
          <w:r w:rsidR="00604724" w:rsidDel="0067134C">
            <w:fldChar w:fldCharType="begin"/>
          </w:r>
          <w:r w:rsidR="00604724" w:rsidDel="0067134C">
            <w:delInstrText xml:space="preserve"> STYLEREF 1 \s </w:delInstrText>
          </w:r>
        </w:del>
      </w:ins>
      <w:del w:id="5030" w:author="Ilham Nur Pratama" w:date="2023-03-08T18:52:00Z">
        <w:r w:rsidR="00604724" w:rsidDel="0067134C">
          <w:fldChar w:fldCharType="separate"/>
        </w:r>
        <w:r w:rsidR="00A262DF" w:rsidDel="0067134C">
          <w:rPr>
            <w:noProof/>
          </w:rPr>
          <w:delText>3</w:delText>
        </w:r>
      </w:del>
      <w:ins w:id="5031" w:author="ilham.nur@office.ui.ac.id" w:date="2023-03-05T14:12:00Z">
        <w:del w:id="5032"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5033" w:author="Ilham Nur Pratama" w:date="2023-03-08T18:52:00Z">
        <w:r w:rsidR="00604724" w:rsidDel="0067134C">
          <w:fldChar w:fldCharType="separate"/>
        </w:r>
      </w:del>
      <w:ins w:id="5034" w:author="ilham.nur@office.ui.ac.id" w:date="2023-03-05T21:23:00Z">
        <w:del w:id="5035" w:author="Ilham Nur Pratama" w:date="2023-03-08T18:52:00Z">
          <w:r w:rsidR="00A262DF" w:rsidDel="0067134C">
            <w:rPr>
              <w:noProof/>
            </w:rPr>
            <w:delText>9</w:delText>
          </w:r>
        </w:del>
      </w:ins>
      <w:ins w:id="5036" w:author="ilham.nur@office.ui.ac.id" w:date="2023-03-05T14:12:00Z">
        <w:del w:id="5037" w:author="Ilham Nur Pratama" w:date="2023-03-08T18:52:00Z">
          <w:r w:rsidR="00604724" w:rsidDel="0067134C">
            <w:fldChar w:fldCharType="end"/>
          </w:r>
        </w:del>
      </w:ins>
      <w:bookmarkEnd w:id="5014"/>
      <w:ins w:id="5038" w:author="ilham.nur@office.ui.ac.id" w:date="2023-03-04T12:33:00Z">
        <w:r>
          <w:t xml:space="preserve"> BPMN </w:t>
        </w:r>
        <w:proofErr w:type="spellStart"/>
        <w:r>
          <w:t>Kondisi</w:t>
        </w:r>
        <w:proofErr w:type="spellEnd"/>
        <w:r>
          <w:t xml:space="preserve"> As is </w:t>
        </w:r>
        <w:proofErr w:type="spellStart"/>
        <w:r>
          <w:t>grup</w:t>
        </w:r>
        <w:proofErr w:type="spellEnd"/>
        <w:r>
          <w:t xml:space="preserve"> proses </w:t>
        </w:r>
        <w:proofErr w:type="spellStart"/>
        <w:r>
          <w:t>manajemen</w:t>
        </w:r>
        <w:proofErr w:type="spellEnd"/>
        <w:r>
          <w:t xml:space="preserve"> </w:t>
        </w:r>
        <w:proofErr w:type="spellStart"/>
        <w:r>
          <w:t>proyek</w:t>
        </w:r>
      </w:ins>
      <w:bookmarkEnd w:id="5015"/>
      <w:proofErr w:type="spellEnd"/>
    </w:p>
    <w:p w14:paraId="16C0E53E" w14:textId="4EBAB356" w:rsidR="00A85592" w:rsidRDefault="00A85592" w:rsidP="008D061F">
      <w:pPr>
        <w:spacing w:line="360" w:lineRule="auto"/>
        <w:ind w:left="720"/>
        <w:rPr>
          <w:ins w:id="5039" w:author="ilham.nur@office.ui.ac.id" w:date="2023-03-04T14:02:00Z"/>
        </w:rPr>
      </w:pPr>
      <w:ins w:id="5040" w:author="ilham.nur@office.ui.ac.id" w:date="2023-03-04T14:01:00Z">
        <w:r>
          <w:t>Pada</w:t>
        </w:r>
      </w:ins>
      <w:ins w:id="5041" w:author="ilham.nur@office.ui.ac.id" w:date="2023-03-04T14:05:00Z">
        <w:r w:rsidR="00493239">
          <w:t xml:space="preserve"> </w:t>
        </w:r>
        <w:r w:rsidR="00493239">
          <w:fldChar w:fldCharType="begin"/>
        </w:r>
        <w:r w:rsidR="00493239">
          <w:instrText xml:space="preserve"> REF _Ref128825682 \h </w:instrText>
        </w:r>
      </w:ins>
      <w:r w:rsidR="00493239">
        <w:fldChar w:fldCharType="separate"/>
      </w:r>
      <w:ins w:id="5042" w:author="ilham.nur@office.ui.ac.id" w:date="2023-03-05T21:23:00Z">
        <w:r w:rsidR="00A262DF">
          <w:t xml:space="preserve">Gambar </w:t>
        </w:r>
        <w:r w:rsidR="00A262DF">
          <w:rPr>
            <w:noProof/>
          </w:rPr>
          <w:t>3</w:t>
        </w:r>
        <w:r w:rsidR="00A262DF">
          <w:t>.</w:t>
        </w:r>
        <w:r w:rsidR="00A262DF">
          <w:rPr>
            <w:noProof/>
          </w:rPr>
          <w:t>9</w:t>
        </w:r>
      </w:ins>
      <w:ins w:id="5043" w:author="ilham.nur@office.ui.ac.id" w:date="2023-03-04T14:05:00Z">
        <w:r w:rsidR="00493239">
          <w:fldChar w:fldCharType="end"/>
        </w:r>
        <w:r w:rsidR="00567098">
          <w:t xml:space="preserve"> </w:t>
        </w:r>
      </w:ins>
      <w:proofErr w:type="spellStart"/>
      <w:ins w:id="5044" w:author="ilham.nur@office.ui.ac.id" w:date="2023-03-04T14:01:00Z">
        <w:r>
          <w:t>memiliki</w:t>
        </w:r>
        <w:proofErr w:type="spellEnd"/>
        <w:r>
          <w:t xml:space="preserve"> </w:t>
        </w:r>
        <w:proofErr w:type="spellStart"/>
        <w:r>
          <w:t>tiga</w:t>
        </w:r>
        <w:proofErr w:type="spellEnd"/>
        <w:r>
          <w:t xml:space="preserve"> </w:t>
        </w:r>
        <w:r w:rsidRPr="00A85592">
          <w:rPr>
            <w:i/>
            <w:iCs/>
            <w:rPrChange w:id="5045" w:author="ilham.nur@office.ui.ac.id" w:date="2023-03-04T14:01:00Z">
              <w:rPr/>
            </w:rPrChange>
          </w:rPr>
          <w:t>exclusive gateway</w:t>
        </w:r>
        <w:r>
          <w:rPr>
            <w:i/>
            <w:iCs/>
          </w:rPr>
          <w:t xml:space="preserve"> </w:t>
        </w:r>
        <w:r>
          <w:t xml:space="preserve">yang pada </w:t>
        </w:r>
        <w:proofErr w:type="spellStart"/>
        <w:r>
          <w:t>simulasi</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p</w:t>
        </w:r>
      </w:ins>
      <w:ins w:id="5046" w:author="ilham.nur@office.ui.ac.id" w:date="2023-03-04T14:02:00Z">
        <w:r>
          <w:t>robabilitas</w:t>
        </w:r>
        <w:proofErr w:type="spellEnd"/>
        <w:r>
          <w:t xml:space="preserve"> </w:t>
        </w:r>
        <w:proofErr w:type="spellStart"/>
        <w:r>
          <w:t>sesuai</w:t>
        </w:r>
        <w:proofErr w:type="spellEnd"/>
        <w:r>
          <w:t xml:space="preserve"> dengan </w:t>
        </w:r>
        <w:proofErr w:type="spellStart"/>
        <w:r>
          <w:t>kondisi</w:t>
        </w:r>
        <w:proofErr w:type="spellEnd"/>
        <w:r>
          <w:t xml:space="preserve"> </w:t>
        </w:r>
        <w:proofErr w:type="spellStart"/>
        <w:r>
          <w:t>nyata</w:t>
        </w:r>
        <w:proofErr w:type="spellEnd"/>
        <w:r>
          <w:t xml:space="preserve"> pada </w:t>
        </w:r>
        <w:proofErr w:type="spellStart"/>
        <w:r>
          <w:t>perusaahaan</w:t>
        </w:r>
        <w:proofErr w:type="spellEnd"/>
        <w:r>
          <w:t xml:space="preserve"> yang </w:t>
        </w:r>
        <w:proofErr w:type="spellStart"/>
        <w:r>
          <w:t>ditunjukkan</w:t>
        </w:r>
        <w:proofErr w:type="spellEnd"/>
        <w:r>
          <w:t xml:space="preserve"> pada </w:t>
        </w:r>
      </w:ins>
      <w:ins w:id="5047" w:author="ilham.nur@office.ui.ac.id" w:date="2023-03-04T14:06:00Z">
        <w:r w:rsidR="002C7EB8">
          <w:fldChar w:fldCharType="begin"/>
        </w:r>
        <w:r w:rsidR="002C7EB8">
          <w:instrText xml:space="preserve"> REF _Ref128831232 \h </w:instrText>
        </w:r>
      </w:ins>
      <w:r w:rsidR="002C7EB8">
        <w:fldChar w:fldCharType="separate"/>
      </w:r>
      <w:proofErr w:type="spellStart"/>
      <w:ins w:id="5048" w:author="ilham.nur@office.ui.ac.id" w:date="2023-03-05T21:23:00Z">
        <w:r w:rsidR="00A262DF">
          <w:t>Tabel</w:t>
        </w:r>
        <w:proofErr w:type="spellEnd"/>
        <w:r w:rsidR="00A262DF">
          <w:t xml:space="preserve"> </w:t>
        </w:r>
        <w:r w:rsidR="00A262DF">
          <w:rPr>
            <w:noProof/>
          </w:rPr>
          <w:t>3</w:t>
        </w:r>
        <w:r w:rsidR="00A262DF">
          <w:t>.</w:t>
        </w:r>
        <w:r w:rsidR="00A262DF">
          <w:rPr>
            <w:noProof/>
          </w:rPr>
          <w:t>11</w:t>
        </w:r>
      </w:ins>
      <w:ins w:id="5049" w:author="ilham.nur@office.ui.ac.id" w:date="2023-03-04T14:06:00Z">
        <w:r w:rsidR="002C7EB8">
          <w:fldChar w:fldCharType="end"/>
        </w:r>
      </w:ins>
      <w:ins w:id="5050" w:author="ilham.nur@office.ui.ac.id" w:date="2023-03-04T14:49:00Z">
        <w:r w:rsidR="00605704">
          <w:tab/>
        </w:r>
      </w:ins>
      <w:ins w:id="5051" w:author="ilham.nur@office.ui.ac.id" w:date="2023-03-04T14:02:00Z">
        <w:r>
          <w:t>.</w:t>
        </w:r>
      </w:ins>
    </w:p>
    <w:p w14:paraId="33D1F959" w14:textId="719465E6" w:rsidR="00493239" w:rsidRDefault="00493239" w:rsidP="003F0C01">
      <w:pPr>
        <w:pStyle w:val="Caption"/>
        <w:rPr>
          <w:ins w:id="5052" w:author="ilham.nur@office.ui.ac.id" w:date="2023-03-04T14:05:00Z"/>
        </w:rPr>
        <w:pPrChange w:id="5053" w:author="ilham.nur@office.ui.ac.id" w:date="2023-03-10T23:21:00Z">
          <w:pPr/>
        </w:pPrChange>
      </w:pPr>
      <w:bookmarkStart w:id="5054" w:name="_Ref128831232"/>
      <w:bookmarkStart w:id="5055" w:name="_Toc128944273"/>
      <w:proofErr w:type="spellStart"/>
      <w:ins w:id="5056" w:author="ilham.nur@office.ui.ac.id" w:date="2023-03-04T14:05:00Z">
        <w:r>
          <w:t>Tabel</w:t>
        </w:r>
        <w:proofErr w:type="spellEnd"/>
        <w:r>
          <w:t xml:space="preserve"> </w:t>
        </w:r>
      </w:ins>
      <w:ins w:id="5057" w:author="ilham.nur@office.ui.ac.id" w:date="2023-03-04T17:01:00Z">
        <w:r w:rsidR="0016052A">
          <w:fldChar w:fldCharType="begin"/>
        </w:r>
        <w:r w:rsidR="0016052A">
          <w:instrText xml:space="preserve"> STYLEREF 1 \s </w:instrText>
        </w:r>
      </w:ins>
      <w:r w:rsidR="0016052A">
        <w:fldChar w:fldCharType="separate"/>
      </w:r>
      <w:r w:rsidR="00A262DF">
        <w:rPr>
          <w:noProof/>
        </w:rPr>
        <w:t>3</w:t>
      </w:r>
      <w:ins w:id="5058" w:author="ilham.nur@office.ui.ac.id" w:date="2023-03-04T17:01:00Z">
        <w:r w:rsidR="0016052A">
          <w:fldChar w:fldCharType="end"/>
        </w:r>
        <w:r w:rsidR="0016052A">
          <w:t>.</w:t>
        </w:r>
        <w:r w:rsidR="0016052A">
          <w:fldChar w:fldCharType="begin"/>
        </w:r>
        <w:r w:rsidR="0016052A">
          <w:instrText xml:space="preserve"> SEQ Tabel \* ARABIC \s 1 </w:instrText>
        </w:r>
      </w:ins>
      <w:r w:rsidR="0016052A">
        <w:fldChar w:fldCharType="separate"/>
      </w:r>
      <w:ins w:id="5059" w:author="ilham.nur@office.ui.ac.id" w:date="2023-03-05T21:23:00Z">
        <w:r w:rsidR="00A262DF">
          <w:rPr>
            <w:noProof/>
          </w:rPr>
          <w:t>11</w:t>
        </w:r>
      </w:ins>
      <w:ins w:id="5060" w:author="ilham.nur@office.ui.ac.id" w:date="2023-03-04T17:01:00Z">
        <w:r w:rsidR="0016052A">
          <w:fldChar w:fldCharType="end"/>
        </w:r>
      </w:ins>
      <w:bookmarkEnd w:id="5054"/>
      <w:ins w:id="5061" w:author="ilham.nur@office.ui.ac.id" w:date="2023-03-04T14:05:00Z">
        <w:r>
          <w:t xml:space="preserve"> Parameter </w:t>
        </w:r>
        <w:r w:rsidRPr="00493239">
          <w:rPr>
            <w:i/>
            <w:rPrChange w:id="5062" w:author="ilham.nur@office.ui.ac.id" w:date="2023-03-04T14:05:00Z">
              <w:rPr/>
            </w:rPrChange>
          </w:rPr>
          <w:t>exclusive gateway</w:t>
        </w:r>
        <w:r>
          <w:t xml:space="preserve"> BPMN as </w:t>
        </w:r>
        <w:proofErr w:type="gramStart"/>
        <w:r>
          <w:t>is</w:t>
        </w:r>
        <w:bookmarkEnd w:id="5055"/>
        <w:proofErr w:type="gramEnd"/>
      </w:ins>
    </w:p>
    <w:tbl>
      <w:tblPr>
        <w:tblStyle w:val="TableGrid"/>
        <w:tblW w:w="0" w:type="auto"/>
        <w:tblInd w:w="720" w:type="dxa"/>
        <w:tblLook w:val="04A0" w:firstRow="1" w:lastRow="0" w:firstColumn="1" w:lastColumn="0" w:noHBand="0" w:noVBand="1"/>
      </w:tblPr>
      <w:tblGrid>
        <w:gridCol w:w="3877"/>
        <w:gridCol w:w="3897"/>
        <w:tblGridChange w:id="5063">
          <w:tblGrid>
            <w:gridCol w:w="3877"/>
            <w:gridCol w:w="3897"/>
          </w:tblGrid>
        </w:tblGridChange>
      </w:tblGrid>
      <w:tr w:rsidR="00774485" w14:paraId="76852AD6" w14:textId="77777777" w:rsidTr="00774485">
        <w:trPr>
          <w:ins w:id="5064" w:author="ilham.nur@office.ui.ac.id" w:date="2023-03-04T14:02:00Z"/>
        </w:trPr>
        <w:tc>
          <w:tcPr>
            <w:tcW w:w="3877" w:type="dxa"/>
            <w:shd w:val="clear" w:color="auto" w:fill="D0CECE" w:themeFill="background2" w:themeFillShade="E6"/>
          </w:tcPr>
          <w:p w14:paraId="293B975C" w14:textId="4BD0C128" w:rsidR="00743B31" w:rsidRPr="00493239" w:rsidRDefault="00743B31" w:rsidP="008D061F">
            <w:pPr>
              <w:spacing w:line="360" w:lineRule="auto"/>
              <w:rPr>
                <w:ins w:id="5065" w:author="ilham.nur@office.ui.ac.id" w:date="2023-03-04T14:02:00Z"/>
                <w:b/>
                <w:bCs/>
                <w:rPrChange w:id="5066" w:author="ilham.nur@office.ui.ac.id" w:date="2023-03-04T14:04:00Z">
                  <w:rPr>
                    <w:ins w:id="5067" w:author="ilham.nur@office.ui.ac.id" w:date="2023-03-04T14:02:00Z"/>
                  </w:rPr>
                </w:rPrChange>
              </w:rPr>
            </w:pPr>
            <w:ins w:id="5068" w:author="ilham.nur@office.ui.ac.id" w:date="2023-03-04T14:02:00Z">
              <w:r w:rsidRPr="00493239">
                <w:rPr>
                  <w:b/>
                  <w:bCs/>
                  <w:rPrChange w:id="5069" w:author="ilham.nur@office.ui.ac.id" w:date="2023-03-04T14:04:00Z">
                    <w:rPr/>
                  </w:rPrChange>
                </w:rPr>
                <w:t>Gateway</w:t>
              </w:r>
            </w:ins>
          </w:p>
        </w:tc>
        <w:tc>
          <w:tcPr>
            <w:tcW w:w="3897" w:type="dxa"/>
            <w:shd w:val="clear" w:color="auto" w:fill="D0CECE" w:themeFill="background2" w:themeFillShade="E6"/>
          </w:tcPr>
          <w:p w14:paraId="6E2A6B00" w14:textId="599E0F13" w:rsidR="00743B31" w:rsidRPr="00493239" w:rsidRDefault="00743B31" w:rsidP="008D061F">
            <w:pPr>
              <w:spacing w:line="360" w:lineRule="auto"/>
              <w:rPr>
                <w:ins w:id="5070" w:author="ilham.nur@office.ui.ac.id" w:date="2023-03-04T14:02:00Z"/>
                <w:b/>
                <w:bCs/>
                <w:rPrChange w:id="5071" w:author="ilham.nur@office.ui.ac.id" w:date="2023-03-04T14:04:00Z">
                  <w:rPr>
                    <w:ins w:id="5072" w:author="ilham.nur@office.ui.ac.id" w:date="2023-03-04T14:02:00Z"/>
                  </w:rPr>
                </w:rPrChange>
              </w:rPr>
            </w:pPr>
            <w:proofErr w:type="spellStart"/>
            <w:ins w:id="5073" w:author="ilham.nur@office.ui.ac.id" w:date="2023-03-04T14:02:00Z">
              <w:r w:rsidRPr="00493239">
                <w:rPr>
                  <w:b/>
                  <w:bCs/>
                  <w:rPrChange w:id="5074" w:author="ilham.nur@office.ui.ac.id" w:date="2023-03-04T14:04:00Z">
                    <w:rPr/>
                  </w:rPrChange>
                </w:rPr>
                <w:t>Probabilitas</w:t>
              </w:r>
            </w:ins>
            <w:proofErr w:type="spellEnd"/>
            <w:ins w:id="5075" w:author="ilham.nur@office.ui.ac.id" w:date="2023-03-04T14:04:00Z">
              <w:r w:rsidR="00AB364B" w:rsidRPr="00493239">
                <w:rPr>
                  <w:b/>
                  <w:bCs/>
                  <w:rPrChange w:id="5076" w:author="ilham.nur@office.ui.ac.id" w:date="2023-03-04T14:04:00Z">
                    <w:rPr/>
                  </w:rPrChange>
                </w:rPr>
                <w:t xml:space="preserve"> (%)</w:t>
              </w:r>
            </w:ins>
          </w:p>
        </w:tc>
      </w:tr>
      <w:tr w:rsidR="00493239" w14:paraId="49BCC721" w14:textId="77777777" w:rsidTr="00774485">
        <w:tblPrEx>
          <w:tblW w:w="0" w:type="auto"/>
          <w:tblInd w:w="720" w:type="dxa"/>
          <w:tblPrExChange w:id="5077" w:author="ilham.nur@office.ui.ac.id" w:date="2023-03-04T14:06:00Z">
            <w:tblPrEx>
              <w:tblW w:w="0" w:type="auto"/>
              <w:tblInd w:w="720" w:type="dxa"/>
            </w:tblPrEx>
          </w:tblPrExChange>
        </w:tblPrEx>
        <w:trPr>
          <w:ins w:id="5078" w:author="ilham.nur@office.ui.ac.id" w:date="2023-03-04T14:02:00Z"/>
        </w:trPr>
        <w:tc>
          <w:tcPr>
            <w:tcW w:w="7774" w:type="dxa"/>
            <w:gridSpan w:val="2"/>
            <w:shd w:val="clear" w:color="auto" w:fill="D0CECE" w:themeFill="background2" w:themeFillShade="E6"/>
            <w:tcPrChange w:id="5079" w:author="ilham.nur@office.ui.ac.id" w:date="2023-03-04T14:06:00Z">
              <w:tcPr>
                <w:tcW w:w="7774" w:type="dxa"/>
                <w:gridSpan w:val="2"/>
              </w:tcPr>
            </w:tcPrChange>
          </w:tcPr>
          <w:p w14:paraId="2C3D60F1" w14:textId="75E167B9" w:rsidR="00493239" w:rsidRPr="00567098" w:rsidRDefault="00493239" w:rsidP="008D061F">
            <w:pPr>
              <w:spacing w:line="360" w:lineRule="auto"/>
              <w:rPr>
                <w:ins w:id="5080" w:author="ilham.nur@office.ui.ac.id" w:date="2023-03-04T14:02:00Z"/>
                <w:b/>
                <w:bCs/>
                <w:rPrChange w:id="5081" w:author="ilham.nur@office.ui.ac.id" w:date="2023-03-04T14:05:00Z">
                  <w:rPr>
                    <w:ins w:id="5082" w:author="ilham.nur@office.ui.ac.id" w:date="2023-03-04T14:02:00Z"/>
                  </w:rPr>
                </w:rPrChange>
              </w:rPr>
            </w:pPr>
            <w:ins w:id="5083" w:author="ilham.nur@office.ui.ac.id" w:date="2023-03-04T14:02:00Z">
              <w:r w:rsidRPr="00567098">
                <w:rPr>
                  <w:b/>
                  <w:bCs/>
                  <w:rPrChange w:id="5084" w:author="ilham.nur@office.ui.ac.id" w:date="2023-03-04T14:05:00Z">
                    <w:rPr/>
                  </w:rPrChange>
                </w:rPr>
                <w:t>Gateway 1</w:t>
              </w:r>
            </w:ins>
          </w:p>
        </w:tc>
      </w:tr>
      <w:tr w:rsidR="00743B31" w14:paraId="32F7F66B" w14:textId="77777777" w:rsidTr="00493239">
        <w:tblPrEx>
          <w:tblW w:w="0" w:type="auto"/>
          <w:tblInd w:w="720" w:type="dxa"/>
          <w:tblPrExChange w:id="5085" w:author="ilham.nur@office.ui.ac.id" w:date="2023-03-04T14:05:00Z">
            <w:tblPrEx>
              <w:tblW w:w="0" w:type="auto"/>
              <w:tblInd w:w="720" w:type="dxa"/>
            </w:tblPrEx>
          </w:tblPrExChange>
        </w:tblPrEx>
        <w:trPr>
          <w:ins w:id="5086" w:author="ilham.nur@office.ui.ac.id" w:date="2023-03-04T14:02:00Z"/>
        </w:trPr>
        <w:tc>
          <w:tcPr>
            <w:tcW w:w="3877" w:type="dxa"/>
            <w:tcPrChange w:id="5087" w:author="ilham.nur@office.ui.ac.id" w:date="2023-03-04T14:05:00Z">
              <w:tcPr>
                <w:tcW w:w="4247" w:type="dxa"/>
              </w:tcPr>
            </w:tcPrChange>
          </w:tcPr>
          <w:p w14:paraId="6B19AA84" w14:textId="0273323B" w:rsidR="00743B31" w:rsidRDefault="00743B31" w:rsidP="008D061F">
            <w:pPr>
              <w:spacing w:line="360" w:lineRule="auto"/>
              <w:rPr>
                <w:ins w:id="5088" w:author="ilham.nur@office.ui.ac.id" w:date="2023-03-04T14:02:00Z"/>
              </w:rPr>
            </w:pPr>
            <w:proofErr w:type="spellStart"/>
            <w:ins w:id="5089" w:author="ilham.nur@office.ui.ac.id" w:date="2023-03-04T14:03:00Z">
              <w:r>
                <w:t>Konfirmasi</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pekerjaan</w:t>
              </w:r>
            </w:ins>
            <w:proofErr w:type="spellEnd"/>
          </w:p>
        </w:tc>
        <w:tc>
          <w:tcPr>
            <w:tcW w:w="3897" w:type="dxa"/>
            <w:tcPrChange w:id="5090" w:author="ilham.nur@office.ui.ac.id" w:date="2023-03-04T14:05:00Z">
              <w:tcPr>
                <w:tcW w:w="4247" w:type="dxa"/>
              </w:tcPr>
            </w:tcPrChange>
          </w:tcPr>
          <w:p w14:paraId="52AF87C2" w14:textId="2F50CE31" w:rsidR="00743B31" w:rsidRDefault="00AB364B" w:rsidP="008D061F">
            <w:pPr>
              <w:spacing w:line="360" w:lineRule="auto"/>
              <w:rPr>
                <w:ins w:id="5091" w:author="ilham.nur@office.ui.ac.id" w:date="2023-03-04T14:02:00Z"/>
              </w:rPr>
            </w:pPr>
            <w:ins w:id="5092" w:author="ilham.nur@office.ui.ac.id" w:date="2023-03-04T14:04:00Z">
              <w:r>
                <w:t>80</w:t>
              </w:r>
            </w:ins>
          </w:p>
        </w:tc>
      </w:tr>
      <w:tr w:rsidR="00743B31" w14:paraId="30FE3258" w14:textId="77777777" w:rsidTr="00493239">
        <w:tblPrEx>
          <w:tblW w:w="0" w:type="auto"/>
          <w:tblInd w:w="720" w:type="dxa"/>
          <w:tblPrExChange w:id="5093" w:author="ilham.nur@office.ui.ac.id" w:date="2023-03-04T14:05:00Z">
            <w:tblPrEx>
              <w:tblW w:w="0" w:type="auto"/>
              <w:tblInd w:w="720" w:type="dxa"/>
            </w:tblPrEx>
          </w:tblPrExChange>
        </w:tblPrEx>
        <w:trPr>
          <w:ins w:id="5094" w:author="ilham.nur@office.ui.ac.id" w:date="2023-03-04T14:02:00Z"/>
        </w:trPr>
        <w:tc>
          <w:tcPr>
            <w:tcW w:w="3877" w:type="dxa"/>
            <w:tcPrChange w:id="5095" w:author="ilham.nur@office.ui.ac.id" w:date="2023-03-04T14:05:00Z">
              <w:tcPr>
                <w:tcW w:w="4247" w:type="dxa"/>
              </w:tcPr>
            </w:tcPrChange>
          </w:tcPr>
          <w:p w14:paraId="5A14AE01" w14:textId="66CFB0A5" w:rsidR="00743B31" w:rsidRDefault="00743B31" w:rsidP="008D061F">
            <w:pPr>
              <w:spacing w:line="360" w:lineRule="auto"/>
              <w:rPr>
                <w:ins w:id="5096" w:author="ilham.nur@office.ui.ac.id" w:date="2023-03-04T14:02:00Z"/>
              </w:rPr>
            </w:pPr>
            <w:proofErr w:type="spellStart"/>
            <w:ins w:id="5097" w:author="ilham.nur@office.ui.ac.id" w:date="2023-03-04T14:03:00Z">
              <w:r>
                <w:t>Penentuan</w:t>
              </w:r>
              <w:proofErr w:type="spellEnd"/>
              <w:r>
                <w:t xml:space="preserve"> </w:t>
              </w:r>
              <w:proofErr w:type="spellStart"/>
              <w:r>
                <w:t>s</w:t>
              </w:r>
            </w:ins>
            <w:ins w:id="5098" w:author="ilham.nur@office.ui.ac.id" w:date="2023-03-04T14:04:00Z">
              <w:r w:rsidR="00B1060D">
                <w:t>umber</w:t>
              </w:r>
              <w:proofErr w:type="spellEnd"/>
              <w:r w:rsidR="00B1060D">
                <w:t xml:space="preserve"> </w:t>
              </w:r>
              <w:proofErr w:type="spellStart"/>
              <w:r w:rsidR="00B1060D">
                <w:t>daya</w:t>
              </w:r>
              <w:proofErr w:type="spellEnd"/>
              <w:r w:rsidR="00B1060D">
                <w:t xml:space="preserve"> yang </w:t>
              </w:r>
              <w:proofErr w:type="spellStart"/>
              <w:r w:rsidR="00B1060D">
                <w:t>akan</w:t>
              </w:r>
              <w:proofErr w:type="spellEnd"/>
              <w:r w:rsidR="00B1060D">
                <w:t xml:space="preserve"> </w:t>
              </w:r>
              <w:proofErr w:type="spellStart"/>
              <w:r w:rsidR="00B1060D">
                <w:t>melakukan</w:t>
              </w:r>
              <w:proofErr w:type="spellEnd"/>
              <w:r w:rsidR="00B1060D">
                <w:t xml:space="preserve"> </w:t>
              </w:r>
              <w:proofErr w:type="spellStart"/>
              <w:r w:rsidR="00B1060D">
                <w:t>pekerjaan</w:t>
              </w:r>
            </w:ins>
            <w:proofErr w:type="spellEnd"/>
          </w:p>
        </w:tc>
        <w:tc>
          <w:tcPr>
            <w:tcW w:w="3897" w:type="dxa"/>
            <w:tcPrChange w:id="5099" w:author="ilham.nur@office.ui.ac.id" w:date="2023-03-04T14:05:00Z">
              <w:tcPr>
                <w:tcW w:w="4247" w:type="dxa"/>
              </w:tcPr>
            </w:tcPrChange>
          </w:tcPr>
          <w:p w14:paraId="66644D81" w14:textId="37CD8A4B" w:rsidR="00743B31" w:rsidRDefault="00AB364B" w:rsidP="008D061F">
            <w:pPr>
              <w:spacing w:line="360" w:lineRule="auto"/>
              <w:rPr>
                <w:ins w:id="5100" w:author="ilham.nur@office.ui.ac.id" w:date="2023-03-04T14:02:00Z"/>
              </w:rPr>
            </w:pPr>
            <w:ins w:id="5101" w:author="ilham.nur@office.ui.ac.id" w:date="2023-03-04T14:04:00Z">
              <w:r>
                <w:t>20</w:t>
              </w:r>
            </w:ins>
          </w:p>
        </w:tc>
      </w:tr>
      <w:tr w:rsidR="00026763" w14:paraId="163D09C2" w14:textId="77777777" w:rsidTr="00774485">
        <w:tblPrEx>
          <w:tblW w:w="0" w:type="auto"/>
          <w:tblInd w:w="720" w:type="dxa"/>
          <w:tblPrExChange w:id="5102" w:author="ilham.nur@office.ui.ac.id" w:date="2023-03-04T14:06:00Z">
            <w:tblPrEx>
              <w:tblW w:w="0" w:type="auto"/>
              <w:tblInd w:w="720" w:type="dxa"/>
            </w:tblPrEx>
          </w:tblPrExChange>
        </w:tblPrEx>
        <w:trPr>
          <w:ins w:id="5103" w:author="ilham.nur@office.ui.ac.id" w:date="2023-03-04T14:05:00Z"/>
        </w:trPr>
        <w:tc>
          <w:tcPr>
            <w:tcW w:w="7774" w:type="dxa"/>
            <w:gridSpan w:val="2"/>
            <w:shd w:val="clear" w:color="auto" w:fill="D0CECE" w:themeFill="background2" w:themeFillShade="E6"/>
            <w:tcPrChange w:id="5104" w:author="ilham.nur@office.ui.ac.id" w:date="2023-03-04T14:06:00Z">
              <w:tcPr>
                <w:tcW w:w="7774" w:type="dxa"/>
                <w:gridSpan w:val="2"/>
              </w:tcPr>
            </w:tcPrChange>
          </w:tcPr>
          <w:p w14:paraId="63CEF940" w14:textId="4CCA2B67" w:rsidR="00026763" w:rsidRPr="00026763" w:rsidRDefault="00026763" w:rsidP="008D061F">
            <w:pPr>
              <w:spacing w:line="360" w:lineRule="auto"/>
              <w:rPr>
                <w:ins w:id="5105" w:author="ilham.nur@office.ui.ac.id" w:date="2023-03-04T14:05:00Z"/>
                <w:b/>
                <w:bCs/>
                <w:rPrChange w:id="5106" w:author="ilham.nur@office.ui.ac.id" w:date="2023-03-04T14:06:00Z">
                  <w:rPr>
                    <w:ins w:id="5107" w:author="ilham.nur@office.ui.ac.id" w:date="2023-03-04T14:05:00Z"/>
                  </w:rPr>
                </w:rPrChange>
              </w:rPr>
            </w:pPr>
            <w:ins w:id="5108" w:author="ilham.nur@office.ui.ac.id" w:date="2023-03-04T14:06:00Z">
              <w:r w:rsidRPr="00026763">
                <w:rPr>
                  <w:b/>
                  <w:bCs/>
                  <w:rPrChange w:id="5109" w:author="ilham.nur@office.ui.ac.id" w:date="2023-03-04T14:06:00Z">
                    <w:rPr/>
                  </w:rPrChange>
                </w:rPr>
                <w:lastRenderedPageBreak/>
                <w:t>Gateway 2</w:t>
              </w:r>
            </w:ins>
          </w:p>
        </w:tc>
      </w:tr>
      <w:tr w:rsidR="00567098" w14:paraId="6A64D5DF" w14:textId="77777777" w:rsidTr="00493239">
        <w:trPr>
          <w:ins w:id="5110" w:author="ilham.nur@office.ui.ac.id" w:date="2023-03-04T14:05:00Z"/>
        </w:trPr>
        <w:tc>
          <w:tcPr>
            <w:tcW w:w="3877" w:type="dxa"/>
          </w:tcPr>
          <w:p w14:paraId="56459BEC" w14:textId="76F0F034" w:rsidR="00567098" w:rsidRDefault="00CD62C2" w:rsidP="008D061F">
            <w:pPr>
              <w:spacing w:line="360" w:lineRule="auto"/>
              <w:rPr>
                <w:ins w:id="5111" w:author="ilham.nur@office.ui.ac.id" w:date="2023-03-04T14:05:00Z"/>
              </w:rPr>
            </w:pPr>
            <w:proofErr w:type="spellStart"/>
            <w:ins w:id="5112" w:author="ilham.nur@office.ui.ac.id" w:date="2023-03-04T14:51:00Z">
              <w:r>
                <w:t>Eksekusi</w:t>
              </w:r>
              <w:proofErr w:type="spellEnd"/>
              <w:r>
                <w:t xml:space="preserve"> dilakukan oleh </w:t>
              </w:r>
              <w:r w:rsidR="0025340E" w:rsidRPr="00803964">
                <w:rPr>
                  <w:i/>
                  <w:iCs/>
                  <w:rPrChange w:id="5113" w:author="ilham.nur@office.ui.ac.id" w:date="2023-03-04T14:52:00Z">
                    <w:rPr/>
                  </w:rPrChange>
                </w:rPr>
                <w:t>De</w:t>
              </w:r>
            </w:ins>
            <w:ins w:id="5114" w:author="ilham.nur@office.ui.ac.id" w:date="2023-03-04T14:52:00Z">
              <w:r w:rsidR="0025340E" w:rsidRPr="00803964">
                <w:rPr>
                  <w:i/>
                  <w:iCs/>
                  <w:rPrChange w:id="5115" w:author="ilham.nur@office.ui.ac.id" w:date="2023-03-04T14:52:00Z">
                    <w:rPr/>
                  </w:rPrChange>
                </w:rPr>
                <w:t>veloper/Provisioning Engineer/ Tester</w:t>
              </w:r>
            </w:ins>
          </w:p>
        </w:tc>
        <w:tc>
          <w:tcPr>
            <w:tcW w:w="3897" w:type="dxa"/>
          </w:tcPr>
          <w:p w14:paraId="477B908A" w14:textId="0E7C65EC" w:rsidR="00567098" w:rsidRDefault="00756B48" w:rsidP="008D061F">
            <w:pPr>
              <w:spacing w:line="360" w:lineRule="auto"/>
              <w:rPr>
                <w:ins w:id="5116" w:author="ilham.nur@office.ui.ac.id" w:date="2023-03-04T14:05:00Z"/>
              </w:rPr>
            </w:pPr>
            <w:ins w:id="5117" w:author="ilham.nur@office.ui.ac.id" w:date="2023-03-04T15:03:00Z">
              <w:r>
                <w:t>55</w:t>
              </w:r>
            </w:ins>
          </w:p>
        </w:tc>
      </w:tr>
      <w:tr w:rsidR="00567098" w14:paraId="28EFD339" w14:textId="77777777" w:rsidTr="00493239">
        <w:trPr>
          <w:ins w:id="5118" w:author="ilham.nur@office.ui.ac.id" w:date="2023-03-04T14:05:00Z"/>
        </w:trPr>
        <w:tc>
          <w:tcPr>
            <w:tcW w:w="3877" w:type="dxa"/>
          </w:tcPr>
          <w:p w14:paraId="7AC99F98" w14:textId="5CFA5CBB" w:rsidR="00567098" w:rsidRDefault="00803964" w:rsidP="008D061F">
            <w:pPr>
              <w:spacing w:line="360" w:lineRule="auto"/>
              <w:rPr>
                <w:ins w:id="5119" w:author="ilham.nur@office.ui.ac.id" w:date="2023-03-04T14:05:00Z"/>
              </w:rPr>
            </w:pPr>
            <w:proofErr w:type="spellStart"/>
            <w:ins w:id="5120" w:author="ilham.nur@office.ui.ac.id" w:date="2023-03-04T14:52:00Z">
              <w:r>
                <w:t>Eksekusi</w:t>
              </w:r>
              <w:proofErr w:type="spellEnd"/>
              <w:r>
                <w:t xml:space="preserve"> dilakukan oleh senior </w:t>
              </w:r>
              <w:r w:rsidRPr="00463C7A">
                <w:rPr>
                  <w:i/>
                  <w:iCs/>
                </w:rPr>
                <w:t>Developer/Provisioning Engineer/ Tester</w:t>
              </w:r>
            </w:ins>
          </w:p>
        </w:tc>
        <w:tc>
          <w:tcPr>
            <w:tcW w:w="3897" w:type="dxa"/>
          </w:tcPr>
          <w:p w14:paraId="23FC810F" w14:textId="71F0240C" w:rsidR="00567098" w:rsidRDefault="00506361" w:rsidP="008D061F">
            <w:pPr>
              <w:spacing w:line="360" w:lineRule="auto"/>
              <w:rPr>
                <w:ins w:id="5121" w:author="ilham.nur@office.ui.ac.id" w:date="2023-03-04T14:05:00Z"/>
              </w:rPr>
            </w:pPr>
            <w:ins w:id="5122" w:author="ilham.nur@office.ui.ac.id" w:date="2023-03-04T14:53:00Z">
              <w:r>
                <w:t>3</w:t>
              </w:r>
            </w:ins>
            <w:ins w:id="5123" w:author="ilham.nur@office.ui.ac.id" w:date="2023-03-04T15:03:00Z">
              <w:r w:rsidR="00756B48">
                <w:t>5</w:t>
              </w:r>
            </w:ins>
          </w:p>
        </w:tc>
      </w:tr>
      <w:tr w:rsidR="00CD62C2" w14:paraId="06AE3FC3" w14:textId="77777777" w:rsidTr="00493239">
        <w:trPr>
          <w:ins w:id="5124" w:author="ilham.nur@office.ui.ac.id" w:date="2023-03-04T14:51:00Z"/>
        </w:trPr>
        <w:tc>
          <w:tcPr>
            <w:tcW w:w="3877" w:type="dxa"/>
          </w:tcPr>
          <w:p w14:paraId="4E4F08F0" w14:textId="0E2C68D2" w:rsidR="00CD62C2" w:rsidRPr="00803964" w:rsidRDefault="00803964" w:rsidP="008D061F">
            <w:pPr>
              <w:spacing w:line="360" w:lineRule="auto"/>
              <w:rPr>
                <w:ins w:id="5125" w:author="ilham.nur@office.ui.ac.id" w:date="2023-03-04T14:51:00Z"/>
                <w:i/>
                <w:iCs/>
                <w:rPrChange w:id="5126" w:author="ilham.nur@office.ui.ac.id" w:date="2023-03-04T14:52:00Z">
                  <w:rPr>
                    <w:ins w:id="5127" w:author="ilham.nur@office.ui.ac.id" w:date="2023-03-04T14:51:00Z"/>
                  </w:rPr>
                </w:rPrChange>
              </w:rPr>
            </w:pPr>
            <w:proofErr w:type="spellStart"/>
            <w:ins w:id="5128" w:author="ilham.nur@office.ui.ac.id" w:date="2023-03-04T14:52:00Z">
              <w:r>
                <w:t>Eksekusi</w:t>
              </w:r>
              <w:proofErr w:type="spellEnd"/>
              <w:r>
                <w:t xml:space="preserve"> dilakukan oleh </w:t>
              </w:r>
              <w:r w:rsidRPr="00803964">
                <w:rPr>
                  <w:i/>
                  <w:iCs/>
                  <w:rPrChange w:id="5129" w:author="ilham.nur@office.ui.ac.id" w:date="2023-03-04T14:52:00Z">
                    <w:rPr/>
                  </w:rPrChange>
                </w:rPr>
                <w:t>outsource</w:t>
              </w:r>
              <w:r>
                <w:t xml:space="preserve"> </w:t>
              </w:r>
              <w:r>
                <w:rPr>
                  <w:i/>
                  <w:iCs/>
                </w:rPr>
                <w:t>officer</w:t>
              </w:r>
            </w:ins>
          </w:p>
        </w:tc>
        <w:tc>
          <w:tcPr>
            <w:tcW w:w="3897" w:type="dxa"/>
          </w:tcPr>
          <w:p w14:paraId="4916B1C2" w14:textId="643FBC51" w:rsidR="00CD62C2" w:rsidRDefault="00756B48" w:rsidP="008D061F">
            <w:pPr>
              <w:spacing w:line="360" w:lineRule="auto"/>
              <w:rPr>
                <w:ins w:id="5130" w:author="ilham.nur@office.ui.ac.id" w:date="2023-03-04T14:51:00Z"/>
              </w:rPr>
            </w:pPr>
            <w:ins w:id="5131" w:author="ilham.nur@office.ui.ac.id" w:date="2023-03-04T15:03:00Z">
              <w:r>
                <w:t>10</w:t>
              </w:r>
            </w:ins>
          </w:p>
        </w:tc>
      </w:tr>
      <w:tr w:rsidR="00026763" w14:paraId="60E1E653" w14:textId="77777777" w:rsidTr="00774485">
        <w:tblPrEx>
          <w:tblW w:w="0" w:type="auto"/>
          <w:tblInd w:w="720" w:type="dxa"/>
          <w:tblPrExChange w:id="5132" w:author="ilham.nur@office.ui.ac.id" w:date="2023-03-04T14:06:00Z">
            <w:tblPrEx>
              <w:tblW w:w="0" w:type="auto"/>
              <w:tblInd w:w="720" w:type="dxa"/>
            </w:tblPrEx>
          </w:tblPrExChange>
        </w:tblPrEx>
        <w:trPr>
          <w:ins w:id="5133" w:author="ilham.nur@office.ui.ac.id" w:date="2023-03-04T14:05:00Z"/>
        </w:trPr>
        <w:tc>
          <w:tcPr>
            <w:tcW w:w="7774" w:type="dxa"/>
            <w:gridSpan w:val="2"/>
            <w:shd w:val="clear" w:color="auto" w:fill="D0CECE" w:themeFill="background2" w:themeFillShade="E6"/>
            <w:tcPrChange w:id="5134" w:author="ilham.nur@office.ui.ac.id" w:date="2023-03-04T14:06:00Z">
              <w:tcPr>
                <w:tcW w:w="7774" w:type="dxa"/>
                <w:gridSpan w:val="2"/>
              </w:tcPr>
            </w:tcPrChange>
          </w:tcPr>
          <w:p w14:paraId="37C6CE37" w14:textId="6E877E2F" w:rsidR="00026763" w:rsidRPr="00026763" w:rsidRDefault="00026763" w:rsidP="008D061F">
            <w:pPr>
              <w:spacing w:line="360" w:lineRule="auto"/>
              <w:rPr>
                <w:ins w:id="5135" w:author="ilham.nur@office.ui.ac.id" w:date="2023-03-04T14:05:00Z"/>
                <w:b/>
                <w:bCs/>
                <w:rPrChange w:id="5136" w:author="ilham.nur@office.ui.ac.id" w:date="2023-03-04T14:06:00Z">
                  <w:rPr>
                    <w:ins w:id="5137" w:author="ilham.nur@office.ui.ac.id" w:date="2023-03-04T14:05:00Z"/>
                  </w:rPr>
                </w:rPrChange>
              </w:rPr>
            </w:pPr>
            <w:ins w:id="5138" w:author="ilham.nur@office.ui.ac.id" w:date="2023-03-04T14:06:00Z">
              <w:r w:rsidRPr="00026763">
                <w:rPr>
                  <w:b/>
                  <w:bCs/>
                  <w:rPrChange w:id="5139" w:author="ilham.nur@office.ui.ac.id" w:date="2023-03-04T14:06:00Z">
                    <w:rPr/>
                  </w:rPrChange>
                </w:rPr>
                <w:t>Gateway 3</w:t>
              </w:r>
            </w:ins>
          </w:p>
        </w:tc>
      </w:tr>
      <w:tr w:rsidR="00567098" w14:paraId="3C31DBCF" w14:textId="77777777" w:rsidTr="00493239">
        <w:trPr>
          <w:ins w:id="5140" w:author="ilham.nur@office.ui.ac.id" w:date="2023-03-04T14:06:00Z"/>
        </w:trPr>
        <w:tc>
          <w:tcPr>
            <w:tcW w:w="3877" w:type="dxa"/>
          </w:tcPr>
          <w:p w14:paraId="7C96E5A9" w14:textId="14E676DC" w:rsidR="00567098" w:rsidRDefault="00F14F0A" w:rsidP="008D061F">
            <w:pPr>
              <w:spacing w:line="360" w:lineRule="auto"/>
              <w:rPr>
                <w:ins w:id="5141" w:author="ilham.nur@office.ui.ac.id" w:date="2023-03-04T14:06:00Z"/>
              </w:rPr>
            </w:pPr>
            <w:proofErr w:type="spellStart"/>
            <w:ins w:id="5142" w:author="ilham.nur@office.ui.ac.id" w:date="2023-03-04T14:54:00Z">
              <w:r>
                <w:t>Penutupan</w:t>
              </w:r>
              <w:proofErr w:type="spellEnd"/>
              <w:r>
                <w:t xml:space="preserve"> </w:t>
              </w:r>
              <w:proofErr w:type="spellStart"/>
              <w:r>
                <w:t>proyek</w:t>
              </w:r>
            </w:ins>
            <w:proofErr w:type="spellEnd"/>
          </w:p>
        </w:tc>
        <w:tc>
          <w:tcPr>
            <w:tcW w:w="3897" w:type="dxa"/>
          </w:tcPr>
          <w:p w14:paraId="43F57FBA" w14:textId="6A437A69" w:rsidR="00567098" w:rsidRDefault="00692AE7" w:rsidP="008D061F">
            <w:pPr>
              <w:spacing w:line="360" w:lineRule="auto"/>
              <w:rPr>
                <w:ins w:id="5143" w:author="ilham.nur@office.ui.ac.id" w:date="2023-03-04T14:06:00Z"/>
              </w:rPr>
            </w:pPr>
            <w:ins w:id="5144" w:author="ilham.nur@office.ui.ac.id" w:date="2023-03-04T14:55:00Z">
              <w:r>
                <w:t>40</w:t>
              </w:r>
            </w:ins>
          </w:p>
        </w:tc>
      </w:tr>
      <w:tr w:rsidR="00567098" w14:paraId="05733825" w14:textId="77777777" w:rsidTr="00493239">
        <w:trPr>
          <w:ins w:id="5145" w:author="ilham.nur@office.ui.ac.id" w:date="2023-03-04T14:06:00Z"/>
        </w:trPr>
        <w:tc>
          <w:tcPr>
            <w:tcW w:w="3877" w:type="dxa"/>
          </w:tcPr>
          <w:p w14:paraId="1CC8FEE7" w14:textId="422845F5" w:rsidR="00567098" w:rsidRDefault="00F14F0A" w:rsidP="008D061F">
            <w:pPr>
              <w:spacing w:line="360" w:lineRule="auto"/>
              <w:rPr>
                <w:ins w:id="5146" w:author="ilham.nur@office.ui.ac.id" w:date="2023-03-04T14:06:00Z"/>
              </w:rPr>
            </w:pPr>
            <w:proofErr w:type="spellStart"/>
            <w:ins w:id="5147" w:author="ilham.nur@office.ui.ac.id" w:date="2023-03-04T14:54:00Z">
              <w:r>
                <w:t>Memasukan</w:t>
              </w:r>
              <w:proofErr w:type="spellEnd"/>
              <w:r>
                <w:t xml:space="preserve"> </w:t>
              </w:r>
              <w:proofErr w:type="spellStart"/>
              <w:r>
                <w:t>kebutuhan</w:t>
              </w:r>
              <w:proofErr w:type="spellEnd"/>
              <w:r>
                <w:t xml:space="preserve"> baru</w:t>
              </w:r>
              <w:r w:rsidR="00692AE7">
                <w:t xml:space="preserve"> </w:t>
              </w:r>
              <w:proofErr w:type="spellStart"/>
              <w:r w:rsidR="00692AE7">
                <w:t>akibat</w:t>
              </w:r>
              <w:proofErr w:type="spellEnd"/>
              <w:r w:rsidR="00692AE7">
                <w:t xml:space="preserve"> </w:t>
              </w:r>
            </w:ins>
            <w:ins w:id="5148" w:author="ilham.nur@office.ui.ac.id" w:date="2023-03-04T14:55:00Z">
              <w:r w:rsidR="00692AE7" w:rsidRPr="00692AE7">
                <w:rPr>
                  <w:i/>
                  <w:iCs/>
                  <w:rPrChange w:id="5149" w:author="ilham.nur@office.ui.ac.id" w:date="2023-03-04T14:55:00Z">
                    <w:rPr/>
                  </w:rPrChange>
                </w:rPr>
                <w:t>change management</w:t>
              </w:r>
            </w:ins>
          </w:p>
        </w:tc>
        <w:tc>
          <w:tcPr>
            <w:tcW w:w="3897" w:type="dxa"/>
          </w:tcPr>
          <w:p w14:paraId="65E7B763" w14:textId="423B0EB3" w:rsidR="00567098" w:rsidRDefault="00692AE7" w:rsidP="008D061F">
            <w:pPr>
              <w:spacing w:line="360" w:lineRule="auto"/>
              <w:rPr>
                <w:ins w:id="5150" w:author="ilham.nur@office.ui.ac.id" w:date="2023-03-04T14:06:00Z"/>
              </w:rPr>
            </w:pPr>
            <w:ins w:id="5151" w:author="ilham.nur@office.ui.ac.id" w:date="2023-03-04T14:55:00Z">
              <w:r>
                <w:t>60</w:t>
              </w:r>
            </w:ins>
          </w:p>
        </w:tc>
      </w:tr>
    </w:tbl>
    <w:p w14:paraId="006BECDE" w14:textId="77777777" w:rsidR="00A85592" w:rsidRDefault="00A85592" w:rsidP="008D061F">
      <w:pPr>
        <w:spacing w:line="360" w:lineRule="auto"/>
        <w:ind w:left="720"/>
        <w:rPr>
          <w:ins w:id="5152" w:author="ilham.nur@office.ui.ac.id" w:date="2023-03-04T20:04:00Z"/>
        </w:rPr>
      </w:pPr>
    </w:p>
    <w:p w14:paraId="025DC883" w14:textId="25FF9DC6" w:rsidR="00854384" w:rsidRDefault="00854384" w:rsidP="008D061F">
      <w:pPr>
        <w:spacing w:line="360" w:lineRule="auto"/>
        <w:ind w:left="720"/>
        <w:rPr>
          <w:ins w:id="5153" w:author="ilham.nur@office.ui.ac.id" w:date="2023-03-04T20:17:00Z"/>
        </w:rPr>
      </w:pPr>
      <w:proofErr w:type="spellStart"/>
      <w:ins w:id="5154" w:author="ilham.nur@office.ui.ac.id" w:date="2023-03-04T20:04:00Z">
        <w:r>
          <w:t>Jumlah</w:t>
        </w:r>
        <w:proofErr w:type="spellEnd"/>
        <w:r>
          <w:t xml:space="preserve"> </w:t>
        </w:r>
        <w:proofErr w:type="spellStart"/>
        <w:r>
          <w:t>probabilitas</w:t>
        </w:r>
        <w:proofErr w:type="spellEnd"/>
        <w:r>
          <w:t xml:space="preserve"> pada </w:t>
        </w:r>
        <w:r>
          <w:fldChar w:fldCharType="begin"/>
        </w:r>
        <w:r>
          <w:instrText xml:space="preserve"> REF _Ref128831232 \h </w:instrText>
        </w:r>
      </w:ins>
      <w:r>
        <w:fldChar w:fldCharType="separate"/>
      </w:r>
      <w:proofErr w:type="spellStart"/>
      <w:ins w:id="5155" w:author="ilham.nur@office.ui.ac.id" w:date="2023-03-05T21:23:00Z">
        <w:r w:rsidR="00A262DF">
          <w:t>Tabel</w:t>
        </w:r>
        <w:proofErr w:type="spellEnd"/>
        <w:r w:rsidR="00A262DF">
          <w:t xml:space="preserve"> </w:t>
        </w:r>
        <w:r w:rsidR="00A262DF">
          <w:rPr>
            <w:noProof/>
          </w:rPr>
          <w:t>3</w:t>
        </w:r>
        <w:r w:rsidR="00A262DF">
          <w:t>.</w:t>
        </w:r>
        <w:r w:rsidR="00A262DF">
          <w:rPr>
            <w:noProof/>
          </w:rPr>
          <w:t>11</w:t>
        </w:r>
      </w:ins>
      <w:ins w:id="5156" w:author="ilham.nur@office.ui.ac.id" w:date="2023-03-04T20:04:00Z">
        <w:r>
          <w:fldChar w:fldCharType="end"/>
        </w:r>
        <w:r>
          <w:t xml:space="preserve">, </w:t>
        </w:r>
        <w:proofErr w:type="spellStart"/>
        <w:r>
          <w:t>didapatkan</w:t>
        </w:r>
        <w:proofErr w:type="spellEnd"/>
        <w:r>
          <w:t xml:space="preserve"> </w:t>
        </w:r>
        <w:proofErr w:type="spellStart"/>
        <w:r>
          <w:t>berdasarkan</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pakar</w:t>
        </w:r>
        <w:proofErr w:type="spellEnd"/>
        <w:r>
          <w:t xml:space="preserve"> dan juga </w:t>
        </w:r>
        <w:proofErr w:type="spellStart"/>
        <w:r>
          <w:t>melihat</w:t>
        </w:r>
        <w:proofErr w:type="spellEnd"/>
        <w:r>
          <w:t xml:space="preserve"> </w:t>
        </w:r>
        <w:proofErr w:type="spellStart"/>
        <w:r>
          <w:t>dari</w:t>
        </w:r>
        <w:proofErr w:type="spellEnd"/>
        <w:r>
          <w:t xml:space="preserve"> </w:t>
        </w:r>
        <w:proofErr w:type="spellStart"/>
        <w:r>
          <w:t>tren</w:t>
        </w:r>
        <w:proofErr w:type="spellEnd"/>
        <w:r>
          <w:t xml:space="preserve"> </w:t>
        </w:r>
      </w:ins>
      <w:ins w:id="5157" w:author="ilham.nur@office.ui.ac.id" w:date="2023-03-04T20:05:00Z">
        <w:r w:rsidR="00217511">
          <w:t xml:space="preserve">yang </w:t>
        </w:r>
        <w:proofErr w:type="spellStart"/>
        <w:r w:rsidR="00217511">
          <w:t>berjalan</w:t>
        </w:r>
        <w:proofErr w:type="spellEnd"/>
        <w:r w:rsidR="00217511">
          <w:t xml:space="preserve"> pada PT </w:t>
        </w:r>
        <w:proofErr w:type="spellStart"/>
        <w:r w:rsidR="00217511">
          <w:t>Pembayaran</w:t>
        </w:r>
        <w:proofErr w:type="spellEnd"/>
        <w:r w:rsidR="00217511">
          <w:t xml:space="preserve"> Digital Indonesia. </w:t>
        </w:r>
        <w:proofErr w:type="spellStart"/>
        <w:r w:rsidR="00217511">
          <w:t>Probabilitas</w:t>
        </w:r>
        <w:proofErr w:type="spellEnd"/>
        <w:r w:rsidR="00217511">
          <w:t xml:space="preserve"> pada </w:t>
        </w:r>
        <w:r w:rsidR="00217511">
          <w:rPr>
            <w:i/>
            <w:iCs/>
          </w:rPr>
          <w:t xml:space="preserve">gateway 1 </w:t>
        </w:r>
        <w:proofErr w:type="spellStart"/>
        <w:r w:rsidR="00217511">
          <w:t>dibuat</w:t>
        </w:r>
        <w:proofErr w:type="spellEnd"/>
        <w:r w:rsidR="00217511">
          <w:t xml:space="preserve"> </w:t>
        </w:r>
        <w:proofErr w:type="spellStart"/>
        <w:r w:rsidR="00217511">
          <w:t>sebesar</w:t>
        </w:r>
        <w:proofErr w:type="spellEnd"/>
        <w:r w:rsidR="00217511">
          <w:t xml:space="preserve"> 80% untuk </w:t>
        </w:r>
        <w:proofErr w:type="spellStart"/>
        <w:r w:rsidR="00217511">
          <w:t>melakukan</w:t>
        </w:r>
        <w:proofErr w:type="spellEnd"/>
        <w:r w:rsidR="00217511">
          <w:t xml:space="preserve"> </w:t>
        </w:r>
        <w:proofErr w:type="spellStart"/>
        <w:r w:rsidR="00217511">
          <w:t>konfirmasi</w:t>
        </w:r>
        <w:proofErr w:type="spellEnd"/>
        <w:r w:rsidR="00217511">
          <w:t xml:space="preserve"> dan 20% untuk </w:t>
        </w:r>
        <w:proofErr w:type="spellStart"/>
        <w:r w:rsidR="00217511">
          <w:t>alur</w:t>
        </w:r>
        <w:proofErr w:type="spellEnd"/>
        <w:r w:rsidR="00217511">
          <w:t xml:space="preserve"> </w:t>
        </w:r>
        <w:proofErr w:type="spellStart"/>
        <w:r w:rsidR="00217511">
          <w:t>langsung</w:t>
        </w:r>
        <w:proofErr w:type="spellEnd"/>
        <w:r w:rsidR="00217511">
          <w:t xml:space="preserve"> ke </w:t>
        </w:r>
        <w:proofErr w:type="spellStart"/>
        <w:r w:rsidR="00217511">
          <w:t>penetapan</w:t>
        </w:r>
        <w:proofErr w:type="spellEnd"/>
        <w:r w:rsidR="00217511">
          <w:t xml:space="preserve"> </w:t>
        </w:r>
        <w:proofErr w:type="spellStart"/>
        <w:r w:rsidR="00217511">
          <w:t>sumber</w:t>
        </w:r>
        <w:proofErr w:type="spellEnd"/>
        <w:r w:rsidR="00217511">
          <w:t xml:space="preserve"> </w:t>
        </w:r>
        <w:proofErr w:type="spellStart"/>
        <w:r w:rsidR="00217511">
          <w:t>daya</w:t>
        </w:r>
        <w:proofErr w:type="spellEnd"/>
        <w:r w:rsidR="00217511">
          <w:t xml:space="preserve"> yang </w:t>
        </w:r>
        <w:proofErr w:type="spellStart"/>
        <w:r w:rsidR="00217511">
          <w:t>menetapkan</w:t>
        </w:r>
        <w:proofErr w:type="spellEnd"/>
        <w:r w:rsidR="00217511">
          <w:t xml:space="preserve">, </w:t>
        </w:r>
        <w:proofErr w:type="spellStart"/>
        <w:r w:rsidR="00217511">
          <w:t>menunjukan</w:t>
        </w:r>
        <w:proofErr w:type="spellEnd"/>
        <w:r w:rsidR="00217511">
          <w:t xml:space="preserve"> </w:t>
        </w:r>
      </w:ins>
      <w:proofErr w:type="spellStart"/>
      <w:ins w:id="5158" w:author="ilham.nur@office.ui.ac.id" w:date="2023-03-04T20:06:00Z">
        <w:r w:rsidR="00217511">
          <w:t>kondisi</w:t>
        </w:r>
        <w:proofErr w:type="spellEnd"/>
        <w:r w:rsidR="00217511">
          <w:t xml:space="preserve"> </w:t>
        </w:r>
        <w:proofErr w:type="spellStart"/>
        <w:r w:rsidR="00217511">
          <w:t>saat</w:t>
        </w:r>
        <w:proofErr w:type="spellEnd"/>
        <w:r w:rsidR="00217511">
          <w:t xml:space="preserve"> </w:t>
        </w:r>
        <w:proofErr w:type="spellStart"/>
        <w:r w:rsidR="00217511">
          <w:t>ini</w:t>
        </w:r>
        <w:proofErr w:type="spellEnd"/>
        <w:r w:rsidR="00217511">
          <w:t xml:space="preserve"> untuk </w:t>
        </w:r>
        <w:proofErr w:type="spellStart"/>
        <w:r w:rsidR="00217511">
          <w:t>melakukan</w:t>
        </w:r>
        <w:proofErr w:type="spellEnd"/>
        <w:r w:rsidR="00217511">
          <w:t xml:space="preserve"> </w:t>
        </w:r>
        <w:proofErr w:type="spellStart"/>
        <w:r w:rsidR="00217511">
          <w:t>penentuan</w:t>
        </w:r>
        <w:proofErr w:type="spellEnd"/>
        <w:r w:rsidR="00217511">
          <w:t xml:space="preserve"> </w:t>
        </w:r>
        <w:proofErr w:type="spellStart"/>
        <w:r w:rsidR="00217511">
          <w:t>sumber</w:t>
        </w:r>
        <w:proofErr w:type="spellEnd"/>
        <w:r w:rsidR="00217511">
          <w:t xml:space="preserve"> </w:t>
        </w:r>
        <w:proofErr w:type="spellStart"/>
        <w:r w:rsidR="00217511">
          <w:t>daya</w:t>
        </w:r>
      </w:ins>
      <w:proofErr w:type="spellEnd"/>
      <w:ins w:id="5159" w:author="ilham.nur@office.ui.ac.id" w:date="2023-03-04T20:17:00Z">
        <w:r w:rsidR="004D6599">
          <w:t>.</w:t>
        </w:r>
      </w:ins>
    </w:p>
    <w:p w14:paraId="4633217D" w14:textId="5C9D25E4" w:rsidR="004D6599" w:rsidRDefault="004D6599" w:rsidP="008D061F">
      <w:pPr>
        <w:spacing w:line="360" w:lineRule="auto"/>
        <w:ind w:left="720"/>
        <w:rPr>
          <w:ins w:id="5160" w:author="ilham.nur@office.ui.ac.id" w:date="2023-03-04T20:19:00Z"/>
        </w:rPr>
      </w:pPr>
      <w:proofErr w:type="spellStart"/>
      <w:ins w:id="5161" w:author="ilham.nur@office.ui.ac.id" w:date="2023-03-04T20:17:00Z">
        <w:r>
          <w:t>Probabiltas</w:t>
        </w:r>
        <w:proofErr w:type="spellEnd"/>
        <w:r>
          <w:t xml:space="preserve"> pada </w:t>
        </w:r>
        <w:r>
          <w:rPr>
            <w:i/>
            <w:iCs/>
          </w:rPr>
          <w:t>gateway 2</w:t>
        </w:r>
      </w:ins>
      <w:ins w:id="5162" w:author="ilham.nur@office.ui.ac.id" w:date="2023-03-04T20:18:00Z">
        <w:r>
          <w:rPr>
            <w:i/>
            <w:iCs/>
          </w:rPr>
          <w:t xml:space="preserve"> </w:t>
        </w:r>
        <w:proofErr w:type="spellStart"/>
        <w:r>
          <w:t>bernilai</w:t>
        </w:r>
        <w:proofErr w:type="spellEnd"/>
        <w:r>
          <w:t xml:space="preserve"> 55%, 35%, dan 1</w:t>
        </w:r>
        <w:r w:rsidR="00212EE1">
          <w:t xml:space="preserve">0 untuk </w:t>
        </w:r>
        <w:r w:rsidR="00212EE1" w:rsidRPr="00463C7A">
          <w:rPr>
            <w:i/>
            <w:iCs/>
          </w:rPr>
          <w:t>Developer/Provisioning Engineer/ Tester</w:t>
        </w:r>
        <w:r w:rsidR="00212EE1">
          <w:rPr>
            <w:i/>
            <w:iCs/>
          </w:rPr>
          <w:t xml:space="preserve">, </w:t>
        </w:r>
        <w:r w:rsidR="00212EE1">
          <w:t xml:space="preserve">senior </w:t>
        </w:r>
        <w:r w:rsidR="00212EE1" w:rsidRPr="00463C7A">
          <w:rPr>
            <w:i/>
            <w:iCs/>
          </w:rPr>
          <w:t>Developer/Provisioning Engineer/ Tester</w:t>
        </w:r>
        <w:r w:rsidR="00212EE1">
          <w:rPr>
            <w:i/>
            <w:iCs/>
          </w:rPr>
          <w:t xml:space="preserve">, </w:t>
        </w:r>
        <w:r w:rsidR="00212EE1">
          <w:t xml:space="preserve">dan </w:t>
        </w:r>
        <w:r w:rsidR="00212EE1">
          <w:rPr>
            <w:i/>
            <w:iCs/>
          </w:rPr>
          <w:t xml:space="preserve">outsource officer. </w:t>
        </w:r>
        <w:r w:rsidR="00212EE1">
          <w:t xml:space="preserve">Hal </w:t>
        </w:r>
        <w:proofErr w:type="spellStart"/>
        <w:r w:rsidR="00212EE1">
          <w:t>ini</w:t>
        </w:r>
        <w:proofErr w:type="spellEnd"/>
        <w:r w:rsidR="00212EE1">
          <w:t xml:space="preserve"> </w:t>
        </w:r>
        <w:proofErr w:type="spellStart"/>
        <w:r w:rsidR="00212EE1">
          <w:t>dikarenakan</w:t>
        </w:r>
        <w:proofErr w:type="spellEnd"/>
        <w:r w:rsidR="00212EE1">
          <w:t xml:space="preserve"> </w:t>
        </w:r>
        <w:proofErr w:type="spellStart"/>
        <w:r w:rsidR="004700DE">
          <w:t>hampir</w:t>
        </w:r>
        <w:proofErr w:type="spellEnd"/>
        <w:r w:rsidR="004700DE">
          <w:t xml:space="preserve"> </w:t>
        </w:r>
        <w:proofErr w:type="spellStart"/>
        <w:r w:rsidR="004700DE">
          <w:t>seluru</w:t>
        </w:r>
      </w:ins>
      <w:ins w:id="5163" w:author="ilham.nur@office.ui.ac.id" w:date="2023-03-04T20:19:00Z">
        <w:r w:rsidR="004700DE">
          <w:t>h</w:t>
        </w:r>
        <w:proofErr w:type="spellEnd"/>
        <w:r w:rsidR="004700DE">
          <w:t xml:space="preserve"> </w:t>
        </w:r>
        <w:proofErr w:type="spellStart"/>
        <w:r w:rsidR="004700DE">
          <w:t>proyek</w:t>
        </w:r>
        <w:proofErr w:type="spellEnd"/>
        <w:r w:rsidR="004700DE">
          <w:t xml:space="preserve"> pada PT </w:t>
        </w:r>
        <w:proofErr w:type="spellStart"/>
        <w:r w:rsidR="004700DE">
          <w:t>Pembayaran</w:t>
        </w:r>
        <w:proofErr w:type="spellEnd"/>
        <w:r w:rsidR="004700DE">
          <w:t xml:space="preserve"> Digital Indonesia </w:t>
        </w:r>
        <w:proofErr w:type="spellStart"/>
        <w:r w:rsidR="004700DE">
          <w:t>dikerjakan</w:t>
        </w:r>
        <w:proofErr w:type="spellEnd"/>
        <w:r w:rsidR="004700DE">
          <w:t xml:space="preserve"> oleh </w:t>
        </w:r>
        <w:proofErr w:type="spellStart"/>
        <w:r w:rsidR="004700DE">
          <w:t>karyawan</w:t>
        </w:r>
        <w:proofErr w:type="spellEnd"/>
        <w:r w:rsidR="004700DE">
          <w:t xml:space="preserve"> level 5, dan </w:t>
        </w:r>
        <w:proofErr w:type="spellStart"/>
        <w:r w:rsidR="004700DE">
          <w:t>karyawan</w:t>
        </w:r>
        <w:proofErr w:type="spellEnd"/>
        <w:r w:rsidR="004700DE">
          <w:t xml:space="preserve"> level 4 </w:t>
        </w:r>
        <w:proofErr w:type="spellStart"/>
        <w:r w:rsidR="004700DE">
          <w:t>mengerjakan</w:t>
        </w:r>
        <w:proofErr w:type="spellEnd"/>
        <w:r w:rsidR="004700DE">
          <w:t xml:space="preserve"> </w:t>
        </w:r>
        <w:proofErr w:type="spellStart"/>
        <w:r w:rsidR="004700DE">
          <w:t>pekerjaan</w:t>
        </w:r>
        <w:proofErr w:type="spellEnd"/>
        <w:r w:rsidR="004700DE">
          <w:t xml:space="preserve"> </w:t>
        </w:r>
        <w:proofErr w:type="spellStart"/>
        <w:r w:rsidR="004700DE">
          <w:t>lebih</w:t>
        </w:r>
        <w:proofErr w:type="spellEnd"/>
        <w:r w:rsidR="004700DE">
          <w:t xml:space="preserve"> </w:t>
        </w:r>
        <w:proofErr w:type="spellStart"/>
        <w:r w:rsidR="004700DE">
          <w:t>sedikit</w:t>
        </w:r>
        <w:proofErr w:type="spellEnd"/>
        <w:r w:rsidR="004700DE">
          <w:t xml:space="preserve"> dengan </w:t>
        </w:r>
        <w:proofErr w:type="spellStart"/>
        <w:r w:rsidR="004700DE">
          <w:t>kompleksitas</w:t>
        </w:r>
        <w:proofErr w:type="spellEnd"/>
        <w:r w:rsidR="004700DE">
          <w:t xml:space="preserve"> </w:t>
        </w:r>
        <w:proofErr w:type="spellStart"/>
        <w:r w:rsidR="004700DE">
          <w:t>lebih</w:t>
        </w:r>
        <w:proofErr w:type="spellEnd"/>
        <w:r w:rsidR="004700DE">
          <w:t xml:space="preserve"> </w:t>
        </w:r>
        <w:proofErr w:type="spellStart"/>
        <w:r w:rsidR="004700DE">
          <w:t>tinggi</w:t>
        </w:r>
        <w:proofErr w:type="spellEnd"/>
        <w:r w:rsidR="004700DE">
          <w:t xml:space="preserve">, dan sangat </w:t>
        </w:r>
        <w:proofErr w:type="spellStart"/>
        <w:r w:rsidR="004700DE">
          <w:t>jarang</w:t>
        </w:r>
        <w:proofErr w:type="spellEnd"/>
        <w:r w:rsidR="004700DE">
          <w:t xml:space="preserve"> </w:t>
        </w:r>
        <w:proofErr w:type="spellStart"/>
        <w:r w:rsidR="004700DE">
          <w:t>adanya</w:t>
        </w:r>
        <w:proofErr w:type="spellEnd"/>
        <w:r w:rsidR="004700DE">
          <w:t xml:space="preserve"> </w:t>
        </w:r>
        <w:proofErr w:type="spellStart"/>
        <w:r w:rsidR="004700DE">
          <w:t>penggunaan</w:t>
        </w:r>
        <w:proofErr w:type="spellEnd"/>
        <w:r w:rsidR="004700DE">
          <w:t xml:space="preserve"> </w:t>
        </w:r>
        <w:r w:rsidR="004700DE">
          <w:rPr>
            <w:i/>
            <w:iCs/>
          </w:rPr>
          <w:t>outsource officer</w:t>
        </w:r>
        <w:r w:rsidR="004700DE">
          <w:t xml:space="preserve"> untuk </w:t>
        </w:r>
        <w:proofErr w:type="spellStart"/>
        <w:r w:rsidR="004700DE">
          <w:t>menyelesaikan</w:t>
        </w:r>
        <w:proofErr w:type="spellEnd"/>
        <w:r w:rsidR="004700DE">
          <w:t xml:space="preserve"> </w:t>
        </w:r>
        <w:proofErr w:type="spellStart"/>
        <w:r w:rsidR="004700DE">
          <w:t>proyek</w:t>
        </w:r>
        <w:proofErr w:type="spellEnd"/>
        <w:r w:rsidR="004700DE">
          <w:t xml:space="preserve"> yang </w:t>
        </w:r>
        <w:proofErr w:type="spellStart"/>
        <w:r w:rsidR="004700DE">
          <w:t>berjalan</w:t>
        </w:r>
        <w:proofErr w:type="spellEnd"/>
        <w:r w:rsidR="004700DE">
          <w:t>.</w:t>
        </w:r>
      </w:ins>
    </w:p>
    <w:p w14:paraId="1269DFB6" w14:textId="19BD247B" w:rsidR="008336E6" w:rsidRPr="006038FB" w:rsidRDefault="008336E6" w:rsidP="008D061F">
      <w:pPr>
        <w:spacing w:line="360" w:lineRule="auto"/>
        <w:ind w:left="720"/>
        <w:rPr>
          <w:ins w:id="5164" w:author="ilham.nur@office.ui.ac.id" w:date="2023-03-04T14:01:00Z"/>
        </w:rPr>
      </w:pPr>
      <w:proofErr w:type="spellStart"/>
      <w:ins w:id="5165" w:author="ilham.nur@office.ui.ac.id" w:date="2023-03-04T20:20:00Z">
        <w:r>
          <w:t>Probabilitas</w:t>
        </w:r>
      </w:ins>
      <w:proofErr w:type="spellEnd"/>
      <w:ins w:id="5166" w:author="ilham.nur@office.ui.ac.id" w:date="2023-03-04T20:25:00Z">
        <w:r w:rsidR="006038FB">
          <w:t xml:space="preserve"> pada </w:t>
        </w:r>
        <w:r w:rsidR="006038FB">
          <w:rPr>
            <w:i/>
            <w:iCs/>
          </w:rPr>
          <w:t xml:space="preserve">gateway 3 </w:t>
        </w:r>
        <w:proofErr w:type="spellStart"/>
        <w:r w:rsidR="006038FB">
          <w:t>bernilai</w:t>
        </w:r>
        <w:proofErr w:type="spellEnd"/>
        <w:r w:rsidR="006038FB">
          <w:t xml:space="preserve"> 40% dan 60% untuk </w:t>
        </w:r>
        <w:proofErr w:type="spellStart"/>
        <w:r w:rsidR="006038FB">
          <w:t>penutupan</w:t>
        </w:r>
        <w:proofErr w:type="spellEnd"/>
        <w:r w:rsidR="006038FB">
          <w:t xml:space="preserve"> </w:t>
        </w:r>
        <w:proofErr w:type="spellStart"/>
        <w:r w:rsidR="006038FB">
          <w:t>proyek</w:t>
        </w:r>
        <w:proofErr w:type="spellEnd"/>
        <w:r w:rsidR="006038FB">
          <w:t xml:space="preserve"> dan </w:t>
        </w:r>
        <w:proofErr w:type="spellStart"/>
        <w:r w:rsidR="006038FB">
          <w:t>memasukan</w:t>
        </w:r>
        <w:proofErr w:type="spellEnd"/>
        <w:r w:rsidR="006038FB">
          <w:t xml:space="preserve"> </w:t>
        </w:r>
        <w:proofErr w:type="spellStart"/>
        <w:r w:rsidR="006038FB">
          <w:t>kebutuhan</w:t>
        </w:r>
        <w:proofErr w:type="spellEnd"/>
        <w:r w:rsidR="006038FB">
          <w:t xml:space="preserve"> baru </w:t>
        </w:r>
        <w:proofErr w:type="spellStart"/>
        <w:r w:rsidR="006038FB">
          <w:t>akibat</w:t>
        </w:r>
        <w:proofErr w:type="spellEnd"/>
        <w:r w:rsidR="006038FB">
          <w:t xml:space="preserve"> </w:t>
        </w:r>
        <w:r w:rsidR="006038FB">
          <w:rPr>
            <w:i/>
            <w:iCs/>
          </w:rPr>
          <w:t>change management</w:t>
        </w:r>
        <w:r w:rsidR="006038FB">
          <w:t xml:space="preserve">. Hal </w:t>
        </w:r>
        <w:proofErr w:type="spellStart"/>
        <w:r w:rsidR="006038FB">
          <w:t>ini</w:t>
        </w:r>
        <w:proofErr w:type="spellEnd"/>
        <w:r w:rsidR="006038FB">
          <w:t xml:space="preserve"> </w:t>
        </w:r>
        <w:proofErr w:type="spellStart"/>
        <w:r w:rsidR="006038FB">
          <w:t>diakibatkan</w:t>
        </w:r>
        <w:proofErr w:type="spellEnd"/>
        <w:r w:rsidR="006038FB">
          <w:t xml:space="preserve"> oleh </w:t>
        </w:r>
        <w:proofErr w:type="spellStart"/>
        <w:r w:rsidR="006038FB">
          <w:t>pendekatan</w:t>
        </w:r>
        <w:proofErr w:type="spellEnd"/>
        <w:r w:rsidR="006038FB">
          <w:t xml:space="preserve"> </w:t>
        </w:r>
        <w:proofErr w:type="spellStart"/>
        <w:r w:rsidR="006038FB">
          <w:t>manajemen</w:t>
        </w:r>
        <w:proofErr w:type="spellEnd"/>
        <w:r w:rsidR="006038FB">
          <w:t xml:space="preserve"> </w:t>
        </w:r>
        <w:proofErr w:type="spellStart"/>
        <w:r w:rsidR="006038FB">
          <w:t>proyek</w:t>
        </w:r>
        <w:proofErr w:type="spellEnd"/>
        <w:r w:rsidR="006038FB">
          <w:t xml:space="preserve"> yang </w:t>
        </w:r>
        <w:proofErr w:type="spellStart"/>
        <w:r w:rsidR="006038FB">
          <w:t>diadopsi</w:t>
        </w:r>
        <w:proofErr w:type="spellEnd"/>
        <w:r w:rsidR="006038FB">
          <w:t xml:space="preserve"> oleh PT </w:t>
        </w:r>
        <w:proofErr w:type="spellStart"/>
        <w:r w:rsidR="006038FB">
          <w:t>Pembayaran</w:t>
        </w:r>
        <w:proofErr w:type="spellEnd"/>
        <w:r w:rsidR="006038FB">
          <w:t xml:space="preserve"> Digita</w:t>
        </w:r>
      </w:ins>
      <w:ins w:id="5167" w:author="ilham.nur@office.ui.ac.id" w:date="2023-03-04T20:26:00Z">
        <w:r w:rsidR="006038FB">
          <w:t xml:space="preserve">l Indonesia </w:t>
        </w:r>
        <w:proofErr w:type="spellStart"/>
        <w:r w:rsidR="006038FB">
          <w:t>merupakan</w:t>
        </w:r>
        <w:proofErr w:type="spellEnd"/>
        <w:r w:rsidR="006038FB">
          <w:t xml:space="preserve"> </w:t>
        </w:r>
        <w:proofErr w:type="spellStart"/>
        <w:r w:rsidR="006038FB">
          <w:t>manajemen</w:t>
        </w:r>
        <w:proofErr w:type="spellEnd"/>
        <w:r w:rsidR="006038FB">
          <w:t xml:space="preserve"> </w:t>
        </w:r>
        <w:proofErr w:type="spellStart"/>
        <w:r w:rsidR="006038FB">
          <w:t>proyek</w:t>
        </w:r>
        <w:proofErr w:type="spellEnd"/>
        <w:r w:rsidR="006038FB">
          <w:t xml:space="preserve"> hybrid </w:t>
        </w:r>
        <w:proofErr w:type="spellStart"/>
        <w:r w:rsidR="006038FB">
          <w:t>antara</w:t>
        </w:r>
        <w:proofErr w:type="spellEnd"/>
        <w:r w:rsidR="006038FB">
          <w:t xml:space="preserve"> </w:t>
        </w:r>
        <w:r w:rsidR="006038FB">
          <w:rPr>
            <w:i/>
            <w:iCs/>
          </w:rPr>
          <w:t xml:space="preserve">waterfall </w:t>
        </w:r>
        <w:r w:rsidR="006038FB">
          <w:t xml:space="preserve">dengan </w:t>
        </w:r>
        <w:r w:rsidR="006038FB">
          <w:rPr>
            <w:i/>
            <w:iCs/>
          </w:rPr>
          <w:t xml:space="preserve">agile, </w:t>
        </w:r>
        <w:r w:rsidR="006038FB">
          <w:lastRenderedPageBreak/>
          <w:t xml:space="preserve">yang </w:t>
        </w:r>
        <w:proofErr w:type="spellStart"/>
        <w:r w:rsidR="006038FB">
          <w:t>mengakibatkan</w:t>
        </w:r>
        <w:proofErr w:type="spellEnd"/>
        <w:r w:rsidR="006038FB">
          <w:t xml:space="preserve"> </w:t>
        </w:r>
        <w:proofErr w:type="spellStart"/>
        <w:r w:rsidR="006038FB">
          <w:t>perubahan</w:t>
        </w:r>
        <w:proofErr w:type="spellEnd"/>
        <w:r w:rsidR="006038FB">
          <w:t xml:space="preserve"> pada </w:t>
        </w:r>
        <w:proofErr w:type="spellStart"/>
        <w:r w:rsidR="006038FB">
          <w:t>proyek</w:t>
        </w:r>
        <w:proofErr w:type="spellEnd"/>
        <w:r w:rsidR="006038FB">
          <w:t xml:space="preserve"> sangat </w:t>
        </w:r>
        <w:proofErr w:type="spellStart"/>
        <w:r w:rsidR="006038FB">
          <w:t>mungkin</w:t>
        </w:r>
        <w:proofErr w:type="spellEnd"/>
        <w:r w:rsidR="006038FB">
          <w:t xml:space="preserve"> </w:t>
        </w:r>
        <w:proofErr w:type="spellStart"/>
        <w:r w:rsidR="006038FB">
          <w:t>terjadi</w:t>
        </w:r>
        <w:proofErr w:type="spellEnd"/>
        <w:r w:rsidR="006038FB">
          <w:t xml:space="preserve">. </w:t>
        </w:r>
        <w:proofErr w:type="spellStart"/>
        <w:r w:rsidR="006038FB">
          <w:t>Namun</w:t>
        </w:r>
        <w:proofErr w:type="spellEnd"/>
        <w:r w:rsidR="006038FB">
          <w:t xml:space="preserve"> </w:t>
        </w:r>
        <w:proofErr w:type="spellStart"/>
        <w:r w:rsidR="006038FB">
          <w:t>karena</w:t>
        </w:r>
        <w:proofErr w:type="spellEnd"/>
        <w:r w:rsidR="006038FB">
          <w:t xml:space="preserve"> </w:t>
        </w:r>
      </w:ins>
    </w:p>
    <w:p w14:paraId="45497880" w14:textId="087CAA7E" w:rsidR="004547E4" w:rsidRDefault="007D273B" w:rsidP="008D061F">
      <w:pPr>
        <w:spacing w:line="360" w:lineRule="auto"/>
        <w:ind w:left="720"/>
        <w:rPr>
          <w:ins w:id="5168" w:author="ilham.nur@office.ui.ac.id" w:date="2023-03-04T12:40:00Z"/>
        </w:rPr>
      </w:pPr>
      <w:proofErr w:type="spellStart"/>
      <w:ins w:id="5169" w:author="ilham.nur@office.ui.ac.id" w:date="2023-03-04T12:39:00Z">
        <w:r>
          <w:t>K</w:t>
        </w:r>
      </w:ins>
      <w:ins w:id="5170" w:author="ilham.nur@office.ui.ac.id" w:date="2023-03-04T12:34:00Z">
        <w:r w:rsidR="004547E4">
          <w:t>ondisi</w:t>
        </w:r>
        <w:proofErr w:type="spellEnd"/>
        <w:r w:rsidR="004547E4">
          <w:t xml:space="preserve"> pada </w:t>
        </w:r>
      </w:ins>
      <w:ins w:id="5171" w:author="ilham.nur@office.ui.ac.id" w:date="2023-03-04T12:36:00Z">
        <w:r w:rsidR="007C78F2">
          <w:fldChar w:fldCharType="begin"/>
        </w:r>
        <w:r w:rsidR="007C78F2">
          <w:instrText xml:space="preserve"> REF _Ref128825788 \h </w:instrText>
        </w:r>
      </w:ins>
      <w:r w:rsidR="008D061F">
        <w:instrText xml:space="preserve"> \* MERGEFORMAT </w:instrText>
      </w:r>
      <w:r w:rsidR="007C78F2">
        <w:fldChar w:fldCharType="separate"/>
      </w:r>
      <w:proofErr w:type="spellStart"/>
      <w:ins w:id="5172" w:author="ilham.nur@office.ui.ac.id" w:date="2023-03-05T21:23:00Z">
        <w:r w:rsidR="00A262DF">
          <w:t>Tabel</w:t>
        </w:r>
        <w:proofErr w:type="spellEnd"/>
        <w:r w:rsidR="00A262DF">
          <w:t xml:space="preserve"> </w:t>
        </w:r>
        <w:r w:rsidR="00A262DF">
          <w:rPr>
            <w:noProof/>
          </w:rPr>
          <w:t>3.9</w:t>
        </w:r>
      </w:ins>
      <w:ins w:id="5173" w:author="ilham.nur@office.ui.ac.id" w:date="2023-03-04T12:36:00Z">
        <w:r w:rsidR="007C78F2">
          <w:fldChar w:fldCharType="end"/>
        </w:r>
        <w:r w:rsidR="007C78F2">
          <w:t xml:space="preserve"> dan </w:t>
        </w:r>
        <w:r w:rsidR="007C78F2">
          <w:fldChar w:fldCharType="begin"/>
        </w:r>
        <w:r w:rsidR="007C78F2">
          <w:instrText xml:space="preserve"> REF _Ref128825789 \h </w:instrText>
        </w:r>
      </w:ins>
      <w:r w:rsidR="008D061F">
        <w:instrText xml:space="preserve"> \* MERGEFORMAT </w:instrText>
      </w:r>
      <w:r w:rsidR="007C78F2">
        <w:fldChar w:fldCharType="separate"/>
      </w:r>
      <w:proofErr w:type="spellStart"/>
      <w:ins w:id="5174" w:author="ilham.nur@office.ui.ac.id" w:date="2023-03-05T21:23:00Z">
        <w:r w:rsidR="00A262DF">
          <w:t>Tabel</w:t>
        </w:r>
        <w:proofErr w:type="spellEnd"/>
        <w:r w:rsidR="00A262DF">
          <w:t xml:space="preserve"> </w:t>
        </w:r>
        <w:r w:rsidR="00A262DF">
          <w:rPr>
            <w:noProof/>
          </w:rPr>
          <w:t>3.10</w:t>
        </w:r>
      </w:ins>
      <w:ins w:id="5175" w:author="ilham.nur@office.ui.ac.id" w:date="2023-03-04T12:36:00Z">
        <w:r w:rsidR="007C78F2">
          <w:fldChar w:fldCharType="end"/>
        </w:r>
        <w:r w:rsidR="007C78F2">
          <w:t xml:space="preserve"> </w:t>
        </w:r>
      </w:ins>
      <w:proofErr w:type="spellStart"/>
      <w:ins w:id="5176" w:author="ilham.nur@office.ui.ac.id" w:date="2023-03-04T12:39:00Z">
        <w:r w:rsidR="00745AF1">
          <w:t>akan</w:t>
        </w:r>
        <w:proofErr w:type="spellEnd"/>
        <w:r w:rsidR="00745AF1">
          <w:t xml:space="preserve"> </w:t>
        </w:r>
      </w:ins>
      <w:proofErr w:type="spellStart"/>
      <w:ins w:id="5177" w:author="ilham.nur@office.ui.ac.id" w:date="2023-03-04T12:36:00Z">
        <w:r w:rsidR="007C78F2">
          <w:t>disimulasikan</w:t>
        </w:r>
        <w:proofErr w:type="spellEnd"/>
        <w:r w:rsidR="007C78F2">
          <w:t xml:space="preserve"> pada BPMN </w:t>
        </w:r>
      </w:ins>
      <w:ins w:id="5178" w:author="ilham.nur@office.ui.ac.id" w:date="2023-03-04T14:55:00Z">
        <w:r w:rsidR="00C72E20">
          <w:t xml:space="preserve">pada </w:t>
        </w:r>
      </w:ins>
      <w:ins w:id="5179" w:author="ilham.nur@office.ui.ac.id" w:date="2023-03-04T14:56:00Z">
        <w:r w:rsidR="00C72E20">
          <w:fldChar w:fldCharType="begin"/>
        </w:r>
        <w:r w:rsidR="00C72E20">
          <w:instrText xml:space="preserve"> REF _Ref128825682 \h </w:instrText>
        </w:r>
      </w:ins>
      <w:r w:rsidR="00C72E20">
        <w:fldChar w:fldCharType="separate"/>
      </w:r>
      <w:ins w:id="5180" w:author="ilham.nur@office.ui.ac.id" w:date="2023-03-05T21:23:00Z">
        <w:r w:rsidR="00A262DF">
          <w:t xml:space="preserve">Gambar </w:t>
        </w:r>
        <w:r w:rsidR="00A262DF">
          <w:rPr>
            <w:noProof/>
          </w:rPr>
          <w:t>3</w:t>
        </w:r>
        <w:r w:rsidR="00A262DF">
          <w:t>.</w:t>
        </w:r>
        <w:r w:rsidR="00A262DF">
          <w:rPr>
            <w:noProof/>
          </w:rPr>
          <w:t>9</w:t>
        </w:r>
      </w:ins>
      <w:ins w:id="5181" w:author="ilham.nur@office.ui.ac.id" w:date="2023-03-04T14:56:00Z">
        <w:r w:rsidR="00C72E20">
          <w:fldChar w:fldCharType="end"/>
        </w:r>
        <w:r w:rsidR="00C72E20">
          <w:t xml:space="preserve"> </w:t>
        </w:r>
      </w:ins>
      <w:ins w:id="5182" w:author="ilham.nur@office.ui.ac.id" w:date="2023-03-04T12:39:00Z">
        <w:r w:rsidR="00745AF1">
          <w:t xml:space="preserve">untuk </w:t>
        </w:r>
      </w:ins>
      <w:proofErr w:type="spellStart"/>
      <w:ins w:id="5183" w:author="ilham.nur@office.ui.ac.id" w:date="2023-03-04T12:36:00Z">
        <w:r w:rsidR="007C78F2">
          <w:t>didapatkan</w:t>
        </w:r>
        <w:proofErr w:type="spellEnd"/>
        <w:r w:rsidR="007C78F2">
          <w:t xml:space="preserve"> data hasil </w:t>
        </w:r>
        <w:proofErr w:type="spellStart"/>
        <w:r w:rsidR="007C78F2">
          <w:t>simulasi</w:t>
        </w:r>
        <w:proofErr w:type="spellEnd"/>
        <w:r w:rsidR="007C78F2">
          <w:t xml:space="preserve"> proses </w:t>
        </w:r>
        <w:proofErr w:type="spellStart"/>
        <w:r w:rsidR="007C78F2">
          <w:t>bi</w:t>
        </w:r>
        <w:r w:rsidR="008D061F">
          <w:t>sni</w:t>
        </w:r>
      </w:ins>
      <w:ins w:id="5184" w:author="ilham.nur@office.ui.ac.id" w:date="2023-03-04T12:40:00Z">
        <w:r w:rsidR="00745AF1">
          <w:t>s</w:t>
        </w:r>
      </w:ins>
      <w:proofErr w:type="spellEnd"/>
      <w:ins w:id="5185" w:author="ilham.nur@office.ui.ac.id" w:date="2023-03-04T12:36:00Z">
        <w:r w:rsidR="008D061F">
          <w:t>.</w:t>
        </w:r>
      </w:ins>
      <w:ins w:id="5186" w:author="ilham.nur@office.ui.ac.id" w:date="2023-03-04T12:40:00Z">
        <w:r w:rsidR="00745AF1">
          <w:t xml:space="preserve"> </w:t>
        </w:r>
      </w:ins>
    </w:p>
    <w:p w14:paraId="35FC6605" w14:textId="5BACF61E" w:rsidR="008D061F" w:rsidRDefault="009E503C">
      <w:pPr>
        <w:spacing w:line="360" w:lineRule="auto"/>
        <w:ind w:left="720"/>
        <w:rPr>
          <w:ins w:id="5187" w:author="ilham.nur@office.ui.ac.id" w:date="2023-03-04T15:07:00Z"/>
        </w:rPr>
        <w:pPrChange w:id="5188" w:author="ilham.nur@office.ui.ac.id" w:date="2023-03-04T16:12:00Z">
          <w:pPr>
            <w:ind w:left="720"/>
          </w:pPr>
        </w:pPrChange>
      </w:pPr>
      <w:proofErr w:type="spellStart"/>
      <w:ins w:id="5189" w:author="ilham.nur@office.ui.ac.id" w:date="2023-03-04T16:10:00Z">
        <w:r>
          <w:t>Jumlah</w:t>
        </w:r>
        <w:proofErr w:type="spellEnd"/>
        <w:r>
          <w:t xml:space="preserve"> interval </w:t>
        </w:r>
        <w:proofErr w:type="spellStart"/>
        <w:r>
          <w:t>proyek</w:t>
        </w:r>
        <w:proofErr w:type="spellEnd"/>
        <w:r>
          <w:t xml:space="preserve"> baru </w:t>
        </w:r>
      </w:ins>
      <w:ins w:id="5190" w:author="ilham.nur@office.ui.ac.id" w:date="2023-03-04T17:27:00Z">
        <w:r w:rsidR="00B93230">
          <w:t xml:space="preserve">yang </w:t>
        </w:r>
        <w:proofErr w:type="spellStart"/>
        <w:r w:rsidR="00B93230">
          <w:t>dimasukan</w:t>
        </w:r>
        <w:proofErr w:type="spellEnd"/>
        <w:r w:rsidR="00B93230">
          <w:t xml:space="preserve"> pada simulator </w:t>
        </w:r>
      </w:ins>
      <w:ins w:id="5191" w:author="ilham.nur@office.ui.ac.id" w:date="2023-03-04T16:10:00Z">
        <w:r>
          <w:t xml:space="preserve">di </w:t>
        </w:r>
        <w:proofErr w:type="spellStart"/>
        <w:r>
          <w:t>atur</w:t>
        </w:r>
        <w:proofErr w:type="spellEnd"/>
        <w:r>
          <w:t xml:space="preserve"> </w:t>
        </w:r>
        <w:proofErr w:type="spellStart"/>
        <w:r>
          <w:t>sejumlah</w:t>
        </w:r>
        <w:proofErr w:type="spellEnd"/>
        <w:r>
          <w:t xml:space="preserve"> 3 </w:t>
        </w:r>
        <w:proofErr w:type="spellStart"/>
        <w:r>
          <w:t>hari</w:t>
        </w:r>
        <w:proofErr w:type="spellEnd"/>
        <w:r>
          <w:t xml:space="preserve">, </w:t>
        </w:r>
        <w:proofErr w:type="spellStart"/>
        <w:r>
          <w:t>mengikuti</w:t>
        </w:r>
        <w:proofErr w:type="spellEnd"/>
        <w:r w:rsidR="007832BC">
          <w:t xml:space="preserve"> </w:t>
        </w:r>
        <w:proofErr w:type="spellStart"/>
        <w:r w:rsidR="007832BC">
          <w:t>jumlah</w:t>
        </w:r>
        <w:proofErr w:type="spellEnd"/>
        <w:r w:rsidR="007832BC">
          <w:t xml:space="preserve"> </w:t>
        </w:r>
        <w:proofErr w:type="spellStart"/>
        <w:r w:rsidR="007832BC">
          <w:t>proyek</w:t>
        </w:r>
        <w:proofErr w:type="spellEnd"/>
        <w:r w:rsidR="007832BC">
          <w:t xml:space="preserve"> </w:t>
        </w:r>
        <w:proofErr w:type="spellStart"/>
        <w:r w:rsidR="007832BC">
          <w:t>rerata</w:t>
        </w:r>
        <w:proofErr w:type="spellEnd"/>
        <w:r w:rsidR="007832BC">
          <w:t xml:space="preserve"> yang </w:t>
        </w:r>
        <w:proofErr w:type="spellStart"/>
        <w:r w:rsidR="007832BC">
          <w:t>masuk</w:t>
        </w:r>
        <w:proofErr w:type="spellEnd"/>
        <w:r w:rsidR="007832BC">
          <w:t xml:space="preserve"> ke PT </w:t>
        </w:r>
        <w:proofErr w:type="spellStart"/>
        <w:r w:rsidR="007832BC">
          <w:t>Pembayara</w:t>
        </w:r>
      </w:ins>
      <w:ins w:id="5192" w:author="ilham.nur@office.ui.ac.id" w:date="2023-03-04T16:11:00Z">
        <w:r w:rsidR="007832BC">
          <w:t>n</w:t>
        </w:r>
        <w:proofErr w:type="spellEnd"/>
        <w:r w:rsidR="007832BC">
          <w:t xml:space="preserve"> Digital Indonesia</w:t>
        </w:r>
      </w:ins>
      <w:ins w:id="5193" w:author="ilham.nur@office.ui.ac.id" w:date="2023-03-04T17:32:00Z">
        <w:r w:rsidR="003F3A72">
          <w:t>,</w:t>
        </w:r>
      </w:ins>
      <w:ins w:id="5194" w:author="ilham.nur@office.ui.ac.id" w:date="2023-03-04T17:31:00Z">
        <w:r w:rsidR="00F528FC">
          <w:t xml:space="preserve"> dan </w:t>
        </w:r>
        <w:proofErr w:type="spellStart"/>
        <w:r w:rsidR="00F528FC">
          <w:t>jumlah</w:t>
        </w:r>
        <w:proofErr w:type="spellEnd"/>
        <w:r w:rsidR="00F528FC">
          <w:t xml:space="preserve"> </w:t>
        </w:r>
        <w:proofErr w:type="spellStart"/>
        <w:r w:rsidR="00D421BF">
          <w:t>simulasi</w:t>
        </w:r>
        <w:proofErr w:type="spellEnd"/>
        <w:r w:rsidR="00D421BF">
          <w:t xml:space="preserve"> yang dilakukan </w:t>
        </w:r>
        <w:proofErr w:type="spellStart"/>
        <w:r w:rsidR="00D421BF">
          <w:t>sebanyak</w:t>
        </w:r>
        <w:proofErr w:type="spellEnd"/>
        <w:r w:rsidR="00D421BF">
          <w:t xml:space="preserve"> 625</w:t>
        </w:r>
      </w:ins>
      <w:ins w:id="5195" w:author="ilham.nur@office.ui.ac.id" w:date="2023-03-04T17:32:00Z">
        <w:r w:rsidR="00D421BF">
          <w:t xml:space="preserve"> Proses yang </w:t>
        </w:r>
        <w:proofErr w:type="spellStart"/>
        <w:r w:rsidR="00D421BF">
          <w:t>merepresentasikan</w:t>
        </w:r>
        <w:proofErr w:type="spellEnd"/>
        <w:r w:rsidR="00D421BF">
          <w:t xml:space="preserve"> </w:t>
        </w:r>
        <w:proofErr w:type="spellStart"/>
        <w:r w:rsidR="00D421BF">
          <w:t>jumlah</w:t>
        </w:r>
        <w:proofErr w:type="spellEnd"/>
        <w:r w:rsidR="00D421BF">
          <w:t xml:space="preserve"> </w:t>
        </w:r>
        <w:proofErr w:type="spellStart"/>
        <w:r w:rsidR="00D421BF">
          <w:t>proyek</w:t>
        </w:r>
        <w:proofErr w:type="spellEnd"/>
        <w:r w:rsidR="00D421BF">
          <w:t xml:space="preserve"> yang </w:t>
        </w:r>
        <w:proofErr w:type="spellStart"/>
        <w:r w:rsidR="00D421BF">
          <w:t>dikerjakan</w:t>
        </w:r>
        <w:proofErr w:type="spellEnd"/>
        <w:r w:rsidR="00D421BF">
          <w:t xml:space="preserve"> oleh</w:t>
        </w:r>
        <w:r w:rsidR="003F3A72">
          <w:t xml:space="preserve"> PT </w:t>
        </w:r>
        <w:proofErr w:type="spellStart"/>
        <w:r w:rsidR="003F3A72">
          <w:t>Pembayaran</w:t>
        </w:r>
        <w:proofErr w:type="spellEnd"/>
        <w:r w:rsidR="003F3A72">
          <w:t xml:space="preserve"> Digital Indonesia</w:t>
        </w:r>
      </w:ins>
      <w:ins w:id="5196" w:author="ilham.nur@office.ui.ac.id" w:date="2023-03-04T16:11:00Z">
        <w:r w:rsidR="003C7EB5">
          <w:t xml:space="preserve">. </w:t>
        </w:r>
      </w:ins>
      <w:proofErr w:type="spellStart"/>
      <w:ins w:id="5197" w:author="ilham.nur@office.ui.ac.id" w:date="2023-03-04T14:56:00Z">
        <w:r w:rsidR="002A323F">
          <w:t>Berdasarkan</w:t>
        </w:r>
        <w:proofErr w:type="spellEnd"/>
        <w:r w:rsidR="002A323F">
          <w:t xml:space="preserve"> hasil </w:t>
        </w:r>
        <w:proofErr w:type="spellStart"/>
        <w:r w:rsidR="002A323F">
          <w:t>simulasi</w:t>
        </w:r>
      </w:ins>
      <w:bookmarkStart w:id="5198" w:name="_Toc128821581"/>
      <w:bookmarkEnd w:id="5198"/>
      <w:proofErr w:type="spellEnd"/>
      <w:ins w:id="5199" w:author="ilham.nur@office.ui.ac.id" w:date="2023-03-04T14:57:00Z">
        <w:r w:rsidR="002A323F">
          <w:t xml:space="preserve"> yang </w:t>
        </w:r>
        <w:proofErr w:type="spellStart"/>
        <w:r w:rsidR="002A323F">
          <w:t>dijalankan</w:t>
        </w:r>
        <w:proofErr w:type="spellEnd"/>
        <w:r w:rsidR="002A323F">
          <w:t xml:space="preserve"> </w:t>
        </w:r>
        <w:proofErr w:type="spellStart"/>
        <w:r w:rsidR="002A323F">
          <w:t>didapatkan</w:t>
        </w:r>
      </w:ins>
      <w:proofErr w:type="spellEnd"/>
      <w:ins w:id="5200" w:author="ilham.nur@office.ui.ac.id" w:date="2023-03-04T14:58:00Z">
        <w:r w:rsidR="00D25CBC">
          <w:t xml:space="preserve"> hasil yang </w:t>
        </w:r>
        <w:proofErr w:type="spellStart"/>
        <w:r w:rsidR="00D25CBC">
          <w:t>ditunjukkan</w:t>
        </w:r>
        <w:proofErr w:type="spellEnd"/>
        <w:r w:rsidR="00D25CBC">
          <w:t xml:space="preserve"> pada </w:t>
        </w:r>
      </w:ins>
      <w:ins w:id="5201" w:author="ilham.nur@office.ui.ac.id" w:date="2023-03-04T16:09:00Z">
        <w:r w:rsidR="00444AB8">
          <w:fldChar w:fldCharType="begin"/>
        </w:r>
        <w:r w:rsidR="00444AB8">
          <w:instrText xml:space="preserve"> REF _Ref128838596 \h </w:instrText>
        </w:r>
      </w:ins>
      <w:r w:rsidR="00995256">
        <w:instrText xml:space="preserve"> \* MERGEFORMAT </w:instrText>
      </w:r>
      <w:r w:rsidR="00444AB8">
        <w:fldChar w:fldCharType="separate"/>
      </w:r>
      <w:proofErr w:type="spellStart"/>
      <w:ins w:id="5202" w:author="ilham.nur@office.ui.ac.id" w:date="2023-03-05T21:23:00Z">
        <w:r w:rsidR="00A262DF">
          <w:t>Tabel</w:t>
        </w:r>
        <w:proofErr w:type="spellEnd"/>
        <w:r w:rsidR="00A262DF">
          <w:t xml:space="preserve"> </w:t>
        </w:r>
        <w:r w:rsidR="00A262DF">
          <w:rPr>
            <w:noProof/>
          </w:rPr>
          <w:t>3.12</w:t>
        </w:r>
      </w:ins>
      <w:ins w:id="5203" w:author="ilham.nur@office.ui.ac.id" w:date="2023-03-04T16:09:00Z">
        <w:r w:rsidR="00444AB8">
          <w:fldChar w:fldCharType="end"/>
        </w:r>
      </w:ins>
      <w:ins w:id="5204" w:author="ilham.nur@office.ui.ac.id" w:date="2023-03-04T14:58:00Z">
        <w:r w:rsidR="001253E8">
          <w:t>.</w:t>
        </w:r>
      </w:ins>
    </w:p>
    <w:p w14:paraId="750C92B8" w14:textId="3343AECE" w:rsidR="00444AB8" w:rsidRDefault="00444AB8" w:rsidP="003F0C01">
      <w:pPr>
        <w:pStyle w:val="Caption"/>
        <w:rPr>
          <w:ins w:id="5205" w:author="ilham.nur@office.ui.ac.id" w:date="2023-03-04T16:09:00Z"/>
        </w:rPr>
        <w:pPrChange w:id="5206" w:author="ilham.nur@office.ui.ac.id" w:date="2023-03-10T23:21:00Z">
          <w:pPr/>
        </w:pPrChange>
      </w:pPr>
      <w:bookmarkStart w:id="5207" w:name="_Ref128838596"/>
      <w:bookmarkStart w:id="5208" w:name="_Toc128944274"/>
      <w:proofErr w:type="spellStart"/>
      <w:ins w:id="5209" w:author="ilham.nur@office.ui.ac.id" w:date="2023-03-04T16:09:00Z">
        <w:r>
          <w:t>Tabel</w:t>
        </w:r>
        <w:proofErr w:type="spellEnd"/>
        <w:r>
          <w:t xml:space="preserve"> </w:t>
        </w:r>
      </w:ins>
      <w:ins w:id="5210" w:author="ilham.nur@office.ui.ac.id" w:date="2023-03-04T17:01:00Z">
        <w:r w:rsidR="0016052A">
          <w:fldChar w:fldCharType="begin"/>
        </w:r>
        <w:r w:rsidR="0016052A">
          <w:instrText xml:space="preserve"> STYLEREF 1 \s </w:instrText>
        </w:r>
      </w:ins>
      <w:r w:rsidR="0016052A">
        <w:fldChar w:fldCharType="separate"/>
      </w:r>
      <w:r w:rsidR="00A262DF">
        <w:rPr>
          <w:noProof/>
        </w:rPr>
        <w:t>3</w:t>
      </w:r>
      <w:ins w:id="5211" w:author="ilham.nur@office.ui.ac.id" w:date="2023-03-04T17:01:00Z">
        <w:r w:rsidR="0016052A">
          <w:fldChar w:fldCharType="end"/>
        </w:r>
        <w:r w:rsidR="0016052A">
          <w:t>.</w:t>
        </w:r>
        <w:r w:rsidR="0016052A">
          <w:fldChar w:fldCharType="begin"/>
        </w:r>
        <w:r w:rsidR="0016052A">
          <w:instrText xml:space="preserve"> SEQ Tabel \* ARABIC \s 1 </w:instrText>
        </w:r>
      </w:ins>
      <w:r w:rsidR="0016052A">
        <w:fldChar w:fldCharType="separate"/>
      </w:r>
      <w:ins w:id="5212" w:author="ilham.nur@office.ui.ac.id" w:date="2023-03-05T21:23:00Z">
        <w:r w:rsidR="00A262DF">
          <w:rPr>
            <w:noProof/>
          </w:rPr>
          <w:t>12</w:t>
        </w:r>
      </w:ins>
      <w:ins w:id="5213" w:author="ilham.nur@office.ui.ac.id" w:date="2023-03-04T17:01:00Z">
        <w:r w:rsidR="0016052A">
          <w:fldChar w:fldCharType="end"/>
        </w:r>
      </w:ins>
      <w:bookmarkEnd w:id="5207"/>
      <w:ins w:id="5214" w:author="ilham.nur@office.ui.ac.id" w:date="2023-03-04T16:09:00Z">
        <w:r>
          <w:t xml:space="preserve"> Hasil </w:t>
        </w:r>
        <w:proofErr w:type="spellStart"/>
        <w:r>
          <w:t>Simulasi</w:t>
        </w:r>
        <w:proofErr w:type="spellEnd"/>
        <w:r>
          <w:t xml:space="preserve"> BPMN </w:t>
        </w:r>
      </w:ins>
      <w:ins w:id="5215" w:author="ilham.nur@office.ui.ac.id" w:date="2023-03-05T11:41:00Z">
        <w:r w:rsidR="00F54618" w:rsidRPr="00F54618">
          <w:rPr>
            <w:i/>
            <w:rPrChange w:id="5216" w:author="ilham.nur@office.ui.ac.id" w:date="2023-03-05T11:41:00Z">
              <w:rPr>
                <w:b/>
                <w:iCs/>
              </w:rPr>
            </w:rPrChange>
          </w:rPr>
          <w:t>a</w:t>
        </w:r>
      </w:ins>
      <w:ins w:id="5217" w:author="ilham.nur@office.ui.ac.id" w:date="2023-03-04T16:09:00Z">
        <w:r w:rsidRPr="00F54618">
          <w:rPr>
            <w:i/>
            <w:rPrChange w:id="5218" w:author="ilham.nur@office.ui.ac.id" w:date="2023-03-05T11:41:00Z">
              <w:rPr>
                <w:b/>
                <w:iCs/>
              </w:rPr>
            </w:rPrChange>
          </w:rPr>
          <w:t xml:space="preserve">s </w:t>
        </w:r>
      </w:ins>
      <w:proofErr w:type="gramStart"/>
      <w:ins w:id="5219" w:author="ilham.nur@office.ui.ac.id" w:date="2023-03-05T11:41:00Z">
        <w:r w:rsidR="00F54618" w:rsidRPr="00F54618">
          <w:rPr>
            <w:i/>
            <w:rPrChange w:id="5220" w:author="ilham.nur@office.ui.ac.id" w:date="2023-03-05T11:41:00Z">
              <w:rPr>
                <w:b/>
                <w:iCs/>
              </w:rPr>
            </w:rPrChange>
          </w:rPr>
          <w:t>i</w:t>
        </w:r>
      </w:ins>
      <w:ins w:id="5221" w:author="ilham.nur@office.ui.ac.id" w:date="2023-03-04T16:09:00Z">
        <w:r w:rsidRPr="00F54618">
          <w:rPr>
            <w:i/>
            <w:rPrChange w:id="5222" w:author="ilham.nur@office.ui.ac.id" w:date="2023-03-05T11:41:00Z">
              <w:rPr>
                <w:b/>
                <w:iCs/>
              </w:rPr>
            </w:rPrChange>
          </w:rPr>
          <w:t>s</w:t>
        </w:r>
        <w:bookmarkEnd w:id="5208"/>
        <w:proofErr w:type="gramEnd"/>
      </w:ins>
    </w:p>
    <w:tbl>
      <w:tblPr>
        <w:tblStyle w:val="TableGrid"/>
        <w:tblW w:w="0" w:type="auto"/>
        <w:tblInd w:w="720" w:type="dxa"/>
        <w:tblLook w:val="04A0" w:firstRow="1" w:lastRow="0" w:firstColumn="1" w:lastColumn="0" w:noHBand="0" w:noVBand="1"/>
        <w:tblPrChange w:id="5223" w:author="ilham.nur@office.ui.ac.id" w:date="2023-03-04T15:09:00Z">
          <w:tblPr>
            <w:tblStyle w:val="TableGrid"/>
            <w:tblW w:w="0" w:type="auto"/>
            <w:tblInd w:w="720" w:type="dxa"/>
            <w:tblLook w:val="04A0" w:firstRow="1" w:lastRow="0" w:firstColumn="1" w:lastColumn="0" w:noHBand="0" w:noVBand="1"/>
          </w:tblPr>
        </w:tblPrChange>
      </w:tblPr>
      <w:tblGrid>
        <w:gridCol w:w="1945"/>
        <w:gridCol w:w="1943"/>
        <w:gridCol w:w="1943"/>
        <w:gridCol w:w="1943"/>
        <w:tblGridChange w:id="5224">
          <w:tblGrid>
            <w:gridCol w:w="1945"/>
            <w:gridCol w:w="647"/>
            <w:gridCol w:w="1296"/>
            <w:gridCol w:w="1295"/>
            <w:gridCol w:w="648"/>
            <w:gridCol w:w="1943"/>
            <w:gridCol w:w="2591"/>
          </w:tblGrid>
        </w:tblGridChange>
      </w:tblGrid>
      <w:tr w:rsidR="006F6FCC" w14:paraId="1F0ECDC7" w14:textId="159108A2" w:rsidTr="006F6FCC">
        <w:trPr>
          <w:ins w:id="5225" w:author="ilham.nur@office.ui.ac.id" w:date="2023-03-04T15:07:00Z"/>
        </w:trPr>
        <w:tc>
          <w:tcPr>
            <w:tcW w:w="1945" w:type="dxa"/>
            <w:tcPrChange w:id="5226" w:author="ilham.nur@office.ui.ac.id" w:date="2023-03-04T15:09:00Z">
              <w:tcPr>
                <w:tcW w:w="2592" w:type="dxa"/>
                <w:gridSpan w:val="2"/>
              </w:tcPr>
            </w:tcPrChange>
          </w:tcPr>
          <w:p w14:paraId="2FA8F8CC" w14:textId="7E41C197" w:rsidR="006F6FCC" w:rsidRPr="00444AB8" w:rsidRDefault="006F6FCC" w:rsidP="004547E4">
            <w:pPr>
              <w:rPr>
                <w:ins w:id="5227" w:author="ilham.nur@office.ui.ac.id" w:date="2023-03-04T15:07:00Z"/>
                <w:b/>
                <w:bCs/>
                <w:rPrChange w:id="5228" w:author="ilham.nur@office.ui.ac.id" w:date="2023-03-04T16:08:00Z">
                  <w:rPr>
                    <w:ins w:id="5229" w:author="ilham.nur@office.ui.ac.id" w:date="2023-03-04T15:07:00Z"/>
                  </w:rPr>
                </w:rPrChange>
              </w:rPr>
            </w:pPr>
            <w:ins w:id="5230" w:author="ilham.nur@office.ui.ac.id" w:date="2023-03-04T15:09:00Z">
              <w:r w:rsidRPr="00444AB8">
                <w:rPr>
                  <w:b/>
                  <w:bCs/>
                  <w:rPrChange w:id="5231" w:author="ilham.nur@office.ui.ac.id" w:date="2023-03-04T16:08:00Z">
                    <w:rPr/>
                  </w:rPrChange>
                </w:rPr>
                <w:t>Parameter</w:t>
              </w:r>
            </w:ins>
          </w:p>
        </w:tc>
        <w:tc>
          <w:tcPr>
            <w:tcW w:w="1943" w:type="dxa"/>
            <w:tcPrChange w:id="5232" w:author="ilham.nur@office.ui.ac.id" w:date="2023-03-04T15:09:00Z">
              <w:tcPr>
                <w:tcW w:w="2591" w:type="dxa"/>
                <w:gridSpan w:val="2"/>
              </w:tcPr>
            </w:tcPrChange>
          </w:tcPr>
          <w:p w14:paraId="005D86F3" w14:textId="4E205EAB" w:rsidR="006F6FCC" w:rsidRPr="00444AB8" w:rsidRDefault="006F6FCC" w:rsidP="004547E4">
            <w:pPr>
              <w:rPr>
                <w:ins w:id="5233" w:author="ilham.nur@office.ui.ac.id" w:date="2023-03-04T15:07:00Z"/>
                <w:b/>
                <w:bCs/>
                <w:rPrChange w:id="5234" w:author="ilham.nur@office.ui.ac.id" w:date="2023-03-04T16:08:00Z">
                  <w:rPr>
                    <w:ins w:id="5235" w:author="ilham.nur@office.ui.ac.id" w:date="2023-03-04T15:07:00Z"/>
                  </w:rPr>
                </w:rPrChange>
              </w:rPr>
            </w:pPr>
            <w:ins w:id="5236" w:author="ilham.nur@office.ui.ac.id" w:date="2023-03-04T15:09:00Z">
              <w:r w:rsidRPr="00444AB8">
                <w:rPr>
                  <w:b/>
                  <w:bCs/>
                  <w:rPrChange w:id="5237" w:author="ilham.nur@office.ui.ac.id" w:date="2023-03-04T16:08:00Z">
                    <w:rPr/>
                  </w:rPrChange>
                </w:rPr>
                <w:t>Minimum</w:t>
              </w:r>
            </w:ins>
          </w:p>
        </w:tc>
        <w:tc>
          <w:tcPr>
            <w:tcW w:w="1943" w:type="dxa"/>
            <w:tcPrChange w:id="5238" w:author="ilham.nur@office.ui.ac.id" w:date="2023-03-04T15:09:00Z">
              <w:tcPr>
                <w:tcW w:w="2591" w:type="dxa"/>
                <w:gridSpan w:val="2"/>
              </w:tcPr>
            </w:tcPrChange>
          </w:tcPr>
          <w:p w14:paraId="1E0BE1F3" w14:textId="55ED6DD1" w:rsidR="006F6FCC" w:rsidRPr="00444AB8" w:rsidRDefault="006F6FCC" w:rsidP="004547E4">
            <w:pPr>
              <w:rPr>
                <w:ins w:id="5239" w:author="ilham.nur@office.ui.ac.id" w:date="2023-03-04T15:09:00Z"/>
                <w:b/>
                <w:bCs/>
                <w:rPrChange w:id="5240" w:author="ilham.nur@office.ui.ac.id" w:date="2023-03-04T16:08:00Z">
                  <w:rPr>
                    <w:ins w:id="5241" w:author="ilham.nur@office.ui.ac.id" w:date="2023-03-04T15:09:00Z"/>
                  </w:rPr>
                </w:rPrChange>
              </w:rPr>
            </w:pPr>
            <w:proofErr w:type="spellStart"/>
            <w:ins w:id="5242" w:author="ilham.nur@office.ui.ac.id" w:date="2023-03-04T15:09:00Z">
              <w:r w:rsidRPr="00444AB8">
                <w:rPr>
                  <w:b/>
                  <w:bCs/>
                  <w:rPrChange w:id="5243" w:author="ilham.nur@office.ui.ac.id" w:date="2023-03-04T16:08:00Z">
                    <w:rPr/>
                  </w:rPrChange>
                </w:rPr>
                <w:t>Rerata</w:t>
              </w:r>
              <w:proofErr w:type="spellEnd"/>
            </w:ins>
          </w:p>
        </w:tc>
        <w:tc>
          <w:tcPr>
            <w:tcW w:w="1943" w:type="dxa"/>
            <w:tcPrChange w:id="5244" w:author="ilham.nur@office.ui.ac.id" w:date="2023-03-04T15:09:00Z">
              <w:tcPr>
                <w:tcW w:w="2591" w:type="dxa"/>
              </w:tcPr>
            </w:tcPrChange>
          </w:tcPr>
          <w:p w14:paraId="7804E41F" w14:textId="32D2DB6B" w:rsidR="006F6FCC" w:rsidRPr="00444AB8" w:rsidRDefault="006F6FCC" w:rsidP="004547E4">
            <w:pPr>
              <w:rPr>
                <w:ins w:id="5245" w:author="ilham.nur@office.ui.ac.id" w:date="2023-03-04T15:09:00Z"/>
                <w:b/>
                <w:bCs/>
                <w:rPrChange w:id="5246" w:author="ilham.nur@office.ui.ac.id" w:date="2023-03-04T16:08:00Z">
                  <w:rPr>
                    <w:ins w:id="5247" w:author="ilham.nur@office.ui.ac.id" w:date="2023-03-04T15:09:00Z"/>
                  </w:rPr>
                </w:rPrChange>
              </w:rPr>
            </w:pPr>
            <w:proofErr w:type="spellStart"/>
            <w:ins w:id="5248" w:author="ilham.nur@office.ui.ac.id" w:date="2023-03-04T15:09:00Z">
              <w:r w:rsidRPr="00444AB8">
                <w:rPr>
                  <w:b/>
                  <w:bCs/>
                  <w:rPrChange w:id="5249" w:author="ilham.nur@office.ui.ac.id" w:date="2023-03-04T16:08:00Z">
                    <w:rPr/>
                  </w:rPrChange>
                </w:rPr>
                <w:t>Maksimum</w:t>
              </w:r>
              <w:proofErr w:type="spellEnd"/>
            </w:ins>
          </w:p>
        </w:tc>
      </w:tr>
      <w:tr w:rsidR="006F6FCC" w14:paraId="57ED5B03" w14:textId="49808BEC" w:rsidTr="006F6FCC">
        <w:trPr>
          <w:ins w:id="5250" w:author="ilham.nur@office.ui.ac.id" w:date="2023-03-04T15:07:00Z"/>
        </w:trPr>
        <w:tc>
          <w:tcPr>
            <w:tcW w:w="1945" w:type="dxa"/>
            <w:tcPrChange w:id="5251" w:author="ilham.nur@office.ui.ac.id" w:date="2023-03-04T15:09:00Z">
              <w:tcPr>
                <w:tcW w:w="2592" w:type="dxa"/>
                <w:gridSpan w:val="2"/>
              </w:tcPr>
            </w:tcPrChange>
          </w:tcPr>
          <w:p w14:paraId="15F9194C" w14:textId="1584190F" w:rsidR="006F6FCC" w:rsidRDefault="0074665E" w:rsidP="004547E4">
            <w:pPr>
              <w:rPr>
                <w:ins w:id="5252" w:author="ilham.nur@office.ui.ac.id" w:date="2023-03-04T15:07:00Z"/>
              </w:rPr>
            </w:pPr>
            <w:ins w:id="5253" w:author="ilham.nur@office.ui.ac.id" w:date="2023-03-04T15:22:00Z">
              <w:r>
                <w:t xml:space="preserve">Lama </w:t>
              </w:r>
              <w:proofErr w:type="spellStart"/>
              <w:r>
                <w:t>satu</w:t>
              </w:r>
              <w:proofErr w:type="spellEnd"/>
              <w:r>
                <w:t xml:space="preserve"> proses </w:t>
              </w:r>
              <w:proofErr w:type="spellStart"/>
              <w:r>
                <w:t>berjalan</w:t>
              </w:r>
            </w:ins>
            <w:proofErr w:type="spellEnd"/>
          </w:p>
        </w:tc>
        <w:tc>
          <w:tcPr>
            <w:tcW w:w="1943" w:type="dxa"/>
            <w:tcPrChange w:id="5254" w:author="ilham.nur@office.ui.ac.id" w:date="2023-03-04T15:09:00Z">
              <w:tcPr>
                <w:tcW w:w="2591" w:type="dxa"/>
                <w:gridSpan w:val="2"/>
              </w:tcPr>
            </w:tcPrChange>
          </w:tcPr>
          <w:p w14:paraId="104C3DD9" w14:textId="4548F047" w:rsidR="006F6FCC" w:rsidRDefault="00CE08AB" w:rsidP="004547E4">
            <w:pPr>
              <w:rPr>
                <w:ins w:id="5255" w:author="ilham.nur@office.ui.ac.id" w:date="2023-03-04T15:07:00Z"/>
              </w:rPr>
            </w:pPr>
            <w:ins w:id="5256" w:author="ilham.nur@office.ui.ac.id" w:date="2023-03-04T15:23:00Z">
              <w:r>
                <w:t xml:space="preserve">8.5 </w:t>
              </w:r>
              <w:proofErr w:type="spellStart"/>
              <w:r>
                <w:t>Minggu</w:t>
              </w:r>
            </w:ins>
            <w:proofErr w:type="spellEnd"/>
          </w:p>
        </w:tc>
        <w:tc>
          <w:tcPr>
            <w:tcW w:w="1943" w:type="dxa"/>
            <w:tcPrChange w:id="5257" w:author="ilham.nur@office.ui.ac.id" w:date="2023-03-04T15:09:00Z">
              <w:tcPr>
                <w:tcW w:w="2591" w:type="dxa"/>
                <w:gridSpan w:val="2"/>
              </w:tcPr>
            </w:tcPrChange>
          </w:tcPr>
          <w:p w14:paraId="7A0BED05" w14:textId="5716FCE2" w:rsidR="006F6FCC" w:rsidRDefault="00672409" w:rsidP="004547E4">
            <w:pPr>
              <w:rPr>
                <w:ins w:id="5258" w:author="ilham.nur@office.ui.ac.id" w:date="2023-03-04T15:09:00Z"/>
              </w:rPr>
            </w:pPr>
            <w:ins w:id="5259" w:author="ilham.nur@office.ui.ac.id" w:date="2023-03-04T15:23:00Z">
              <w:r>
                <w:t xml:space="preserve">47.1 </w:t>
              </w:r>
              <w:proofErr w:type="spellStart"/>
              <w:r>
                <w:t>Minggu</w:t>
              </w:r>
            </w:ins>
            <w:proofErr w:type="spellEnd"/>
          </w:p>
        </w:tc>
        <w:tc>
          <w:tcPr>
            <w:tcW w:w="1943" w:type="dxa"/>
            <w:tcPrChange w:id="5260" w:author="ilham.nur@office.ui.ac.id" w:date="2023-03-04T15:09:00Z">
              <w:tcPr>
                <w:tcW w:w="2591" w:type="dxa"/>
              </w:tcPr>
            </w:tcPrChange>
          </w:tcPr>
          <w:p w14:paraId="6384C5C8" w14:textId="16E0C335" w:rsidR="006F6FCC" w:rsidRDefault="00CE08AB" w:rsidP="004547E4">
            <w:pPr>
              <w:rPr>
                <w:ins w:id="5261" w:author="ilham.nur@office.ui.ac.id" w:date="2023-03-04T15:09:00Z"/>
              </w:rPr>
            </w:pPr>
            <w:ins w:id="5262" w:author="ilham.nur@office.ui.ac.id" w:date="2023-03-04T15:23:00Z">
              <w:r>
                <w:t xml:space="preserve">99.4 </w:t>
              </w:r>
              <w:proofErr w:type="spellStart"/>
              <w:r>
                <w:t>minggu</w:t>
              </w:r>
            </w:ins>
            <w:proofErr w:type="spellEnd"/>
          </w:p>
        </w:tc>
      </w:tr>
      <w:tr w:rsidR="00672409" w14:paraId="5C2D2A60" w14:textId="77777777" w:rsidTr="006F6FCC">
        <w:trPr>
          <w:ins w:id="5263" w:author="ilham.nur@office.ui.ac.id" w:date="2023-03-04T15:23:00Z"/>
        </w:trPr>
        <w:tc>
          <w:tcPr>
            <w:tcW w:w="1945" w:type="dxa"/>
          </w:tcPr>
          <w:p w14:paraId="38E38EFC" w14:textId="7D8156DF" w:rsidR="00672409" w:rsidRDefault="00672409" w:rsidP="004547E4">
            <w:pPr>
              <w:rPr>
                <w:ins w:id="5264" w:author="ilham.nur@office.ui.ac.id" w:date="2023-03-04T15:23:00Z"/>
              </w:rPr>
            </w:pPr>
            <w:proofErr w:type="spellStart"/>
            <w:ins w:id="5265" w:author="ilham.nur@office.ui.ac.id" w:date="2023-03-04T15:24:00Z">
              <w:r>
                <w:t>Biaya</w:t>
              </w:r>
              <w:proofErr w:type="spellEnd"/>
              <w:r>
                <w:t xml:space="preserve"> </w:t>
              </w:r>
              <w:proofErr w:type="spellStart"/>
              <w:r>
                <w:t>satu</w:t>
              </w:r>
              <w:proofErr w:type="spellEnd"/>
              <w:r>
                <w:t xml:space="preserve"> proses </w:t>
              </w:r>
              <w:proofErr w:type="spellStart"/>
              <w:r>
                <w:t>berjalan</w:t>
              </w:r>
            </w:ins>
            <w:proofErr w:type="spellEnd"/>
          </w:p>
        </w:tc>
        <w:tc>
          <w:tcPr>
            <w:tcW w:w="1943" w:type="dxa"/>
          </w:tcPr>
          <w:p w14:paraId="0CF129B9" w14:textId="48907F2F" w:rsidR="00672409" w:rsidRDefault="00202502" w:rsidP="004547E4">
            <w:pPr>
              <w:rPr>
                <w:ins w:id="5266" w:author="ilham.nur@office.ui.ac.id" w:date="2023-03-04T15:23:00Z"/>
              </w:rPr>
            </w:pPr>
            <w:ins w:id="5267" w:author="ilham.nur@office.ui.ac.id" w:date="2023-03-04T15:26:00Z">
              <w:r>
                <w:t>Rp.5.010.000</w:t>
              </w:r>
            </w:ins>
          </w:p>
        </w:tc>
        <w:tc>
          <w:tcPr>
            <w:tcW w:w="1943" w:type="dxa"/>
          </w:tcPr>
          <w:p w14:paraId="1ADA5F53" w14:textId="517FDF1D" w:rsidR="00672409" w:rsidRDefault="00202502" w:rsidP="004547E4">
            <w:pPr>
              <w:rPr>
                <w:ins w:id="5268" w:author="ilham.nur@office.ui.ac.id" w:date="2023-03-04T15:23:00Z"/>
              </w:rPr>
            </w:pPr>
            <w:ins w:id="5269" w:author="ilham.nur@office.ui.ac.id" w:date="2023-03-04T15:26:00Z">
              <w:r>
                <w:t>Rp.</w:t>
              </w:r>
            </w:ins>
            <w:ins w:id="5270" w:author="ilham.nur@office.ui.ac.id" w:date="2023-03-04T15:27:00Z">
              <w:r w:rsidR="002921BE">
                <w:t>22.375.500</w:t>
              </w:r>
            </w:ins>
          </w:p>
        </w:tc>
        <w:tc>
          <w:tcPr>
            <w:tcW w:w="1943" w:type="dxa"/>
          </w:tcPr>
          <w:p w14:paraId="4687A0B5" w14:textId="049FF4DD" w:rsidR="00672409" w:rsidRDefault="001E782C" w:rsidP="004547E4">
            <w:pPr>
              <w:rPr>
                <w:ins w:id="5271" w:author="ilham.nur@office.ui.ac.id" w:date="2023-03-04T15:23:00Z"/>
              </w:rPr>
            </w:pPr>
            <w:ins w:id="5272" w:author="ilham.nur@office.ui.ac.id" w:date="2023-03-04T15:27:00Z">
              <w:r>
                <w:t>Rp.</w:t>
              </w:r>
            </w:ins>
            <w:ins w:id="5273" w:author="ilham.nur@office.ui.ac.id" w:date="2023-03-04T16:08:00Z">
              <w:r w:rsidR="00ED539C">
                <w:t>52</w:t>
              </w:r>
              <w:r w:rsidR="00444AB8">
                <w:t>.548.000</w:t>
              </w:r>
            </w:ins>
          </w:p>
        </w:tc>
      </w:tr>
    </w:tbl>
    <w:p w14:paraId="070B16C3" w14:textId="77777777" w:rsidR="00E7209E" w:rsidRDefault="00E7209E" w:rsidP="004547E4">
      <w:pPr>
        <w:ind w:left="720"/>
        <w:rPr>
          <w:ins w:id="5274" w:author="ilham.nur@office.ui.ac.id" w:date="2023-03-04T14:58:00Z"/>
        </w:rPr>
      </w:pPr>
    </w:p>
    <w:p w14:paraId="2C9ACB1C" w14:textId="783D4D21" w:rsidR="0016052A" w:rsidRDefault="0016052A" w:rsidP="003F0C01">
      <w:pPr>
        <w:pStyle w:val="Caption"/>
        <w:rPr>
          <w:ins w:id="5275" w:author="ilham.nur@office.ui.ac.id" w:date="2023-03-04T17:01:00Z"/>
        </w:rPr>
        <w:pPrChange w:id="5276" w:author="ilham.nur@office.ui.ac.id" w:date="2023-03-10T23:21:00Z">
          <w:pPr/>
        </w:pPrChange>
      </w:pPr>
      <w:bookmarkStart w:id="5277" w:name="_Toc128944275"/>
      <w:proofErr w:type="spellStart"/>
      <w:ins w:id="5278" w:author="ilham.nur@office.ui.ac.id" w:date="2023-03-04T17:01:00Z">
        <w:r>
          <w:t>Tabel</w:t>
        </w:r>
        <w:proofErr w:type="spellEnd"/>
        <w:r>
          <w:t xml:space="preserve"> </w:t>
        </w:r>
        <w:r>
          <w:fldChar w:fldCharType="begin"/>
        </w:r>
        <w:r>
          <w:instrText xml:space="preserve"> STYLEREF 1 \s </w:instrText>
        </w:r>
      </w:ins>
      <w:r>
        <w:fldChar w:fldCharType="separate"/>
      </w:r>
      <w:r w:rsidR="00A262DF">
        <w:rPr>
          <w:noProof/>
        </w:rPr>
        <w:t>3</w:t>
      </w:r>
      <w:ins w:id="5279" w:author="ilham.nur@office.ui.ac.id" w:date="2023-03-04T17:01:00Z">
        <w:r>
          <w:fldChar w:fldCharType="end"/>
        </w:r>
        <w:r>
          <w:t>.</w:t>
        </w:r>
        <w:r>
          <w:fldChar w:fldCharType="begin"/>
        </w:r>
        <w:r>
          <w:instrText xml:space="preserve"> SEQ Tabel \* ARABIC \s 1 </w:instrText>
        </w:r>
      </w:ins>
      <w:r>
        <w:fldChar w:fldCharType="separate"/>
      </w:r>
      <w:ins w:id="5280" w:author="ilham.nur@office.ui.ac.id" w:date="2023-03-05T21:23:00Z">
        <w:r w:rsidR="00A262DF">
          <w:rPr>
            <w:noProof/>
          </w:rPr>
          <w:t>13</w:t>
        </w:r>
      </w:ins>
      <w:ins w:id="5281" w:author="ilham.nur@office.ui.ac.id" w:date="2023-03-04T17:01:00Z">
        <w:r>
          <w:fldChar w:fldCharType="end"/>
        </w:r>
        <w:r>
          <w:t xml:space="preserve"> Hasil </w:t>
        </w:r>
      </w:ins>
      <w:proofErr w:type="spellStart"/>
      <w:ins w:id="5282" w:author="ilham.nur@office.ui.ac.id" w:date="2023-03-05T11:42:00Z">
        <w:r w:rsidR="00F54618">
          <w:t>rerata</w:t>
        </w:r>
        <w:proofErr w:type="spellEnd"/>
        <w:r w:rsidR="00F54618">
          <w:t xml:space="preserve"> </w:t>
        </w:r>
      </w:ins>
      <w:proofErr w:type="spellStart"/>
      <w:ins w:id="5283" w:author="ilham.nur@office.ui.ac.id" w:date="2023-03-04T17:01:00Z">
        <w:r>
          <w:t>simulasi</w:t>
        </w:r>
        <w:proofErr w:type="spellEnd"/>
        <w:r>
          <w:rPr>
            <w:noProof/>
          </w:rPr>
          <w:t xml:space="preserve"> proses pada proses bisnis as is</w:t>
        </w:r>
        <w:bookmarkEnd w:id="5277"/>
      </w:ins>
    </w:p>
    <w:tbl>
      <w:tblPr>
        <w:tblStyle w:val="TableGrid"/>
        <w:tblW w:w="8231" w:type="dxa"/>
        <w:tblInd w:w="720" w:type="dxa"/>
        <w:tblLayout w:type="fixed"/>
        <w:tblLook w:val="04A0" w:firstRow="1" w:lastRow="0" w:firstColumn="1" w:lastColumn="0" w:noHBand="0" w:noVBand="1"/>
        <w:tblPrChange w:id="5284" w:author="ilham.nur@office.ui.ac.id" w:date="2023-03-08T08:10:00Z">
          <w:tblPr>
            <w:tblStyle w:val="TableGrid"/>
            <w:tblW w:w="7817" w:type="dxa"/>
            <w:tblInd w:w="720" w:type="dxa"/>
            <w:tblLook w:val="04A0" w:firstRow="1" w:lastRow="0" w:firstColumn="1" w:lastColumn="0" w:noHBand="0" w:noVBand="1"/>
          </w:tblPr>
        </w:tblPrChange>
      </w:tblPr>
      <w:tblGrid>
        <w:gridCol w:w="2110"/>
        <w:gridCol w:w="1660"/>
        <w:gridCol w:w="990"/>
        <w:gridCol w:w="977"/>
        <w:gridCol w:w="977"/>
        <w:gridCol w:w="1517"/>
        <w:tblGridChange w:id="5285">
          <w:tblGrid>
            <w:gridCol w:w="2523"/>
            <w:gridCol w:w="1069"/>
            <w:gridCol w:w="990"/>
            <w:gridCol w:w="977"/>
            <w:gridCol w:w="977"/>
            <w:gridCol w:w="1517"/>
          </w:tblGrid>
        </w:tblGridChange>
      </w:tblGrid>
      <w:tr w:rsidR="00C144E1" w14:paraId="3C63B11E" w14:textId="77777777" w:rsidTr="00C144E1">
        <w:trPr>
          <w:ins w:id="5286" w:author="ilham.nur@office.ui.ac.id" w:date="2023-03-04T16:15:00Z"/>
        </w:trPr>
        <w:tc>
          <w:tcPr>
            <w:tcW w:w="2110" w:type="dxa"/>
            <w:tcPrChange w:id="5287" w:author="ilham.nur@office.ui.ac.id" w:date="2023-03-08T08:10:00Z">
              <w:tcPr>
                <w:tcW w:w="2427" w:type="dxa"/>
              </w:tcPr>
            </w:tcPrChange>
          </w:tcPr>
          <w:p w14:paraId="6BC85A4E" w14:textId="3EE947D7" w:rsidR="00AF45E5" w:rsidRPr="00DF7C6E" w:rsidRDefault="00AF45E5" w:rsidP="004547E4">
            <w:pPr>
              <w:rPr>
                <w:ins w:id="5288" w:author="ilham.nur@office.ui.ac.id" w:date="2023-03-04T16:15:00Z"/>
                <w:b/>
                <w:bCs/>
                <w:rPrChange w:id="5289" w:author="ilham.nur@office.ui.ac.id" w:date="2023-03-04T16:16:00Z">
                  <w:rPr>
                    <w:ins w:id="5290" w:author="ilham.nur@office.ui.ac.id" w:date="2023-03-04T16:15:00Z"/>
                  </w:rPr>
                </w:rPrChange>
              </w:rPr>
            </w:pPr>
            <w:ins w:id="5291" w:author="ilham.nur@office.ui.ac.id" w:date="2023-03-04T16:15:00Z">
              <w:r w:rsidRPr="00DF7C6E">
                <w:rPr>
                  <w:b/>
                  <w:bCs/>
                  <w:rPrChange w:id="5292" w:author="ilham.nur@office.ui.ac.id" w:date="2023-03-04T16:16:00Z">
                    <w:rPr/>
                  </w:rPrChange>
                </w:rPr>
                <w:t>Proses</w:t>
              </w:r>
            </w:ins>
          </w:p>
        </w:tc>
        <w:tc>
          <w:tcPr>
            <w:tcW w:w="1660" w:type="dxa"/>
            <w:tcPrChange w:id="5293" w:author="ilham.nur@office.ui.ac.id" w:date="2023-03-08T08:10:00Z">
              <w:tcPr>
                <w:tcW w:w="1077" w:type="dxa"/>
              </w:tcPr>
            </w:tcPrChange>
          </w:tcPr>
          <w:p w14:paraId="3AC29784" w14:textId="5BEB0995" w:rsidR="00AF45E5" w:rsidRDefault="00AF45E5" w:rsidP="004547E4">
            <w:pPr>
              <w:rPr>
                <w:ins w:id="5294" w:author="ilham.nur@office.ui.ac.id" w:date="2023-03-08T08:09:00Z"/>
                <w:b/>
                <w:bCs/>
              </w:rPr>
            </w:pPr>
            <w:proofErr w:type="spellStart"/>
            <w:ins w:id="5295" w:author="ilham.nur@office.ui.ac.id" w:date="2023-03-08T08:09:00Z">
              <w:r>
                <w:rPr>
                  <w:b/>
                  <w:bCs/>
                </w:rPr>
                <w:t>Pekerja</w:t>
              </w:r>
              <w:proofErr w:type="spellEnd"/>
            </w:ins>
          </w:p>
        </w:tc>
        <w:tc>
          <w:tcPr>
            <w:tcW w:w="990" w:type="dxa"/>
            <w:tcPrChange w:id="5296" w:author="ilham.nur@office.ui.ac.id" w:date="2023-03-08T08:10:00Z">
              <w:tcPr>
                <w:tcW w:w="958" w:type="dxa"/>
              </w:tcPr>
            </w:tcPrChange>
          </w:tcPr>
          <w:p w14:paraId="53F5791F" w14:textId="1661A34E" w:rsidR="00AF45E5" w:rsidRPr="00187A5A" w:rsidRDefault="00AF45E5" w:rsidP="004547E4">
            <w:pPr>
              <w:rPr>
                <w:ins w:id="5297" w:author="ilham.nur@office.ui.ac.id" w:date="2023-03-04T16:18:00Z"/>
                <w:b/>
                <w:bCs/>
              </w:rPr>
            </w:pPr>
            <w:proofErr w:type="spellStart"/>
            <w:ins w:id="5298" w:author="ilham.nur@office.ui.ac.id" w:date="2023-03-04T16:19:00Z">
              <w:r>
                <w:rPr>
                  <w:b/>
                  <w:bCs/>
                </w:rPr>
                <w:t>Jumlah</w:t>
              </w:r>
              <w:proofErr w:type="spellEnd"/>
              <w:r>
                <w:rPr>
                  <w:b/>
                  <w:bCs/>
                </w:rPr>
                <w:t xml:space="preserve"> Run</w:t>
              </w:r>
            </w:ins>
          </w:p>
        </w:tc>
        <w:tc>
          <w:tcPr>
            <w:tcW w:w="977" w:type="dxa"/>
            <w:tcPrChange w:id="5299" w:author="ilham.nur@office.ui.ac.id" w:date="2023-03-08T08:10:00Z">
              <w:tcPr>
                <w:tcW w:w="946" w:type="dxa"/>
              </w:tcPr>
            </w:tcPrChange>
          </w:tcPr>
          <w:p w14:paraId="003D592D" w14:textId="7C9AA694" w:rsidR="00AF45E5" w:rsidRPr="00DF7C6E" w:rsidRDefault="00AF45E5" w:rsidP="004547E4">
            <w:pPr>
              <w:rPr>
                <w:ins w:id="5300" w:author="ilham.nur@office.ui.ac.id" w:date="2023-03-04T16:15:00Z"/>
                <w:b/>
                <w:bCs/>
                <w:rPrChange w:id="5301" w:author="ilham.nur@office.ui.ac.id" w:date="2023-03-04T16:16:00Z">
                  <w:rPr>
                    <w:ins w:id="5302" w:author="ilham.nur@office.ui.ac.id" w:date="2023-03-04T16:15:00Z"/>
                  </w:rPr>
                </w:rPrChange>
              </w:rPr>
            </w:pPr>
            <w:ins w:id="5303" w:author="ilham.nur@office.ui.ac.id" w:date="2023-03-04T16:15:00Z">
              <w:r w:rsidRPr="00DF7C6E">
                <w:rPr>
                  <w:b/>
                  <w:bCs/>
                  <w:rPrChange w:id="5304" w:author="ilham.nur@office.ui.ac.id" w:date="2023-03-04T16:16:00Z">
                    <w:rPr/>
                  </w:rPrChange>
                </w:rPr>
                <w:t xml:space="preserve">Waktu </w:t>
              </w:r>
              <w:proofErr w:type="spellStart"/>
              <w:r w:rsidRPr="00DF7C6E">
                <w:rPr>
                  <w:b/>
                  <w:bCs/>
                  <w:rPrChange w:id="5305" w:author="ilham.nur@office.ui.ac.id" w:date="2023-03-04T16:16:00Z">
                    <w:rPr/>
                  </w:rPrChange>
                </w:rPr>
                <w:t>tunggu</w:t>
              </w:r>
              <w:proofErr w:type="spellEnd"/>
            </w:ins>
          </w:p>
        </w:tc>
        <w:tc>
          <w:tcPr>
            <w:tcW w:w="977" w:type="dxa"/>
            <w:tcPrChange w:id="5306" w:author="ilham.nur@office.ui.ac.id" w:date="2023-03-08T08:10:00Z">
              <w:tcPr>
                <w:tcW w:w="946" w:type="dxa"/>
              </w:tcPr>
            </w:tcPrChange>
          </w:tcPr>
          <w:p w14:paraId="4C92CA1F" w14:textId="6840BB47" w:rsidR="00AF45E5" w:rsidRPr="00DF7C6E" w:rsidRDefault="00AF45E5" w:rsidP="004547E4">
            <w:pPr>
              <w:rPr>
                <w:ins w:id="5307" w:author="ilham.nur@office.ui.ac.id" w:date="2023-03-04T16:15:00Z"/>
                <w:b/>
                <w:bCs/>
                <w:rPrChange w:id="5308" w:author="ilham.nur@office.ui.ac.id" w:date="2023-03-04T16:16:00Z">
                  <w:rPr>
                    <w:ins w:id="5309" w:author="ilham.nur@office.ui.ac.id" w:date="2023-03-04T16:15:00Z"/>
                  </w:rPr>
                </w:rPrChange>
              </w:rPr>
            </w:pPr>
            <w:proofErr w:type="spellStart"/>
            <w:ins w:id="5310" w:author="ilham.nur@office.ui.ac.id" w:date="2023-03-04T16:15:00Z">
              <w:r w:rsidRPr="00DF7C6E">
                <w:rPr>
                  <w:b/>
                  <w:bCs/>
                  <w:rPrChange w:id="5311" w:author="ilham.nur@office.ui.ac.id" w:date="2023-03-04T16:16:00Z">
                    <w:rPr/>
                  </w:rPrChange>
                </w:rPr>
                <w:t>Durasi</w:t>
              </w:r>
              <w:proofErr w:type="spellEnd"/>
            </w:ins>
          </w:p>
        </w:tc>
        <w:tc>
          <w:tcPr>
            <w:tcW w:w="1517" w:type="dxa"/>
            <w:tcPrChange w:id="5312" w:author="ilham.nur@office.ui.ac.id" w:date="2023-03-08T08:10:00Z">
              <w:tcPr>
                <w:tcW w:w="1463" w:type="dxa"/>
              </w:tcPr>
            </w:tcPrChange>
          </w:tcPr>
          <w:p w14:paraId="3660D8A3" w14:textId="4F9BBE50" w:rsidR="00AF45E5" w:rsidRPr="00DF7C6E" w:rsidRDefault="00AF45E5" w:rsidP="004547E4">
            <w:pPr>
              <w:rPr>
                <w:ins w:id="5313" w:author="ilham.nur@office.ui.ac.id" w:date="2023-03-04T16:15:00Z"/>
                <w:b/>
                <w:bCs/>
                <w:rPrChange w:id="5314" w:author="ilham.nur@office.ui.ac.id" w:date="2023-03-04T16:16:00Z">
                  <w:rPr>
                    <w:ins w:id="5315" w:author="ilham.nur@office.ui.ac.id" w:date="2023-03-04T16:15:00Z"/>
                  </w:rPr>
                </w:rPrChange>
              </w:rPr>
            </w:pPr>
            <w:proofErr w:type="spellStart"/>
            <w:ins w:id="5316" w:author="ilham.nur@office.ui.ac.id" w:date="2023-03-04T16:15:00Z">
              <w:r w:rsidRPr="00DF7C6E">
                <w:rPr>
                  <w:b/>
                  <w:bCs/>
                  <w:rPrChange w:id="5317" w:author="ilham.nur@office.ui.ac.id" w:date="2023-03-04T16:16:00Z">
                    <w:rPr/>
                  </w:rPrChange>
                </w:rPr>
                <w:t>Biaya</w:t>
              </w:r>
              <w:proofErr w:type="spellEnd"/>
            </w:ins>
          </w:p>
        </w:tc>
      </w:tr>
      <w:tr w:rsidR="00C144E1" w14:paraId="5539805E" w14:textId="77777777" w:rsidTr="00C144E1">
        <w:trPr>
          <w:ins w:id="5318" w:author="ilham.nur@office.ui.ac.id" w:date="2023-03-04T16:15:00Z"/>
        </w:trPr>
        <w:tc>
          <w:tcPr>
            <w:tcW w:w="2110" w:type="dxa"/>
            <w:tcPrChange w:id="5319" w:author="ilham.nur@office.ui.ac.id" w:date="2023-03-08T08:10:00Z">
              <w:tcPr>
                <w:tcW w:w="2427" w:type="dxa"/>
              </w:tcPr>
            </w:tcPrChange>
          </w:tcPr>
          <w:p w14:paraId="578EA5D0" w14:textId="6DE2360A" w:rsidR="00AF45E5" w:rsidRDefault="00AF45E5" w:rsidP="007077BC">
            <w:pPr>
              <w:rPr>
                <w:ins w:id="5320" w:author="ilham.nur@office.ui.ac.id" w:date="2023-03-04T16:15:00Z"/>
              </w:rPr>
            </w:pPr>
            <w:proofErr w:type="spellStart"/>
            <w:ins w:id="5321" w:author="ilham.nur@office.ui.ac.id" w:date="2023-03-04T16:15:00Z">
              <w:r>
                <w:t>Memasukan</w:t>
              </w:r>
              <w:proofErr w:type="spellEnd"/>
              <w:r>
                <w:t xml:space="preserve"> order </w:t>
              </w:r>
              <w:proofErr w:type="spellStart"/>
              <w:r>
                <w:t>proyek</w:t>
              </w:r>
              <w:proofErr w:type="spellEnd"/>
              <w:r>
                <w:t xml:space="preserve"> ke </w:t>
              </w:r>
              <w:proofErr w:type="spellStart"/>
              <w:r>
                <w:t>dalam</w:t>
              </w:r>
              <w:proofErr w:type="spellEnd"/>
              <w:r>
                <w:t xml:space="preserve"> </w:t>
              </w:r>
              <w:proofErr w:type="spellStart"/>
              <w:r>
                <w:t>sistem</w:t>
              </w:r>
              <w:proofErr w:type="spellEnd"/>
            </w:ins>
          </w:p>
        </w:tc>
        <w:tc>
          <w:tcPr>
            <w:tcW w:w="1660" w:type="dxa"/>
            <w:tcPrChange w:id="5322" w:author="ilham.nur@office.ui.ac.id" w:date="2023-03-08T08:10:00Z">
              <w:tcPr>
                <w:tcW w:w="1077" w:type="dxa"/>
              </w:tcPr>
            </w:tcPrChange>
          </w:tcPr>
          <w:p w14:paraId="03D95E47" w14:textId="38A3A236" w:rsidR="00AF45E5" w:rsidRPr="00C144E1" w:rsidRDefault="00AF45E5" w:rsidP="007077BC">
            <w:pPr>
              <w:rPr>
                <w:ins w:id="5323" w:author="ilham.nur@office.ui.ac.id" w:date="2023-03-08T08:09:00Z"/>
                <w:i/>
                <w:iCs/>
                <w:rPrChange w:id="5324" w:author="ilham.nur@office.ui.ac.id" w:date="2023-03-08T08:10:00Z">
                  <w:rPr>
                    <w:ins w:id="5325" w:author="ilham.nur@office.ui.ac.id" w:date="2023-03-08T08:09:00Z"/>
                  </w:rPr>
                </w:rPrChange>
              </w:rPr>
            </w:pPr>
            <w:ins w:id="5326" w:author="ilham.nur@office.ui.ac.id" w:date="2023-03-08T08:09:00Z">
              <w:r w:rsidRPr="00C144E1">
                <w:rPr>
                  <w:i/>
                  <w:iCs/>
                  <w:rPrChange w:id="5327" w:author="ilham.nur@office.ui.ac.id" w:date="2023-03-08T08:10:00Z">
                    <w:rPr/>
                  </w:rPrChange>
                </w:rPr>
                <w:t>Account M</w:t>
              </w:r>
            </w:ins>
            <w:ins w:id="5328" w:author="ilham.nur@office.ui.ac.id" w:date="2023-03-08T08:10:00Z">
              <w:r w:rsidRPr="00C144E1">
                <w:rPr>
                  <w:i/>
                  <w:iCs/>
                  <w:rPrChange w:id="5329" w:author="ilham.nur@office.ui.ac.id" w:date="2023-03-08T08:10:00Z">
                    <w:rPr/>
                  </w:rPrChange>
                </w:rPr>
                <w:t>anager</w:t>
              </w:r>
            </w:ins>
          </w:p>
        </w:tc>
        <w:tc>
          <w:tcPr>
            <w:tcW w:w="990" w:type="dxa"/>
            <w:tcPrChange w:id="5330" w:author="ilham.nur@office.ui.ac.id" w:date="2023-03-08T08:10:00Z">
              <w:tcPr>
                <w:tcW w:w="958" w:type="dxa"/>
              </w:tcPr>
            </w:tcPrChange>
          </w:tcPr>
          <w:p w14:paraId="330BA46C" w14:textId="4D3EF8BE" w:rsidR="00AF45E5" w:rsidRDefault="00AF45E5" w:rsidP="007077BC">
            <w:pPr>
              <w:rPr>
                <w:ins w:id="5331" w:author="ilham.nur@office.ui.ac.id" w:date="2023-03-04T16:18:00Z"/>
              </w:rPr>
            </w:pPr>
            <w:ins w:id="5332" w:author="Ilham Pratama" w:date="2023-03-04T17:33:00Z">
              <w:r w:rsidRPr="006E5F0F">
                <w:t>189</w:t>
              </w:r>
            </w:ins>
            <w:ins w:id="5333" w:author="ilham.nur@office.ui.ac.id" w:date="2023-03-04T16:20:00Z">
              <w:del w:id="5334" w:author="Ilham Pratama" w:date="2023-03-04T17:33:00Z">
                <w:r w:rsidDel="004536CA">
                  <w:delText>10</w:delText>
                </w:r>
              </w:del>
            </w:ins>
          </w:p>
        </w:tc>
        <w:tc>
          <w:tcPr>
            <w:tcW w:w="977" w:type="dxa"/>
            <w:tcPrChange w:id="5335" w:author="ilham.nur@office.ui.ac.id" w:date="2023-03-08T08:10:00Z">
              <w:tcPr>
                <w:tcW w:w="946" w:type="dxa"/>
              </w:tcPr>
            </w:tcPrChange>
          </w:tcPr>
          <w:p w14:paraId="167BF535" w14:textId="012CE9A2" w:rsidR="00AF45E5" w:rsidRDefault="00AF45E5" w:rsidP="007077BC">
            <w:pPr>
              <w:rPr>
                <w:ins w:id="5336" w:author="ilham.nur@office.ui.ac.id" w:date="2023-03-04T16:15:00Z"/>
              </w:rPr>
            </w:pPr>
            <w:ins w:id="5337" w:author="ilham.nur@office.ui.ac.id" w:date="2023-03-04T16:16:00Z">
              <w:r>
                <w:t>0</w:t>
              </w:r>
            </w:ins>
          </w:p>
        </w:tc>
        <w:tc>
          <w:tcPr>
            <w:tcW w:w="977" w:type="dxa"/>
            <w:tcPrChange w:id="5338" w:author="ilham.nur@office.ui.ac.id" w:date="2023-03-08T08:10:00Z">
              <w:tcPr>
                <w:tcW w:w="946" w:type="dxa"/>
              </w:tcPr>
            </w:tcPrChange>
          </w:tcPr>
          <w:p w14:paraId="2C7AA129" w14:textId="47D78D79" w:rsidR="00AF45E5" w:rsidRDefault="00AF45E5" w:rsidP="007077BC">
            <w:pPr>
              <w:rPr>
                <w:ins w:id="5339" w:author="ilham.nur@office.ui.ac.id" w:date="2023-03-04T16:15:00Z"/>
              </w:rPr>
            </w:pPr>
            <w:ins w:id="5340" w:author="ilham.nur@office.ui.ac.id" w:date="2023-03-04T16:16:00Z">
              <w:r>
                <w:t xml:space="preserve">49.5 </w:t>
              </w:r>
              <w:proofErr w:type="spellStart"/>
              <w:r>
                <w:t>Menit</w:t>
              </w:r>
            </w:ins>
            <w:proofErr w:type="spellEnd"/>
          </w:p>
        </w:tc>
        <w:tc>
          <w:tcPr>
            <w:tcW w:w="1517" w:type="dxa"/>
            <w:tcPrChange w:id="5341" w:author="ilham.nur@office.ui.ac.id" w:date="2023-03-08T08:10:00Z">
              <w:tcPr>
                <w:tcW w:w="1463" w:type="dxa"/>
              </w:tcPr>
            </w:tcPrChange>
          </w:tcPr>
          <w:p w14:paraId="7785707E" w14:textId="59688563" w:rsidR="00AF45E5" w:rsidRDefault="00AF45E5" w:rsidP="007077BC">
            <w:pPr>
              <w:rPr>
                <w:ins w:id="5342" w:author="ilham.nur@office.ui.ac.id" w:date="2023-03-04T16:15:00Z"/>
              </w:rPr>
            </w:pPr>
            <w:ins w:id="5343" w:author="ilham.nur@office.ui.ac.id" w:date="2023-03-04T16:16:00Z">
              <w:r>
                <w:t>Rp.25.500</w:t>
              </w:r>
            </w:ins>
          </w:p>
        </w:tc>
      </w:tr>
      <w:tr w:rsidR="00C144E1" w14:paraId="4626F9CA" w14:textId="77777777" w:rsidTr="00C144E1">
        <w:trPr>
          <w:ins w:id="5344" w:author="ilham.nur@office.ui.ac.id" w:date="2023-03-04T16:18:00Z"/>
        </w:trPr>
        <w:tc>
          <w:tcPr>
            <w:tcW w:w="2110" w:type="dxa"/>
            <w:tcPrChange w:id="5345" w:author="ilham.nur@office.ui.ac.id" w:date="2023-03-08T08:10:00Z">
              <w:tcPr>
                <w:tcW w:w="2427" w:type="dxa"/>
              </w:tcPr>
            </w:tcPrChange>
          </w:tcPr>
          <w:p w14:paraId="5B089D23" w14:textId="5E7CB302" w:rsidR="00AF45E5" w:rsidRDefault="00AF45E5" w:rsidP="007077BC">
            <w:pPr>
              <w:rPr>
                <w:ins w:id="5346" w:author="ilham.nur@office.ui.ac.id" w:date="2023-03-04T16:18:00Z"/>
              </w:rPr>
            </w:pPr>
            <w:proofErr w:type="spellStart"/>
            <w:ins w:id="5347" w:author="ilham.nur@office.ui.ac.id" w:date="2023-03-04T16:18:00Z">
              <w:r w:rsidRPr="00187A5A">
                <w:t>Memasukan</w:t>
              </w:r>
              <w:proofErr w:type="spellEnd"/>
              <w:r w:rsidRPr="00187A5A">
                <w:t xml:space="preserve"> </w:t>
              </w:r>
              <w:proofErr w:type="spellStart"/>
              <w:r w:rsidRPr="00187A5A">
                <w:t>Proyek</w:t>
              </w:r>
              <w:proofErr w:type="spellEnd"/>
              <w:r w:rsidRPr="00187A5A">
                <w:t xml:space="preserve"> </w:t>
              </w:r>
              <w:proofErr w:type="spellStart"/>
              <w:r w:rsidRPr="00187A5A">
                <w:t>berdasarkan</w:t>
              </w:r>
              <w:proofErr w:type="spellEnd"/>
              <w:r w:rsidRPr="00187A5A">
                <w:t xml:space="preserve"> order </w:t>
              </w:r>
              <w:proofErr w:type="spellStart"/>
              <w:r w:rsidRPr="00187A5A">
                <w:t>dari</w:t>
              </w:r>
              <w:proofErr w:type="spellEnd"/>
              <w:r w:rsidRPr="00187A5A">
                <w:t xml:space="preserve"> AM pada SIMP</w:t>
              </w:r>
            </w:ins>
          </w:p>
        </w:tc>
        <w:tc>
          <w:tcPr>
            <w:tcW w:w="1660" w:type="dxa"/>
            <w:tcPrChange w:id="5348" w:author="ilham.nur@office.ui.ac.id" w:date="2023-03-08T08:10:00Z">
              <w:tcPr>
                <w:tcW w:w="1077" w:type="dxa"/>
              </w:tcPr>
            </w:tcPrChange>
          </w:tcPr>
          <w:p w14:paraId="67662221" w14:textId="3781D151" w:rsidR="00AF45E5" w:rsidRPr="00C144E1" w:rsidRDefault="00C144E1" w:rsidP="007077BC">
            <w:pPr>
              <w:rPr>
                <w:ins w:id="5349" w:author="ilham.nur@office.ui.ac.id" w:date="2023-03-08T08:09:00Z"/>
                <w:i/>
                <w:iCs/>
                <w:rPrChange w:id="5350" w:author="ilham.nur@office.ui.ac.id" w:date="2023-03-08T08:10:00Z">
                  <w:rPr>
                    <w:ins w:id="5351" w:author="ilham.nur@office.ui.ac.id" w:date="2023-03-08T08:09:00Z"/>
                  </w:rPr>
                </w:rPrChange>
              </w:rPr>
            </w:pPr>
            <w:ins w:id="5352" w:author="ilham.nur@office.ui.ac.id" w:date="2023-03-08T08:10:00Z">
              <w:r w:rsidRPr="00C144E1">
                <w:rPr>
                  <w:i/>
                  <w:iCs/>
                  <w:rPrChange w:id="5353" w:author="ilham.nur@office.ui.ac.id" w:date="2023-03-08T08:10:00Z">
                    <w:rPr/>
                  </w:rPrChange>
                </w:rPr>
                <w:t>Project manager</w:t>
              </w:r>
            </w:ins>
          </w:p>
        </w:tc>
        <w:tc>
          <w:tcPr>
            <w:tcW w:w="990" w:type="dxa"/>
            <w:tcPrChange w:id="5354" w:author="ilham.nur@office.ui.ac.id" w:date="2023-03-08T08:10:00Z">
              <w:tcPr>
                <w:tcW w:w="958" w:type="dxa"/>
              </w:tcPr>
            </w:tcPrChange>
          </w:tcPr>
          <w:p w14:paraId="505F5185" w14:textId="0AFB57DB" w:rsidR="00AF45E5" w:rsidRDefault="00AF45E5" w:rsidP="007077BC">
            <w:pPr>
              <w:rPr>
                <w:ins w:id="5355" w:author="ilham.nur@office.ui.ac.id" w:date="2023-03-04T16:18:00Z"/>
              </w:rPr>
            </w:pPr>
            <w:ins w:id="5356" w:author="Ilham Pratama" w:date="2023-03-04T17:33:00Z">
              <w:r w:rsidRPr="006E5F0F">
                <w:t>189</w:t>
              </w:r>
            </w:ins>
            <w:ins w:id="5357" w:author="ilham.nur@office.ui.ac.id" w:date="2023-03-04T16:20:00Z">
              <w:del w:id="5358" w:author="Ilham Pratama" w:date="2023-03-04T17:33:00Z">
                <w:r w:rsidDel="004536CA">
                  <w:delText>10</w:delText>
                </w:r>
              </w:del>
            </w:ins>
          </w:p>
        </w:tc>
        <w:tc>
          <w:tcPr>
            <w:tcW w:w="977" w:type="dxa"/>
            <w:tcPrChange w:id="5359" w:author="ilham.nur@office.ui.ac.id" w:date="2023-03-08T08:10:00Z">
              <w:tcPr>
                <w:tcW w:w="946" w:type="dxa"/>
              </w:tcPr>
            </w:tcPrChange>
          </w:tcPr>
          <w:p w14:paraId="748135B5" w14:textId="0E1B8238" w:rsidR="00AF45E5" w:rsidRDefault="00AF45E5" w:rsidP="007077BC">
            <w:pPr>
              <w:rPr>
                <w:ins w:id="5360" w:author="ilham.nur@office.ui.ac.id" w:date="2023-03-04T16:18:00Z"/>
              </w:rPr>
            </w:pPr>
            <w:ins w:id="5361" w:author="ilham.nur@office.ui.ac.id" w:date="2023-03-04T16:18:00Z">
              <w:r>
                <w:t>0</w:t>
              </w:r>
            </w:ins>
          </w:p>
        </w:tc>
        <w:tc>
          <w:tcPr>
            <w:tcW w:w="977" w:type="dxa"/>
            <w:tcPrChange w:id="5362" w:author="ilham.nur@office.ui.ac.id" w:date="2023-03-08T08:10:00Z">
              <w:tcPr>
                <w:tcW w:w="946" w:type="dxa"/>
              </w:tcPr>
            </w:tcPrChange>
          </w:tcPr>
          <w:p w14:paraId="1BF65379" w14:textId="6E517C8F" w:rsidR="00AF45E5" w:rsidRDefault="00AF45E5" w:rsidP="007077BC">
            <w:pPr>
              <w:rPr>
                <w:ins w:id="5363" w:author="ilham.nur@office.ui.ac.id" w:date="2023-03-04T16:18:00Z"/>
              </w:rPr>
            </w:pPr>
            <w:ins w:id="5364" w:author="ilham.nur@office.ui.ac.id" w:date="2023-03-04T16:20:00Z">
              <w:r>
                <w:t xml:space="preserve">28.3 </w:t>
              </w:r>
              <w:proofErr w:type="spellStart"/>
              <w:r>
                <w:t>Menit</w:t>
              </w:r>
            </w:ins>
            <w:proofErr w:type="spellEnd"/>
          </w:p>
        </w:tc>
        <w:tc>
          <w:tcPr>
            <w:tcW w:w="1517" w:type="dxa"/>
            <w:tcPrChange w:id="5365" w:author="ilham.nur@office.ui.ac.id" w:date="2023-03-08T08:10:00Z">
              <w:tcPr>
                <w:tcW w:w="1463" w:type="dxa"/>
              </w:tcPr>
            </w:tcPrChange>
          </w:tcPr>
          <w:p w14:paraId="53ED0007" w14:textId="4851693C" w:rsidR="00AF45E5" w:rsidRDefault="00AF45E5" w:rsidP="007077BC">
            <w:pPr>
              <w:rPr>
                <w:ins w:id="5366" w:author="ilham.nur@office.ui.ac.id" w:date="2023-03-04T16:18:00Z"/>
              </w:rPr>
            </w:pPr>
            <w:ins w:id="5367" w:author="ilham.nur@office.ui.ac.id" w:date="2023-03-04T16:20:00Z">
              <w:r>
                <w:t>Rp.15.000</w:t>
              </w:r>
            </w:ins>
          </w:p>
        </w:tc>
      </w:tr>
      <w:tr w:rsidR="00C144E1" w14:paraId="6DE58FF5" w14:textId="77777777" w:rsidTr="00C144E1">
        <w:trPr>
          <w:ins w:id="5368" w:author="ilham.nur@office.ui.ac.id" w:date="2023-03-04T16:20:00Z"/>
        </w:trPr>
        <w:tc>
          <w:tcPr>
            <w:tcW w:w="2110" w:type="dxa"/>
            <w:tcPrChange w:id="5369" w:author="ilham.nur@office.ui.ac.id" w:date="2023-03-08T08:10:00Z">
              <w:tcPr>
                <w:tcW w:w="2427" w:type="dxa"/>
              </w:tcPr>
            </w:tcPrChange>
          </w:tcPr>
          <w:p w14:paraId="4D81BAE4" w14:textId="46D5A2C0" w:rsidR="00AF45E5" w:rsidRPr="00187A5A" w:rsidRDefault="00AF45E5" w:rsidP="007077BC">
            <w:pPr>
              <w:rPr>
                <w:ins w:id="5370" w:author="ilham.nur@office.ui.ac.id" w:date="2023-03-04T16:20:00Z"/>
              </w:rPr>
            </w:pPr>
            <w:proofErr w:type="spellStart"/>
            <w:ins w:id="5371" w:author="ilham.nur@office.ui.ac.id" w:date="2023-03-04T16:28:00Z">
              <w:r w:rsidRPr="0063359B">
                <w:t>Penentuan</w:t>
              </w:r>
              <w:proofErr w:type="spellEnd"/>
              <w:r w:rsidRPr="0063359B">
                <w:t xml:space="preserve"> </w:t>
              </w:r>
              <w:proofErr w:type="spellStart"/>
              <w:r w:rsidRPr="0063359B">
                <w:t>perkerjaan</w:t>
              </w:r>
              <w:proofErr w:type="spellEnd"/>
              <w:r w:rsidRPr="0063359B">
                <w:t xml:space="preserve"> </w:t>
              </w:r>
              <w:proofErr w:type="spellStart"/>
              <w:r w:rsidRPr="0063359B">
                <w:t>apa</w:t>
              </w:r>
              <w:proofErr w:type="spellEnd"/>
              <w:r w:rsidRPr="0063359B">
                <w:t xml:space="preserve"> yang </w:t>
              </w:r>
              <w:proofErr w:type="spellStart"/>
              <w:r w:rsidRPr="0063359B">
                <w:t>akan</w:t>
              </w:r>
              <w:proofErr w:type="spellEnd"/>
              <w:r w:rsidRPr="0063359B">
                <w:t xml:space="preserve"> </w:t>
              </w:r>
              <w:proofErr w:type="spellStart"/>
              <w:r w:rsidRPr="0063359B">
                <w:t>dikerjakan</w:t>
              </w:r>
            </w:ins>
            <w:proofErr w:type="spellEnd"/>
          </w:p>
        </w:tc>
        <w:tc>
          <w:tcPr>
            <w:tcW w:w="1660" w:type="dxa"/>
            <w:shd w:val="clear" w:color="auto" w:fill="FF7C80"/>
            <w:tcPrChange w:id="5372" w:author="ilham.nur@office.ui.ac.id" w:date="2023-03-08T08:10:00Z">
              <w:tcPr>
                <w:tcW w:w="1077" w:type="dxa"/>
                <w:shd w:val="clear" w:color="auto" w:fill="FF7C80"/>
              </w:tcPr>
            </w:tcPrChange>
          </w:tcPr>
          <w:p w14:paraId="38CFA361" w14:textId="684CC6B1" w:rsidR="00AF45E5" w:rsidRPr="00745C03" w:rsidRDefault="00745C03" w:rsidP="007077BC">
            <w:pPr>
              <w:rPr>
                <w:ins w:id="5373" w:author="ilham.nur@office.ui.ac.id" w:date="2023-03-08T08:09:00Z"/>
                <w:i/>
                <w:iCs/>
                <w:rPrChange w:id="5374" w:author="ilham.nur@office.ui.ac.id" w:date="2023-03-08T08:35:00Z">
                  <w:rPr>
                    <w:ins w:id="5375" w:author="ilham.nur@office.ui.ac.id" w:date="2023-03-08T08:09:00Z"/>
                  </w:rPr>
                </w:rPrChange>
              </w:rPr>
            </w:pPr>
            <w:ins w:id="5376" w:author="ilham.nur@office.ui.ac.id" w:date="2023-03-08T08:35:00Z">
              <w:r w:rsidRPr="00745C03">
                <w:rPr>
                  <w:i/>
                  <w:iCs/>
                  <w:rPrChange w:id="5377" w:author="ilham.nur@office.ui.ac.id" w:date="2023-03-08T08:35:00Z">
                    <w:rPr/>
                  </w:rPrChange>
                </w:rPr>
                <w:t>Functional Manager</w:t>
              </w:r>
            </w:ins>
          </w:p>
        </w:tc>
        <w:tc>
          <w:tcPr>
            <w:tcW w:w="990" w:type="dxa"/>
            <w:shd w:val="clear" w:color="auto" w:fill="FF7C80"/>
            <w:tcPrChange w:id="5378" w:author="ilham.nur@office.ui.ac.id" w:date="2023-03-08T08:10:00Z">
              <w:tcPr>
                <w:tcW w:w="958" w:type="dxa"/>
                <w:shd w:val="clear" w:color="auto" w:fill="FF7C80"/>
              </w:tcPr>
            </w:tcPrChange>
          </w:tcPr>
          <w:p w14:paraId="04EBA774" w14:textId="53F6A974" w:rsidR="00AF45E5" w:rsidRDefault="00AF45E5" w:rsidP="007077BC">
            <w:pPr>
              <w:rPr>
                <w:ins w:id="5379" w:author="ilham.nur@office.ui.ac.id" w:date="2023-03-04T16:20:00Z"/>
              </w:rPr>
            </w:pPr>
            <w:ins w:id="5380" w:author="Ilham Pratama" w:date="2023-03-04T17:33:00Z">
              <w:r w:rsidRPr="006E5F0F">
                <w:t>625</w:t>
              </w:r>
            </w:ins>
            <w:ins w:id="5381" w:author="ilham.nur@office.ui.ac.id" w:date="2023-03-04T16:28:00Z">
              <w:del w:id="5382" w:author="Ilham Pratama" w:date="2023-03-04T17:33:00Z">
                <w:r w:rsidDel="004536CA">
                  <w:delText>33</w:delText>
                </w:r>
              </w:del>
            </w:ins>
          </w:p>
        </w:tc>
        <w:tc>
          <w:tcPr>
            <w:tcW w:w="977" w:type="dxa"/>
            <w:tcPrChange w:id="5383" w:author="ilham.nur@office.ui.ac.id" w:date="2023-03-08T08:10:00Z">
              <w:tcPr>
                <w:tcW w:w="946" w:type="dxa"/>
              </w:tcPr>
            </w:tcPrChange>
          </w:tcPr>
          <w:p w14:paraId="5F83D2D3" w14:textId="2BC36C6A" w:rsidR="00AF45E5" w:rsidRDefault="00AF45E5" w:rsidP="007077BC">
            <w:pPr>
              <w:rPr>
                <w:ins w:id="5384" w:author="ilham.nur@office.ui.ac.id" w:date="2023-03-04T16:20:00Z"/>
              </w:rPr>
            </w:pPr>
            <w:ins w:id="5385" w:author="ilham.nur@office.ui.ac.id" w:date="2023-03-04T16:28:00Z">
              <w:r>
                <w:t>2.2 Jam</w:t>
              </w:r>
            </w:ins>
          </w:p>
        </w:tc>
        <w:tc>
          <w:tcPr>
            <w:tcW w:w="977" w:type="dxa"/>
            <w:tcPrChange w:id="5386" w:author="ilham.nur@office.ui.ac.id" w:date="2023-03-08T08:10:00Z">
              <w:tcPr>
                <w:tcW w:w="946" w:type="dxa"/>
              </w:tcPr>
            </w:tcPrChange>
          </w:tcPr>
          <w:p w14:paraId="5F3BBFA4" w14:textId="24CEC322" w:rsidR="00AF45E5" w:rsidRDefault="00AF45E5" w:rsidP="007077BC">
            <w:pPr>
              <w:rPr>
                <w:ins w:id="5387" w:author="ilham.nur@office.ui.ac.id" w:date="2023-03-04T16:20:00Z"/>
              </w:rPr>
            </w:pPr>
            <w:ins w:id="5388" w:author="ilham.nur@office.ui.ac.id" w:date="2023-03-04T16:28:00Z">
              <w:r>
                <w:t>3.3 Jam</w:t>
              </w:r>
            </w:ins>
          </w:p>
        </w:tc>
        <w:tc>
          <w:tcPr>
            <w:tcW w:w="1517" w:type="dxa"/>
            <w:tcPrChange w:id="5389" w:author="ilham.nur@office.ui.ac.id" w:date="2023-03-08T08:10:00Z">
              <w:tcPr>
                <w:tcW w:w="1463" w:type="dxa"/>
              </w:tcPr>
            </w:tcPrChange>
          </w:tcPr>
          <w:p w14:paraId="1233F25D" w14:textId="22ECD22D" w:rsidR="00AF45E5" w:rsidRDefault="00AF45E5" w:rsidP="007077BC">
            <w:pPr>
              <w:rPr>
                <w:ins w:id="5390" w:author="ilham.nur@office.ui.ac.id" w:date="2023-03-04T16:20:00Z"/>
              </w:rPr>
            </w:pPr>
            <w:ins w:id="5391" w:author="ilham.nur@office.ui.ac.id" w:date="2023-03-04T16:28:00Z">
              <w:r>
                <w:t>Rp.45.000</w:t>
              </w:r>
            </w:ins>
          </w:p>
        </w:tc>
      </w:tr>
      <w:tr w:rsidR="00C144E1" w14:paraId="743A2C74" w14:textId="77777777" w:rsidTr="00C144E1">
        <w:trPr>
          <w:ins w:id="5392" w:author="ilham.nur@office.ui.ac.id" w:date="2023-03-04T16:27:00Z"/>
        </w:trPr>
        <w:tc>
          <w:tcPr>
            <w:tcW w:w="2110" w:type="dxa"/>
            <w:tcPrChange w:id="5393" w:author="ilham.nur@office.ui.ac.id" w:date="2023-03-08T08:10:00Z">
              <w:tcPr>
                <w:tcW w:w="2427" w:type="dxa"/>
              </w:tcPr>
            </w:tcPrChange>
          </w:tcPr>
          <w:p w14:paraId="60539706" w14:textId="48E90A68" w:rsidR="00AF45E5" w:rsidRPr="00187A5A" w:rsidRDefault="00AF45E5" w:rsidP="007077BC">
            <w:pPr>
              <w:rPr>
                <w:ins w:id="5394" w:author="ilham.nur@office.ui.ac.id" w:date="2023-03-04T16:27:00Z"/>
              </w:rPr>
            </w:pPr>
            <w:ins w:id="5395" w:author="ilham.nur@office.ui.ac.id" w:date="2023-03-04T16:29:00Z">
              <w:r w:rsidRPr="00D51B27">
                <w:t xml:space="preserve">Pembuatan </w:t>
              </w:r>
              <w:r w:rsidRPr="00350A94">
                <w:rPr>
                  <w:i/>
                  <w:iCs/>
                  <w:rPrChange w:id="5396" w:author="ilham.nur@office.ui.ac.id" w:date="2023-03-04T16:30:00Z">
                    <w:rPr/>
                  </w:rPrChange>
                </w:rPr>
                <w:t>timeline</w:t>
              </w:r>
              <w:r w:rsidRPr="00D51B27">
                <w:t xml:space="preserve"> </w:t>
              </w:r>
              <w:proofErr w:type="spellStart"/>
              <w:r w:rsidRPr="00D51B27">
                <w:t>pekerjaan</w:t>
              </w:r>
            </w:ins>
            <w:proofErr w:type="spellEnd"/>
          </w:p>
        </w:tc>
        <w:tc>
          <w:tcPr>
            <w:tcW w:w="1660" w:type="dxa"/>
            <w:shd w:val="clear" w:color="auto" w:fill="FF7C80"/>
            <w:tcPrChange w:id="5397" w:author="ilham.nur@office.ui.ac.id" w:date="2023-03-08T08:10:00Z">
              <w:tcPr>
                <w:tcW w:w="1077" w:type="dxa"/>
                <w:shd w:val="clear" w:color="auto" w:fill="FF7C80"/>
              </w:tcPr>
            </w:tcPrChange>
          </w:tcPr>
          <w:p w14:paraId="0496A46D" w14:textId="28C8D4FE" w:rsidR="00AF45E5" w:rsidRPr="006D4F1F" w:rsidRDefault="006D4F1F" w:rsidP="007077BC">
            <w:pPr>
              <w:rPr>
                <w:ins w:id="5398" w:author="ilham.nur@office.ui.ac.id" w:date="2023-03-08T08:09:00Z"/>
                <w:i/>
                <w:iCs/>
                <w:rPrChange w:id="5399" w:author="ilham.nur@office.ui.ac.id" w:date="2023-03-08T08:35:00Z">
                  <w:rPr>
                    <w:ins w:id="5400" w:author="ilham.nur@office.ui.ac.id" w:date="2023-03-08T08:09:00Z"/>
                  </w:rPr>
                </w:rPrChange>
              </w:rPr>
            </w:pPr>
            <w:ins w:id="5401" w:author="ilham.nur@office.ui.ac.id" w:date="2023-03-08T08:35:00Z">
              <w:r>
                <w:rPr>
                  <w:i/>
                  <w:iCs/>
                </w:rPr>
                <w:t>Project Manager</w:t>
              </w:r>
            </w:ins>
          </w:p>
        </w:tc>
        <w:tc>
          <w:tcPr>
            <w:tcW w:w="990" w:type="dxa"/>
            <w:shd w:val="clear" w:color="auto" w:fill="FF7C80"/>
            <w:tcPrChange w:id="5402" w:author="ilham.nur@office.ui.ac.id" w:date="2023-03-08T08:10:00Z">
              <w:tcPr>
                <w:tcW w:w="958" w:type="dxa"/>
                <w:shd w:val="clear" w:color="auto" w:fill="FF7C80"/>
              </w:tcPr>
            </w:tcPrChange>
          </w:tcPr>
          <w:p w14:paraId="01D59C85" w14:textId="046A7EFF" w:rsidR="00AF45E5" w:rsidRDefault="00AF45E5" w:rsidP="007077BC">
            <w:pPr>
              <w:rPr>
                <w:ins w:id="5403" w:author="ilham.nur@office.ui.ac.id" w:date="2023-03-04T16:27:00Z"/>
              </w:rPr>
            </w:pPr>
            <w:ins w:id="5404" w:author="Ilham Pratama" w:date="2023-03-04T17:33:00Z">
              <w:r w:rsidRPr="006E5F0F">
                <w:t>625</w:t>
              </w:r>
            </w:ins>
            <w:ins w:id="5405" w:author="ilham.nur@office.ui.ac.id" w:date="2023-03-04T16:29:00Z">
              <w:del w:id="5406" w:author="Ilham Pratama" w:date="2023-03-04T17:33:00Z">
                <w:r w:rsidDel="004536CA">
                  <w:delText>33</w:delText>
                </w:r>
              </w:del>
            </w:ins>
          </w:p>
        </w:tc>
        <w:tc>
          <w:tcPr>
            <w:tcW w:w="977" w:type="dxa"/>
            <w:tcPrChange w:id="5407" w:author="ilham.nur@office.ui.ac.id" w:date="2023-03-08T08:10:00Z">
              <w:tcPr>
                <w:tcW w:w="946" w:type="dxa"/>
              </w:tcPr>
            </w:tcPrChange>
          </w:tcPr>
          <w:p w14:paraId="7AE25DE6" w14:textId="0039C217" w:rsidR="00AF45E5" w:rsidRDefault="00AF45E5" w:rsidP="007077BC">
            <w:pPr>
              <w:rPr>
                <w:ins w:id="5408" w:author="ilham.nur@office.ui.ac.id" w:date="2023-03-04T16:27:00Z"/>
              </w:rPr>
            </w:pPr>
            <w:ins w:id="5409" w:author="ilham.nur@office.ui.ac.id" w:date="2023-03-04T16:29:00Z">
              <w:r>
                <w:t>0</w:t>
              </w:r>
            </w:ins>
          </w:p>
        </w:tc>
        <w:tc>
          <w:tcPr>
            <w:tcW w:w="977" w:type="dxa"/>
            <w:tcPrChange w:id="5410" w:author="ilham.nur@office.ui.ac.id" w:date="2023-03-08T08:10:00Z">
              <w:tcPr>
                <w:tcW w:w="946" w:type="dxa"/>
              </w:tcPr>
            </w:tcPrChange>
          </w:tcPr>
          <w:p w14:paraId="59393A9D" w14:textId="58A2F998" w:rsidR="00AF45E5" w:rsidRDefault="00AF45E5" w:rsidP="007077BC">
            <w:pPr>
              <w:rPr>
                <w:ins w:id="5411" w:author="ilham.nur@office.ui.ac.id" w:date="2023-03-04T16:27:00Z"/>
              </w:rPr>
            </w:pPr>
            <w:ins w:id="5412" w:author="ilham.nur@office.ui.ac.id" w:date="2023-03-04T16:30:00Z">
              <w:r>
                <w:t xml:space="preserve">36.5 </w:t>
              </w:r>
              <w:proofErr w:type="spellStart"/>
              <w:r>
                <w:t>Menit</w:t>
              </w:r>
            </w:ins>
            <w:proofErr w:type="spellEnd"/>
          </w:p>
        </w:tc>
        <w:tc>
          <w:tcPr>
            <w:tcW w:w="1517" w:type="dxa"/>
            <w:tcPrChange w:id="5413" w:author="ilham.nur@office.ui.ac.id" w:date="2023-03-08T08:10:00Z">
              <w:tcPr>
                <w:tcW w:w="1463" w:type="dxa"/>
              </w:tcPr>
            </w:tcPrChange>
          </w:tcPr>
          <w:p w14:paraId="038A85C3" w14:textId="5B66986A" w:rsidR="00AF45E5" w:rsidRDefault="00AF45E5" w:rsidP="007077BC">
            <w:pPr>
              <w:rPr>
                <w:ins w:id="5414" w:author="ilham.nur@office.ui.ac.id" w:date="2023-03-04T16:27:00Z"/>
              </w:rPr>
            </w:pPr>
            <w:ins w:id="5415" w:author="ilham.nur@office.ui.ac.id" w:date="2023-03-04T16:30:00Z">
              <w:r>
                <w:t>Rp.19.500</w:t>
              </w:r>
            </w:ins>
          </w:p>
        </w:tc>
      </w:tr>
      <w:tr w:rsidR="00C144E1" w14:paraId="4B7B49DE" w14:textId="77777777" w:rsidTr="00C144E1">
        <w:trPr>
          <w:ins w:id="5416" w:author="ilham.nur@office.ui.ac.id" w:date="2023-03-04T16:27:00Z"/>
        </w:trPr>
        <w:tc>
          <w:tcPr>
            <w:tcW w:w="2110" w:type="dxa"/>
            <w:tcPrChange w:id="5417" w:author="ilham.nur@office.ui.ac.id" w:date="2023-03-08T08:10:00Z">
              <w:tcPr>
                <w:tcW w:w="2427" w:type="dxa"/>
              </w:tcPr>
            </w:tcPrChange>
          </w:tcPr>
          <w:p w14:paraId="096083DE" w14:textId="75462184" w:rsidR="00AF45E5" w:rsidRPr="00187A5A" w:rsidRDefault="00AF45E5" w:rsidP="007077BC">
            <w:pPr>
              <w:rPr>
                <w:ins w:id="5418" w:author="ilham.nur@office.ui.ac.id" w:date="2023-03-04T16:27:00Z"/>
              </w:rPr>
            </w:pPr>
            <w:proofErr w:type="spellStart"/>
            <w:ins w:id="5419" w:author="ilham.nur@office.ui.ac.id" w:date="2023-03-04T16:31:00Z">
              <w:r w:rsidRPr="00B5325F">
                <w:t>Penentuan</w:t>
              </w:r>
              <w:proofErr w:type="spellEnd"/>
              <w:r w:rsidRPr="00B5325F">
                <w:t xml:space="preserve"> </w:t>
              </w:r>
              <w:proofErr w:type="spellStart"/>
              <w:r w:rsidRPr="00B5325F">
                <w:t>sumber</w:t>
              </w:r>
              <w:proofErr w:type="spellEnd"/>
              <w:r w:rsidRPr="00B5325F">
                <w:t xml:space="preserve"> </w:t>
              </w:r>
              <w:proofErr w:type="spellStart"/>
              <w:r w:rsidRPr="00B5325F">
                <w:t>daya</w:t>
              </w:r>
              <w:proofErr w:type="spellEnd"/>
              <w:r w:rsidRPr="00B5325F">
                <w:t xml:space="preserve"> yang </w:t>
              </w:r>
              <w:proofErr w:type="spellStart"/>
              <w:r w:rsidRPr="00B5325F">
                <w:t>akan</w:t>
              </w:r>
              <w:proofErr w:type="spellEnd"/>
              <w:r w:rsidRPr="00B5325F">
                <w:t xml:space="preserve"> </w:t>
              </w:r>
              <w:proofErr w:type="spellStart"/>
              <w:r w:rsidRPr="00B5325F">
                <w:t>mengerjakan</w:t>
              </w:r>
              <w:proofErr w:type="spellEnd"/>
              <w:r w:rsidRPr="00B5325F">
                <w:t xml:space="preserve"> </w:t>
              </w:r>
              <w:proofErr w:type="spellStart"/>
              <w:r w:rsidRPr="00B5325F">
                <w:t>pekerjaan</w:t>
              </w:r>
            </w:ins>
            <w:proofErr w:type="spellEnd"/>
          </w:p>
        </w:tc>
        <w:tc>
          <w:tcPr>
            <w:tcW w:w="1660" w:type="dxa"/>
            <w:tcPrChange w:id="5420" w:author="ilham.nur@office.ui.ac.id" w:date="2023-03-08T08:10:00Z">
              <w:tcPr>
                <w:tcW w:w="1077" w:type="dxa"/>
              </w:tcPr>
            </w:tcPrChange>
          </w:tcPr>
          <w:p w14:paraId="405283D0" w14:textId="19EBAD5E" w:rsidR="00AF45E5" w:rsidRPr="00F75882" w:rsidRDefault="00F75882" w:rsidP="007077BC">
            <w:pPr>
              <w:rPr>
                <w:ins w:id="5421" w:author="ilham.nur@office.ui.ac.id" w:date="2023-03-08T08:09:00Z"/>
                <w:i/>
                <w:iCs/>
                <w:rPrChange w:id="5422" w:author="ilham.nur@office.ui.ac.id" w:date="2023-03-08T08:36:00Z">
                  <w:rPr>
                    <w:ins w:id="5423" w:author="ilham.nur@office.ui.ac.id" w:date="2023-03-08T08:09:00Z"/>
                  </w:rPr>
                </w:rPrChange>
              </w:rPr>
            </w:pPr>
            <w:ins w:id="5424" w:author="ilham.nur@office.ui.ac.id" w:date="2023-03-08T08:36:00Z">
              <w:r>
                <w:rPr>
                  <w:i/>
                  <w:iCs/>
                </w:rPr>
                <w:t>Functional Manager</w:t>
              </w:r>
            </w:ins>
          </w:p>
        </w:tc>
        <w:tc>
          <w:tcPr>
            <w:tcW w:w="990" w:type="dxa"/>
            <w:tcPrChange w:id="5425" w:author="ilham.nur@office.ui.ac.id" w:date="2023-03-08T08:10:00Z">
              <w:tcPr>
                <w:tcW w:w="958" w:type="dxa"/>
              </w:tcPr>
            </w:tcPrChange>
          </w:tcPr>
          <w:p w14:paraId="56AFA2D4" w14:textId="281B7489" w:rsidR="00AF45E5" w:rsidRDefault="00AF45E5" w:rsidP="007077BC">
            <w:pPr>
              <w:rPr>
                <w:ins w:id="5426" w:author="ilham.nur@office.ui.ac.id" w:date="2023-03-04T16:27:00Z"/>
              </w:rPr>
            </w:pPr>
            <w:ins w:id="5427" w:author="Ilham Pratama" w:date="2023-03-04T17:33:00Z">
              <w:r w:rsidRPr="006E5F0F">
                <w:t>75</w:t>
              </w:r>
            </w:ins>
            <w:ins w:id="5428" w:author="ilham.nur@office.ui.ac.id" w:date="2023-03-04T16:31:00Z">
              <w:del w:id="5429" w:author="Ilham Pratama" w:date="2023-03-04T17:33:00Z">
                <w:r w:rsidDel="004536CA">
                  <w:delText>4</w:delText>
                </w:r>
              </w:del>
            </w:ins>
          </w:p>
        </w:tc>
        <w:tc>
          <w:tcPr>
            <w:tcW w:w="977" w:type="dxa"/>
            <w:tcPrChange w:id="5430" w:author="ilham.nur@office.ui.ac.id" w:date="2023-03-08T08:10:00Z">
              <w:tcPr>
                <w:tcW w:w="946" w:type="dxa"/>
              </w:tcPr>
            </w:tcPrChange>
          </w:tcPr>
          <w:p w14:paraId="2B068E49" w14:textId="36334D9A" w:rsidR="00AF45E5" w:rsidRDefault="00AF45E5" w:rsidP="007077BC">
            <w:pPr>
              <w:rPr>
                <w:ins w:id="5431" w:author="ilham.nur@office.ui.ac.id" w:date="2023-03-04T16:27:00Z"/>
              </w:rPr>
            </w:pPr>
            <w:ins w:id="5432" w:author="ilham.nur@office.ui.ac.id" w:date="2023-03-04T16:31:00Z">
              <w:r>
                <w:t>0</w:t>
              </w:r>
            </w:ins>
          </w:p>
        </w:tc>
        <w:tc>
          <w:tcPr>
            <w:tcW w:w="977" w:type="dxa"/>
            <w:tcPrChange w:id="5433" w:author="ilham.nur@office.ui.ac.id" w:date="2023-03-08T08:10:00Z">
              <w:tcPr>
                <w:tcW w:w="946" w:type="dxa"/>
              </w:tcPr>
            </w:tcPrChange>
          </w:tcPr>
          <w:p w14:paraId="358D563F" w14:textId="73260F7F" w:rsidR="00AF45E5" w:rsidRDefault="00AF45E5" w:rsidP="007077BC">
            <w:pPr>
              <w:rPr>
                <w:ins w:id="5434" w:author="ilham.nur@office.ui.ac.id" w:date="2023-03-04T16:27:00Z"/>
              </w:rPr>
            </w:pPr>
            <w:ins w:id="5435" w:author="ilham.nur@office.ui.ac.id" w:date="2023-03-04T16:31:00Z">
              <w:r>
                <w:t>1.6 Jam</w:t>
              </w:r>
            </w:ins>
          </w:p>
        </w:tc>
        <w:tc>
          <w:tcPr>
            <w:tcW w:w="1517" w:type="dxa"/>
            <w:tcPrChange w:id="5436" w:author="ilham.nur@office.ui.ac.id" w:date="2023-03-08T08:10:00Z">
              <w:tcPr>
                <w:tcW w:w="1463" w:type="dxa"/>
              </w:tcPr>
            </w:tcPrChange>
          </w:tcPr>
          <w:p w14:paraId="0A326C8E" w14:textId="7F10B04C" w:rsidR="00AF45E5" w:rsidRDefault="00AF45E5" w:rsidP="007077BC">
            <w:pPr>
              <w:rPr>
                <w:ins w:id="5437" w:author="ilham.nur@office.ui.ac.id" w:date="2023-03-04T16:27:00Z"/>
              </w:rPr>
            </w:pPr>
            <w:ins w:id="5438" w:author="ilham.nur@office.ui.ac.id" w:date="2023-03-04T16:32:00Z">
              <w:r>
                <w:t>Rp.66.000</w:t>
              </w:r>
            </w:ins>
          </w:p>
        </w:tc>
      </w:tr>
      <w:tr w:rsidR="00C144E1" w14:paraId="1DACEB4C" w14:textId="77777777" w:rsidTr="00C144E1">
        <w:trPr>
          <w:ins w:id="5439" w:author="ilham.nur@office.ui.ac.id" w:date="2023-03-04T16:27:00Z"/>
        </w:trPr>
        <w:tc>
          <w:tcPr>
            <w:tcW w:w="2110" w:type="dxa"/>
            <w:tcPrChange w:id="5440" w:author="ilham.nur@office.ui.ac.id" w:date="2023-03-08T08:10:00Z">
              <w:tcPr>
                <w:tcW w:w="2427" w:type="dxa"/>
              </w:tcPr>
            </w:tcPrChange>
          </w:tcPr>
          <w:p w14:paraId="0CCED141" w14:textId="2A03BDC5" w:rsidR="00AF45E5" w:rsidRPr="00187A5A" w:rsidRDefault="00AF45E5" w:rsidP="007077BC">
            <w:pPr>
              <w:rPr>
                <w:ins w:id="5441" w:author="ilham.nur@office.ui.ac.id" w:date="2023-03-04T16:27:00Z"/>
              </w:rPr>
            </w:pPr>
            <w:proofErr w:type="spellStart"/>
            <w:ins w:id="5442" w:author="ilham.nur@office.ui.ac.id" w:date="2023-03-04T16:42:00Z">
              <w:r w:rsidRPr="00802003">
                <w:lastRenderedPageBreak/>
                <w:t>Konfirmasi</w:t>
              </w:r>
              <w:proofErr w:type="spellEnd"/>
              <w:r w:rsidRPr="00802003">
                <w:t xml:space="preserve"> </w:t>
              </w:r>
              <w:proofErr w:type="spellStart"/>
              <w:r w:rsidRPr="00802003">
                <w:t>sumber</w:t>
              </w:r>
              <w:proofErr w:type="spellEnd"/>
              <w:r w:rsidRPr="00802003">
                <w:t xml:space="preserve"> </w:t>
              </w:r>
              <w:proofErr w:type="spellStart"/>
              <w:r w:rsidRPr="00802003">
                <w:t>daya</w:t>
              </w:r>
              <w:proofErr w:type="spellEnd"/>
              <w:r w:rsidRPr="00802003">
                <w:t xml:space="preserve"> yang </w:t>
              </w:r>
              <w:proofErr w:type="spellStart"/>
              <w:r w:rsidRPr="00802003">
                <w:t>akan</w:t>
              </w:r>
              <w:proofErr w:type="spellEnd"/>
              <w:r w:rsidRPr="00802003">
                <w:t xml:space="preserve"> </w:t>
              </w:r>
              <w:proofErr w:type="spellStart"/>
              <w:r w:rsidRPr="00802003">
                <w:t>melakukan</w:t>
              </w:r>
              <w:proofErr w:type="spellEnd"/>
              <w:r w:rsidRPr="00802003">
                <w:t xml:space="preserve"> </w:t>
              </w:r>
              <w:proofErr w:type="spellStart"/>
              <w:r w:rsidRPr="00802003">
                <w:t>pekerjaan</w:t>
              </w:r>
            </w:ins>
            <w:proofErr w:type="spellEnd"/>
          </w:p>
        </w:tc>
        <w:tc>
          <w:tcPr>
            <w:tcW w:w="1660" w:type="dxa"/>
            <w:tcPrChange w:id="5443" w:author="ilham.nur@office.ui.ac.id" w:date="2023-03-08T08:10:00Z">
              <w:tcPr>
                <w:tcW w:w="1077" w:type="dxa"/>
              </w:tcPr>
            </w:tcPrChange>
          </w:tcPr>
          <w:p w14:paraId="59E0F633" w14:textId="394F67FA" w:rsidR="00AF45E5" w:rsidRPr="00F75882" w:rsidRDefault="00F75882" w:rsidP="007077BC">
            <w:pPr>
              <w:rPr>
                <w:ins w:id="5444" w:author="ilham.nur@office.ui.ac.id" w:date="2023-03-08T08:09:00Z"/>
                <w:i/>
                <w:iCs/>
                <w:rPrChange w:id="5445" w:author="ilham.nur@office.ui.ac.id" w:date="2023-03-08T08:36:00Z">
                  <w:rPr>
                    <w:ins w:id="5446" w:author="ilham.nur@office.ui.ac.id" w:date="2023-03-08T08:09:00Z"/>
                  </w:rPr>
                </w:rPrChange>
              </w:rPr>
            </w:pPr>
            <w:ins w:id="5447" w:author="ilham.nur@office.ui.ac.id" w:date="2023-03-08T08:36:00Z">
              <w:r>
                <w:rPr>
                  <w:i/>
                  <w:iCs/>
                </w:rPr>
                <w:t>Functional Manager</w:t>
              </w:r>
            </w:ins>
          </w:p>
        </w:tc>
        <w:tc>
          <w:tcPr>
            <w:tcW w:w="990" w:type="dxa"/>
            <w:tcPrChange w:id="5448" w:author="ilham.nur@office.ui.ac.id" w:date="2023-03-08T08:10:00Z">
              <w:tcPr>
                <w:tcW w:w="958" w:type="dxa"/>
              </w:tcPr>
            </w:tcPrChange>
          </w:tcPr>
          <w:p w14:paraId="753E5EE9" w14:textId="309832C8" w:rsidR="00AF45E5" w:rsidRDefault="00AF45E5" w:rsidP="007077BC">
            <w:pPr>
              <w:rPr>
                <w:ins w:id="5449" w:author="ilham.nur@office.ui.ac.id" w:date="2023-03-04T16:27:00Z"/>
              </w:rPr>
            </w:pPr>
            <w:ins w:id="5450" w:author="Ilham Pratama" w:date="2023-03-04T17:33:00Z">
              <w:r w:rsidRPr="006E5F0F">
                <w:t>549</w:t>
              </w:r>
            </w:ins>
            <w:ins w:id="5451" w:author="ilham.nur@office.ui.ac.id" w:date="2023-03-04T16:42:00Z">
              <w:del w:id="5452" w:author="Ilham Pratama" w:date="2023-03-04T17:33:00Z">
                <w:r w:rsidDel="004536CA">
                  <w:delText>29</w:delText>
                </w:r>
              </w:del>
            </w:ins>
          </w:p>
        </w:tc>
        <w:tc>
          <w:tcPr>
            <w:tcW w:w="977" w:type="dxa"/>
            <w:tcPrChange w:id="5453" w:author="ilham.nur@office.ui.ac.id" w:date="2023-03-08T08:10:00Z">
              <w:tcPr>
                <w:tcW w:w="946" w:type="dxa"/>
              </w:tcPr>
            </w:tcPrChange>
          </w:tcPr>
          <w:p w14:paraId="74CC089A" w14:textId="3C4F17B7" w:rsidR="00AF45E5" w:rsidRDefault="00AF45E5" w:rsidP="007077BC">
            <w:pPr>
              <w:rPr>
                <w:ins w:id="5454" w:author="ilham.nur@office.ui.ac.id" w:date="2023-03-04T16:27:00Z"/>
              </w:rPr>
            </w:pPr>
            <w:ins w:id="5455" w:author="ilham.nur@office.ui.ac.id" w:date="2023-03-04T16:42:00Z">
              <w:r>
                <w:t>0</w:t>
              </w:r>
            </w:ins>
          </w:p>
        </w:tc>
        <w:tc>
          <w:tcPr>
            <w:tcW w:w="977" w:type="dxa"/>
            <w:tcPrChange w:id="5456" w:author="ilham.nur@office.ui.ac.id" w:date="2023-03-08T08:10:00Z">
              <w:tcPr>
                <w:tcW w:w="946" w:type="dxa"/>
              </w:tcPr>
            </w:tcPrChange>
          </w:tcPr>
          <w:p w14:paraId="5272F4CE" w14:textId="543CDD67" w:rsidR="00AF45E5" w:rsidRDefault="00AF45E5" w:rsidP="007077BC">
            <w:pPr>
              <w:rPr>
                <w:ins w:id="5457" w:author="ilham.nur@office.ui.ac.id" w:date="2023-03-04T16:27:00Z"/>
              </w:rPr>
            </w:pPr>
            <w:ins w:id="5458" w:author="ilham.nur@office.ui.ac.id" w:date="2023-03-04T16:42:00Z">
              <w:r>
                <w:t>1.2 Hari</w:t>
              </w:r>
            </w:ins>
          </w:p>
        </w:tc>
        <w:tc>
          <w:tcPr>
            <w:tcW w:w="1517" w:type="dxa"/>
            <w:tcPrChange w:id="5459" w:author="ilham.nur@office.ui.ac.id" w:date="2023-03-08T08:10:00Z">
              <w:tcPr>
                <w:tcW w:w="1463" w:type="dxa"/>
              </w:tcPr>
            </w:tcPrChange>
          </w:tcPr>
          <w:p w14:paraId="1F265C3A" w14:textId="7E2EAE2B" w:rsidR="00AF45E5" w:rsidRDefault="00AF45E5" w:rsidP="007077BC">
            <w:pPr>
              <w:rPr>
                <w:ins w:id="5460" w:author="ilham.nur@office.ui.ac.id" w:date="2023-03-04T16:27:00Z"/>
              </w:rPr>
            </w:pPr>
            <w:ins w:id="5461" w:author="ilham.nur@office.ui.ac.id" w:date="2023-03-04T16:43:00Z">
              <w:r>
                <w:t>Rp.1.159.500</w:t>
              </w:r>
            </w:ins>
          </w:p>
        </w:tc>
      </w:tr>
      <w:tr w:rsidR="00C144E1" w14:paraId="1CABADAA" w14:textId="77777777" w:rsidTr="00C144E1">
        <w:trPr>
          <w:ins w:id="5462" w:author="ilham.nur@office.ui.ac.id" w:date="2023-03-04T16:27:00Z"/>
        </w:trPr>
        <w:tc>
          <w:tcPr>
            <w:tcW w:w="2110" w:type="dxa"/>
            <w:tcPrChange w:id="5463" w:author="ilham.nur@office.ui.ac.id" w:date="2023-03-08T08:10:00Z">
              <w:tcPr>
                <w:tcW w:w="2427" w:type="dxa"/>
              </w:tcPr>
            </w:tcPrChange>
          </w:tcPr>
          <w:p w14:paraId="79889454" w14:textId="3DCB12FB" w:rsidR="00AF45E5" w:rsidRPr="00187A5A" w:rsidRDefault="00AF45E5" w:rsidP="007077BC">
            <w:pPr>
              <w:rPr>
                <w:ins w:id="5464" w:author="ilham.nur@office.ui.ac.id" w:date="2023-03-04T16:27:00Z"/>
              </w:rPr>
            </w:pPr>
            <w:proofErr w:type="spellStart"/>
            <w:ins w:id="5465" w:author="ilham.nur@office.ui.ac.id" w:date="2023-03-04T16:44:00Z">
              <w:r w:rsidRPr="00BF52A8">
                <w:t>Penetapan</w:t>
              </w:r>
              <w:proofErr w:type="spellEnd"/>
              <w:r w:rsidRPr="00BF52A8">
                <w:t xml:space="preserve"> </w:t>
              </w:r>
              <w:proofErr w:type="spellStart"/>
              <w:r w:rsidRPr="00BF52A8">
                <w:t>sumber</w:t>
              </w:r>
              <w:proofErr w:type="spellEnd"/>
              <w:r w:rsidRPr="00BF52A8">
                <w:t xml:space="preserve"> </w:t>
              </w:r>
              <w:proofErr w:type="spellStart"/>
              <w:r w:rsidRPr="00BF52A8">
                <w:t>daya</w:t>
              </w:r>
              <w:proofErr w:type="spellEnd"/>
              <w:r w:rsidRPr="00BF52A8">
                <w:t xml:space="preserve"> yang </w:t>
              </w:r>
              <w:proofErr w:type="spellStart"/>
              <w:r w:rsidRPr="00BF52A8">
                <w:t>akan</w:t>
              </w:r>
              <w:proofErr w:type="spellEnd"/>
              <w:r w:rsidRPr="00BF52A8">
                <w:t xml:space="preserve"> </w:t>
              </w:r>
              <w:proofErr w:type="spellStart"/>
              <w:r w:rsidRPr="00BF52A8">
                <w:t>mengerjakan</w:t>
              </w:r>
              <w:proofErr w:type="spellEnd"/>
              <w:r w:rsidRPr="00BF52A8">
                <w:t xml:space="preserve"> </w:t>
              </w:r>
              <w:proofErr w:type="spellStart"/>
              <w:r w:rsidRPr="00BF52A8">
                <w:t>pekerjaan</w:t>
              </w:r>
            </w:ins>
            <w:proofErr w:type="spellEnd"/>
          </w:p>
        </w:tc>
        <w:tc>
          <w:tcPr>
            <w:tcW w:w="1660" w:type="dxa"/>
            <w:shd w:val="clear" w:color="auto" w:fill="FF7C80"/>
            <w:tcPrChange w:id="5466" w:author="ilham.nur@office.ui.ac.id" w:date="2023-03-08T08:10:00Z">
              <w:tcPr>
                <w:tcW w:w="1077" w:type="dxa"/>
                <w:shd w:val="clear" w:color="auto" w:fill="FF7C80"/>
              </w:tcPr>
            </w:tcPrChange>
          </w:tcPr>
          <w:p w14:paraId="1132E064" w14:textId="19767FEE" w:rsidR="00AF45E5" w:rsidRPr="00F75882" w:rsidRDefault="00F75882" w:rsidP="007077BC">
            <w:pPr>
              <w:rPr>
                <w:ins w:id="5467" w:author="ilham.nur@office.ui.ac.id" w:date="2023-03-08T08:09:00Z"/>
                <w:i/>
                <w:iCs/>
                <w:rPrChange w:id="5468" w:author="ilham.nur@office.ui.ac.id" w:date="2023-03-08T08:36:00Z">
                  <w:rPr>
                    <w:ins w:id="5469" w:author="ilham.nur@office.ui.ac.id" w:date="2023-03-08T08:09:00Z"/>
                  </w:rPr>
                </w:rPrChange>
              </w:rPr>
            </w:pPr>
            <w:ins w:id="5470" w:author="ilham.nur@office.ui.ac.id" w:date="2023-03-08T08:36:00Z">
              <w:r>
                <w:rPr>
                  <w:i/>
                  <w:iCs/>
                </w:rPr>
                <w:t>Project manager</w:t>
              </w:r>
            </w:ins>
          </w:p>
        </w:tc>
        <w:tc>
          <w:tcPr>
            <w:tcW w:w="990" w:type="dxa"/>
            <w:shd w:val="clear" w:color="auto" w:fill="FF7C80"/>
            <w:tcPrChange w:id="5471" w:author="ilham.nur@office.ui.ac.id" w:date="2023-03-08T08:10:00Z">
              <w:tcPr>
                <w:tcW w:w="958" w:type="dxa"/>
                <w:shd w:val="clear" w:color="auto" w:fill="FF7C80"/>
              </w:tcPr>
            </w:tcPrChange>
          </w:tcPr>
          <w:p w14:paraId="07AF413F" w14:textId="5878110C" w:rsidR="00AF45E5" w:rsidRDefault="00AF45E5" w:rsidP="007077BC">
            <w:pPr>
              <w:rPr>
                <w:ins w:id="5472" w:author="ilham.nur@office.ui.ac.id" w:date="2023-03-04T16:27:00Z"/>
              </w:rPr>
            </w:pPr>
            <w:ins w:id="5473" w:author="Ilham Pratama" w:date="2023-03-04T17:33:00Z">
              <w:r w:rsidRPr="006E5F0F">
                <w:t>625</w:t>
              </w:r>
            </w:ins>
            <w:ins w:id="5474" w:author="ilham.nur@office.ui.ac.id" w:date="2023-03-04T16:44:00Z">
              <w:del w:id="5475" w:author="Ilham Pratama" w:date="2023-03-04T17:33:00Z">
                <w:r w:rsidDel="004536CA">
                  <w:delText>33</w:delText>
                </w:r>
              </w:del>
            </w:ins>
          </w:p>
        </w:tc>
        <w:tc>
          <w:tcPr>
            <w:tcW w:w="977" w:type="dxa"/>
            <w:tcPrChange w:id="5476" w:author="ilham.nur@office.ui.ac.id" w:date="2023-03-08T08:10:00Z">
              <w:tcPr>
                <w:tcW w:w="946" w:type="dxa"/>
              </w:tcPr>
            </w:tcPrChange>
          </w:tcPr>
          <w:p w14:paraId="6966C28F" w14:textId="0BD1FCEA" w:rsidR="00AF45E5" w:rsidRDefault="00AF45E5" w:rsidP="007077BC">
            <w:pPr>
              <w:rPr>
                <w:ins w:id="5477" w:author="ilham.nur@office.ui.ac.id" w:date="2023-03-04T16:27:00Z"/>
              </w:rPr>
            </w:pPr>
            <w:ins w:id="5478" w:author="ilham.nur@office.ui.ac.id" w:date="2023-03-04T16:44:00Z">
              <w:r>
                <w:t>0</w:t>
              </w:r>
            </w:ins>
          </w:p>
        </w:tc>
        <w:tc>
          <w:tcPr>
            <w:tcW w:w="977" w:type="dxa"/>
            <w:tcPrChange w:id="5479" w:author="ilham.nur@office.ui.ac.id" w:date="2023-03-08T08:10:00Z">
              <w:tcPr>
                <w:tcW w:w="946" w:type="dxa"/>
              </w:tcPr>
            </w:tcPrChange>
          </w:tcPr>
          <w:p w14:paraId="2642DC64" w14:textId="21939436" w:rsidR="00AF45E5" w:rsidRDefault="00AF45E5" w:rsidP="007077BC">
            <w:pPr>
              <w:rPr>
                <w:ins w:id="5480" w:author="ilham.nur@office.ui.ac.id" w:date="2023-03-04T16:27:00Z"/>
              </w:rPr>
            </w:pPr>
            <w:ins w:id="5481" w:author="ilham.nur@office.ui.ac.id" w:date="2023-03-04T16:44:00Z">
              <w:r>
                <w:t xml:space="preserve">13.2 </w:t>
              </w:r>
              <w:proofErr w:type="spellStart"/>
              <w:r>
                <w:t>Menit</w:t>
              </w:r>
            </w:ins>
            <w:proofErr w:type="spellEnd"/>
          </w:p>
        </w:tc>
        <w:tc>
          <w:tcPr>
            <w:tcW w:w="1517" w:type="dxa"/>
            <w:tcPrChange w:id="5482" w:author="ilham.nur@office.ui.ac.id" w:date="2023-03-08T08:10:00Z">
              <w:tcPr>
                <w:tcW w:w="1463" w:type="dxa"/>
              </w:tcPr>
            </w:tcPrChange>
          </w:tcPr>
          <w:p w14:paraId="6E0DA624" w14:textId="74CE2BDB" w:rsidR="00AF45E5" w:rsidRDefault="00AF45E5" w:rsidP="007077BC">
            <w:pPr>
              <w:rPr>
                <w:ins w:id="5483" w:author="ilham.nur@office.ui.ac.id" w:date="2023-03-04T16:27:00Z"/>
              </w:rPr>
            </w:pPr>
            <w:ins w:id="5484" w:author="ilham.nur@office.ui.ac.id" w:date="2023-03-04T16:44:00Z">
              <w:r>
                <w:t>Rp.7.5</w:t>
              </w:r>
            </w:ins>
            <w:ins w:id="5485" w:author="ilham.nur@office.ui.ac.id" w:date="2023-03-04T16:45:00Z">
              <w:r>
                <w:t>00</w:t>
              </w:r>
            </w:ins>
          </w:p>
        </w:tc>
      </w:tr>
      <w:tr w:rsidR="00C144E1" w14:paraId="10763B6B" w14:textId="77777777" w:rsidTr="00C144E1">
        <w:trPr>
          <w:ins w:id="5486" w:author="ilham.nur@office.ui.ac.id" w:date="2023-03-04T16:27:00Z"/>
        </w:trPr>
        <w:tc>
          <w:tcPr>
            <w:tcW w:w="2110" w:type="dxa"/>
            <w:tcPrChange w:id="5487" w:author="ilham.nur@office.ui.ac.id" w:date="2023-03-08T08:10:00Z">
              <w:tcPr>
                <w:tcW w:w="2427" w:type="dxa"/>
              </w:tcPr>
            </w:tcPrChange>
          </w:tcPr>
          <w:p w14:paraId="7138A91F" w14:textId="6DBD7366" w:rsidR="00AF45E5" w:rsidRPr="00187A5A" w:rsidRDefault="00AF45E5" w:rsidP="007077BC">
            <w:pPr>
              <w:rPr>
                <w:ins w:id="5488" w:author="ilham.nur@office.ui.ac.id" w:date="2023-03-04T16:27:00Z"/>
              </w:rPr>
            </w:pPr>
            <w:proofErr w:type="spellStart"/>
            <w:ins w:id="5489" w:author="Ilham Pratama" w:date="2023-03-04T16:46:00Z">
              <w:r>
                <w:t>Eksekusi</w:t>
              </w:r>
              <w:proofErr w:type="spellEnd"/>
              <w:r>
                <w:t xml:space="preserve"> dilakukan oleh </w:t>
              </w:r>
              <w:r w:rsidRPr="00463C7A">
                <w:rPr>
                  <w:i/>
                  <w:iCs/>
                </w:rPr>
                <w:t>Developer/Provisioning Engineer/ Tester</w:t>
              </w:r>
            </w:ins>
          </w:p>
        </w:tc>
        <w:tc>
          <w:tcPr>
            <w:tcW w:w="1660" w:type="dxa"/>
            <w:tcPrChange w:id="5490" w:author="ilham.nur@office.ui.ac.id" w:date="2023-03-08T08:10:00Z">
              <w:tcPr>
                <w:tcW w:w="1077" w:type="dxa"/>
              </w:tcPr>
            </w:tcPrChange>
          </w:tcPr>
          <w:p w14:paraId="74405146" w14:textId="353118B0" w:rsidR="00AF45E5" w:rsidRPr="006E5F0F" w:rsidRDefault="00F75882" w:rsidP="007077BC">
            <w:pPr>
              <w:rPr>
                <w:ins w:id="5491" w:author="ilham.nur@office.ui.ac.id" w:date="2023-03-08T08:09:00Z"/>
              </w:rPr>
            </w:pPr>
            <w:ins w:id="5492" w:author="ilham.nur@office.ui.ac.id" w:date="2023-03-08T08:36:00Z">
              <w:r w:rsidRPr="00463C7A">
                <w:rPr>
                  <w:i/>
                  <w:iCs/>
                </w:rPr>
                <w:t>Developer/Provisioning Engineer/ Tester</w:t>
              </w:r>
            </w:ins>
          </w:p>
        </w:tc>
        <w:tc>
          <w:tcPr>
            <w:tcW w:w="990" w:type="dxa"/>
            <w:tcPrChange w:id="5493" w:author="ilham.nur@office.ui.ac.id" w:date="2023-03-08T08:10:00Z">
              <w:tcPr>
                <w:tcW w:w="958" w:type="dxa"/>
              </w:tcPr>
            </w:tcPrChange>
          </w:tcPr>
          <w:p w14:paraId="25BD02D3" w14:textId="1CAB5749" w:rsidR="00AF45E5" w:rsidRDefault="00AF45E5" w:rsidP="007077BC">
            <w:pPr>
              <w:rPr>
                <w:ins w:id="5494" w:author="ilham.nur@office.ui.ac.id" w:date="2023-03-04T16:27:00Z"/>
              </w:rPr>
            </w:pPr>
            <w:ins w:id="5495" w:author="Ilham Pratama" w:date="2023-03-04T17:33:00Z">
              <w:r w:rsidRPr="006E5F0F">
                <w:t>303</w:t>
              </w:r>
            </w:ins>
            <w:ins w:id="5496" w:author="ilham.nur@office.ui.ac.id" w:date="2023-03-04T16:47:00Z">
              <w:del w:id="5497" w:author="Ilham Pratama" w:date="2023-03-04T17:33:00Z">
                <w:r w:rsidDel="004536CA">
                  <w:delText>1</w:delText>
                </w:r>
              </w:del>
            </w:ins>
            <w:ins w:id="5498" w:author="ilham.nur@office.ui.ac.id" w:date="2023-03-04T16:51:00Z">
              <w:del w:id="5499" w:author="Ilham Pratama" w:date="2023-03-04T17:33:00Z">
                <w:r w:rsidDel="004536CA">
                  <w:delText>6</w:delText>
                </w:r>
              </w:del>
            </w:ins>
          </w:p>
        </w:tc>
        <w:tc>
          <w:tcPr>
            <w:tcW w:w="977" w:type="dxa"/>
            <w:shd w:val="clear" w:color="auto" w:fill="FF7C80"/>
            <w:tcPrChange w:id="5500" w:author="ilham.nur@office.ui.ac.id" w:date="2023-03-08T08:10:00Z">
              <w:tcPr>
                <w:tcW w:w="946" w:type="dxa"/>
                <w:shd w:val="clear" w:color="auto" w:fill="FF7C80"/>
              </w:tcPr>
            </w:tcPrChange>
          </w:tcPr>
          <w:p w14:paraId="5F22162B" w14:textId="5AA373C6" w:rsidR="00AF45E5" w:rsidRDefault="00AF45E5" w:rsidP="007077BC">
            <w:pPr>
              <w:rPr>
                <w:ins w:id="5501" w:author="ilham.nur@office.ui.ac.id" w:date="2023-03-04T16:27:00Z"/>
              </w:rPr>
            </w:pPr>
            <w:ins w:id="5502" w:author="ilham.nur@office.ui.ac.id" w:date="2023-03-04T16:47:00Z">
              <w:r>
                <w:t xml:space="preserve">4 </w:t>
              </w:r>
              <w:proofErr w:type="spellStart"/>
              <w:r>
                <w:t>Minggu</w:t>
              </w:r>
            </w:ins>
            <w:proofErr w:type="spellEnd"/>
          </w:p>
        </w:tc>
        <w:tc>
          <w:tcPr>
            <w:tcW w:w="977" w:type="dxa"/>
            <w:shd w:val="clear" w:color="auto" w:fill="FF7C80"/>
            <w:tcPrChange w:id="5503" w:author="ilham.nur@office.ui.ac.id" w:date="2023-03-08T08:10:00Z">
              <w:tcPr>
                <w:tcW w:w="946" w:type="dxa"/>
                <w:shd w:val="clear" w:color="auto" w:fill="FF7C80"/>
              </w:tcPr>
            </w:tcPrChange>
          </w:tcPr>
          <w:p w14:paraId="39B94E55" w14:textId="1412FF60" w:rsidR="00AF45E5" w:rsidRDefault="00AF45E5" w:rsidP="007077BC">
            <w:pPr>
              <w:rPr>
                <w:ins w:id="5504" w:author="ilham.nur@office.ui.ac.id" w:date="2023-03-04T16:27:00Z"/>
              </w:rPr>
            </w:pPr>
            <w:ins w:id="5505" w:author="ilham.nur@office.ui.ac.id" w:date="2023-03-04T16:47:00Z">
              <w:r>
                <w:t xml:space="preserve">5.5 </w:t>
              </w:r>
              <w:proofErr w:type="spellStart"/>
              <w:r>
                <w:t>Minggu</w:t>
              </w:r>
            </w:ins>
            <w:proofErr w:type="spellEnd"/>
          </w:p>
        </w:tc>
        <w:tc>
          <w:tcPr>
            <w:tcW w:w="1517" w:type="dxa"/>
            <w:shd w:val="clear" w:color="auto" w:fill="FF7C80"/>
            <w:tcPrChange w:id="5506" w:author="ilham.nur@office.ui.ac.id" w:date="2023-03-08T08:10:00Z">
              <w:tcPr>
                <w:tcW w:w="1463" w:type="dxa"/>
                <w:shd w:val="clear" w:color="auto" w:fill="FF7C80"/>
              </w:tcPr>
            </w:tcPrChange>
          </w:tcPr>
          <w:p w14:paraId="14FEDD23" w14:textId="6E548520" w:rsidR="00AF45E5" w:rsidRDefault="00AF45E5" w:rsidP="007077BC">
            <w:pPr>
              <w:rPr>
                <w:ins w:id="5507" w:author="ilham.nur@office.ui.ac.id" w:date="2023-03-04T16:27:00Z"/>
              </w:rPr>
            </w:pPr>
            <w:ins w:id="5508" w:author="ilham.nur@office.ui.ac.id" w:date="2023-03-04T16:52:00Z">
              <w:r>
                <w:t>Rp.5.083.500</w:t>
              </w:r>
            </w:ins>
          </w:p>
        </w:tc>
      </w:tr>
      <w:tr w:rsidR="00C144E1" w14:paraId="1BA9DD70" w14:textId="77777777" w:rsidTr="00C144E1">
        <w:trPr>
          <w:ins w:id="5509" w:author="Ilham Pratama" w:date="2023-03-04T16:46:00Z"/>
        </w:trPr>
        <w:tc>
          <w:tcPr>
            <w:tcW w:w="2110" w:type="dxa"/>
            <w:tcPrChange w:id="5510" w:author="ilham.nur@office.ui.ac.id" w:date="2023-03-08T08:10:00Z">
              <w:tcPr>
                <w:tcW w:w="2427" w:type="dxa"/>
              </w:tcPr>
            </w:tcPrChange>
          </w:tcPr>
          <w:p w14:paraId="264111E3" w14:textId="5EA0E109" w:rsidR="00AF45E5" w:rsidRDefault="00AF45E5" w:rsidP="007077BC">
            <w:pPr>
              <w:rPr>
                <w:ins w:id="5511" w:author="Ilham Pratama" w:date="2023-03-04T16:46:00Z"/>
              </w:rPr>
            </w:pPr>
            <w:proofErr w:type="spellStart"/>
            <w:ins w:id="5512" w:author="Ilham Pratama" w:date="2023-03-04T16:46:00Z">
              <w:r>
                <w:t>Eksekusi</w:t>
              </w:r>
              <w:proofErr w:type="spellEnd"/>
              <w:r>
                <w:t xml:space="preserve"> dilakukan oleh senior </w:t>
              </w:r>
              <w:r w:rsidRPr="00463C7A">
                <w:rPr>
                  <w:i/>
                  <w:iCs/>
                </w:rPr>
                <w:t>Developer/Provisioning Engineer/ Tester</w:t>
              </w:r>
            </w:ins>
          </w:p>
        </w:tc>
        <w:tc>
          <w:tcPr>
            <w:tcW w:w="1660" w:type="dxa"/>
            <w:tcPrChange w:id="5513" w:author="ilham.nur@office.ui.ac.id" w:date="2023-03-08T08:10:00Z">
              <w:tcPr>
                <w:tcW w:w="1077" w:type="dxa"/>
              </w:tcPr>
            </w:tcPrChange>
          </w:tcPr>
          <w:p w14:paraId="575A6FB2" w14:textId="21E329B3" w:rsidR="00AF45E5" w:rsidRPr="006E5F0F" w:rsidRDefault="00F75882" w:rsidP="007077BC">
            <w:pPr>
              <w:rPr>
                <w:ins w:id="5514" w:author="ilham.nur@office.ui.ac.id" w:date="2023-03-08T08:09:00Z"/>
              </w:rPr>
            </w:pPr>
            <w:ins w:id="5515" w:author="ilham.nur@office.ui.ac.id" w:date="2023-03-08T08:36:00Z">
              <w:r>
                <w:t xml:space="preserve">Senior </w:t>
              </w:r>
              <w:r w:rsidRPr="00463C7A">
                <w:rPr>
                  <w:i/>
                  <w:iCs/>
                </w:rPr>
                <w:t>Developer/Provisioning Engineer/ Tester</w:t>
              </w:r>
            </w:ins>
          </w:p>
        </w:tc>
        <w:tc>
          <w:tcPr>
            <w:tcW w:w="990" w:type="dxa"/>
            <w:tcPrChange w:id="5516" w:author="ilham.nur@office.ui.ac.id" w:date="2023-03-08T08:10:00Z">
              <w:tcPr>
                <w:tcW w:w="958" w:type="dxa"/>
              </w:tcPr>
            </w:tcPrChange>
          </w:tcPr>
          <w:p w14:paraId="2957E9D0" w14:textId="5194DFCC" w:rsidR="00AF45E5" w:rsidRDefault="00AF45E5" w:rsidP="007077BC">
            <w:pPr>
              <w:rPr>
                <w:ins w:id="5517" w:author="Ilham Pratama" w:date="2023-03-04T16:46:00Z"/>
              </w:rPr>
            </w:pPr>
            <w:ins w:id="5518" w:author="Ilham Pratama" w:date="2023-03-04T17:33:00Z">
              <w:r w:rsidRPr="006E5F0F">
                <w:t>265</w:t>
              </w:r>
            </w:ins>
            <w:ins w:id="5519" w:author="ilham.nur@office.ui.ac.id" w:date="2023-03-04T16:47:00Z">
              <w:del w:id="5520" w:author="Ilham Pratama" w:date="2023-03-04T17:33:00Z">
                <w:r w:rsidDel="004536CA">
                  <w:delText>1</w:delText>
                </w:r>
              </w:del>
            </w:ins>
            <w:ins w:id="5521" w:author="ilham.nur@office.ui.ac.id" w:date="2023-03-04T16:51:00Z">
              <w:del w:id="5522" w:author="Ilham Pratama" w:date="2023-03-04T17:33:00Z">
                <w:r w:rsidDel="004536CA">
                  <w:delText>4</w:delText>
                </w:r>
              </w:del>
            </w:ins>
          </w:p>
        </w:tc>
        <w:tc>
          <w:tcPr>
            <w:tcW w:w="977" w:type="dxa"/>
            <w:tcPrChange w:id="5523" w:author="ilham.nur@office.ui.ac.id" w:date="2023-03-08T08:10:00Z">
              <w:tcPr>
                <w:tcW w:w="946" w:type="dxa"/>
              </w:tcPr>
            </w:tcPrChange>
          </w:tcPr>
          <w:p w14:paraId="2CB19AD1" w14:textId="7F876AFB" w:rsidR="00AF45E5" w:rsidRDefault="00AF45E5" w:rsidP="007077BC">
            <w:pPr>
              <w:rPr>
                <w:ins w:id="5524" w:author="Ilham Pratama" w:date="2023-03-04T16:46:00Z"/>
              </w:rPr>
            </w:pPr>
            <w:ins w:id="5525" w:author="ilham.nur@office.ui.ac.id" w:date="2023-03-04T16:47:00Z">
              <w:r>
                <w:t>3.4 Hari</w:t>
              </w:r>
            </w:ins>
          </w:p>
        </w:tc>
        <w:tc>
          <w:tcPr>
            <w:tcW w:w="977" w:type="dxa"/>
            <w:tcPrChange w:id="5526" w:author="ilham.nur@office.ui.ac.id" w:date="2023-03-08T08:10:00Z">
              <w:tcPr>
                <w:tcW w:w="946" w:type="dxa"/>
              </w:tcPr>
            </w:tcPrChange>
          </w:tcPr>
          <w:p w14:paraId="348D1DFE" w14:textId="757B2943" w:rsidR="00AF45E5" w:rsidRDefault="00AF45E5" w:rsidP="007077BC">
            <w:pPr>
              <w:rPr>
                <w:ins w:id="5527" w:author="Ilham Pratama" w:date="2023-03-04T16:46:00Z"/>
              </w:rPr>
            </w:pPr>
            <w:ins w:id="5528" w:author="ilham.nur@office.ui.ac.id" w:date="2023-03-04T16:51:00Z">
              <w:r>
                <w:t xml:space="preserve">1.7 </w:t>
              </w:r>
              <w:proofErr w:type="spellStart"/>
              <w:r>
                <w:t>Minggu</w:t>
              </w:r>
            </w:ins>
            <w:proofErr w:type="spellEnd"/>
          </w:p>
        </w:tc>
        <w:tc>
          <w:tcPr>
            <w:tcW w:w="1517" w:type="dxa"/>
            <w:tcPrChange w:id="5529" w:author="ilham.nur@office.ui.ac.id" w:date="2023-03-08T08:10:00Z">
              <w:tcPr>
                <w:tcW w:w="1463" w:type="dxa"/>
              </w:tcPr>
            </w:tcPrChange>
          </w:tcPr>
          <w:p w14:paraId="24C4597D" w14:textId="3A826B9A" w:rsidR="00AF45E5" w:rsidRDefault="00AF45E5" w:rsidP="007077BC">
            <w:pPr>
              <w:rPr>
                <w:ins w:id="5530" w:author="Ilham Pratama" w:date="2023-03-04T16:46:00Z"/>
              </w:rPr>
            </w:pPr>
            <w:ins w:id="5531" w:author="ilham.nur@office.ui.ac.id" w:date="2023-03-04T16:52:00Z">
              <w:r>
                <w:t>Rp.6.348</w:t>
              </w:r>
            </w:ins>
            <w:ins w:id="5532" w:author="ilham.nur@office.ui.ac.id" w:date="2023-03-04T16:53:00Z">
              <w:r>
                <w:t>.000</w:t>
              </w:r>
            </w:ins>
          </w:p>
        </w:tc>
      </w:tr>
      <w:tr w:rsidR="00C144E1" w14:paraId="5431FA72" w14:textId="77777777" w:rsidTr="00C144E1">
        <w:trPr>
          <w:ins w:id="5533" w:author="Ilham Pratama" w:date="2023-03-04T16:46:00Z"/>
        </w:trPr>
        <w:tc>
          <w:tcPr>
            <w:tcW w:w="2110" w:type="dxa"/>
            <w:tcPrChange w:id="5534" w:author="ilham.nur@office.ui.ac.id" w:date="2023-03-08T08:10:00Z">
              <w:tcPr>
                <w:tcW w:w="2427" w:type="dxa"/>
              </w:tcPr>
            </w:tcPrChange>
          </w:tcPr>
          <w:p w14:paraId="4AB1A2CE" w14:textId="1C61BC76" w:rsidR="00AF45E5" w:rsidRDefault="00AF45E5" w:rsidP="007077BC">
            <w:pPr>
              <w:rPr>
                <w:ins w:id="5535" w:author="Ilham Pratama" w:date="2023-03-04T16:46:00Z"/>
              </w:rPr>
            </w:pPr>
            <w:proofErr w:type="spellStart"/>
            <w:ins w:id="5536" w:author="Ilham Pratama" w:date="2023-03-04T16:46:00Z">
              <w:r>
                <w:t>Eksekusi</w:t>
              </w:r>
              <w:proofErr w:type="spellEnd"/>
              <w:r>
                <w:t xml:space="preserve"> dilakukan oleh </w:t>
              </w:r>
              <w:r w:rsidRPr="00463C7A">
                <w:rPr>
                  <w:i/>
                  <w:iCs/>
                </w:rPr>
                <w:t>outsource</w:t>
              </w:r>
              <w:r>
                <w:t xml:space="preserve"> </w:t>
              </w:r>
              <w:r>
                <w:rPr>
                  <w:i/>
                  <w:iCs/>
                </w:rPr>
                <w:t>officer</w:t>
              </w:r>
            </w:ins>
          </w:p>
        </w:tc>
        <w:tc>
          <w:tcPr>
            <w:tcW w:w="1660" w:type="dxa"/>
            <w:tcPrChange w:id="5537" w:author="ilham.nur@office.ui.ac.id" w:date="2023-03-08T08:10:00Z">
              <w:tcPr>
                <w:tcW w:w="1077" w:type="dxa"/>
              </w:tcPr>
            </w:tcPrChange>
          </w:tcPr>
          <w:p w14:paraId="56F90A3B" w14:textId="575E822C" w:rsidR="00AF45E5" w:rsidRPr="00F75882" w:rsidRDefault="00F75882" w:rsidP="007077BC">
            <w:pPr>
              <w:rPr>
                <w:ins w:id="5538" w:author="ilham.nur@office.ui.ac.id" w:date="2023-03-08T08:09:00Z"/>
                <w:i/>
                <w:iCs/>
                <w:rPrChange w:id="5539" w:author="ilham.nur@office.ui.ac.id" w:date="2023-03-08T08:36:00Z">
                  <w:rPr>
                    <w:ins w:id="5540" w:author="ilham.nur@office.ui.ac.id" w:date="2023-03-08T08:09:00Z"/>
                  </w:rPr>
                </w:rPrChange>
              </w:rPr>
            </w:pPr>
            <w:ins w:id="5541" w:author="ilham.nur@office.ui.ac.id" w:date="2023-03-08T08:36:00Z">
              <w:r>
                <w:rPr>
                  <w:i/>
                  <w:iCs/>
                </w:rPr>
                <w:t>Outsource of</w:t>
              </w:r>
            </w:ins>
            <w:ins w:id="5542" w:author="ilham.nur@office.ui.ac.id" w:date="2023-03-08T08:37:00Z">
              <w:r>
                <w:rPr>
                  <w:i/>
                  <w:iCs/>
                </w:rPr>
                <w:t>ficer</w:t>
              </w:r>
            </w:ins>
          </w:p>
        </w:tc>
        <w:tc>
          <w:tcPr>
            <w:tcW w:w="990" w:type="dxa"/>
            <w:tcPrChange w:id="5543" w:author="ilham.nur@office.ui.ac.id" w:date="2023-03-08T08:10:00Z">
              <w:tcPr>
                <w:tcW w:w="958" w:type="dxa"/>
              </w:tcPr>
            </w:tcPrChange>
          </w:tcPr>
          <w:p w14:paraId="1BBF9740" w14:textId="71CCC045" w:rsidR="00AF45E5" w:rsidRDefault="00AF45E5" w:rsidP="007077BC">
            <w:pPr>
              <w:rPr>
                <w:ins w:id="5544" w:author="Ilham Pratama" w:date="2023-03-04T16:46:00Z"/>
              </w:rPr>
            </w:pPr>
            <w:ins w:id="5545" w:author="Ilham Pratama" w:date="2023-03-04T17:33:00Z">
              <w:r w:rsidRPr="006E5F0F">
                <w:t>56</w:t>
              </w:r>
            </w:ins>
            <w:ins w:id="5546" w:author="ilham.nur@office.ui.ac.id" w:date="2023-03-04T16:46:00Z">
              <w:del w:id="5547" w:author="Ilham Pratama" w:date="2023-03-04T17:33:00Z">
                <w:r w:rsidDel="004536CA">
                  <w:delText>3</w:delText>
                </w:r>
              </w:del>
            </w:ins>
          </w:p>
        </w:tc>
        <w:tc>
          <w:tcPr>
            <w:tcW w:w="977" w:type="dxa"/>
            <w:tcPrChange w:id="5548" w:author="ilham.nur@office.ui.ac.id" w:date="2023-03-08T08:10:00Z">
              <w:tcPr>
                <w:tcW w:w="946" w:type="dxa"/>
              </w:tcPr>
            </w:tcPrChange>
          </w:tcPr>
          <w:p w14:paraId="201A20A2" w14:textId="593B2ADA" w:rsidR="00AF45E5" w:rsidRDefault="00AF45E5" w:rsidP="007077BC">
            <w:pPr>
              <w:rPr>
                <w:ins w:id="5549" w:author="Ilham Pratama" w:date="2023-03-04T16:46:00Z"/>
              </w:rPr>
            </w:pPr>
            <w:ins w:id="5550" w:author="ilham.nur@office.ui.ac.id" w:date="2023-03-04T16:47:00Z">
              <w:r>
                <w:t>0</w:t>
              </w:r>
            </w:ins>
          </w:p>
        </w:tc>
        <w:tc>
          <w:tcPr>
            <w:tcW w:w="977" w:type="dxa"/>
            <w:tcPrChange w:id="5551" w:author="ilham.nur@office.ui.ac.id" w:date="2023-03-08T08:10:00Z">
              <w:tcPr>
                <w:tcW w:w="946" w:type="dxa"/>
              </w:tcPr>
            </w:tcPrChange>
          </w:tcPr>
          <w:p w14:paraId="2562AB0A" w14:textId="7DC5B7A9" w:rsidR="00AF45E5" w:rsidRDefault="00AF45E5" w:rsidP="007077BC">
            <w:pPr>
              <w:rPr>
                <w:ins w:id="5552" w:author="Ilham Pratama" w:date="2023-03-04T16:46:00Z"/>
              </w:rPr>
            </w:pPr>
            <w:ins w:id="5553" w:author="ilham.nur@office.ui.ac.id" w:date="2023-03-04T16:51:00Z">
              <w:r>
                <w:t xml:space="preserve">1.9 </w:t>
              </w:r>
              <w:proofErr w:type="spellStart"/>
              <w:r>
                <w:t>Minggu</w:t>
              </w:r>
            </w:ins>
            <w:proofErr w:type="spellEnd"/>
          </w:p>
        </w:tc>
        <w:tc>
          <w:tcPr>
            <w:tcW w:w="1517" w:type="dxa"/>
            <w:tcPrChange w:id="5554" w:author="ilham.nur@office.ui.ac.id" w:date="2023-03-08T08:10:00Z">
              <w:tcPr>
                <w:tcW w:w="1463" w:type="dxa"/>
              </w:tcPr>
            </w:tcPrChange>
          </w:tcPr>
          <w:p w14:paraId="55485D59" w14:textId="0F16871F" w:rsidR="00AF45E5" w:rsidRDefault="00AF45E5" w:rsidP="007077BC">
            <w:pPr>
              <w:rPr>
                <w:ins w:id="5555" w:author="Ilham Pratama" w:date="2023-03-04T16:46:00Z"/>
              </w:rPr>
            </w:pPr>
            <w:ins w:id="5556" w:author="ilham.nur@office.ui.ac.id" w:date="2023-03-04T16:53:00Z">
              <w:r>
                <w:t>Rp.5.055.000</w:t>
              </w:r>
            </w:ins>
          </w:p>
        </w:tc>
      </w:tr>
      <w:tr w:rsidR="00C144E1" w14:paraId="42427142" w14:textId="77777777" w:rsidTr="00C144E1">
        <w:trPr>
          <w:ins w:id="5557" w:author="ilham.nur@office.ui.ac.id" w:date="2023-03-04T16:53:00Z"/>
        </w:trPr>
        <w:tc>
          <w:tcPr>
            <w:tcW w:w="2110" w:type="dxa"/>
            <w:tcPrChange w:id="5558" w:author="ilham.nur@office.ui.ac.id" w:date="2023-03-08T08:10:00Z">
              <w:tcPr>
                <w:tcW w:w="2427" w:type="dxa"/>
              </w:tcPr>
            </w:tcPrChange>
          </w:tcPr>
          <w:p w14:paraId="7DAAB3C5" w14:textId="4CF12AE2" w:rsidR="00AF45E5" w:rsidRDefault="00AF45E5" w:rsidP="007077BC">
            <w:pPr>
              <w:rPr>
                <w:ins w:id="5559" w:author="ilham.nur@office.ui.ac.id" w:date="2023-03-04T16:53:00Z"/>
              </w:rPr>
            </w:pPr>
            <w:proofErr w:type="spellStart"/>
            <w:ins w:id="5560" w:author="ilham.nur@office.ui.ac.id" w:date="2023-03-04T16:59:00Z">
              <w:r w:rsidRPr="00E94ADF">
                <w:t>Memasukan</w:t>
              </w:r>
              <w:proofErr w:type="spellEnd"/>
              <w:r w:rsidRPr="00E94ADF">
                <w:t xml:space="preserve"> </w:t>
              </w:r>
              <w:proofErr w:type="spellStart"/>
              <w:r w:rsidRPr="00E94ADF">
                <w:t>kebutuhan</w:t>
              </w:r>
              <w:proofErr w:type="spellEnd"/>
              <w:r w:rsidRPr="00E94ADF">
                <w:t xml:space="preserve"> baru </w:t>
              </w:r>
              <w:proofErr w:type="spellStart"/>
              <w:r w:rsidRPr="00E94ADF">
                <w:t>akibat</w:t>
              </w:r>
              <w:proofErr w:type="spellEnd"/>
              <w:r w:rsidRPr="00E94ADF">
                <w:t xml:space="preserve"> </w:t>
              </w:r>
              <w:r w:rsidRPr="00FC01C4">
                <w:rPr>
                  <w:i/>
                  <w:iCs/>
                  <w:rPrChange w:id="5561" w:author="ilham.nur@office.ui.ac.id" w:date="2023-03-04T17:00:00Z">
                    <w:rPr/>
                  </w:rPrChange>
                </w:rPr>
                <w:t>change management</w:t>
              </w:r>
            </w:ins>
          </w:p>
        </w:tc>
        <w:tc>
          <w:tcPr>
            <w:tcW w:w="1660" w:type="dxa"/>
            <w:tcPrChange w:id="5562" w:author="ilham.nur@office.ui.ac.id" w:date="2023-03-08T08:10:00Z">
              <w:tcPr>
                <w:tcW w:w="1077" w:type="dxa"/>
              </w:tcPr>
            </w:tcPrChange>
          </w:tcPr>
          <w:p w14:paraId="5F26FF07" w14:textId="26EA1DD0" w:rsidR="00AF45E5" w:rsidRPr="00C31152" w:rsidRDefault="00C31152" w:rsidP="007077BC">
            <w:pPr>
              <w:rPr>
                <w:ins w:id="5563" w:author="ilham.nur@office.ui.ac.id" w:date="2023-03-08T08:09:00Z"/>
                <w:i/>
                <w:iCs/>
                <w:rPrChange w:id="5564" w:author="ilham.nur@office.ui.ac.id" w:date="2023-03-08T08:37:00Z">
                  <w:rPr>
                    <w:ins w:id="5565" w:author="ilham.nur@office.ui.ac.id" w:date="2023-03-08T08:09:00Z"/>
                  </w:rPr>
                </w:rPrChange>
              </w:rPr>
            </w:pPr>
            <w:ins w:id="5566" w:author="ilham.nur@office.ui.ac.id" w:date="2023-03-08T08:37:00Z">
              <w:r>
                <w:rPr>
                  <w:i/>
                  <w:iCs/>
                </w:rPr>
                <w:t>Account Manager</w:t>
              </w:r>
            </w:ins>
          </w:p>
        </w:tc>
        <w:tc>
          <w:tcPr>
            <w:tcW w:w="990" w:type="dxa"/>
            <w:tcPrChange w:id="5567" w:author="ilham.nur@office.ui.ac.id" w:date="2023-03-08T08:10:00Z">
              <w:tcPr>
                <w:tcW w:w="958" w:type="dxa"/>
              </w:tcPr>
            </w:tcPrChange>
          </w:tcPr>
          <w:p w14:paraId="18BF8C79" w14:textId="3D7F7E8F" w:rsidR="00AF45E5" w:rsidRDefault="00AF45E5" w:rsidP="007077BC">
            <w:pPr>
              <w:rPr>
                <w:ins w:id="5568" w:author="ilham.nur@office.ui.ac.id" w:date="2023-03-04T16:53:00Z"/>
              </w:rPr>
            </w:pPr>
            <w:ins w:id="5569" w:author="Ilham Pratama" w:date="2023-03-04T17:33:00Z">
              <w:r w:rsidRPr="006E5F0F">
                <w:t>435</w:t>
              </w:r>
            </w:ins>
            <w:ins w:id="5570" w:author="ilham.nur@office.ui.ac.id" w:date="2023-03-04T16:59:00Z">
              <w:del w:id="5571" w:author="Ilham Pratama" w:date="2023-03-04T17:33:00Z">
                <w:r w:rsidDel="004536CA">
                  <w:delText>23</w:delText>
                </w:r>
              </w:del>
            </w:ins>
          </w:p>
        </w:tc>
        <w:tc>
          <w:tcPr>
            <w:tcW w:w="977" w:type="dxa"/>
            <w:tcPrChange w:id="5572" w:author="ilham.nur@office.ui.ac.id" w:date="2023-03-08T08:10:00Z">
              <w:tcPr>
                <w:tcW w:w="946" w:type="dxa"/>
              </w:tcPr>
            </w:tcPrChange>
          </w:tcPr>
          <w:p w14:paraId="077CB3D6" w14:textId="6A2833F5" w:rsidR="00AF45E5" w:rsidRDefault="00AF45E5" w:rsidP="007077BC">
            <w:pPr>
              <w:rPr>
                <w:ins w:id="5573" w:author="ilham.nur@office.ui.ac.id" w:date="2023-03-04T16:53:00Z"/>
              </w:rPr>
            </w:pPr>
            <w:ins w:id="5574" w:author="ilham.nur@office.ui.ac.id" w:date="2023-03-04T16:59:00Z">
              <w:r>
                <w:t xml:space="preserve">5.7 </w:t>
              </w:r>
              <w:proofErr w:type="spellStart"/>
              <w:r>
                <w:t>Menit</w:t>
              </w:r>
            </w:ins>
            <w:proofErr w:type="spellEnd"/>
          </w:p>
        </w:tc>
        <w:tc>
          <w:tcPr>
            <w:tcW w:w="977" w:type="dxa"/>
            <w:tcPrChange w:id="5575" w:author="ilham.nur@office.ui.ac.id" w:date="2023-03-08T08:10:00Z">
              <w:tcPr>
                <w:tcW w:w="946" w:type="dxa"/>
              </w:tcPr>
            </w:tcPrChange>
          </w:tcPr>
          <w:p w14:paraId="560BBCDB" w14:textId="02590D2F" w:rsidR="00AF45E5" w:rsidRDefault="00AF45E5" w:rsidP="007077BC">
            <w:pPr>
              <w:rPr>
                <w:ins w:id="5576" w:author="ilham.nur@office.ui.ac.id" w:date="2023-03-04T16:53:00Z"/>
              </w:rPr>
            </w:pPr>
            <w:ins w:id="5577" w:author="ilham.nur@office.ui.ac.id" w:date="2023-03-04T16:59:00Z">
              <w:r>
                <w:t xml:space="preserve">39.4 </w:t>
              </w:r>
              <w:proofErr w:type="spellStart"/>
              <w:r>
                <w:t>Menit</w:t>
              </w:r>
            </w:ins>
            <w:proofErr w:type="spellEnd"/>
          </w:p>
        </w:tc>
        <w:tc>
          <w:tcPr>
            <w:tcW w:w="1517" w:type="dxa"/>
            <w:tcPrChange w:id="5578" w:author="ilham.nur@office.ui.ac.id" w:date="2023-03-08T08:10:00Z">
              <w:tcPr>
                <w:tcW w:w="1463" w:type="dxa"/>
              </w:tcPr>
            </w:tcPrChange>
          </w:tcPr>
          <w:p w14:paraId="1B590C88" w14:textId="73638F7F" w:rsidR="00AF45E5" w:rsidRDefault="00AF45E5" w:rsidP="007077BC">
            <w:pPr>
              <w:rPr>
                <w:ins w:id="5579" w:author="ilham.nur@office.ui.ac.id" w:date="2023-03-04T16:53:00Z"/>
              </w:rPr>
            </w:pPr>
            <w:ins w:id="5580" w:author="ilham.nur@office.ui.ac.id" w:date="2023-03-04T17:00:00Z">
              <w:r>
                <w:t>Rp.18.000</w:t>
              </w:r>
            </w:ins>
          </w:p>
        </w:tc>
      </w:tr>
      <w:tr w:rsidR="00C144E1" w14:paraId="14F6C95E" w14:textId="77777777" w:rsidTr="00C144E1">
        <w:trPr>
          <w:ins w:id="5581" w:author="ilham.nur@office.ui.ac.id" w:date="2023-03-04T16:53:00Z"/>
        </w:trPr>
        <w:tc>
          <w:tcPr>
            <w:tcW w:w="2110" w:type="dxa"/>
            <w:tcPrChange w:id="5582" w:author="ilham.nur@office.ui.ac.id" w:date="2023-03-08T08:10:00Z">
              <w:tcPr>
                <w:tcW w:w="2427" w:type="dxa"/>
              </w:tcPr>
            </w:tcPrChange>
          </w:tcPr>
          <w:p w14:paraId="4967ED70" w14:textId="7FFEF89F" w:rsidR="00AF45E5" w:rsidRDefault="00AF45E5" w:rsidP="007077BC">
            <w:pPr>
              <w:rPr>
                <w:ins w:id="5583" w:author="ilham.nur@office.ui.ac.id" w:date="2023-03-04T16:53:00Z"/>
              </w:rPr>
            </w:pPr>
            <w:proofErr w:type="spellStart"/>
            <w:ins w:id="5584" w:author="ilham.nur@office.ui.ac.id" w:date="2023-03-04T17:03:00Z">
              <w:r>
                <w:t>Penutupan</w:t>
              </w:r>
              <w:proofErr w:type="spellEnd"/>
              <w:r>
                <w:t xml:space="preserve"> </w:t>
              </w:r>
              <w:proofErr w:type="spellStart"/>
              <w:r>
                <w:t>proyek</w:t>
              </w:r>
            </w:ins>
            <w:proofErr w:type="spellEnd"/>
          </w:p>
        </w:tc>
        <w:tc>
          <w:tcPr>
            <w:tcW w:w="1660" w:type="dxa"/>
            <w:tcPrChange w:id="5585" w:author="ilham.nur@office.ui.ac.id" w:date="2023-03-08T08:10:00Z">
              <w:tcPr>
                <w:tcW w:w="1077" w:type="dxa"/>
              </w:tcPr>
            </w:tcPrChange>
          </w:tcPr>
          <w:p w14:paraId="7A3D1AEB" w14:textId="0D0FBCCC" w:rsidR="00AF45E5" w:rsidRPr="00C31152" w:rsidRDefault="00C31152" w:rsidP="007077BC">
            <w:pPr>
              <w:rPr>
                <w:ins w:id="5586" w:author="ilham.nur@office.ui.ac.id" w:date="2023-03-08T08:09:00Z"/>
                <w:i/>
                <w:iCs/>
                <w:rPrChange w:id="5587" w:author="ilham.nur@office.ui.ac.id" w:date="2023-03-08T08:37:00Z">
                  <w:rPr>
                    <w:ins w:id="5588" w:author="ilham.nur@office.ui.ac.id" w:date="2023-03-08T08:09:00Z"/>
                  </w:rPr>
                </w:rPrChange>
              </w:rPr>
            </w:pPr>
            <w:ins w:id="5589" w:author="ilham.nur@office.ui.ac.id" w:date="2023-03-08T08:37:00Z">
              <w:r>
                <w:rPr>
                  <w:i/>
                  <w:iCs/>
                </w:rPr>
                <w:t>Project Manager</w:t>
              </w:r>
            </w:ins>
          </w:p>
        </w:tc>
        <w:tc>
          <w:tcPr>
            <w:tcW w:w="990" w:type="dxa"/>
            <w:tcPrChange w:id="5590" w:author="ilham.nur@office.ui.ac.id" w:date="2023-03-08T08:10:00Z">
              <w:tcPr>
                <w:tcW w:w="958" w:type="dxa"/>
              </w:tcPr>
            </w:tcPrChange>
          </w:tcPr>
          <w:p w14:paraId="330CBF46" w14:textId="007A989B" w:rsidR="00AF45E5" w:rsidRDefault="00AF45E5" w:rsidP="007077BC">
            <w:pPr>
              <w:rPr>
                <w:ins w:id="5591" w:author="ilham.nur@office.ui.ac.id" w:date="2023-03-04T16:53:00Z"/>
              </w:rPr>
            </w:pPr>
            <w:ins w:id="5592" w:author="Ilham Pratama" w:date="2023-03-04T17:33:00Z">
              <w:r w:rsidRPr="006E5F0F">
                <w:t>189</w:t>
              </w:r>
            </w:ins>
            <w:ins w:id="5593" w:author="ilham.nur@office.ui.ac.id" w:date="2023-03-04T17:20:00Z">
              <w:del w:id="5594" w:author="Ilham Pratama" w:date="2023-03-04T17:33:00Z">
                <w:r w:rsidDel="004536CA">
                  <w:delText>10</w:delText>
                </w:r>
              </w:del>
            </w:ins>
          </w:p>
        </w:tc>
        <w:tc>
          <w:tcPr>
            <w:tcW w:w="977" w:type="dxa"/>
            <w:tcPrChange w:id="5595" w:author="ilham.nur@office.ui.ac.id" w:date="2023-03-08T08:10:00Z">
              <w:tcPr>
                <w:tcW w:w="946" w:type="dxa"/>
              </w:tcPr>
            </w:tcPrChange>
          </w:tcPr>
          <w:p w14:paraId="0B12B541" w14:textId="3DF144A2" w:rsidR="00AF45E5" w:rsidRDefault="00AF45E5" w:rsidP="007077BC">
            <w:pPr>
              <w:rPr>
                <w:ins w:id="5596" w:author="ilham.nur@office.ui.ac.id" w:date="2023-03-04T16:53:00Z"/>
              </w:rPr>
            </w:pPr>
            <w:ins w:id="5597" w:author="ilham.nur@office.ui.ac.id" w:date="2023-03-04T17:21:00Z">
              <w:r>
                <w:t>0</w:t>
              </w:r>
            </w:ins>
          </w:p>
        </w:tc>
        <w:tc>
          <w:tcPr>
            <w:tcW w:w="977" w:type="dxa"/>
            <w:tcPrChange w:id="5598" w:author="ilham.nur@office.ui.ac.id" w:date="2023-03-08T08:10:00Z">
              <w:tcPr>
                <w:tcW w:w="946" w:type="dxa"/>
              </w:tcPr>
            </w:tcPrChange>
          </w:tcPr>
          <w:p w14:paraId="67C02367" w14:textId="4A7D6624" w:rsidR="00AF45E5" w:rsidRDefault="00AF45E5" w:rsidP="007077BC">
            <w:pPr>
              <w:rPr>
                <w:ins w:id="5599" w:author="ilham.nur@office.ui.ac.id" w:date="2023-03-04T16:53:00Z"/>
              </w:rPr>
            </w:pPr>
            <w:ins w:id="5600" w:author="ilham.nur@office.ui.ac.id" w:date="2023-03-04T17:21:00Z">
              <w:r>
                <w:t>2.2 Jam</w:t>
              </w:r>
            </w:ins>
          </w:p>
        </w:tc>
        <w:tc>
          <w:tcPr>
            <w:tcW w:w="1517" w:type="dxa"/>
            <w:tcPrChange w:id="5601" w:author="ilham.nur@office.ui.ac.id" w:date="2023-03-08T08:10:00Z">
              <w:tcPr>
                <w:tcW w:w="1463" w:type="dxa"/>
              </w:tcPr>
            </w:tcPrChange>
          </w:tcPr>
          <w:p w14:paraId="511B0760" w14:textId="2E491330" w:rsidR="00AF45E5" w:rsidRDefault="00AF45E5" w:rsidP="007077BC">
            <w:pPr>
              <w:rPr>
                <w:ins w:id="5602" w:author="ilham.nur@office.ui.ac.id" w:date="2023-03-04T16:53:00Z"/>
              </w:rPr>
            </w:pPr>
            <w:ins w:id="5603" w:author="ilham.nur@office.ui.ac.id" w:date="2023-03-04T17:22:00Z">
              <w:r>
                <w:t>Rp.69.000</w:t>
              </w:r>
            </w:ins>
          </w:p>
        </w:tc>
      </w:tr>
      <w:tr w:rsidR="00C144E1" w14:paraId="7DED6B5A" w14:textId="77777777" w:rsidTr="00C144E1">
        <w:trPr>
          <w:ins w:id="5604" w:author="ilham.nur@office.ui.ac.id" w:date="2023-03-04T16:53:00Z"/>
        </w:trPr>
        <w:tc>
          <w:tcPr>
            <w:tcW w:w="2110" w:type="dxa"/>
            <w:tcPrChange w:id="5605" w:author="ilham.nur@office.ui.ac.id" w:date="2023-03-08T08:10:00Z">
              <w:tcPr>
                <w:tcW w:w="2427" w:type="dxa"/>
              </w:tcPr>
            </w:tcPrChange>
          </w:tcPr>
          <w:p w14:paraId="6F266B25" w14:textId="2A06BE27" w:rsidR="00AF45E5" w:rsidRDefault="00AF45E5" w:rsidP="00E456EE">
            <w:pPr>
              <w:rPr>
                <w:ins w:id="5606" w:author="ilham.nur@office.ui.ac.id" w:date="2023-03-04T16:53:00Z"/>
              </w:rPr>
            </w:pPr>
            <w:ins w:id="5607" w:author="ilham.nur@office.ui.ac.id" w:date="2023-03-04T17:03:00Z">
              <w:r>
                <w:t xml:space="preserve">Update data </w:t>
              </w:r>
              <w:proofErr w:type="spellStart"/>
              <w:r>
                <w:t>proyek</w:t>
              </w:r>
            </w:ins>
            <w:proofErr w:type="spellEnd"/>
          </w:p>
        </w:tc>
        <w:tc>
          <w:tcPr>
            <w:tcW w:w="1660" w:type="dxa"/>
            <w:tcPrChange w:id="5608" w:author="ilham.nur@office.ui.ac.id" w:date="2023-03-08T08:10:00Z">
              <w:tcPr>
                <w:tcW w:w="1077" w:type="dxa"/>
              </w:tcPr>
            </w:tcPrChange>
          </w:tcPr>
          <w:p w14:paraId="7F9C2757" w14:textId="649DD983" w:rsidR="00AF45E5" w:rsidRDefault="00C31152" w:rsidP="00E456EE">
            <w:pPr>
              <w:rPr>
                <w:ins w:id="5609" w:author="ilham.nur@office.ui.ac.id" w:date="2023-03-08T08:09:00Z"/>
              </w:rPr>
            </w:pPr>
            <w:ins w:id="5610" w:author="ilham.nur@office.ui.ac.id" w:date="2023-03-08T08:37:00Z">
              <w:r>
                <w:rPr>
                  <w:i/>
                  <w:iCs/>
                </w:rPr>
                <w:t>Project Manager</w:t>
              </w:r>
            </w:ins>
          </w:p>
        </w:tc>
        <w:tc>
          <w:tcPr>
            <w:tcW w:w="990" w:type="dxa"/>
            <w:tcPrChange w:id="5611" w:author="ilham.nur@office.ui.ac.id" w:date="2023-03-08T08:10:00Z">
              <w:tcPr>
                <w:tcW w:w="958" w:type="dxa"/>
              </w:tcPr>
            </w:tcPrChange>
          </w:tcPr>
          <w:p w14:paraId="2FE95E35" w14:textId="33131F15" w:rsidR="00AF45E5" w:rsidRDefault="00AF45E5" w:rsidP="00E456EE">
            <w:pPr>
              <w:rPr>
                <w:ins w:id="5612" w:author="ilham.nur@office.ui.ac.id" w:date="2023-03-04T16:53:00Z"/>
              </w:rPr>
            </w:pPr>
            <w:ins w:id="5613" w:author="ilham.nur@office.ui.ac.id" w:date="2023-03-04T17:33:00Z">
              <w:r>
                <w:t>189</w:t>
              </w:r>
            </w:ins>
          </w:p>
        </w:tc>
        <w:tc>
          <w:tcPr>
            <w:tcW w:w="977" w:type="dxa"/>
            <w:tcPrChange w:id="5614" w:author="ilham.nur@office.ui.ac.id" w:date="2023-03-08T08:10:00Z">
              <w:tcPr>
                <w:tcW w:w="946" w:type="dxa"/>
              </w:tcPr>
            </w:tcPrChange>
          </w:tcPr>
          <w:p w14:paraId="26CFE328" w14:textId="1B65D860" w:rsidR="00AF45E5" w:rsidRDefault="00AF45E5" w:rsidP="00E456EE">
            <w:pPr>
              <w:rPr>
                <w:ins w:id="5615" w:author="ilham.nur@office.ui.ac.id" w:date="2023-03-04T16:53:00Z"/>
              </w:rPr>
            </w:pPr>
            <w:ins w:id="5616" w:author="ilham.nur@office.ui.ac.id" w:date="2023-03-04T17:21:00Z">
              <w:r>
                <w:t xml:space="preserve">3.5 </w:t>
              </w:r>
              <w:proofErr w:type="spellStart"/>
              <w:r>
                <w:t>Menit</w:t>
              </w:r>
            </w:ins>
            <w:proofErr w:type="spellEnd"/>
          </w:p>
        </w:tc>
        <w:tc>
          <w:tcPr>
            <w:tcW w:w="977" w:type="dxa"/>
            <w:tcPrChange w:id="5617" w:author="ilham.nur@office.ui.ac.id" w:date="2023-03-08T08:10:00Z">
              <w:tcPr>
                <w:tcW w:w="946" w:type="dxa"/>
              </w:tcPr>
            </w:tcPrChange>
          </w:tcPr>
          <w:p w14:paraId="104A4F73" w14:textId="3490C3F4" w:rsidR="00AF45E5" w:rsidRDefault="00AF45E5" w:rsidP="00E456EE">
            <w:pPr>
              <w:rPr>
                <w:ins w:id="5618" w:author="ilham.nur@office.ui.ac.id" w:date="2023-03-04T16:53:00Z"/>
              </w:rPr>
            </w:pPr>
            <w:ins w:id="5619" w:author="ilham.nur@office.ui.ac.id" w:date="2023-03-04T17:21:00Z">
              <w:r>
                <w:t>2.2 Jam</w:t>
              </w:r>
            </w:ins>
          </w:p>
        </w:tc>
        <w:tc>
          <w:tcPr>
            <w:tcW w:w="1517" w:type="dxa"/>
            <w:tcPrChange w:id="5620" w:author="ilham.nur@office.ui.ac.id" w:date="2023-03-08T08:10:00Z">
              <w:tcPr>
                <w:tcW w:w="1463" w:type="dxa"/>
              </w:tcPr>
            </w:tcPrChange>
          </w:tcPr>
          <w:p w14:paraId="0DD6A10F" w14:textId="36F74BB2" w:rsidR="00AF45E5" w:rsidRDefault="00AF45E5" w:rsidP="00E456EE">
            <w:pPr>
              <w:rPr>
                <w:ins w:id="5621" w:author="ilham.nur@office.ui.ac.id" w:date="2023-03-04T16:53:00Z"/>
              </w:rPr>
            </w:pPr>
            <w:ins w:id="5622" w:author="ilham.nur@office.ui.ac.id" w:date="2023-03-04T17:22:00Z">
              <w:r>
                <w:t>Rp.66.000</w:t>
              </w:r>
            </w:ins>
          </w:p>
        </w:tc>
      </w:tr>
    </w:tbl>
    <w:p w14:paraId="002709FB" w14:textId="77777777" w:rsidR="001253E8" w:rsidRDefault="001253E8">
      <w:pPr>
        <w:spacing w:line="360" w:lineRule="auto"/>
        <w:ind w:left="720"/>
        <w:rPr>
          <w:ins w:id="5623" w:author="ilham.nur@office.ui.ac.id" w:date="2023-03-05T14:11:00Z"/>
        </w:rPr>
      </w:pPr>
    </w:p>
    <w:p w14:paraId="46CB4802" w14:textId="77777777" w:rsidR="00604724" w:rsidRDefault="003B0032">
      <w:pPr>
        <w:keepNext/>
        <w:spacing w:line="360" w:lineRule="auto"/>
        <w:ind w:left="720"/>
        <w:rPr>
          <w:ins w:id="5624" w:author="ilham.nur@office.ui.ac.id" w:date="2023-03-05T14:12:00Z"/>
        </w:rPr>
        <w:pPrChange w:id="5625" w:author="ilham.nur@office.ui.ac.id" w:date="2023-03-05T14:12:00Z">
          <w:pPr>
            <w:spacing w:line="360" w:lineRule="auto"/>
            <w:ind w:left="720"/>
          </w:pPr>
        </w:pPrChange>
      </w:pPr>
      <w:ins w:id="5626" w:author="ilham.nur@office.ui.ac.id" w:date="2023-03-05T14:11:00Z">
        <w:r>
          <w:rPr>
            <w:noProof/>
          </w:rPr>
          <w:lastRenderedPageBreak/>
          <w:drawing>
            <wp:inline distT="0" distB="0" distL="0" distR="0" wp14:anchorId="6835B979" wp14:editId="75F70ECB">
              <wp:extent cx="4947314" cy="2825086"/>
              <wp:effectExtent l="0" t="0" r="5715" b="13970"/>
              <wp:docPr id="104" name="Chart 104">
                <a:extLst xmlns:a="http://schemas.openxmlformats.org/drawingml/2006/main">
                  <a:ext uri="{FF2B5EF4-FFF2-40B4-BE49-F238E27FC236}">
                    <a16:creationId xmlns:a16="http://schemas.microsoft.com/office/drawing/2014/main" id="{1E1B99F9-68ED-5840-D923-66A58225AE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ins>
    </w:p>
    <w:p w14:paraId="2484D0D1" w14:textId="713A7FEA" w:rsidR="003B0032" w:rsidRDefault="00604724" w:rsidP="003F0C01">
      <w:pPr>
        <w:pStyle w:val="Caption"/>
        <w:rPr>
          <w:ins w:id="5627" w:author="ilham.nur@office.ui.ac.id" w:date="2023-03-05T11:41:00Z"/>
        </w:rPr>
        <w:pPrChange w:id="5628" w:author="ilham.nur@office.ui.ac.id" w:date="2023-03-10T23:21:00Z">
          <w:pPr>
            <w:spacing w:line="360" w:lineRule="auto"/>
            <w:ind w:left="720"/>
          </w:pPr>
        </w:pPrChange>
      </w:pPr>
      <w:bookmarkStart w:id="5629" w:name="_Ref128918037"/>
      <w:bookmarkStart w:id="5630" w:name="_Toc128944252"/>
      <w:ins w:id="5631" w:author="ilham.nur@office.ui.ac.id" w:date="2023-03-05T14:12:00Z">
        <w:r>
          <w:t xml:space="preserve">Gambar </w:t>
        </w:r>
      </w:ins>
      <w:ins w:id="5632" w:author="ilham.nur@office.ui.ac.id" w:date="2023-03-10T23:19:00Z">
        <w:r w:rsidR="0017462A">
          <w:fldChar w:fldCharType="begin"/>
        </w:r>
        <w:r w:rsidR="0017462A">
          <w:instrText xml:space="preserve"> STYLEREF 1 \s </w:instrText>
        </w:r>
      </w:ins>
      <w:r w:rsidR="0017462A">
        <w:fldChar w:fldCharType="separate"/>
      </w:r>
      <w:r w:rsidR="0017462A">
        <w:rPr>
          <w:noProof/>
        </w:rPr>
        <w:t>3</w:t>
      </w:r>
      <w:ins w:id="5633"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5634" w:author="ilham.nur@office.ui.ac.id" w:date="2023-03-10T23:19:00Z">
        <w:r w:rsidR="0017462A">
          <w:rPr>
            <w:noProof/>
          </w:rPr>
          <w:t>21</w:t>
        </w:r>
        <w:r w:rsidR="0017462A">
          <w:fldChar w:fldCharType="end"/>
        </w:r>
      </w:ins>
      <w:ins w:id="5635" w:author="Ilham Nur Pratama" w:date="2023-03-09T00:23:00Z">
        <w:del w:id="5636" w:author="ilham.nur@office.ui.ac.id" w:date="2023-03-10T23:19:00Z">
          <w:r w:rsidR="00C56C18" w:rsidDel="0017462A">
            <w:fldChar w:fldCharType="begin"/>
          </w:r>
          <w:r w:rsidR="00C56C18" w:rsidDel="0017462A">
            <w:delInstrText xml:space="preserve"> STYLEREF 1 \s </w:delInstrText>
          </w:r>
        </w:del>
      </w:ins>
      <w:del w:id="5637" w:author="ilham.nur@office.ui.ac.id" w:date="2023-03-10T23:19:00Z">
        <w:r w:rsidR="00C56C18" w:rsidDel="0017462A">
          <w:fldChar w:fldCharType="separate"/>
        </w:r>
        <w:r w:rsidR="00C56C18" w:rsidDel="0017462A">
          <w:rPr>
            <w:noProof/>
          </w:rPr>
          <w:delText>3</w:delText>
        </w:r>
      </w:del>
      <w:ins w:id="5638" w:author="Ilham Nur Pratama" w:date="2023-03-09T00:23:00Z">
        <w:del w:id="5639"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5640" w:author="ilham.nur@office.ui.ac.id" w:date="2023-03-10T23:19:00Z">
        <w:r w:rsidR="00C56C18" w:rsidDel="0017462A">
          <w:fldChar w:fldCharType="separate"/>
        </w:r>
      </w:del>
      <w:ins w:id="5641" w:author="Ilham Nur Pratama" w:date="2023-03-09T00:23:00Z">
        <w:del w:id="5642" w:author="ilham.nur@office.ui.ac.id" w:date="2023-03-10T23:19:00Z">
          <w:r w:rsidR="00C56C18" w:rsidDel="0017462A">
            <w:rPr>
              <w:noProof/>
            </w:rPr>
            <w:delText>20</w:delText>
          </w:r>
          <w:r w:rsidR="00C56C18" w:rsidDel="0017462A">
            <w:fldChar w:fldCharType="end"/>
          </w:r>
        </w:del>
      </w:ins>
      <w:ins w:id="5643" w:author="ilham.nur@office.ui.ac.id" w:date="2023-03-05T14:12:00Z">
        <w:del w:id="5644" w:author="Ilham Nur Pratama" w:date="2023-03-08T18:52:00Z">
          <w:r w:rsidDel="0067134C">
            <w:fldChar w:fldCharType="begin"/>
          </w:r>
          <w:r w:rsidDel="0067134C">
            <w:delInstrText xml:space="preserve"> STYLEREF 1 \s </w:delInstrText>
          </w:r>
        </w:del>
      </w:ins>
      <w:del w:id="5645" w:author="Ilham Nur Pratama" w:date="2023-03-08T18:52:00Z">
        <w:r w:rsidDel="0067134C">
          <w:fldChar w:fldCharType="separate"/>
        </w:r>
        <w:r w:rsidR="00A262DF" w:rsidDel="0067134C">
          <w:rPr>
            <w:noProof/>
          </w:rPr>
          <w:delText>3</w:delText>
        </w:r>
      </w:del>
      <w:ins w:id="5646" w:author="ilham.nur@office.ui.ac.id" w:date="2023-03-05T14:12:00Z">
        <w:del w:id="5647" w:author="Ilham Nur Pratama" w:date="2023-03-08T18:52:00Z">
          <w:r w:rsidDel="0067134C">
            <w:fldChar w:fldCharType="end"/>
          </w:r>
          <w:r w:rsidDel="0067134C">
            <w:delText>.</w:delText>
          </w:r>
          <w:r w:rsidDel="0067134C">
            <w:fldChar w:fldCharType="begin"/>
          </w:r>
          <w:r w:rsidDel="0067134C">
            <w:delInstrText xml:space="preserve"> SEQ Gambar \* ARABIC \s 1 </w:delInstrText>
          </w:r>
        </w:del>
      </w:ins>
      <w:del w:id="5648" w:author="Ilham Nur Pratama" w:date="2023-03-08T18:52:00Z">
        <w:r w:rsidDel="0067134C">
          <w:fldChar w:fldCharType="separate"/>
        </w:r>
      </w:del>
      <w:ins w:id="5649" w:author="ilham.nur@office.ui.ac.id" w:date="2023-03-05T21:23:00Z">
        <w:del w:id="5650" w:author="Ilham Nur Pratama" w:date="2023-03-08T18:52:00Z">
          <w:r w:rsidR="00A262DF" w:rsidDel="0067134C">
            <w:rPr>
              <w:noProof/>
            </w:rPr>
            <w:delText>10</w:delText>
          </w:r>
        </w:del>
      </w:ins>
      <w:ins w:id="5651" w:author="ilham.nur@office.ui.ac.id" w:date="2023-03-05T14:12:00Z">
        <w:del w:id="5652" w:author="Ilham Nur Pratama" w:date="2023-03-08T18:52:00Z">
          <w:r w:rsidDel="0067134C">
            <w:fldChar w:fldCharType="end"/>
          </w:r>
        </w:del>
        <w:bookmarkEnd w:id="5629"/>
        <w:r>
          <w:t xml:space="preserve"> </w:t>
        </w:r>
        <w:proofErr w:type="spellStart"/>
        <w:r>
          <w:t>Grafik</w:t>
        </w:r>
        <w:proofErr w:type="spellEnd"/>
        <w:r>
          <w:t xml:space="preserve"> hasil </w:t>
        </w:r>
        <w:proofErr w:type="spellStart"/>
        <w:r>
          <w:t>simulasi</w:t>
        </w:r>
        <w:proofErr w:type="spellEnd"/>
        <w:r>
          <w:t xml:space="preserve"> </w:t>
        </w:r>
        <w:proofErr w:type="spellStart"/>
        <w:r>
          <w:t>penggunaan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simulasi</w:t>
        </w:r>
        <w:proofErr w:type="spellEnd"/>
        <w:r>
          <w:t xml:space="preserve"> proses </w:t>
        </w:r>
        <w:r w:rsidRPr="00604724">
          <w:rPr>
            <w:i/>
            <w:rPrChange w:id="5653" w:author="ilham.nur@office.ui.ac.id" w:date="2023-03-05T14:12:00Z">
              <w:rPr>
                <w:b/>
                <w:iCs/>
              </w:rPr>
            </w:rPrChange>
          </w:rPr>
          <w:t>as is</w:t>
        </w:r>
      </w:ins>
      <w:bookmarkEnd w:id="5630"/>
    </w:p>
    <w:p w14:paraId="1A0670F5" w14:textId="43FC7F48" w:rsidR="00E05933" w:rsidRPr="005248A3" w:rsidRDefault="00F54618" w:rsidP="00E05933">
      <w:pPr>
        <w:spacing w:line="360" w:lineRule="auto"/>
        <w:ind w:left="720"/>
        <w:rPr>
          <w:ins w:id="5654" w:author="ilham.nur@office.ui.ac.id" w:date="2023-03-05T14:14:00Z"/>
        </w:rPr>
      </w:pPr>
      <w:proofErr w:type="spellStart"/>
      <w:ins w:id="5655" w:author="ilham.nur@office.ui.ac.id" w:date="2023-03-05T11:41:00Z">
        <w:r>
          <w:t>Berdasarkan</w:t>
        </w:r>
        <w:proofErr w:type="spellEnd"/>
        <w:r>
          <w:t xml:space="preserve"> </w:t>
        </w:r>
      </w:ins>
      <w:ins w:id="5656" w:author="ilham.nur@office.ui.ac.id" w:date="2023-03-05T11:42:00Z">
        <w:r>
          <w:fldChar w:fldCharType="begin"/>
        </w:r>
        <w:r>
          <w:instrText xml:space="preserve"> REF _Ref128838596 \h </w:instrText>
        </w:r>
      </w:ins>
      <w:r>
        <w:fldChar w:fldCharType="separate"/>
      </w:r>
      <w:proofErr w:type="spellStart"/>
      <w:ins w:id="5657" w:author="ilham.nur@office.ui.ac.id" w:date="2023-03-05T21:23:00Z">
        <w:r w:rsidR="00A262DF">
          <w:t>Tabel</w:t>
        </w:r>
        <w:proofErr w:type="spellEnd"/>
        <w:r w:rsidR="00A262DF">
          <w:t xml:space="preserve"> </w:t>
        </w:r>
        <w:r w:rsidR="00A262DF">
          <w:rPr>
            <w:noProof/>
          </w:rPr>
          <w:t>3</w:t>
        </w:r>
        <w:r w:rsidR="00A262DF">
          <w:t>.</w:t>
        </w:r>
        <w:r w:rsidR="00A262DF">
          <w:rPr>
            <w:noProof/>
          </w:rPr>
          <w:t>12</w:t>
        </w:r>
      </w:ins>
      <w:ins w:id="5658" w:author="ilham.nur@office.ui.ac.id" w:date="2023-03-05T11:42:00Z">
        <w:r>
          <w:fldChar w:fldCharType="end"/>
        </w:r>
        <w:r w:rsidR="006C11DD">
          <w:t xml:space="preserve">, </w:t>
        </w:r>
        <w:proofErr w:type="spellStart"/>
        <w:r w:rsidR="006C11DD">
          <w:t>dapat</w:t>
        </w:r>
        <w:proofErr w:type="spellEnd"/>
        <w:r w:rsidR="006C11DD">
          <w:t xml:space="preserve"> </w:t>
        </w:r>
        <w:proofErr w:type="spellStart"/>
        <w:r w:rsidR="006C11DD">
          <w:t>dilihat</w:t>
        </w:r>
        <w:proofErr w:type="spellEnd"/>
        <w:r w:rsidR="006C11DD">
          <w:t xml:space="preserve"> </w:t>
        </w:r>
        <w:proofErr w:type="spellStart"/>
        <w:r w:rsidR="006C11DD">
          <w:t>bahwa</w:t>
        </w:r>
        <w:proofErr w:type="spellEnd"/>
        <w:r w:rsidR="006C11DD">
          <w:t xml:space="preserve"> rata-rata </w:t>
        </w:r>
        <w:proofErr w:type="spellStart"/>
        <w:r w:rsidR="006C11DD">
          <w:t>proyek</w:t>
        </w:r>
        <w:proofErr w:type="spellEnd"/>
        <w:r w:rsidR="006C11DD">
          <w:t xml:space="preserve"> yang dilaksanakan dengan </w:t>
        </w:r>
      </w:ins>
      <w:ins w:id="5659" w:author="ilham.nur@office.ui.ac.id" w:date="2023-03-05T11:44:00Z">
        <w:r w:rsidR="00510356">
          <w:rPr>
            <w:i/>
            <w:iCs/>
          </w:rPr>
          <w:t xml:space="preserve">Service Level Agreement </w:t>
        </w:r>
        <w:r w:rsidR="00510356">
          <w:t>(</w:t>
        </w:r>
      </w:ins>
      <w:ins w:id="5660" w:author="ilham.nur@office.ui.ac.id" w:date="2023-03-05T11:42:00Z">
        <w:r w:rsidR="006C11DD">
          <w:t>SLA</w:t>
        </w:r>
      </w:ins>
      <w:ins w:id="5661" w:author="ilham.nur@office.ui.ac.id" w:date="2023-03-05T11:44:00Z">
        <w:r w:rsidR="00510356">
          <w:t>)</w:t>
        </w:r>
      </w:ins>
      <w:ins w:id="5662" w:author="ilham.nur@office.ui.ac.id" w:date="2023-03-05T11:42:00Z">
        <w:r w:rsidR="006C11DD">
          <w:t xml:space="preserve"> yang </w:t>
        </w:r>
        <w:proofErr w:type="spellStart"/>
        <w:r w:rsidR="006C11DD">
          <w:t>telah</w:t>
        </w:r>
        <w:proofErr w:type="spellEnd"/>
        <w:r w:rsidR="006C11DD">
          <w:t xml:space="preserve"> </w:t>
        </w:r>
        <w:proofErr w:type="spellStart"/>
        <w:r w:rsidR="006C11DD">
          <w:t>ditetapkan</w:t>
        </w:r>
        <w:proofErr w:type="spellEnd"/>
        <w:r w:rsidR="006C11DD">
          <w:t xml:space="preserve"> oleh PT </w:t>
        </w:r>
        <w:proofErr w:type="spellStart"/>
        <w:r w:rsidR="006C11DD">
          <w:t>Pembayaran</w:t>
        </w:r>
        <w:proofErr w:type="spellEnd"/>
        <w:r w:rsidR="006C11DD">
          <w:t xml:space="preserve"> Digital Indonesia</w:t>
        </w:r>
      </w:ins>
      <w:ins w:id="5663" w:author="ilham.nur@office.ui.ac.id" w:date="2023-03-05T11:43:00Z">
        <w:r w:rsidR="006C11DD">
          <w:t xml:space="preserve"> </w:t>
        </w:r>
        <w:proofErr w:type="spellStart"/>
        <w:r w:rsidR="006C11DD">
          <w:t>berkisar</w:t>
        </w:r>
        <w:proofErr w:type="spellEnd"/>
        <w:r w:rsidR="006C11DD">
          <w:t xml:space="preserve"> </w:t>
        </w:r>
        <w:proofErr w:type="spellStart"/>
        <w:r w:rsidR="006C11DD">
          <w:t>sekitar</w:t>
        </w:r>
        <w:proofErr w:type="spellEnd"/>
        <w:r w:rsidR="006C11DD">
          <w:t xml:space="preserve"> </w:t>
        </w:r>
        <w:r w:rsidR="001712B5">
          <w:t>4</w:t>
        </w:r>
        <w:r w:rsidR="00510356">
          <w:t xml:space="preserve">7.1 </w:t>
        </w:r>
        <w:proofErr w:type="spellStart"/>
        <w:r w:rsidR="00510356">
          <w:t>minggu</w:t>
        </w:r>
        <w:proofErr w:type="spellEnd"/>
        <w:r w:rsidR="00510356">
          <w:t xml:space="preserve"> </w:t>
        </w:r>
        <w:proofErr w:type="spellStart"/>
        <w:r w:rsidR="00510356">
          <w:t>atau</w:t>
        </w:r>
        <w:proofErr w:type="spellEnd"/>
        <w:r w:rsidR="00510356">
          <w:t xml:space="preserve"> </w:t>
        </w:r>
        <w:proofErr w:type="spellStart"/>
        <w:r w:rsidR="00510356">
          <w:t>setara</w:t>
        </w:r>
        <w:proofErr w:type="spellEnd"/>
        <w:r w:rsidR="00510356">
          <w:t xml:space="preserve"> dengan 9 </w:t>
        </w:r>
        <w:proofErr w:type="spellStart"/>
        <w:r w:rsidR="00510356">
          <w:t>bulan</w:t>
        </w:r>
        <w:proofErr w:type="spellEnd"/>
        <w:r w:rsidR="00510356">
          <w:t xml:space="preserve"> </w:t>
        </w:r>
        <w:proofErr w:type="spellStart"/>
        <w:r w:rsidR="00510356">
          <w:t>pengerjaan</w:t>
        </w:r>
        <w:proofErr w:type="spellEnd"/>
        <w:r w:rsidR="00510356">
          <w:t xml:space="preserve"> </w:t>
        </w:r>
        <w:proofErr w:type="spellStart"/>
        <w:r w:rsidR="00510356">
          <w:t>proyek</w:t>
        </w:r>
        <w:proofErr w:type="spellEnd"/>
        <w:r w:rsidR="00510356">
          <w:t xml:space="preserve">. Hal </w:t>
        </w:r>
        <w:proofErr w:type="spellStart"/>
        <w:r w:rsidR="00510356">
          <w:t>ini</w:t>
        </w:r>
        <w:proofErr w:type="spellEnd"/>
        <w:r w:rsidR="00510356">
          <w:t xml:space="preserve"> </w:t>
        </w:r>
        <w:proofErr w:type="spellStart"/>
        <w:r w:rsidR="00510356">
          <w:t>sebetul</w:t>
        </w:r>
      </w:ins>
      <w:ins w:id="5664" w:author="ilham.nur@office.ui.ac.id" w:date="2023-03-05T11:44:00Z">
        <w:r w:rsidR="00510356">
          <w:t>nya</w:t>
        </w:r>
        <w:proofErr w:type="spellEnd"/>
        <w:r w:rsidR="00510356">
          <w:t xml:space="preserve"> sudah </w:t>
        </w:r>
        <w:proofErr w:type="spellStart"/>
        <w:r w:rsidR="00510356">
          <w:t>keluar</w:t>
        </w:r>
        <w:proofErr w:type="spellEnd"/>
        <w:r w:rsidR="00510356">
          <w:t xml:space="preserve"> </w:t>
        </w:r>
        <w:proofErr w:type="spellStart"/>
        <w:r w:rsidR="00510356">
          <w:t>dari</w:t>
        </w:r>
        <w:proofErr w:type="spellEnd"/>
        <w:r w:rsidR="00510356">
          <w:t xml:space="preserve"> SLA </w:t>
        </w:r>
      </w:ins>
      <w:ins w:id="5665" w:author="ilham.nur@office.ui.ac.id" w:date="2023-03-05T11:54:00Z">
        <w:r w:rsidR="001D17D6">
          <w:t xml:space="preserve">yang </w:t>
        </w:r>
        <w:proofErr w:type="spellStart"/>
        <w:r w:rsidR="001D17D6">
          <w:t>telah</w:t>
        </w:r>
        <w:proofErr w:type="spellEnd"/>
        <w:r w:rsidR="001D17D6">
          <w:t xml:space="preserve"> </w:t>
        </w:r>
        <w:proofErr w:type="spellStart"/>
        <w:r w:rsidR="001D17D6">
          <w:t>ditetapkan</w:t>
        </w:r>
        <w:proofErr w:type="spellEnd"/>
        <w:r w:rsidR="001D17D6">
          <w:t xml:space="preserve"> </w:t>
        </w:r>
        <w:proofErr w:type="spellStart"/>
        <w:r w:rsidR="001D17D6">
          <w:t>yaitu</w:t>
        </w:r>
        <w:proofErr w:type="spellEnd"/>
        <w:r w:rsidR="001D17D6">
          <w:t xml:space="preserve"> </w:t>
        </w:r>
        <w:proofErr w:type="spellStart"/>
        <w:r w:rsidR="001D17D6">
          <w:t>sebesar</w:t>
        </w:r>
        <w:proofErr w:type="spellEnd"/>
        <w:r w:rsidR="001D17D6">
          <w:t xml:space="preserve"> 1 </w:t>
        </w:r>
        <w:proofErr w:type="spellStart"/>
        <w:r w:rsidR="001D17D6">
          <w:t>bulan</w:t>
        </w:r>
        <w:proofErr w:type="spellEnd"/>
        <w:r w:rsidR="001D17D6">
          <w:t xml:space="preserve"> untuk </w:t>
        </w:r>
        <w:proofErr w:type="spellStart"/>
        <w:r w:rsidR="001D17D6">
          <w:t>proyek</w:t>
        </w:r>
        <w:proofErr w:type="spellEnd"/>
        <w:r w:rsidR="001D17D6">
          <w:t xml:space="preserve"> </w:t>
        </w:r>
        <w:proofErr w:type="spellStart"/>
        <w:r w:rsidR="001D17D6">
          <w:t>jenis</w:t>
        </w:r>
        <w:proofErr w:type="spellEnd"/>
        <w:r w:rsidR="001D17D6">
          <w:t xml:space="preserve"> </w:t>
        </w:r>
        <w:proofErr w:type="spellStart"/>
        <w:r w:rsidR="001D17D6">
          <w:t>pengembangan</w:t>
        </w:r>
        <w:proofErr w:type="spellEnd"/>
        <w:r w:rsidR="001D17D6">
          <w:t xml:space="preserve">. </w:t>
        </w:r>
        <w:proofErr w:type="spellStart"/>
        <w:r w:rsidR="00724E98">
          <w:t>Rerata</w:t>
        </w:r>
        <w:proofErr w:type="spellEnd"/>
        <w:r w:rsidR="00724E98">
          <w:t xml:space="preserve"> </w:t>
        </w:r>
        <w:proofErr w:type="spellStart"/>
        <w:r w:rsidR="00724E98">
          <w:t>penyelesaian</w:t>
        </w:r>
        <w:proofErr w:type="spellEnd"/>
        <w:r w:rsidR="00724E98">
          <w:t xml:space="preserve"> </w:t>
        </w:r>
        <w:proofErr w:type="spellStart"/>
        <w:r w:rsidR="00724E98">
          <w:t>proyek</w:t>
        </w:r>
        <w:proofErr w:type="spellEnd"/>
        <w:r w:rsidR="00724E98">
          <w:t xml:space="preserve"> </w:t>
        </w:r>
        <w:proofErr w:type="spellStart"/>
        <w:r w:rsidR="00724E98">
          <w:t>selama</w:t>
        </w:r>
        <w:proofErr w:type="spellEnd"/>
        <w:r w:rsidR="00724E98">
          <w:t xml:space="preserve"> 47.1 </w:t>
        </w:r>
        <w:proofErr w:type="spellStart"/>
        <w:r w:rsidR="00724E98">
          <w:t>minggu</w:t>
        </w:r>
        <w:proofErr w:type="spellEnd"/>
        <w:r w:rsidR="00724E98">
          <w:t xml:space="preserve"> </w:t>
        </w:r>
        <w:proofErr w:type="spellStart"/>
        <w:r w:rsidR="00724E98">
          <w:t>ini</w:t>
        </w:r>
        <w:proofErr w:type="spellEnd"/>
        <w:r w:rsidR="00724E98">
          <w:t xml:space="preserve"> </w:t>
        </w:r>
        <w:proofErr w:type="spellStart"/>
        <w:r w:rsidR="00724E98">
          <w:t>diakibatkan</w:t>
        </w:r>
        <w:proofErr w:type="spellEnd"/>
        <w:r w:rsidR="00724E98">
          <w:t xml:space="preserve"> oleh </w:t>
        </w:r>
        <w:proofErr w:type="spellStart"/>
        <w:r w:rsidR="00724E98">
          <w:t>adanya</w:t>
        </w:r>
        <w:proofErr w:type="spellEnd"/>
        <w:r w:rsidR="00724E98">
          <w:t xml:space="preserve"> </w:t>
        </w:r>
        <w:proofErr w:type="spellStart"/>
        <w:r w:rsidR="00724E98">
          <w:t>beberapa</w:t>
        </w:r>
        <w:proofErr w:type="spellEnd"/>
        <w:r w:rsidR="00724E98">
          <w:t xml:space="preserve"> </w:t>
        </w:r>
        <w:proofErr w:type="spellStart"/>
        <w:r w:rsidR="00724E98">
          <w:t>hal</w:t>
        </w:r>
      </w:ins>
      <w:proofErr w:type="spellEnd"/>
      <w:ins w:id="5666" w:author="ilham.nur@office.ui.ac.id" w:date="2023-03-05T11:55:00Z">
        <w:r w:rsidR="00C96191">
          <w:t>,</w:t>
        </w:r>
      </w:ins>
      <w:ins w:id="5667" w:author="ilham.nur@office.ui.ac.id" w:date="2023-03-05T11:56:00Z">
        <w:r w:rsidR="00C96191">
          <w:t xml:space="preserve"> yang sangat </w:t>
        </w:r>
        <w:proofErr w:type="spellStart"/>
        <w:r w:rsidR="00C96191">
          <w:t>memengaruhi</w:t>
        </w:r>
        <w:proofErr w:type="spellEnd"/>
        <w:r w:rsidR="00C96191">
          <w:t xml:space="preserve"> </w:t>
        </w:r>
        <w:proofErr w:type="spellStart"/>
        <w:r w:rsidR="00C96191">
          <w:t>adalah</w:t>
        </w:r>
        <w:proofErr w:type="spellEnd"/>
        <w:r w:rsidR="00C96191">
          <w:t xml:space="preserve"> </w:t>
        </w:r>
        <w:proofErr w:type="spellStart"/>
        <w:r w:rsidR="00C96191">
          <w:t>waktu</w:t>
        </w:r>
        <w:proofErr w:type="spellEnd"/>
        <w:r w:rsidR="00C96191">
          <w:t xml:space="preserve"> </w:t>
        </w:r>
        <w:proofErr w:type="spellStart"/>
        <w:r w:rsidR="00C96191">
          <w:t>tunggu</w:t>
        </w:r>
        <w:proofErr w:type="spellEnd"/>
        <w:r w:rsidR="00C96191">
          <w:t xml:space="preserve"> untuk </w:t>
        </w:r>
        <w:proofErr w:type="spellStart"/>
        <w:r w:rsidR="00C96191">
          <w:t>pekerjaan</w:t>
        </w:r>
        <w:proofErr w:type="spellEnd"/>
        <w:r w:rsidR="00C96191">
          <w:t xml:space="preserve"> </w:t>
        </w:r>
        <w:proofErr w:type="spellStart"/>
        <w:r w:rsidR="00C96191">
          <w:t>dapat</w:t>
        </w:r>
        <w:proofErr w:type="spellEnd"/>
        <w:r w:rsidR="00C96191">
          <w:t xml:space="preserve"> dilakukan </w:t>
        </w:r>
        <w:proofErr w:type="spellStart"/>
        <w:r w:rsidR="00C96191">
          <w:t>eksekusi</w:t>
        </w:r>
        <w:proofErr w:type="spellEnd"/>
        <w:r w:rsidR="00C96191">
          <w:t xml:space="preserve"> oleh </w:t>
        </w:r>
        <w:r w:rsidR="00C96191" w:rsidRPr="00463C7A">
          <w:rPr>
            <w:i/>
            <w:iCs/>
          </w:rPr>
          <w:t>Developer/Provisioning Engineer/ Tester</w:t>
        </w:r>
        <w:r w:rsidR="000131F6">
          <w:rPr>
            <w:i/>
            <w:iCs/>
          </w:rPr>
          <w:t xml:space="preserve"> </w:t>
        </w:r>
        <w:proofErr w:type="spellStart"/>
        <w:r w:rsidR="000131F6">
          <w:t>selama</w:t>
        </w:r>
        <w:proofErr w:type="spellEnd"/>
        <w:r w:rsidR="000131F6">
          <w:t xml:space="preserve"> 4 </w:t>
        </w:r>
        <w:proofErr w:type="spellStart"/>
        <w:r w:rsidR="000131F6">
          <w:t>minggu</w:t>
        </w:r>
        <w:proofErr w:type="spellEnd"/>
        <w:r w:rsidR="00C96191">
          <w:rPr>
            <w:i/>
            <w:iCs/>
          </w:rPr>
          <w:t xml:space="preserve">. </w:t>
        </w:r>
        <w:r w:rsidR="000131F6">
          <w:t xml:space="preserve">Hal </w:t>
        </w:r>
        <w:proofErr w:type="spellStart"/>
        <w:r w:rsidR="000131F6">
          <w:t>ini</w:t>
        </w:r>
        <w:proofErr w:type="spellEnd"/>
        <w:r w:rsidR="000131F6">
          <w:t xml:space="preserve"> </w:t>
        </w:r>
        <w:proofErr w:type="spellStart"/>
        <w:r w:rsidR="000131F6">
          <w:t>terjadi</w:t>
        </w:r>
        <w:proofErr w:type="spellEnd"/>
        <w:r w:rsidR="000131F6">
          <w:t xml:space="preserve"> </w:t>
        </w:r>
        <w:proofErr w:type="spellStart"/>
        <w:r w:rsidR="000131F6">
          <w:t>diakibatkan</w:t>
        </w:r>
        <w:proofErr w:type="spellEnd"/>
        <w:r w:rsidR="000131F6">
          <w:t xml:space="preserve"> oleh </w:t>
        </w:r>
        <w:proofErr w:type="spellStart"/>
        <w:r w:rsidR="000131F6">
          <w:t>pekerjaan</w:t>
        </w:r>
        <w:proofErr w:type="spellEnd"/>
        <w:r w:rsidR="000131F6">
          <w:t xml:space="preserve"> yang </w:t>
        </w:r>
      </w:ins>
      <w:proofErr w:type="spellStart"/>
      <w:ins w:id="5668" w:author="ilham.nur@office.ui.ac.id" w:date="2023-03-05T12:08:00Z">
        <w:r w:rsidR="005E3311">
          <w:t>diberikan</w:t>
        </w:r>
        <w:proofErr w:type="spellEnd"/>
        <w:r w:rsidR="005E3311">
          <w:t xml:space="preserve"> </w:t>
        </w:r>
      </w:ins>
      <w:ins w:id="5669" w:author="ilham.nur@office.ui.ac.id" w:date="2023-03-05T12:09:00Z">
        <w:r w:rsidR="00F71913">
          <w:t xml:space="preserve">oleh </w:t>
        </w:r>
        <w:r w:rsidR="00F71913">
          <w:rPr>
            <w:i/>
            <w:iCs/>
          </w:rPr>
          <w:t xml:space="preserve">functional manager </w:t>
        </w:r>
        <w:proofErr w:type="spellStart"/>
        <w:r w:rsidR="00F71913">
          <w:t>kepada</w:t>
        </w:r>
      </w:ins>
      <w:proofErr w:type="spellEnd"/>
      <w:ins w:id="5670" w:author="ilham.nur@office.ui.ac.id" w:date="2023-03-05T12:10:00Z">
        <w:r w:rsidR="00F71913">
          <w:t xml:space="preserve"> </w:t>
        </w:r>
        <w:proofErr w:type="spellStart"/>
        <w:r w:rsidR="00F71913">
          <w:t>eksekutor</w:t>
        </w:r>
        <w:proofErr w:type="spellEnd"/>
        <w:r w:rsidR="00F71913">
          <w:t xml:space="preserve"> </w:t>
        </w:r>
      </w:ins>
      <w:proofErr w:type="spellStart"/>
      <w:ins w:id="5671" w:author="ilham.nur@office.ui.ac.id" w:date="2023-03-05T12:08:00Z">
        <w:r w:rsidR="005E3311">
          <w:t>ketika</w:t>
        </w:r>
        <w:proofErr w:type="spellEnd"/>
        <w:r w:rsidR="005E3311">
          <w:t xml:space="preserve"> </w:t>
        </w:r>
        <w:proofErr w:type="spellStart"/>
        <w:r w:rsidR="005E3311">
          <w:t>fase</w:t>
        </w:r>
        <w:proofErr w:type="spellEnd"/>
        <w:r w:rsidR="005E3311">
          <w:t xml:space="preserve"> </w:t>
        </w:r>
        <w:proofErr w:type="spellStart"/>
        <w:r w:rsidR="005E3311">
          <w:t>perencanaan</w:t>
        </w:r>
        <w:proofErr w:type="spellEnd"/>
        <w:r w:rsidR="005E3311">
          <w:t xml:space="preserve"> </w:t>
        </w:r>
        <w:proofErr w:type="spellStart"/>
        <w:r w:rsidR="005E3311">
          <w:t>proyek</w:t>
        </w:r>
        <w:proofErr w:type="spellEnd"/>
        <w:r w:rsidR="00EF16B2">
          <w:t xml:space="preserve">, </w:t>
        </w:r>
        <w:proofErr w:type="spellStart"/>
        <w:r w:rsidR="00EF16B2">
          <w:t>han</w:t>
        </w:r>
      </w:ins>
      <w:ins w:id="5672" w:author="ilham.nur@office.ui.ac.id" w:date="2023-03-05T12:09:00Z">
        <w:r w:rsidR="00EF16B2">
          <w:t>ya</w:t>
        </w:r>
        <w:proofErr w:type="spellEnd"/>
        <w:r w:rsidR="00EF16B2">
          <w:t xml:space="preserve"> </w:t>
        </w:r>
        <w:proofErr w:type="spellStart"/>
        <w:r w:rsidR="00EF16B2">
          <w:t>berdasarkan</w:t>
        </w:r>
        <w:proofErr w:type="spellEnd"/>
        <w:r w:rsidR="00EF16B2">
          <w:t xml:space="preserve"> </w:t>
        </w:r>
        <w:proofErr w:type="spellStart"/>
        <w:r w:rsidR="00EF16B2">
          <w:t>asumsi</w:t>
        </w:r>
        <w:proofErr w:type="spellEnd"/>
        <w:r w:rsidR="00EF16B2">
          <w:t xml:space="preserve"> dan </w:t>
        </w:r>
        <w:proofErr w:type="spellStart"/>
        <w:r w:rsidR="00EF16B2">
          <w:t>konfirmasi</w:t>
        </w:r>
        <w:proofErr w:type="spellEnd"/>
        <w:r w:rsidR="00EF16B2">
          <w:t xml:space="preserve"> </w:t>
        </w:r>
        <w:proofErr w:type="spellStart"/>
        <w:r w:rsidR="00EF16B2">
          <w:t>dari</w:t>
        </w:r>
        <w:proofErr w:type="spellEnd"/>
        <w:r w:rsidR="00EF16B2">
          <w:t xml:space="preserve"> </w:t>
        </w:r>
        <w:proofErr w:type="spellStart"/>
        <w:r w:rsidR="00EF16B2">
          <w:t>sumber</w:t>
        </w:r>
        <w:proofErr w:type="spellEnd"/>
        <w:r w:rsidR="00EF16B2">
          <w:t xml:space="preserve"> </w:t>
        </w:r>
        <w:proofErr w:type="spellStart"/>
        <w:r w:rsidR="00EF16B2">
          <w:t>daya</w:t>
        </w:r>
        <w:proofErr w:type="spellEnd"/>
        <w:r w:rsidR="00EF16B2">
          <w:t xml:space="preserve"> terkait, </w:t>
        </w:r>
        <w:proofErr w:type="spellStart"/>
        <w:r w:rsidR="00EF16B2">
          <w:t>terhadap</w:t>
        </w:r>
        <w:proofErr w:type="spellEnd"/>
        <w:r w:rsidR="00EF16B2">
          <w:t xml:space="preserve"> </w:t>
        </w:r>
        <w:proofErr w:type="spellStart"/>
        <w:r w:rsidR="00EF16B2">
          <w:t>ketersediaan</w:t>
        </w:r>
        <w:proofErr w:type="spellEnd"/>
        <w:r w:rsidR="00EF16B2">
          <w:t xml:space="preserve"> dan </w:t>
        </w:r>
        <w:proofErr w:type="spellStart"/>
        <w:r w:rsidR="00EF16B2">
          <w:t>kemampuan</w:t>
        </w:r>
        <w:proofErr w:type="spellEnd"/>
        <w:r w:rsidR="00EF16B2">
          <w:t xml:space="preserve"> </w:t>
        </w:r>
        <w:proofErr w:type="spellStart"/>
        <w:r w:rsidR="00EF16B2">
          <w:t>sumber</w:t>
        </w:r>
        <w:proofErr w:type="spellEnd"/>
        <w:r w:rsidR="00EF16B2">
          <w:t xml:space="preserve"> </w:t>
        </w:r>
        <w:proofErr w:type="spellStart"/>
        <w:r w:rsidR="00EF16B2">
          <w:t>daya</w:t>
        </w:r>
        <w:proofErr w:type="spellEnd"/>
        <w:r w:rsidR="00EF16B2">
          <w:t xml:space="preserve">. </w:t>
        </w:r>
      </w:ins>
      <w:proofErr w:type="spellStart"/>
      <w:ins w:id="5673" w:author="ilham.nur@office.ui.ac.id" w:date="2023-03-05T12:10:00Z">
        <w:r w:rsidR="00F71913">
          <w:t>Sementara</w:t>
        </w:r>
        <w:proofErr w:type="spellEnd"/>
        <w:r w:rsidR="00F71913">
          <w:t xml:space="preserve"> </w:t>
        </w:r>
        <w:proofErr w:type="spellStart"/>
        <w:r w:rsidR="001879F9">
          <w:t>beban</w:t>
        </w:r>
        <w:proofErr w:type="spellEnd"/>
        <w:r w:rsidR="001879F9">
          <w:t xml:space="preserve"> </w:t>
        </w:r>
        <w:proofErr w:type="spellStart"/>
        <w:r w:rsidR="001879F9">
          <w:t>pekerjaan</w:t>
        </w:r>
        <w:proofErr w:type="spellEnd"/>
        <w:r w:rsidR="001879F9">
          <w:t xml:space="preserve"> yang dilakukan oleh </w:t>
        </w:r>
        <w:proofErr w:type="spellStart"/>
        <w:r w:rsidR="001879F9">
          <w:t>sumber</w:t>
        </w:r>
        <w:proofErr w:type="spellEnd"/>
        <w:r w:rsidR="001879F9">
          <w:t xml:space="preserve"> </w:t>
        </w:r>
        <w:proofErr w:type="spellStart"/>
        <w:r w:rsidR="001879F9">
          <w:t>daya</w:t>
        </w:r>
        <w:proofErr w:type="spellEnd"/>
        <w:r w:rsidR="001879F9">
          <w:t xml:space="preserve"> tidak </w:t>
        </w:r>
        <w:proofErr w:type="spellStart"/>
        <w:r w:rsidR="001879F9">
          <w:t>seluruhnya</w:t>
        </w:r>
        <w:proofErr w:type="spellEnd"/>
        <w:r w:rsidR="001879F9">
          <w:t xml:space="preserve"> </w:t>
        </w:r>
        <w:proofErr w:type="spellStart"/>
        <w:r w:rsidR="001879F9">
          <w:t>tercatat</w:t>
        </w:r>
        <w:proofErr w:type="spellEnd"/>
        <w:r w:rsidR="001879F9">
          <w:t xml:space="preserve"> oleh masing-masing </w:t>
        </w:r>
        <w:proofErr w:type="spellStart"/>
        <w:r w:rsidR="001879F9">
          <w:t>individu</w:t>
        </w:r>
        <w:proofErr w:type="spellEnd"/>
        <w:r w:rsidR="001879F9">
          <w:t xml:space="preserve"> dan juga SIMP, yang </w:t>
        </w:r>
        <w:proofErr w:type="spellStart"/>
        <w:r w:rsidR="001879F9">
          <w:t>berakibat</w:t>
        </w:r>
        <w:proofErr w:type="spellEnd"/>
        <w:r w:rsidR="001879F9">
          <w:t xml:space="preserve"> </w:t>
        </w:r>
        <w:proofErr w:type="spellStart"/>
        <w:r w:rsidR="001879F9">
          <w:t>pekerjaan</w:t>
        </w:r>
        <w:proofErr w:type="spellEnd"/>
        <w:r w:rsidR="001879F9">
          <w:t xml:space="preserve"> </w:t>
        </w:r>
        <w:proofErr w:type="spellStart"/>
        <w:r w:rsidR="001C7D07">
          <w:t>terhambat</w:t>
        </w:r>
        <w:proofErr w:type="spellEnd"/>
        <w:r w:rsidR="001C7D07">
          <w:t xml:space="preserve"> </w:t>
        </w:r>
        <w:proofErr w:type="spellStart"/>
        <w:r w:rsidR="001C7D07">
          <w:t>karena</w:t>
        </w:r>
        <w:proofErr w:type="spellEnd"/>
        <w:r w:rsidR="001C7D07">
          <w:t xml:space="preserve"> </w:t>
        </w:r>
        <w:proofErr w:type="spellStart"/>
        <w:r w:rsidR="001C7D07">
          <w:t>menunggu</w:t>
        </w:r>
        <w:proofErr w:type="spellEnd"/>
        <w:r w:rsidR="001C7D07">
          <w:t xml:space="preserve"> </w:t>
        </w:r>
        <w:proofErr w:type="spellStart"/>
        <w:r w:rsidR="001C7D07">
          <w:t>peke</w:t>
        </w:r>
      </w:ins>
      <w:ins w:id="5674" w:author="ilham.nur@office.ui.ac.id" w:date="2023-03-05T12:11:00Z">
        <w:r w:rsidR="001C7D07">
          <w:t>rjaan</w:t>
        </w:r>
        <w:proofErr w:type="spellEnd"/>
        <w:r w:rsidR="001C7D07">
          <w:t xml:space="preserve"> </w:t>
        </w:r>
        <w:proofErr w:type="spellStart"/>
        <w:r w:rsidR="001C7D07">
          <w:t>lainya</w:t>
        </w:r>
        <w:proofErr w:type="spellEnd"/>
        <w:r w:rsidR="001C7D07">
          <w:t xml:space="preserve"> selesai. </w:t>
        </w:r>
      </w:ins>
      <w:ins w:id="5675" w:author="ilham.nur@office.ui.ac.id" w:date="2023-03-05T14:14:00Z">
        <w:r w:rsidR="00E05933">
          <w:t xml:space="preserve">Pada </w:t>
        </w:r>
        <w:r w:rsidR="00E05933">
          <w:fldChar w:fldCharType="begin"/>
        </w:r>
        <w:r w:rsidR="00E05933">
          <w:instrText xml:space="preserve"> REF _Ref128918037 \h </w:instrText>
        </w:r>
      </w:ins>
      <w:ins w:id="5676" w:author="ilham.nur@office.ui.ac.id" w:date="2023-03-05T14:14:00Z">
        <w:r w:rsidR="00E05933">
          <w:fldChar w:fldCharType="separate"/>
        </w:r>
      </w:ins>
      <w:ins w:id="5677" w:author="ilham.nur@office.ui.ac.id" w:date="2023-03-05T21:23:00Z">
        <w:r w:rsidR="00A262DF">
          <w:t xml:space="preserve">Gambar </w:t>
        </w:r>
        <w:r w:rsidR="00A262DF">
          <w:rPr>
            <w:noProof/>
          </w:rPr>
          <w:t>3</w:t>
        </w:r>
        <w:r w:rsidR="00A262DF">
          <w:t>.</w:t>
        </w:r>
        <w:r w:rsidR="00A262DF">
          <w:rPr>
            <w:noProof/>
          </w:rPr>
          <w:t>10</w:t>
        </w:r>
      </w:ins>
      <w:ins w:id="5678" w:author="ilham.nur@office.ui.ac.id" w:date="2023-03-05T14:14:00Z">
        <w:r w:rsidR="00E05933">
          <w:fldChar w:fldCharType="end"/>
        </w:r>
        <w:r w:rsidR="00E05933">
          <w:t xml:space="preserve">, </w:t>
        </w:r>
        <w:proofErr w:type="spellStart"/>
        <w:r w:rsidR="00E05933">
          <w:t>menunjukan</w:t>
        </w:r>
        <w:proofErr w:type="spellEnd"/>
        <w:r w:rsidR="00E05933">
          <w:t xml:space="preserve"> bagaimana </w:t>
        </w:r>
        <w:proofErr w:type="spellStart"/>
        <w:r w:rsidR="00E05933">
          <w:t>penggunaan</w:t>
        </w:r>
        <w:proofErr w:type="spellEnd"/>
        <w:r w:rsidR="00E05933">
          <w:t xml:space="preserve"> </w:t>
        </w:r>
        <w:proofErr w:type="spellStart"/>
        <w:r w:rsidR="00E05933">
          <w:t>sumber</w:t>
        </w:r>
        <w:proofErr w:type="spellEnd"/>
        <w:r w:rsidR="00E05933">
          <w:t xml:space="preserve"> </w:t>
        </w:r>
        <w:proofErr w:type="spellStart"/>
        <w:r w:rsidR="00E05933">
          <w:t>daya</w:t>
        </w:r>
        <w:proofErr w:type="spellEnd"/>
        <w:r w:rsidR="00E05933">
          <w:t xml:space="preserve"> </w:t>
        </w:r>
        <w:proofErr w:type="spellStart"/>
        <w:r w:rsidR="00E05933">
          <w:t>ketika</w:t>
        </w:r>
        <w:proofErr w:type="spellEnd"/>
        <w:r w:rsidR="00E05933">
          <w:t xml:space="preserve"> proses </w:t>
        </w:r>
        <w:r w:rsidR="00E05933">
          <w:rPr>
            <w:i/>
            <w:iCs/>
          </w:rPr>
          <w:t xml:space="preserve">as is </w:t>
        </w:r>
        <w:proofErr w:type="spellStart"/>
        <w:r w:rsidR="00E05933">
          <w:t>disimulasikan</w:t>
        </w:r>
        <w:proofErr w:type="spellEnd"/>
        <w:r w:rsidR="004F69C5">
          <w:t xml:space="preserve">, yang </w:t>
        </w:r>
        <w:proofErr w:type="spellStart"/>
        <w:r w:rsidR="004F69C5">
          <w:t>menunjukkan</w:t>
        </w:r>
        <w:proofErr w:type="spellEnd"/>
        <w:r w:rsidR="004F69C5">
          <w:t xml:space="preserve"> </w:t>
        </w:r>
        <w:proofErr w:type="spellStart"/>
        <w:r w:rsidR="004F69C5">
          <w:t>bah</w:t>
        </w:r>
      </w:ins>
      <w:ins w:id="5679" w:author="ilham.nur@office.ui.ac.id" w:date="2023-03-05T14:15:00Z">
        <w:r w:rsidR="004F69C5">
          <w:t>wa</w:t>
        </w:r>
        <w:proofErr w:type="spellEnd"/>
        <w:r w:rsidR="004F69C5">
          <w:t xml:space="preserve"> </w:t>
        </w:r>
        <w:proofErr w:type="spellStart"/>
        <w:r w:rsidR="004F69C5">
          <w:t>penggunaan</w:t>
        </w:r>
        <w:proofErr w:type="spellEnd"/>
        <w:r w:rsidR="004F69C5">
          <w:t xml:space="preserve"> </w:t>
        </w:r>
        <w:proofErr w:type="spellStart"/>
        <w:r w:rsidR="004F69C5">
          <w:t>sumber</w:t>
        </w:r>
        <w:proofErr w:type="spellEnd"/>
        <w:r w:rsidR="004F69C5">
          <w:t xml:space="preserve"> </w:t>
        </w:r>
        <w:proofErr w:type="spellStart"/>
        <w:r w:rsidR="004F69C5">
          <w:t>daya</w:t>
        </w:r>
        <w:proofErr w:type="spellEnd"/>
        <w:r w:rsidR="004F69C5">
          <w:t xml:space="preserve"> </w:t>
        </w:r>
        <w:proofErr w:type="spellStart"/>
        <w:r w:rsidR="004F69C5">
          <w:t>masih</w:t>
        </w:r>
        <w:proofErr w:type="spellEnd"/>
        <w:r w:rsidR="004F69C5">
          <w:t xml:space="preserve"> tidak </w:t>
        </w:r>
        <w:proofErr w:type="spellStart"/>
        <w:r w:rsidR="004F69C5">
          <w:t>merata</w:t>
        </w:r>
        <w:proofErr w:type="spellEnd"/>
        <w:r w:rsidR="004F69C5">
          <w:t xml:space="preserve"> dengan </w:t>
        </w:r>
        <w:proofErr w:type="spellStart"/>
        <w:r w:rsidR="004F69C5">
          <w:t>kondisi</w:t>
        </w:r>
        <w:proofErr w:type="spellEnd"/>
        <w:r w:rsidR="004F69C5">
          <w:t xml:space="preserve"> </w:t>
        </w:r>
        <w:proofErr w:type="spellStart"/>
        <w:r w:rsidR="004F69C5">
          <w:t>sumber</w:t>
        </w:r>
        <w:proofErr w:type="spellEnd"/>
        <w:r w:rsidR="004F69C5">
          <w:t xml:space="preserve"> </w:t>
        </w:r>
        <w:proofErr w:type="spellStart"/>
        <w:r w:rsidR="004F69C5">
          <w:t>daya</w:t>
        </w:r>
        <w:proofErr w:type="spellEnd"/>
        <w:r w:rsidR="004F69C5">
          <w:t xml:space="preserve"> yang </w:t>
        </w:r>
        <w:proofErr w:type="spellStart"/>
        <w:r w:rsidR="004F69C5">
          <w:t>ada</w:t>
        </w:r>
      </w:ins>
      <w:proofErr w:type="spellEnd"/>
      <w:ins w:id="5680" w:author="ilham.nur@office.ui.ac.id" w:date="2023-03-05T14:14:00Z">
        <w:r w:rsidR="00E05933">
          <w:t>.</w:t>
        </w:r>
      </w:ins>
    </w:p>
    <w:p w14:paraId="545CADE2" w14:textId="77777777" w:rsidR="005248A3" w:rsidRDefault="001C7D07" w:rsidP="001C7D07">
      <w:pPr>
        <w:spacing w:line="360" w:lineRule="auto"/>
        <w:ind w:left="720"/>
        <w:rPr>
          <w:ins w:id="5681" w:author="ilham.nur@office.ui.ac.id" w:date="2023-03-05T14:13:00Z"/>
        </w:rPr>
      </w:pPr>
      <w:proofErr w:type="spellStart"/>
      <w:ins w:id="5682" w:author="ilham.nur@office.ui.ac.id" w:date="2023-03-05T12:11:00Z">
        <w:r>
          <w:t>Akibat</w:t>
        </w:r>
        <w:proofErr w:type="spellEnd"/>
        <w:r>
          <w:t xml:space="preserve"> lain </w:t>
        </w:r>
        <w:proofErr w:type="spellStart"/>
        <w:r>
          <w:t>dari</w:t>
        </w:r>
        <w:proofErr w:type="spellEnd"/>
        <w:r>
          <w:t xml:space="preserve"> tidak </w:t>
        </w:r>
        <w:proofErr w:type="spellStart"/>
        <w:r>
          <w:t>diketahui</w:t>
        </w:r>
        <w:proofErr w:type="spellEnd"/>
        <w:r>
          <w:t xml:space="preserve"> </w:t>
        </w:r>
        <w:proofErr w:type="spellStart"/>
        <w:r>
          <w:t>beban</w:t>
        </w:r>
        <w:proofErr w:type="spellEnd"/>
        <w:r>
          <w:t xml:space="preserve"> </w:t>
        </w:r>
        <w:proofErr w:type="spellStart"/>
        <w:r>
          <w:t>pekerjaan</w:t>
        </w:r>
        <w:proofErr w:type="spellEnd"/>
        <w:r>
          <w:t xml:space="preserve"> </w:t>
        </w:r>
        <w:proofErr w:type="spellStart"/>
        <w:r>
          <w:t>dari</w:t>
        </w:r>
        <w:proofErr w:type="spellEnd"/>
        <w:r>
          <w:t xml:space="preserve"> </w:t>
        </w:r>
        <w:proofErr w:type="spellStart"/>
        <w:r>
          <w:t>sumber</w:t>
        </w:r>
        <w:proofErr w:type="spellEnd"/>
        <w:r>
          <w:t xml:space="preserve"> </w:t>
        </w:r>
        <w:proofErr w:type="spellStart"/>
        <w:r>
          <w:t>daya</w:t>
        </w:r>
        <w:proofErr w:type="spellEnd"/>
        <w:r>
          <w:t xml:space="preserve"> </w:t>
        </w:r>
        <w:proofErr w:type="spellStart"/>
        <w:proofErr w:type="gramStart"/>
        <w:r>
          <w:t>adalah,</w:t>
        </w:r>
      </w:ins>
      <w:ins w:id="5683" w:author="ilham.nur@office.ui.ac.id" w:date="2023-03-05T12:12:00Z">
        <w:r w:rsidR="00972E8C">
          <w:t>alokasi</w:t>
        </w:r>
        <w:proofErr w:type="spellEnd"/>
        <w:proofErr w:type="gramEnd"/>
        <w:r w:rsidR="00972E8C">
          <w:t xml:space="preserve"> </w:t>
        </w:r>
        <w:proofErr w:type="spellStart"/>
        <w:r w:rsidR="00972E8C">
          <w:t>pekerjaan</w:t>
        </w:r>
        <w:proofErr w:type="spellEnd"/>
        <w:r w:rsidR="00972E8C">
          <w:t xml:space="preserve"> pada </w:t>
        </w:r>
        <w:proofErr w:type="spellStart"/>
        <w:r w:rsidR="00972E8C">
          <w:t>sumber</w:t>
        </w:r>
        <w:proofErr w:type="spellEnd"/>
        <w:r w:rsidR="00972E8C">
          <w:t xml:space="preserve"> </w:t>
        </w:r>
        <w:proofErr w:type="spellStart"/>
        <w:r w:rsidR="00972E8C">
          <w:t>daya</w:t>
        </w:r>
        <w:proofErr w:type="spellEnd"/>
        <w:r w:rsidR="00972E8C">
          <w:t xml:space="preserve"> yang </w:t>
        </w:r>
        <w:proofErr w:type="spellStart"/>
        <w:r w:rsidR="00972E8C">
          <w:t>tersedia</w:t>
        </w:r>
        <w:proofErr w:type="spellEnd"/>
        <w:r w:rsidR="00972E8C">
          <w:t xml:space="preserve"> dan </w:t>
        </w:r>
        <w:proofErr w:type="spellStart"/>
        <w:r w:rsidR="00972E8C">
          <w:t>kompeten</w:t>
        </w:r>
        <w:proofErr w:type="spellEnd"/>
        <w:r w:rsidR="00972E8C">
          <w:t xml:space="preserve"> </w:t>
        </w:r>
        <w:proofErr w:type="spellStart"/>
        <w:r w:rsidR="00972E8C">
          <w:t>jarang</w:t>
        </w:r>
        <w:proofErr w:type="spellEnd"/>
        <w:r w:rsidR="00972E8C">
          <w:t xml:space="preserve"> dilakukan</w:t>
        </w:r>
      </w:ins>
      <w:ins w:id="5684" w:author="ilham.nur@office.ui.ac.id" w:date="2023-03-05T12:13:00Z">
        <w:r w:rsidR="003772AB">
          <w:t xml:space="preserve">, </w:t>
        </w:r>
        <w:proofErr w:type="spellStart"/>
        <w:r w:rsidR="003772AB">
          <w:lastRenderedPageBreak/>
          <w:t>sementara</w:t>
        </w:r>
        <w:proofErr w:type="spellEnd"/>
        <w:r w:rsidR="003772AB">
          <w:t xml:space="preserve"> </w:t>
        </w:r>
        <w:proofErr w:type="spellStart"/>
        <w:r w:rsidR="003772AB">
          <w:t>apabila</w:t>
        </w:r>
        <w:proofErr w:type="spellEnd"/>
        <w:r w:rsidR="003772AB">
          <w:t xml:space="preserve"> </w:t>
        </w:r>
        <w:proofErr w:type="spellStart"/>
        <w:r w:rsidR="003772AB">
          <w:t>alokasi</w:t>
        </w:r>
        <w:proofErr w:type="spellEnd"/>
        <w:r w:rsidR="003772AB">
          <w:t xml:space="preserve"> </w:t>
        </w:r>
        <w:proofErr w:type="spellStart"/>
        <w:r w:rsidR="003772AB">
          <w:t>pekerjaan</w:t>
        </w:r>
        <w:proofErr w:type="spellEnd"/>
        <w:r w:rsidR="003772AB">
          <w:t xml:space="preserve"> </w:t>
        </w:r>
        <w:proofErr w:type="spellStart"/>
        <w:r w:rsidR="003772AB">
          <w:t>dapat</w:t>
        </w:r>
        <w:proofErr w:type="spellEnd"/>
        <w:r w:rsidR="003772AB">
          <w:t xml:space="preserve"> </w:t>
        </w:r>
        <w:proofErr w:type="spellStart"/>
        <w:r w:rsidR="003772AB">
          <w:t>diberikan</w:t>
        </w:r>
        <w:proofErr w:type="spellEnd"/>
        <w:r w:rsidR="003772AB">
          <w:t xml:space="preserve"> pada </w:t>
        </w:r>
        <w:proofErr w:type="spellStart"/>
        <w:r w:rsidR="003772AB">
          <w:t>sumber</w:t>
        </w:r>
        <w:proofErr w:type="spellEnd"/>
        <w:r w:rsidR="003772AB">
          <w:t xml:space="preserve"> </w:t>
        </w:r>
        <w:proofErr w:type="spellStart"/>
        <w:r w:rsidR="003772AB">
          <w:t>daya</w:t>
        </w:r>
        <w:proofErr w:type="spellEnd"/>
        <w:r w:rsidR="003772AB">
          <w:t xml:space="preserve"> yang </w:t>
        </w:r>
        <w:proofErr w:type="spellStart"/>
        <w:r w:rsidR="003772AB">
          <w:t>tepat</w:t>
        </w:r>
        <w:proofErr w:type="spellEnd"/>
        <w:r w:rsidR="003772AB">
          <w:t xml:space="preserve"> </w:t>
        </w:r>
        <w:proofErr w:type="spellStart"/>
        <w:r w:rsidR="003772AB">
          <w:t>pekerjaan</w:t>
        </w:r>
        <w:proofErr w:type="spellEnd"/>
        <w:r w:rsidR="003772AB">
          <w:t xml:space="preserve"> </w:t>
        </w:r>
        <w:proofErr w:type="spellStart"/>
        <w:r w:rsidR="003772AB">
          <w:t>dapat</w:t>
        </w:r>
        <w:proofErr w:type="spellEnd"/>
        <w:r w:rsidR="003772AB">
          <w:t xml:space="preserve"> </w:t>
        </w:r>
        <w:proofErr w:type="spellStart"/>
        <w:r w:rsidR="003772AB">
          <w:t>lebih</w:t>
        </w:r>
        <w:proofErr w:type="spellEnd"/>
        <w:r w:rsidR="003772AB">
          <w:t xml:space="preserve"> </w:t>
        </w:r>
        <w:proofErr w:type="spellStart"/>
        <w:r w:rsidR="003772AB">
          <w:t>cepat</w:t>
        </w:r>
        <w:proofErr w:type="spellEnd"/>
        <w:r w:rsidR="003772AB">
          <w:t xml:space="preserve"> </w:t>
        </w:r>
        <w:proofErr w:type="spellStart"/>
        <w:r w:rsidR="003772AB">
          <w:t>diselesaikan</w:t>
        </w:r>
        <w:proofErr w:type="spellEnd"/>
        <w:r w:rsidR="00B962AA">
          <w:t xml:space="preserve"> dengan </w:t>
        </w:r>
        <w:proofErr w:type="spellStart"/>
        <w:r w:rsidR="00B962AA">
          <w:t>waktu</w:t>
        </w:r>
        <w:proofErr w:type="spellEnd"/>
        <w:r w:rsidR="00B962AA">
          <w:t xml:space="preserve"> </w:t>
        </w:r>
        <w:proofErr w:type="spellStart"/>
        <w:r w:rsidR="00B962AA">
          <w:t>tunggu</w:t>
        </w:r>
        <w:proofErr w:type="spellEnd"/>
        <w:r w:rsidR="00B962AA">
          <w:t xml:space="preserve"> yang </w:t>
        </w:r>
        <w:proofErr w:type="spellStart"/>
        <w:r w:rsidR="00B962AA">
          <w:t>lebih</w:t>
        </w:r>
        <w:proofErr w:type="spellEnd"/>
        <w:r w:rsidR="00B962AA">
          <w:t xml:space="preserve"> </w:t>
        </w:r>
        <w:proofErr w:type="spellStart"/>
        <w:r w:rsidR="00B962AA">
          <w:t>sebentar</w:t>
        </w:r>
        <w:proofErr w:type="spellEnd"/>
        <w:r w:rsidR="003772AB">
          <w:t>.</w:t>
        </w:r>
      </w:ins>
      <w:ins w:id="5685" w:author="ilham.nur@office.ui.ac.id" w:date="2023-03-05T12:14:00Z">
        <w:r w:rsidR="000B0466">
          <w:t xml:space="preserve"> </w:t>
        </w:r>
      </w:ins>
    </w:p>
    <w:p w14:paraId="220E39CF" w14:textId="26B5853A" w:rsidR="00F54618" w:rsidRDefault="000B0466" w:rsidP="001C7D07">
      <w:pPr>
        <w:spacing w:line="360" w:lineRule="auto"/>
        <w:ind w:left="720"/>
        <w:rPr>
          <w:ins w:id="5686" w:author="ilham.nur@office.ui.ac.id" w:date="2023-03-05T12:17:00Z"/>
        </w:rPr>
      </w:pPr>
      <w:proofErr w:type="spellStart"/>
      <w:ins w:id="5687" w:author="ilham.nur@office.ui.ac.id" w:date="2023-03-05T12:14:00Z">
        <w:r>
          <w:t>Kendala</w:t>
        </w:r>
        <w:proofErr w:type="spellEnd"/>
        <w:r>
          <w:t xml:space="preserve"> yang </w:t>
        </w:r>
        <w:proofErr w:type="spellStart"/>
        <w:r>
          <w:t>telah</w:t>
        </w:r>
        <w:proofErr w:type="spellEnd"/>
        <w:r>
          <w:t xml:space="preserve"> </w:t>
        </w:r>
        <w:proofErr w:type="spellStart"/>
        <w:r>
          <w:t>disimulasikan</w:t>
        </w:r>
        <w:proofErr w:type="spellEnd"/>
        <w:r>
          <w:t xml:space="preserve"> </w:t>
        </w:r>
        <w:proofErr w:type="spellStart"/>
        <w:r>
          <w:t>ini</w:t>
        </w:r>
        <w:proofErr w:type="spellEnd"/>
        <w:r>
          <w:t xml:space="preserve"> </w:t>
        </w:r>
        <w:proofErr w:type="spellStart"/>
        <w:r>
          <w:t>akan</w:t>
        </w:r>
        <w:proofErr w:type="spellEnd"/>
        <w:r>
          <w:t xml:space="preserve"> </w:t>
        </w:r>
        <w:proofErr w:type="spellStart"/>
        <w:r>
          <w:t>coba</w:t>
        </w:r>
        <w:proofErr w:type="spellEnd"/>
        <w:r>
          <w:t xml:space="preserve"> </w:t>
        </w:r>
        <w:proofErr w:type="spellStart"/>
        <w:r>
          <w:t>diselesaikan</w:t>
        </w:r>
        <w:proofErr w:type="spellEnd"/>
        <w:r>
          <w:t xml:space="preserve"> dengan </w:t>
        </w:r>
        <w:proofErr w:type="spellStart"/>
        <w:r>
          <w:t>membangun</w:t>
        </w:r>
        <w:proofErr w:type="spellEnd"/>
        <w:r>
          <w:t xml:space="preserve"> </w:t>
        </w:r>
        <w:proofErr w:type="spellStart"/>
        <w:r>
          <w:t>sebuah</w:t>
        </w:r>
        <w:proofErr w:type="spellEnd"/>
        <w:r>
          <w:t xml:space="preserve"> </w:t>
        </w:r>
      </w:ins>
      <w:proofErr w:type="spellStart"/>
      <w:ins w:id="5688" w:author="ilham.nur@office.ui.ac.id" w:date="2023-03-05T12:15:00Z">
        <w:r>
          <w:t>sistem</w:t>
        </w:r>
        <w:proofErr w:type="spellEnd"/>
        <w:r>
          <w:t xml:space="preserve"> yang </w:t>
        </w:r>
        <w:proofErr w:type="spellStart"/>
        <w:r>
          <w:t>dapat</w:t>
        </w:r>
        <w:proofErr w:type="spellEnd"/>
        <w:r>
          <w:t xml:space="preserve"> </w:t>
        </w:r>
        <w:proofErr w:type="spellStart"/>
        <w:r>
          <w:t>memangkas</w:t>
        </w:r>
        <w:proofErr w:type="spellEnd"/>
        <w:r>
          <w:t xml:space="preserve"> proses</w:t>
        </w:r>
      </w:ins>
      <w:ins w:id="5689" w:author="ilham.nur@office.ui.ac.id" w:date="2023-03-05T12:17:00Z">
        <w:r w:rsidR="00E24EC8">
          <w:t>:</w:t>
        </w:r>
      </w:ins>
    </w:p>
    <w:p w14:paraId="5356E042" w14:textId="4F3889E0" w:rsidR="00E24EC8" w:rsidRDefault="00E24EC8" w:rsidP="00E24EC8">
      <w:pPr>
        <w:pStyle w:val="ListParagraph"/>
        <w:numPr>
          <w:ilvl w:val="0"/>
          <w:numId w:val="48"/>
        </w:numPr>
        <w:spacing w:line="360" w:lineRule="auto"/>
        <w:rPr>
          <w:ins w:id="5690" w:author="ilham.nur@office.ui.ac.id" w:date="2023-03-05T12:17:00Z"/>
        </w:rPr>
      </w:pPr>
      <w:proofErr w:type="spellStart"/>
      <w:ins w:id="5691" w:author="ilham.nur@office.ui.ac.id" w:date="2023-03-05T12:17:00Z">
        <w:r>
          <w:t>Konfirmasi</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pekerjaan</w:t>
        </w:r>
        <w:proofErr w:type="spellEnd"/>
      </w:ins>
    </w:p>
    <w:p w14:paraId="47396E22" w14:textId="0F1C7485" w:rsidR="00E24EC8" w:rsidRDefault="00E24EC8" w:rsidP="00E24EC8">
      <w:pPr>
        <w:pStyle w:val="ListParagraph"/>
        <w:numPr>
          <w:ilvl w:val="0"/>
          <w:numId w:val="48"/>
        </w:numPr>
        <w:spacing w:line="360" w:lineRule="auto"/>
        <w:rPr>
          <w:ins w:id="5692" w:author="ilham.nur@office.ui.ac.id" w:date="2023-03-05T12:17:00Z"/>
        </w:rPr>
      </w:pPr>
      <w:proofErr w:type="spellStart"/>
      <w:ins w:id="5693" w:author="ilham.nur@office.ui.ac.id" w:date="2023-03-05T12:17:00Z">
        <w:r>
          <w:t>Menunggu</w:t>
        </w:r>
        <w:proofErr w:type="spellEnd"/>
        <w:r>
          <w:t xml:space="preserve"> </w:t>
        </w:r>
        <w:proofErr w:type="spellStart"/>
        <w:r>
          <w:t>konfirmasi</w:t>
        </w:r>
        <w:proofErr w:type="spellEnd"/>
        <w:r>
          <w:t xml:space="preserve"> </w:t>
        </w:r>
        <w:proofErr w:type="spellStart"/>
        <w:r>
          <w:t>sumber</w:t>
        </w:r>
        <w:proofErr w:type="spellEnd"/>
        <w:r>
          <w:t xml:space="preserve"> </w:t>
        </w:r>
        <w:proofErr w:type="spellStart"/>
        <w:r>
          <w:t>daya</w:t>
        </w:r>
        <w:proofErr w:type="spellEnd"/>
      </w:ins>
    </w:p>
    <w:p w14:paraId="0782CEF6" w14:textId="3927A62B" w:rsidR="00E24EC8" w:rsidRDefault="00E24EC8" w:rsidP="00E24EC8">
      <w:pPr>
        <w:pStyle w:val="ListParagraph"/>
        <w:numPr>
          <w:ilvl w:val="0"/>
          <w:numId w:val="48"/>
        </w:numPr>
        <w:spacing w:line="360" w:lineRule="auto"/>
        <w:rPr>
          <w:ins w:id="5694" w:author="ilham.nur@office.ui.ac.id" w:date="2023-03-05T12:17:00Z"/>
        </w:rPr>
      </w:pPr>
      <w:proofErr w:type="spellStart"/>
      <w:ins w:id="5695" w:author="ilham.nur@office.ui.ac.id" w:date="2023-03-05T12:17:00Z">
        <w:r>
          <w:t>Penentuan</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pekerjaan</w:t>
        </w:r>
        <w:proofErr w:type="spellEnd"/>
      </w:ins>
    </w:p>
    <w:p w14:paraId="6510A127" w14:textId="5946B877" w:rsidR="00E24EC8" w:rsidRDefault="00E24EC8">
      <w:pPr>
        <w:pStyle w:val="ListParagraph"/>
        <w:numPr>
          <w:ilvl w:val="0"/>
          <w:numId w:val="48"/>
        </w:numPr>
        <w:spacing w:line="360" w:lineRule="auto"/>
        <w:rPr>
          <w:ins w:id="5696" w:author="ilham.nur@office.ui.ac.id" w:date="2023-03-05T12:15:00Z"/>
        </w:rPr>
        <w:pPrChange w:id="5697" w:author="ilham.nur@office.ui.ac.id" w:date="2023-03-05T12:17:00Z">
          <w:pPr>
            <w:spacing w:line="360" w:lineRule="auto"/>
            <w:ind w:left="720"/>
          </w:pPr>
        </w:pPrChange>
      </w:pPr>
      <w:proofErr w:type="spellStart"/>
      <w:ins w:id="5698" w:author="ilham.nur@office.ui.ac.id" w:date="2023-03-05T12:17:00Z">
        <w:r>
          <w:t>Penetapan</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pekerjaan</w:t>
        </w:r>
      </w:ins>
      <w:proofErr w:type="spellEnd"/>
    </w:p>
    <w:p w14:paraId="63179136" w14:textId="03248E76" w:rsidR="000B0466" w:rsidRPr="000131F6" w:rsidRDefault="00670F1D">
      <w:pPr>
        <w:spacing w:line="360" w:lineRule="auto"/>
        <w:ind w:left="720"/>
        <w:rPr>
          <w:ins w:id="5699" w:author="ilham.nur@office.ui.ac.id" w:date="2023-03-04T17:35:00Z"/>
        </w:rPr>
        <w:pPrChange w:id="5700" w:author="ilham.nur@office.ui.ac.id" w:date="2023-03-05T12:11:00Z">
          <w:pPr>
            <w:ind w:left="720"/>
          </w:pPr>
        </w:pPrChange>
      </w:pPr>
      <w:ins w:id="5701" w:author="ilham.nur@office.ui.ac.id" w:date="2023-03-05T12:17:00Z">
        <w:r>
          <w:t xml:space="preserve">Dan </w:t>
        </w:r>
      </w:ins>
      <w:proofErr w:type="spellStart"/>
      <w:ins w:id="5702" w:author="ilham.nur@office.ui.ac.id" w:date="2023-03-05T12:18:00Z">
        <w:r>
          <w:t>dapat</w:t>
        </w:r>
        <w:proofErr w:type="spellEnd"/>
        <w:r>
          <w:t xml:space="preserve"> </w:t>
        </w:r>
        <w:proofErr w:type="spellStart"/>
        <w:r>
          <w:t>memberikan</w:t>
        </w:r>
        <w:proofErr w:type="spellEnd"/>
        <w:r>
          <w:t xml:space="preserve"> </w:t>
        </w:r>
        <w:proofErr w:type="spellStart"/>
        <w:r>
          <w:t>alokasi</w:t>
        </w:r>
        <w:proofErr w:type="spellEnd"/>
        <w:r>
          <w:t xml:space="preserve"> </w:t>
        </w:r>
        <w:proofErr w:type="spellStart"/>
        <w:r>
          <w:t>pekerjaan</w:t>
        </w:r>
        <w:proofErr w:type="spellEnd"/>
        <w:r>
          <w:t xml:space="preserve"> </w:t>
        </w:r>
        <w:proofErr w:type="spellStart"/>
        <w:r>
          <w:t>sesuai</w:t>
        </w:r>
        <w:proofErr w:type="spellEnd"/>
        <w:r>
          <w:t xml:space="preserve"> dengan </w:t>
        </w:r>
        <w:proofErr w:type="spellStart"/>
        <w:r>
          <w:t>ketersediaan</w:t>
        </w:r>
        <w:proofErr w:type="spellEnd"/>
        <w:r>
          <w:t xml:space="preserve"> dan </w:t>
        </w:r>
        <w:proofErr w:type="spellStart"/>
        <w:r>
          <w:t>kompetensi</w:t>
        </w:r>
        <w:proofErr w:type="spellEnd"/>
        <w:r>
          <w:t xml:space="preserve"> </w:t>
        </w:r>
        <w:proofErr w:type="spellStart"/>
        <w:r>
          <w:t>dari</w:t>
        </w:r>
        <w:proofErr w:type="spellEnd"/>
        <w:r>
          <w:t xml:space="preserve"> </w:t>
        </w:r>
        <w:proofErr w:type="spellStart"/>
        <w:r>
          <w:t>sumber</w:t>
        </w:r>
        <w:proofErr w:type="spellEnd"/>
        <w:r>
          <w:t xml:space="preserve"> </w:t>
        </w:r>
        <w:proofErr w:type="spellStart"/>
        <w:r>
          <w:t>daya</w:t>
        </w:r>
        <w:proofErr w:type="spellEnd"/>
        <w:r>
          <w:t xml:space="preserve">, untuk </w:t>
        </w:r>
        <w:proofErr w:type="spellStart"/>
        <w:r>
          <w:t>mempercepat</w:t>
        </w:r>
        <w:proofErr w:type="spellEnd"/>
        <w:r>
          <w:t xml:space="preserve"> </w:t>
        </w:r>
        <w:proofErr w:type="spellStart"/>
        <w:r>
          <w:t>penyelesaian</w:t>
        </w:r>
        <w:proofErr w:type="spellEnd"/>
        <w:r>
          <w:t xml:space="preserve"> </w:t>
        </w:r>
        <w:proofErr w:type="spellStart"/>
        <w:r>
          <w:t>proyek</w:t>
        </w:r>
        <w:proofErr w:type="spellEnd"/>
        <w:r>
          <w:t>.</w:t>
        </w:r>
      </w:ins>
    </w:p>
    <w:p w14:paraId="647D3B9A" w14:textId="77777777" w:rsidR="00CD203D" w:rsidRDefault="00CD203D" w:rsidP="00CD203D">
      <w:pPr>
        <w:pStyle w:val="Heading2"/>
        <w:numPr>
          <w:ilvl w:val="1"/>
          <w:numId w:val="3"/>
        </w:numPr>
        <w:spacing w:line="360" w:lineRule="auto"/>
        <w:ind w:left="360"/>
        <w:rPr>
          <w:ins w:id="5703" w:author="ilham.nur@office.ui.ac.id" w:date="2023-03-04T19:13:00Z"/>
        </w:rPr>
      </w:pPr>
      <w:bookmarkStart w:id="5704" w:name="_Toc128943890"/>
      <w:bookmarkStart w:id="5705" w:name="_Ref128948642"/>
      <w:ins w:id="5706" w:author="ilham.nur@office.ui.ac.id" w:date="2023-03-04T19:13:00Z">
        <w:r>
          <w:t xml:space="preserve">Pembangunan </w:t>
        </w:r>
        <w:proofErr w:type="spellStart"/>
        <w:r>
          <w:t>Sistem</w:t>
        </w:r>
        <w:proofErr w:type="spellEnd"/>
        <w:r>
          <w:t xml:space="preserve">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Daya</w:t>
        </w:r>
        <w:bookmarkEnd w:id="5704"/>
        <w:bookmarkEnd w:id="5705"/>
      </w:ins>
    </w:p>
    <w:p w14:paraId="33646D58" w14:textId="77777777" w:rsidR="00CD203D" w:rsidRDefault="00CD203D" w:rsidP="00CD203D">
      <w:pPr>
        <w:spacing w:line="360" w:lineRule="auto"/>
        <w:rPr>
          <w:ins w:id="5707" w:author="ilham.nur@office.ui.ac.id" w:date="2023-03-04T19:13:00Z"/>
        </w:rPr>
      </w:pPr>
      <w:ins w:id="5708" w:author="ilham.nur@office.ui.ac.id" w:date="2023-03-04T19:13:00Z">
        <w:r>
          <w:t xml:space="preserve">Pada </w:t>
        </w:r>
        <w:proofErr w:type="spellStart"/>
        <w:r>
          <w:t>tahapan</w:t>
        </w:r>
        <w:proofErr w:type="spellEnd"/>
        <w:r>
          <w:t xml:space="preserve"> </w:t>
        </w:r>
        <w:proofErr w:type="spellStart"/>
        <w:r>
          <w:t>ini</w:t>
        </w:r>
        <w:proofErr w:type="spellEnd"/>
        <w:r>
          <w:t xml:space="preserve"> basis data yang </w:t>
        </w:r>
        <w:proofErr w:type="spellStart"/>
        <w:r>
          <w:t>telah</w:t>
        </w:r>
        <w:proofErr w:type="spellEnd"/>
        <w:r>
          <w:t xml:space="preserve"> </w:t>
        </w:r>
        <w:proofErr w:type="spellStart"/>
        <w:r>
          <w:t>dibuat</w:t>
        </w:r>
        <w:proofErr w:type="spellEnd"/>
        <w:r>
          <w:t xml:space="preserve"> </w:t>
        </w:r>
        <w:proofErr w:type="spellStart"/>
        <w:r>
          <w:t>akan</w:t>
        </w:r>
        <w:proofErr w:type="spellEnd"/>
        <w:r>
          <w:t xml:space="preserve"> </w:t>
        </w:r>
        <w:proofErr w:type="spellStart"/>
        <w:r>
          <w:t>dijadikan</w:t>
        </w:r>
        <w:proofErr w:type="spellEnd"/>
        <w:r>
          <w:t xml:space="preserve"> </w:t>
        </w:r>
        <w:proofErr w:type="spellStart"/>
        <w:r>
          <w:t>konsumsi</w:t>
        </w:r>
        <w:proofErr w:type="spellEnd"/>
        <w:r>
          <w:t xml:space="preserve"> </w:t>
        </w:r>
        <w:proofErr w:type="spellStart"/>
        <w:r>
          <w:t>dalam</w:t>
        </w:r>
        <w:proofErr w:type="spellEnd"/>
        <w:r>
          <w:t xml:space="preserve"> </w:t>
        </w:r>
        <w:proofErr w:type="spellStart"/>
        <w:r>
          <w:t>membangun</w:t>
        </w:r>
        <w:proofErr w:type="spellEnd"/>
        <w:r>
          <w:t xml:space="preserve"> model </w:t>
        </w:r>
        <w:r>
          <w:rPr>
            <w:i/>
            <w:iCs/>
          </w:rPr>
          <w:t xml:space="preserve">machine learning </w:t>
        </w:r>
        <w:r>
          <w:t xml:space="preserve">untuk </w:t>
        </w:r>
        <w:proofErr w:type="spellStart"/>
        <w:r>
          <w:t>mengenali</w:t>
        </w:r>
        <w:proofErr w:type="spellEnd"/>
        <w:r>
          <w:t xml:space="preserve"> </w:t>
        </w:r>
        <w:proofErr w:type="spellStart"/>
        <w:r>
          <w:t>sumber</w:t>
        </w:r>
        <w:proofErr w:type="spellEnd"/>
        <w:r>
          <w:t xml:space="preserve"> </w:t>
        </w:r>
        <w:proofErr w:type="spellStart"/>
        <w:r>
          <w:t>daya</w:t>
        </w:r>
        <w:proofErr w:type="spellEnd"/>
        <w:r>
          <w:t xml:space="preserve"> mana yang </w:t>
        </w:r>
        <w:proofErr w:type="spellStart"/>
        <w:r>
          <w:t>tepat</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pekerjaan</w:t>
        </w:r>
        <w:proofErr w:type="spellEnd"/>
        <w:r>
          <w:t xml:space="preserve"> </w:t>
        </w:r>
        <w:proofErr w:type="spellStart"/>
        <w:r>
          <w:t>proyek</w:t>
        </w:r>
        <w:proofErr w:type="spellEnd"/>
        <w:r>
          <w:t xml:space="preserve">, </w:t>
        </w:r>
        <w:proofErr w:type="spellStart"/>
        <w:r>
          <w:t>baik</w:t>
        </w:r>
        <w:proofErr w:type="spellEnd"/>
        <w:r>
          <w:t xml:space="preserve"> </w:t>
        </w:r>
        <w:proofErr w:type="spellStart"/>
        <w:r>
          <w:t>secara</w:t>
        </w:r>
        <w:proofErr w:type="spellEnd"/>
        <w:r>
          <w:t xml:space="preserve"> statis </w:t>
        </w:r>
        <w:proofErr w:type="spellStart"/>
        <w:r>
          <w:t>ketika</w:t>
        </w:r>
        <w:proofErr w:type="spellEnd"/>
        <w:r>
          <w:t xml:space="preserve"> </w:t>
        </w:r>
        <w:proofErr w:type="spellStart"/>
        <w:r>
          <w:t>awal</w:t>
        </w:r>
        <w:proofErr w:type="spellEnd"/>
        <w:r>
          <w:t xml:space="preserve"> </w:t>
        </w:r>
        <w:proofErr w:type="spellStart"/>
        <w:r>
          <w:t>perencanaan</w:t>
        </w:r>
        <w:proofErr w:type="spellEnd"/>
        <w:r>
          <w:t xml:space="preserve"> </w:t>
        </w:r>
        <w:proofErr w:type="spellStart"/>
        <w:r>
          <w:t>proyek</w:t>
        </w:r>
        <w:proofErr w:type="spellEnd"/>
        <w:r>
          <w:t xml:space="preserve">, </w:t>
        </w:r>
        <w:proofErr w:type="spellStart"/>
        <w:r>
          <w:t>maupun</w:t>
        </w:r>
        <w:proofErr w:type="spellEnd"/>
        <w:r>
          <w:t xml:space="preserve"> </w:t>
        </w:r>
        <w:proofErr w:type="spellStart"/>
        <w:r>
          <w:t>dinamis</w:t>
        </w:r>
        <w:proofErr w:type="spellEnd"/>
        <w:r>
          <w:t xml:space="preserve"> </w:t>
        </w:r>
        <w:proofErr w:type="spellStart"/>
        <w:r>
          <w:t>ketika</w:t>
        </w:r>
        <w:proofErr w:type="spellEnd"/>
        <w:r>
          <w:t xml:space="preserve"> </w:t>
        </w:r>
        <w:proofErr w:type="spellStart"/>
        <w:r>
          <w:t>proyek</w:t>
        </w:r>
        <w:proofErr w:type="spellEnd"/>
        <w:r>
          <w:t xml:space="preserve"> sudah </w:t>
        </w:r>
        <w:proofErr w:type="spellStart"/>
        <w:r>
          <w:t>berjalan</w:t>
        </w:r>
        <w:proofErr w:type="spellEnd"/>
        <w:r>
          <w:t xml:space="preserve">. </w:t>
        </w:r>
        <w:r>
          <w:rPr>
            <w:i/>
            <w:iCs/>
          </w:rPr>
          <w:t xml:space="preserve">Machine Learning </w:t>
        </w:r>
        <w:r>
          <w:t xml:space="preserve">yang </w:t>
        </w:r>
        <w:proofErr w:type="spellStart"/>
        <w:r>
          <w:t>digunakan</w:t>
        </w:r>
        <w:proofErr w:type="spellEnd"/>
        <w:r>
          <w:t xml:space="preserve"> </w:t>
        </w:r>
        <w:proofErr w:type="spellStart"/>
        <w:r>
          <w:t>adalah</w:t>
        </w:r>
        <w:proofErr w:type="spellEnd"/>
        <w:r>
          <w:t xml:space="preserve"> </w:t>
        </w:r>
        <w:r>
          <w:rPr>
            <w:i/>
            <w:iCs/>
          </w:rPr>
          <w:t xml:space="preserve">random forest, </w:t>
        </w:r>
        <w:r>
          <w:t xml:space="preserve">yang </w:t>
        </w:r>
        <w:proofErr w:type="spellStart"/>
        <w:r>
          <w:t>akan</w:t>
        </w:r>
        <w:proofErr w:type="spellEnd"/>
        <w:r>
          <w:t xml:space="preserve"> </w:t>
        </w:r>
        <w:proofErr w:type="spellStart"/>
        <w:r>
          <w:t>dibangun</w:t>
        </w:r>
        <w:proofErr w:type="spellEnd"/>
        <w:r>
          <w:t xml:space="preserve"> </w:t>
        </w:r>
        <w:proofErr w:type="spellStart"/>
        <w:r>
          <w:t>menggunakan</w:t>
        </w:r>
        <w:proofErr w:type="spellEnd"/>
        <w:r>
          <w:t xml:space="preserve"> Bahasa </w:t>
        </w:r>
        <w:proofErr w:type="spellStart"/>
        <w:r>
          <w:t>pemrograman</w:t>
        </w:r>
        <w:proofErr w:type="spellEnd"/>
        <w:r>
          <w:t xml:space="preserve"> Python. Bahasa </w:t>
        </w:r>
        <w:proofErr w:type="spellStart"/>
        <w:r>
          <w:t>pemrogaraman</w:t>
        </w:r>
        <w:proofErr w:type="spellEnd"/>
        <w:r>
          <w:t xml:space="preserve"> </w:t>
        </w:r>
        <w:proofErr w:type="spellStart"/>
        <w:r>
          <w:t>ini</w:t>
        </w:r>
        <w:proofErr w:type="spellEnd"/>
        <w:r>
          <w:t xml:space="preserve"> </w:t>
        </w:r>
        <w:proofErr w:type="spellStart"/>
        <w:r>
          <w:t>dipilih</w:t>
        </w:r>
        <w:proofErr w:type="spellEnd"/>
        <w:r>
          <w:t xml:space="preserve"> </w:t>
        </w:r>
        <w:proofErr w:type="spellStart"/>
        <w:r>
          <w:t>dikarenakan</w:t>
        </w:r>
        <w:proofErr w:type="spellEnd"/>
        <w:r>
          <w:t xml:space="preserve"> </w:t>
        </w:r>
        <w:proofErr w:type="spellStart"/>
        <w:r>
          <w:t>memiliki</w:t>
        </w:r>
        <w:proofErr w:type="spellEnd"/>
        <w:r>
          <w:t xml:space="preserve"> Pustaka yang </w:t>
        </w:r>
        <w:proofErr w:type="spellStart"/>
        <w:r>
          <w:t>mendukung</w:t>
        </w:r>
        <w:proofErr w:type="spellEnd"/>
        <w:r>
          <w:t xml:space="preserve"> dengan </w:t>
        </w:r>
        <w:proofErr w:type="spellStart"/>
        <w:r>
          <w:t>sintaks</w:t>
        </w:r>
        <w:proofErr w:type="spellEnd"/>
        <w:r>
          <w:t xml:space="preserve"> yang </w:t>
        </w:r>
        <w:proofErr w:type="spellStart"/>
        <w:r>
          <w:t>relatif</w:t>
        </w:r>
        <w:proofErr w:type="spellEnd"/>
        <w:r>
          <w:t xml:space="preserve"> </w:t>
        </w:r>
        <w:proofErr w:type="spellStart"/>
        <w:r>
          <w:t>mendekati</w:t>
        </w:r>
        <w:proofErr w:type="spellEnd"/>
        <w:r>
          <w:t xml:space="preserve"> </w:t>
        </w:r>
        <w:r>
          <w:rPr>
            <w:i/>
            <w:iCs/>
          </w:rPr>
          <w:t xml:space="preserve">pseudocode. </w:t>
        </w:r>
      </w:ins>
    </w:p>
    <w:p w14:paraId="614BF5FE" w14:textId="5E70BFCA" w:rsidR="00464863" w:rsidRPr="00036D38" w:rsidRDefault="00CD203D" w:rsidP="00602339">
      <w:pPr>
        <w:spacing w:line="360" w:lineRule="auto"/>
        <w:rPr>
          <w:ins w:id="5709" w:author="ilham.nur@office.ui.ac.id" w:date="2023-03-04T10:32:00Z"/>
        </w:rPr>
      </w:pPr>
      <w:ins w:id="5710" w:author="ilham.nur@office.ui.ac.id" w:date="2023-03-04T19:13:00Z">
        <w:r>
          <w:t xml:space="preserve">Data </w:t>
        </w:r>
        <w:proofErr w:type="spellStart"/>
        <w:r>
          <w:t>dari</w:t>
        </w:r>
        <w:proofErr w:type="spellEnd"/>
        <w:r>
          <w:t xml:space="preserve"> hasil </w:t>
        </w:r>
        <w:proofErr w:type="spellStart"/>
        <w:r>
          <w:t>kuesioner</w:t>
        </w:r>
        <w:proofErr w:type="spellEnd"/>
        <w:r>
          <w:t xml:space="preserve">, juga </w:t>
        </w:r>
        <w:proofErr w:type="spellStart"/>
        <w:r>
          <w:t>menjadi</w:t>
        </w:r>
        <w:proofErr w:type="spellEnd"/>
        <w:r>
          <w:t xml:space="preserve"> salah </w:t>
        </w:r>
        <w:proofErr w:type="spellStart"/>
        <w:r>
          <w:t>satu</w:t>
        </w:r>
        <w:proofErr w:type="spellEnd"/>
        <w:r>
          <w:t xml:space="preserve"> </w:t>
        </w:r>
        <w:proofErr w:type="spellStart"/>
        <w:r>
          <w:t>pendukung</w:t>
        </w:r>
        <w:proofErr w:type="spellEnd"/>
        <w:r>
          <w:t xml:space="preserve"> </w:t>
        </w:r>
        <w:proofErr w:type="spellStart"/>
        <w:r>
          <w:t>logika</w:t>
        </w:r>
        <w:proofErr w:type="spellEnd"/>
        <w:r>
          <w:t xml:space="preserve"> </w:t>
        </w:r>
        <w:proofErr w:type="spellStart"/>
        <w:r>
          <w:t>identifikasi</w:t>
        </w:r>
        <w:proofErr w:type="spellEnd"/>
        <w:r>
          <w:t xml:space="preserve"> yang </w:t>
        </w:r>
        <w:proofErr w:type="spellStart"/>
        <w:r>
          <w:t>dikembangkan</w:t>
        </w:r>
        <w:proofErr w:type="spellEnd"/>
        <w:r>
          <w:t xml:space="preserve"> dengan </w:t>
        </w:r>
        <w:proofErr w:type="spellStart"/>
        <w:r>
          <w:t>menggunakan</w:t>
        </w:r>
        <w:proofErr w:type="spellEnd"/>
        <w:r>
          <w:t xml:space="preserve"> </w:t>
        </w:r>
        <w:r>
          <w:rPr>
            <w:i/>
            <w:iCs/>
          </w:rPr>
          <w:t xml:space="preserve">random forest, </w:t>
        </w:r>
        <w:r>
          <w:t xml:space="preserve">agar </w:t>
        </w:r>
        <w:proofErr w:type="spellStart"/>
        <w:r>
          <w:t>dapat</w:t>
        </w:r>
        <w:proofErr w:type="spellEnd"/>
        <w:r>
          <w:t xml:space="preserve"> </w:t>
        </w:r>
        <w:proofErr w:type="spellStart"/>
        <w:r>
          <w:t>menyesuaikan</w:t>
        </w:r>
        <w:proofErr w:type="spellEnd"/>
        <w:r>
          <w:t xml:space="preserve"> dengan </w:t>
        </w:r>
        <w:proofErr w:type="spellStart"/>
        <w:r>
          <w:t>kondisi</w:t>
        </w:r>
        <w:proofErr w:type="spellEnd"/>
        <w:r>
          <w:t xml:space="preserve"> </w:t>
        </w:r>
        <w:proofErr w:type="spellStart"/>
        <w:r>
          <w:t>praktis</w:t>
        </w:r>
        <w:proofErr w:type="spellEnd"/>
        <w:r>
          <w:t xml:space="preserve"> </w:t>
        </w:r>
        <w:r w:rsidRPr="00EE3BF7">
          <w:rPr>
            <w:i/>
            <w:iCs/>
            <w:rPrChange w:id="5711" w:author="ilham.nur@office.ui.ac.id" w:date="2023-03-05T12:11:00Z">
              <w:rPr/>
            </w:rPrChange>
          </w:rPr>
          <w:t>expert</w:t>
        </w:r>
        <w:r>
          <w:t xml:space="preserve"> yang </w:t>
        </w:r>
        <w:proofErr w:type="spellStart"/>
        <w:r>
          <w:t>ada</w:t>
        </w:r>
        <w:proofErr w:type="spellEnd"/>
        <w:r>
          <w:t>.</w:t>
        </w:r>
      </w:ins>
    </w:p>
    <w:p w14:paraId="510172E1" w14:textId="3302FB3D" w:rsidR="004527F9" w:rsidDel="005E0646" w:rsidRDefault="004527F9">
      <w:pPr>
        <w:spacing w:line="360" w:lineRule="auto"/>
        <w:rPr>
          <w:ins w:id="5712" w:author="ilham.nur@office.ui.ac.id [2]" w:date="2023-01-17T23:02:00Z"/>
          <w:del w:id="5713" w:author="ilham.nur@office.ui.ac.id" w:date="2023-03-04T10:37:00Z"/>
        </w:rPr>
        <w:pPrChange w:id="5714" w:author="ilham.nur@office.ui.ac.id" w:date="2023-03-04T10:21:00Z">
          <w:pPr>
            <w:spacing w:line="360" w:lineRule="auto"/>
            <w:ind w:left="720"/>
          </w:pPr>
        </w:pPrChange>
      </w:pPr>
      <w:bookmarkStart w:id="5715" w:name="_Toc128852299"/>
      <w:bookmarkStart w:id="5716" w:name="_Toc128943891"/>
      <w:bookmarkEnd w:id="5715"/>
      <w:bookmarkEnd w:id="5716"/>
    </w:p>
    <w:p w14:paraId="6B39F006" w14:textId="24124771" w:rsidR="00FC3DC6" w:rsidRDefault="00FC3DC6">
      <w:pPr>
        <w:pStyle w:val="Heading2"/>
        <w:spacing w:line="360" w:lineRule="auto"/>
        <w:rPr>
          <w:ins w:id="5717" w:author="ilham.nur@office.ui.ac.id [2]" w:date="2023-01-18T05:54:00Z"/>
        </w:rPr>
        <w:pPrChange w:id="5718" w:author="ilham.nur@office.ui.ac.id" w:date="2023-03-04T10:23:00Z">
          <w:pPr>
            <w:pStyle w:val="Heading3"/>
          </w:pPr>
        </w:pPrChange>
      </w:pPr>
      <w:bookmarkStart w:id="5719" w:name="_Ref124972038"/>
      <w:bookmarkStart w:id="5720" w:name="_Toc128943892"/>
      <w:bookmarkStart w:id="5721" w:name="_Ref128948645"/>
      <w:proofErr w:type="spellStart"/>
      <w:ins w:id="5722" w:author="ilham.nur@office.ui.ac.id [2]" w:date="2023-01-18T05:54:00Z">
        <w:r>
          <w:t>Simulasi</w:t>
        </w:r>
        <w:proofErr w:type="spellEnd"/>
        <w:r>
          <w:t xml:space="preserve"> </w:t>
        </w:r>
        <w:proofErr w:type="spellStart"/>
        <w:r w:rsidR="00056F24">
          <w:t>Sistem</w:t>
        </w:r>
        <w:proofErr w:type="spellEnd"/>
        <w:r w:rsidR="00056F24">
          <w:t xml:space="preserve"> </w:t>
        </w:r>
      </w:ins>
      <w:bookmarkEnd w:id="5719"/>
      <w:proofErr w:type="spellStart"/>
      <w:ins w:id="5723" w:author="ilham.nur@office.ui.ac.id [2]" w:date="2023-01-23T20:30:00Z">
        <w:r w:rsidR="002D01A8">
          <w:t>Optimasi</w:t>
        </w:r>
        <w:proofErr w:type="spellEnd"/>
        <w:r w:rsidR="002D01A8">
          <w:t xml:space="preserve"> </w:t>
        </w:r>
        <w:proofErr w:type="spellStart"/>
        <w:r w:rsidR="002D01A8">
          <w:t>Alokasi</w:t>
        </w:r>
        <w:proofErr w:type="spellEnd"/>
        <w:r w:rsidR="002D01A8">
          <w:t xml:space="preserve"> </w:t>
        </w:r>
      </w:ins>
      <w:proofErr w:type="spellStart"/>
      <w:ins w:id="5724" w:author="ilham.nur@office.ui.ac.id [2]" w:date="2023-01-23T20:31:00Z">
        <w:r w:rsidR="002D01A8">
          <w:t>P</w:t>
        </w:r>
      </w:ins>
      <w:ins w:id="5725" w:author="ilham.nur@office.ui.ac.id [2]" w:date="2023-01-23T20:30:00Z">
        <w:r w:rsidR="002D01A8">
          <w:t>ekerjaan</w:t>
        </w:r>
        <w:proofErr w:type="spellEnd"/>
        <w:r w:rsidR="002D01A8">
          <w:t xml:space="preserve"> dan </w:t>
        </w:r>
      </w:ins>
      <w:proofErr w:type="spellStart"/>
      <w:ins w:id="5726" w:author="ilham.nur@office.ui.ac.id [2]" w:date="2023-01-23T20:31:00Z">
        <w:r w:rsidR="002D01A8">
          <w:t>Sumber</w:t>
        </w:r>
        <w:proofErr w:type="spellEnd"/>
        <w:r w:rsidR="002D01A8">
          <w:t xml:space="preserve"> Daya</w:t>
        </w:r>
      </w:ins>
      <w:bookmarkEnd w:id="5720"/>
      <w:bookmarkEnd w:id="5721"/>
    </w:p>
    <w:p w14:paraId="525771E7" w14:textId="11E68AD7" w:rsidR="00056F24" w:rsidRDefault="00D467BC">
      <w:pPr>
        <w:spacing w:line="360" w:lineRule="auto"/>
        <w:rPr>
          <w:ins w:id="5727" w:author="ilham.nur@office.ui.ac.id [2]" w:date="2023-01-18T21:52:00Z"/>
        </w:rPr>
        <w:pPrChange w:id="5728" w:author="ilham.nur@office.ui.ac.id" w:date="2023-03-04T10:23:00Z">
          <w:pPr>
            <w:spacing w:line="360" w:lineRule="auto"/>
            <w:ind w:left="720"/>
          </w:pPr>
        </w:pPrChange>
      </w:pPr>
      <w:proofErr w:type="spellStart"/>
      <w:ins w:id="5729" w:author="ilham.nur@office.ui.ac.id [2]" w:date="2023-01-18T21:49:00Z">
        <w:r>
          <w:t>Sistem</w:t>
        </w:r>
        <w:proofErr w:type="spellEnd"/>
        <w:r>
          <w:t xml:space="preserve"> yang sudah </w:t>
        </w:r>
        <w:proofErr w:type="spellStart"/>
        <w:r>
          <w:t>dibangun</w:t>
        </w:r>
        <w:proofErr w:type="spellEnd"/>
        <w:r>
          <w:t xml:space="preserve"> </w:t>
        </w:r>
        <w:proofErr w:type="spellStart"/>
        <w:r>
          <w:t>kemudian</w:t>
        </w:r>
        <w:proofErr w:type="spellEnd"/>
        <w:r>
          <w:t xml:space="preserve"> dilakukan pengujian dengan </w:t>
        </w:r>
        <w:r w:rsidR="00BB7810">
          <w:t xml:space="preserve">20 </w:t>
        </w:r>
        <w:proofErr w:type="spellStart"/>
        <w:r w:rsidR="00BB7810">
          <w:t>skenario</w:t>
        </w:r>
        <w:proofErr w:type="spellEnd"/>
        <w:r w:rsidR="00BB7810">
          <w:t xml:space="preserve"> yang </w:t>
        </w:r>
        <w:proofErr w:type="spellStart"/>
        <w:r w:rsidR="00BB7810">
          <w:t>berbeda</w:t>
        </w:r>
        <w:proofErr w:type="spellEnd"/>
        <w:r w:rsidR="00BB7810">
          <w:t xml:space="preserve"> untuk </w:t>
        </w:r>
        <w:proofErr w:type="spellStart"/>
        <w:r w:rsidR="00BB7810">
          <w:t>perencanaan</w:t>
        </w:r>
        <w:proofErr w:type="spellEnd"/>
        <w:r w:rsidR="00BB7810">
          <w:t xml:space="preserve"> </w:t>
        </w:r>
        <w:proofErr w:type="spellStart"/>
        <w:r w:rsidR="00BB7810">
          <w:t>proyek</w:t>
        </w:r>
        <w:proofErr w:type="spellEnd"/>
        <w:r w:rsidR="00BB7810">
          <w:t xml:space="preserve"> </w:t>
        </w:r>
        <w:proofErr w:type="spellStart"/>
        <w:r w:rsidR="00BB7810">
          <w:t>ketika</w:t>
        </w:r>
        <w:proofErr w:type="spellEnd"/>
        <w:r w:rsidR="00BB7810">
          <w:t xml:space="preserve"> </w:t>
        </w:r>
        <w:proofErr w:type="spellStart"/>
        <w:r w:rsidR="00BB7810">
          <w:t>proyek</w:t>
        </w:r>
        <w:proofErr w:type="spellEnd"/>
        <w:r w:rsidR="00BB7810">
          <w:t xml:space="preserve"> </w:t>
        </w:r>
        <w:proofErr w:type="spellStart"/>
        <w:r w:rsidR="00BB7810">
          <w:t>belum</w:t>
        </w:r>
        <w:proofErr w:type="spellEnd"/>
        <w:r w:rsidR="00BB7810">
          <w:t xml:space="preserve"> </w:t>
        </w:r>
        <w:proofErr w:type="spellStart"/>
        <w:r w:rsidR="00BB7810">
          <w:t>berjalan</w:t>
        </w:r>
        <w:proofErr w:type="spellEnd"/>
        <w:r w:rsidR="00BB7810">
          <w:t xml:space="preserve"> dan </w:t>
        </w:r>
      </w:ins>
      <w:proofErr w:type="spellStart"/>
      <w:ins w:id="5730" w:author="ilham.nur@office.ui.ac.id [2]" w:date="2023-01-18T21:50:00Z">
        <w:r w:rsidR="00BB7810">
          <w:t>ketika</w:t>
        </w:r>
        <w:proofErr w:type="spellEnd"/>
        <w:r w:rsidR="00BB7810">
          <w:t xml:space="preserve"> sudah </w:t>
        </w:r>
        <w:proofErr w:type="spellStart"/>
        <w:r w:rsidR="00BB7810">
          <w:t>berjalan</w:t>
        </w:r>
        <w:proofErr w:type="spellEnd"/>
        <w:r w:rsidR="00BB7810">
          <w:t xml:space="preserve">, pada </w:t>
        </w:r>
        <w:proofErr w:type="spellStart"/>
        <w:r w:rsidR="00BB7810">
          <w:t>kondisi</w:t>
        </w:r>
        <w:proofErr w:type="spellEnd"/>
        <w:r w:rsidR="00BB7810">
          <w:t xml:space="preserve"> </w:t>
        </w:r>
        <w:proofErr w:type="spellStart"/>
        <w:r w:rsidR="00BB7810">
          <w:t>menggunakan</w:t>
        </w:r>
        <w:proofErr w:type="spellEnd"/>
        <w:r w:rsidR="00BB7810">
          <w:t xml:space="preserve"> </w:t>
        </w:r>
        <w:proofErr w:type="spellStart"/>
        <w:r w:rsidR="00BB7810">
          <w:t>Sistem</w:t>
        </w:r>
        <w:proofErr w:type="spellEnd"/>
        <w:r w:rsidR="00BB7810">
          <w:t xml:space="preserve"> </w:t>
        </w:r>
        <w:proofErr w:type="spellStart"/>
        <w:r w:rsidR="00BB7810">
          <w:t>identifikasi</w:t>
        </w:r>
        <w:proofErr w:type="spellEnd"/>
        <w:r w:rsidR="00BB7810">
          <w:t xml:space="preserve"> dan tidak </w:t>
        </w:r>
        <w:proofErr w:type="spellStart"/>
        <w:r w:rsidR="00BB7810">
          <w:t>menggunakan</w:t>
        </w:r>
        <w:proofErr w:type="spellEnd"/>
        <w:r w:rsidR="00BB7810">
          <w:t>.</w:t>
        </w:r>
      </w:ins>
      <w:ins w:id="5731" w:author="ilham.nur@office.ui.ac.id [2]" w:date="2023-01-18T21:54:00Z">
        <w:r w:rsidR="008269FA">
          <w:t xml:space="preserve"> Untuk data </w:t>
        </w:r>
        <w:proofErr w:type="spellStart"/>
        <w:r w:rsidR="008269FA">
          <w:t>historis</w:t>
        </w:r>
        <w:proofErr w:type="spellEnd"/>
        <w:r w:rsidR="008269FA">
          <w:t xml:space="preserve">, </w:t>
        </w:r>
        <w:proofErr w:type="spellStart"/>
        <w:r w:rsidR="008269FA">
          <w:t>pencatatan</w:t>
        </w:r>
        <w:proofErr w:type="spellEnd"/>
        <w:r w:rsidR="008269FA">
          <w:t xml:space="preserve"> </w:t>
        </w:r>
        <w:proofErr w:type="spellStart"/>
        <w:r w:rsidR="008269FA">
          <w:t>atas</w:t>
        </w:r>
        <w:proofErr w:type="spellEnd"/>
        <w:r w:rsidR="008269FA">
          <w:t xml:space="preserve"> </w:t>
        </w:r>
        <w:proofErr w:type="spellStart"/>
        <w:r w:rsidR="008269FA">
          <w:t>sumber</w:t>
        </w:r>
        <w:proofErr w:type="spellEnd"/>
        <w:r w:rsidR="008269FA">
          <w:t xml:space="preserve"> </w:t>
        </w:r>
        <w:proofErr w:type="spellStart"/>
        <w:r w:rsidR="008269FA">
          <w:t>daya</w:t>
        </w:r>
        <w:proofErr w:type="spellEnd"/>
        <w:r w:rsidR="008269FA">
          <w:t xml:space="preserve"> dilakukan </w:t>
        </w:r>
        <w:proofErr w:type="spellStart"/>
        <w:r w:rsidR="008269FA">
          <w:t>terlebih</w:t>
        </w:r>
        <w:proofErr w:type="spellEnd"/>
        <w:r w:rsidR="008269FA">
          <w:t xml:space="preserve"> </w:t>
        </w:r>
        <w:proofErr w:type="spellStart"/>
        <w:r w:rsidR="008269FA">
          <w:t>dahulu</w:t>
        </w:r>
        <w:proofErr w:type="spellEnd"/>
        <w:r w:rsidR="008269FA">
          <w:t xml:space="preserve"> untuk </w:t>
        </w:r>
        <w:proofErr w:type="spellStart"/>
        <w:r w:rsidR="008269FA">
          <w:t>melihat</w:t>
        </w:r>
        <w:proofErr w:type="spellEnd"/>
        <w:r w:rsidR="008269FA">
          <w:t xml:space="preserve"> </w:t>
        </w:r>
        <w:proofErr w:type="spellStart"/>
        <w:r w:rsidR="007746EB">
          <w:t>berapa</w:t>
        </w:r>
        <w:proofErr w:type="spellEnd"/>
        <w:r w:rsidR="007746EB">
          <w:t xml:space="preserve"> </w:t>
        </w:r>
        <w:proofErr w:type="spellStart"/>
        <w:r w:rsidR="007746EB">
          <w:t>sumber</w:t>
        </w:r>
        <w:proofErr w:type="spellEnd"/>
        <w:r w:rsidR="007746EB">
          <w:t xml:space="preserve"> </w:t>
        </w:r>
        <w:proofErr w:type="spellStart"/>
        <w:r w:rsidR="007746EB">
          <w:t>daya</w:t>
        </w:r>
        <w:proofErr w:type="spellEnd"/>
        <w:r w:rsidR="007746EB">
          <w:t xml:space="preserve"> yang </w:t>
        </w:r>
        <w:proofErr w:type="spellStart"/>
        <w:r w:rsidR="007746EB">
          <w:t>tersisa</w:t>
        </w:r>
        <w:proofErr w:type="spellEnd"/>
        <w:r w:rsidR="007746EB">
          <w:t xml:space="preserve"> dan </w:t>
        </w:r>
        <w:proofErr w:type="spellStart"/>
        <w:r w:rsidR="007746EB">
          <w:t>dapat</w:t>
        </w:r>
        <w:proofErr w:type="spellEnd"/>
        <w:r w:rsidR="007746EB">
          <w:t xml:space="preserve"> </w:t>
        </w:r>
        <w:proofErr w:type="spellStart"/>
        <w:r w:rsidR="007746EB">
          <w:t>dialokasikan</w:t>
        </w:r>
        <w:proofErr w:type="spellEnd"/>
        <w:r w:rsidR="007746EB">
          <w:t xml:space="preserve"> </w:t>
        </w:r>
        <w:proofErr w:type="spellStart"/>
        <w:r w:rsidR="007746EB">
          <w:t>pekerjaan</w:t>
        </w:r>
        <w:proofErr w:type="spellEnd"/>
        <w:r w:rsidR="007746EB">
          <w:t>.</w:t>
        </w:r>
      </w:ins>
      <w:ins w:id="5732" w:author="ilham.nur@office.ui.ac.id [2]" w:date="2023-01-18T21:50:00Z">
        <w:r w:rsidR="00EB58EB">
          <w:t xml:space="preserve"> Adapun </w:t>
        </w:r>
        <w:proofErr w:type="spellStart"/>
        <w:r w:rsidR="00EB58EB">
          <w:t>variabel</w:t>
        </w:r>
        <w:proofErr w:type="spellEnd"/>
        <w:r w:rsidR="00EB58EB">
          <w:t xml:space="preserve"> yang </w:t>
        </w:r>
        <w:proofErr w:type="spellStart"/>
        <w:r w:rsidR="00EB58EB">
          <w:t>akan</w:t>
        </w:r>
        <w:proofErr w:type="spellEnd"/>
        <w:r w:rsidR="00EB58EB">
          <w:t xml:space="preserve"> </w:t>
        </w:r>
        <w:proofErr w:type="spellStart"/>
        <w:r w:rsidR="00EB58EB">
          <w:t>dicatat</w:t>
        </w:r>
        <w:proofErr w:type="spellEnd"/>
        <w:r w:rsidR="00EB58EB">
          <w:t xml:space="preserve"> </w:t>
        </w:r>
        <w:proofErr w:type="spellStart"/>
        <w:r w:rsidR="00EB58EB">
          <w:t>berdasarkan</w:t>
        </w:r>
        <w:proofErr w:type="spellEnd"/>
        <w:r w:rsidR="00EB58EB">
          <w:t xml:space="preserve"> </w:t>
        </w:r>
      </w:ins>
      <w:proofErr w:type="spellStart"/>
      <w:ins w:id="5733" w:author="ilham.nur@office.ui.ac.id [2]" w:date="2023-01-18T21:52:00Z">
        <w:r w:rsidR="00560613">
          <w:t>simulasi</w:t>
        </w:r>
        <w:proofErr w:type="spellEnd"/>
        <w:r w:rsidR="00560613">
          <w:t xml:space="preserve"> </w:t>
        </w:r>
        <w:proofErr w:type="spellStart"/>
        <w:r w:rsidR="00560613">
          <w:t>ini</w:t>
        </w:r>
        <w:proofErr w:type="spellEnd"/>
        <w:r w:rsidR="00560613">
          <w:t xml:space="preserve"> </w:t>
        </w:r>
        <w:proofErr w:type="spellStart"/>
        <w:r w:rsidR="00560613">
          <w:t>adalah</w:t>
        </w:r>
        <w:proofErr w:type="spellEnd"/>
        <w:r w:rsidR="00560613">
          <w:t>:</w:t>
        </w:r>
      </w:ins>
    </w:p>
    <w:p w14:paraId="12B50AAA" w14:textId="13B2C5FF" w:rsidR="00560613" w:rsidRDefault="00A6596E">
      <w:pPr>
        <w:pStyle w:val="ListParagraph"/>
        <w:numPr>
          <w:ilvl w:val="0"/>
          <w:numId w:val="28"/>
        </w:numPr>
        <w:spacing w:line="360" w:lineRule="auto"/>
        <w:ind w:left="720"/>
        <w:rPr>
          <w:ins w:id="5734" w:author="ilham.nur@office.ui.ac.id [2]" w:date="2023-01-18T21:53:00Z"/>
        </w:rPr>
        <w:pPrChange w:id="5735" w:author="ilham.nur@office.ui.ac.id" w:date="2023-03-04T10:23:00Z">
          <w:pPr>
            <w:pStyle w:val="ListParagraph"/>
            <w:numPr>
              <w:numId w:val="28"/>
            </w:numPr>
            <w:spacing w:line="360" w:lineRule="auto"/>
            <w:ind w:left="1440" w:hanging="360"/>
          </w:pPr>
        </w:pPrChange>
      </w:pPr>
      <w:ins w:id="5736" w:author="ilham.nur@office.ui.ac.id [2]" w:date="2023-01-18T21:53:00Z">
        <w:r>
          <w:t xml:space="preserve">Waktu </w:t>
        </w:r>
        <w:del w:id="5737" w:author="ilham.nur@office.ui.ac.id" w:date="2023-03-04T12:35:00Z">
          <w:r w:rsidDel="00173E4F">
            <w:delText>proses</w:delText>
          </w:r>
        </w:del>
      </w:ins>
      <w:proofErr w:type="gramStart"/>
      <w:ins w:id="5738" w:author="ilham.nur@office.ui.ac.id" w:date="2023-03-04T12:35:00Z">
        <w:r w:rsidR="00173E4F">
          <w:t>proses</w:t>
        </w:r>
      </w:ins>
      <w:proofErr w:type="gramEnd"/>
    </w:p>
    <w:p w14:paraId="6247A35F" w14:textId="09127F75" w:rsidR="00A6596E" w:rsidRDefault="008269FA">
      <w:pPr>
        <w:pStyle w:val="ListParagraph"/>
        <w:numPr>
          <w:ilvl w:val="0"/>
          <w:numId w:val="28"/>
        </w:numPr>
        <w:spacing w:line="360" w:lineRule="auto"/>
        <w:ind w:left="720"/>
        <w:rPr>
          <w:ins w:id="5739" w:author="ilham.nur@office.ui.ac.id [2]" w:date="2023-01-18T21:50:00Z"/>
        </w:rPr>
        <w:pPrChange w:id="5740" w:author="ilham.nur@office.ui.ac.id" w:date="2023-03-04T10:23:00Z">
          <w:pPr>
            <w:ind w:left="720"/>
          </w:pPr>
        </w:pPrChange>
      </w:pPr>
      <w:proofErr w:type="spellStart"/>
      <w:ins w:id="5741" w:author="ilham.nur@office.ui.ac.id [2]" w:date="2023-01-18T21:54:00Z">
        <w:r>
          <w:lastRenderedPageBreak/>
          <w:t>Ketepatan</w:t>
        </w:r>
        <w:proofErr w:type="spellEnd"/>
        <w:r>
          <w:t xml:space="preserve"> </w:t>
        </w:r>
        <w:proofErr w:type="spellStart"/>
        <w:r>
          <w:t>sumber</w:t>
        </w:r>
        <w:proofErr w:type="spellEnd"/>
        <w:r>
          <w:t xml:space="preserve"> </w:t>
        </w:r>
        <w:proofErr w:type="spellStart"/>
        <w:r>
          <w:t>daya</w:t>
        </w:r>
        <w:proofErr w:type="spellEnd"/>
        <w:r w:rsidR="007746EB">
          <w:t xml:space="preserve"> yang </w:t>
        </w:r>
        <w:proofErr w:type="spellStart"/>
        <w:r w:rsidR="007746EB">
          <w:t>dipilih</w:t>
        </w:r>
      </w:ins>
      <w:proofErr w:type="spellEnd"/>
    </w:p>
    <w:p w14:paraId="5EFD0551" w14:textId="617217DE" w:rsidR="00BB7810" w:rsidRDefault="00D324E2" w:rsidP="00B069C8">
      <w:pPr>
        <w:rPr>
          <w:ins w:id="5742" w:author="ilham.nur@office.ui.ac.id" w:date="2023-03-04T10:33:00Z"/>
        </w:rPr>
      </w:pPr>
      <w:ins w:id="5743" w:author="ilham.nur@office.ui.ac.id [2]" w:date="2023-01-18T21:55:00Z">
        <w:r>
          <w:t xml:space="preserve">Data </w:t>
        </w:r>
        <w:proofErr w:type="spellStart"/>
        <w:r>
          <w:t>ini</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dicatat</w:t>
        </w:r>
        <w:proofErr w:type="spellEnd"/>
        <w:r>
          <w:t xml:space="preserve"> dan dilakukan </w:t>
        </w:r>
        <w:proofErr w:type="spellStart"/>
        <w:r>
          <w:t>perbandingan</w:t>
        </w:r>
        <w:proofErr w:type="spellEnd"/>
        <w:r>
          <w:t xml:space="preserve"> dengan data </w:t>
        </w:r>
        <w:proofErr w:type="spellStart"/>
        <w:r>
          <w:t>historis</w:t>
        </w:r>
      </w:ins>
      <w:proofErr w:type="spellEnd"/>
      <w:ins w:id="5744" w:author="ilham.nur@office.ui.ac.id [2]" w:date="2023-01-18T22:06:00Z">
        <w:r w:rsidR="00FF05D1">
          <w:t>.</w:t>
        </w:r>
      </w:ins>
    </w:p>
    <w:p w14:paraId="56D13C1C" w14:textId="77777777" w:rsidR="00AC506A" w:rsidRDefault="00AC506A" w:rsidP="00AC506A">
      <w:pPr>
        <w:pStyle w:val="Heading3"/>
        <w:numPr>
          <w:ilvl w:val="2"/>
          <w:numId w:val="3"/>
        </w:numPr>
        <w:rPr>
          <w:moveTo w:id="5745" w:author="ilham.nur@office.ui.ac.id" w:date="2023-03-04T10:33:00Z"/>
        </w:rPr>
      </w:pPr>
      <w:bookmarkStart w:id="5746" w:name="_Toc128943893"/>
      <w:moveToRangeStart w:id="5747" w:author="ilham.nur@office.ui.ac.id" w:date="2023-03-04T10:33:00Z" w:name="move128818406"/>
      <w:proofErr w:type="spellStart"/>
      <w:moveTo w:id="5748" w:author="ilham.nur@office.ui.ac.id" w:date="2023-03-04T10:33:00Z">
        <w:r>
          <w:t>Simulasi</w:t>
        </w:r>
        <w:proofErr w:type="spellEnd"/>
        <w:r>
          <w:t xml:space="preserve"> </w:t>
        </w:r>
        <w:proofErr w:type="spellStart"/>
        <w:r>
          <w:t>Sistem</w:t>
        </w:r>
        <w:bookmarkEnd w:id="5746"/>
        <w:proofErr w:type="spellEnd"/>
      </w:moveTo>
    </w:p>
    <w:p w14:paraId="33FBF1CA" w14:textId="77777777" w:rsidR="00AC506A" w:rsidRPr="00C663DB" w:rsidRDefault="00AC506A" w:rsidP="00AC506A">
      <w:pPr>
        <w:ind w:left="720"/>
        <w:rPr>
          <w:moveTo w:id="5749" w:author="ilham.nur@office.ui.ac.id" w:date="2023-03-04T10:33:00Z"/>
        </w:rPr>
      </w:pPr>
    </w:p>
    <w:p w14:paraId="63779046" w14:textId="77777777" w:rsidR="00AC506A" w:rsidRDefault="00AC506A" w:rsidP="00AC506A">
      <w:pPr>
        <w:pStyle w:val="Heading3"/>
        <w:numPr>
          <w:ilvl w:val="2"/>
          <w:numId w:val="3"/>
        </w:numPr>
        <w:rPr>
          <w:moveTo w:id="5750" w:author="ilham.nur@office.ui.ac.id" w:date="2023-03-04T10:33:00Z"/>
        </w:rPr>
      </w:pPr>
      <w:bookmarkStart w:id="5751" w:name="_Toc128943894"/>
      <w:proofErr w:type="spellStart"/>
      <w:moveTo w:id="5752" w:author="ilham.nur@office.ui.ac.id" w:date="2023-03-04T10:33:00Z">
        <w:r>
          <w:t>Optimasi</w:t>
        </w:r>
        <w:proofErr w:type="spellEnd"/>
        <w:r>
          <w:t xml:space="preserve"> </w:t>
        </w:r>
        <w:proofErr w:type="spellStart"/>
        <w:r>
          <w:t>Sistem</w:t>
        </w:r>
        <w:bookmarkEnd w:id="5751"/>
        <w:proofErr w:type="spellEnd"/>
      </w:moveTo>
    </w:p>
    <w:p w14:paraId="7CE6A89D" w14:textId="77777777" w:rsidR="00AC506A" w:rsidRPr="00C663DB" w:rsidRDefault="00AC506A" w:rsidP="00AC506A">
      <w:pPr>
        <w:ind w:left="720"/>
        <w:rPr>
          <w:moveTo w:id="5753" w:author="ilham.nur@office.ui.ac.id" w:date="2023-03-04T10:33:00Z"/>
        </w:rPr>
      </w:pPr>
    </w:p>
    <w:p w14:paraId="72A471E9" w14:textId="02E091BD" w:rsidR="00AC506A" w:rsidDel="00AC506A" w:rsidRDefault="00AC506A">
      <w:pPr>
        <w:rPr>
          <w:ins w:id="5754" w:author="ilham.nur@office.ui.ac.id [2]" w:date="2023-01-23T20:31:00Z"/>
          <w:del w:id="5755" w:author="ilham.nur@office.ui.ac.id" w:date="2023-03-04T10:33:00Z"/>
        </w:rPr>
        <w:pPrChange w:id="5756" w:author="ilham.nur@office.ui.ac.id" w:date="2023-03-04T10:23:00Z">
          <w:pPr>
            <w:ind w:left="720"/>
          </w:pPr>
        </w:pPrChange>
      </w:pPr>
      <w:bookmarkStart w:id="5757" w:name="_Toc128821585"/>
      <w:bookmarkStart w:id="5758" w:name="_Toc128852303"/>
      <w:bookmarkStart w:id="5759" w:name="_Toc128943895"/>
      <w:bookmarkEnd w:id="5757"/>
      <w:bookmarkEnd w:id="5758"/>
      <w:bookmarkEnd w:id="5759"/>
      <w:moveToRangeEnd w:id="5747"/>
    </w:p>
    <w:p w14:paraId="1339CB5D" w14:textId="188E34A1" w:rsidR="00B050E7" w:rsidRDefault="00B050E7">
      <w:pPr>
        <w:pStyle w:val="Heading2"/>
        <w:spacing w:line="360" w:lineRule="auto"/>
        <w:rPr>
          <w:ins w:id="5760" w:author="ilham.nur@office.ui.ac.id [2]" w:date="2023-01-23T20:31:00Z"/>
        </w:rPr>
        <w:pPrChange w:id="5761" w:author="ilham.nur@office.ui.ac.id" w:date="2023-03-04T10:23:00Z">
          <w:pPr>
            <w:pStyle w:val="Heading3"/>
            <w:numPr>
              <w:numId w:val="3"/>
            </w:numPr>
            <w:spacing w:line="360" w:lineRule="auto"/>
          </w:pPr>
        </w:pPrChange>
      </w:pPr>
      <w:bookmarkStart w:id="5762" w:name="_Toc128943896"/>
      <w:proofErr w:type="spellStart"/>
      <w:ins w:id="5763" w:author="ilham.nur@office.ui.ac.id [2]" w:date="2023-01-23T20:31:00Z">
        <w:r>
          <w:t>Pemodelan</w:t>
        </w:r>
        <w:proofErr w:type="spellEnd"/>
        <w:r>
          <w:t xml:space="preserve"> Proses </w:t>
        </w:r>
        <w:proofErr w:type="spellStart"/>
        <w:r>
          <w:t>Bisnis</w:t>
        </w:r>
        <w:proofErr w:type="spellEnd"/>
        <w:r>
          <w:t xml:space="preserve"> </w:t>
        </w:r>
        <w:proofErr w:type="gramStart"/>
        <w:r>
          <w:rPr>
            <w:i/>
            <w:iCs/>
          </w:rPr>
          <w:t>To</w:t>
        </w:r>
        <w:proofErr w:type="gramEnd"/>
        <w:r>
          <w:rPr>
            <w:i/>
            <w:iCs/>
          </w:rPr>
          <w:t xml:space="preserve"> Be</w:t>
        </w:r>
        <w:r>
          <w:t xml:space="preserve"> </w:t>
        </w:r>
      </w:ins>
      <w:ins w:id="5764" w:author="ilham.nur@office.ui.ac.id [2]" w:date="2023-01-25T04:41:00Z">
        <w:r w:rsidR="000D3A11">
          <w:t xml:space="preserve">untuk Proses </w:t>
        </w:r>
        <w:proofErr w:type="spellStart"/>
        <w:r w:rsidR="000D3A11">
          <w:t>Alokasi</w:t>
        </w:r>
        <w:proofErr w:type="spellEnd"/>
        <w:r w:rsidR="000D3A11">
          <w:t xml:space="preserve"> </w:t>
        </w:r>
        <w:proofErr w:type="spellStart"/>
        <w:r w:rsidR="000D3A11">
          <w:t>Pekerjaan</w:t>
        </w:r>
        <w:proofErr w:type="spellEnd"/>
        <w:r w:rsidR="000D3A11">
          <w:t xml:space="preserve"> dan </w:t>
        </w:r>
        <w:proofErr w:type="spellStart"/>
        <w:r w:rsidR="000D3A11">
          <w:t>Sumber</w:t>
        </w:r>
        <w:proofErr w:type="spellEnd"/>
        <w:r w:rsidR="000D3A11">
          <w:t xml:space="preserve"> Daya</w:t>
        </w:r>
      </w:ins>
      <w:bookmarkEnd w:id="5762"/>
    </w:p>
    <w:p w14:paraId="0A8010D5" w14:textId="799C5243" w:rsidR="00B050E7" w:rsidRDefault="00B050E7" w:rsidP="00447A24">
      <w:pPr>
        <w:spacing w:line="360" w:lineRule="auto"/>
        <w:rPr>
          <w:ins w:id="5765" w:author="ilham.nur@office.ui.ac.id" w:date="2023-03-04T10:34:00Z"/>
        </w:rPr>
      </w:pPr>
      <w:proofErr w:type="spellStart"/>
      <w:ins w:id="5766" w:author="ilham.nur@office.ui.ac.id [2]" w:date="2023-01-23T20:31:00Z">
        <w:r>
          <w:t>Sistem</w:t>
        </w:r>
        <w:proofErr w:type="spellEnd"/>
        <w:r>
          <w:t xml:space="preserve"> yang </w:t>
        </w:r>
        <w:proofErr w:type="spellStart"/>
        <w:r>
          <w:t>telah</w:t>
        </w:r>
        <w:proofErr w:type="spellEnd"/>
        <w:r>
          <w:t xml:space="preserve"> </w:t>
        </w:r>
        <w:proofErr w:type="spellStart"/>
        <w:r>
          <w:t>dirancang</w:t>
        </w:r>
        <w:proofErr w:type="spellEnd"/>
        <w:r w:rsidR="00F550D1">
          <w:t xml:space="preserve"> dan </w:t>
        </w:r>
        <w:proofErr w:type="spellStart"/>
        <w:r w:rsidR="00F550D1">
          <w:t>dibangun</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memenuhi</w:t>
        </w:r>
        <w:proofErr w:type="spellEnd"/>
        <w:r>
          <w:t xml:space="preserve"> </w:t>
        </w:r>
        <w:proofErr w:type="spellStart"/>
        <w:r>
          <w:t>kondisi</w:t>
        </w:r>
        <w:proofErr w:type="spellEnd"/>
        <w:r>
          <w:t xml:space="preserve"> </w:t>
        </w:r>
        <w:r w:rsidRPr="00DF65AD">
          <w:rPr>
            <w:i/>
            <w:iCs/>
          </w:rPr>
          <w:t>To Be</w:t>
        </w:r>
        <w:r>
          <w:rPr>
            <w:i/>
            <w:iCs/>
          </w:rPr>
          <w:t xml:space="preserve">, </w:t>
        </w:r>
        <w:r>
          <w:t xml:space="preserve">yang </w:t>
        </w:r>
        <w:proofErr w:type="spellStart"/>
        <w:r>
          <w:t>dapat</w:t>
        </w:r>
        <w:proofErr w:type="spellEnd"/>
        <w:r>
          <w:t xml:space="preserve"> </w:t>
        </w:r>
        <w:proofErr w:type="spellStart"/>
        <w:r>
          <w:t>menyelesaikan</w:t>
        </w:r>
        <w:proofErr w:type="spellEnd"/>
        <w:r>
          <w:t xml:space="preserve"> </w:t>
        </w:r>
        <w:proofErr w:type="spellStart"/>
        <w:r>
          <w:t>permasalahan</w:t>
        </w:r>
        <w:proofErr w:type="spellEnd"/>
        <w:r>
          <w:t xml:space="preserve"> RCMPSP yang </w:t>
        </w:r>
        <w:proofErr w:type="spellStart"/>
        <w:r>
          <w:t>berjalan</w:t>
        </w:r>
        <w:proofErr w:type="spellEnd"/>
        <w:r>
          <w:t xml:space="preserve"> pada PT. </w:t>
        </w:r>
      </w:ins>
      <w:proofErr w:type="spellStart"/>
      <w:ins w:id="5767" w:author="ilham.nur@office.ui.ac.id" w:date="2023-03-04T11:25:00Z">
        <w:r w:rsidR="00007DB8">
          <w:t>Pembayaran</w:t>
        </w:r>
        <w:proofErr w:type="spellEnd"/>
        <w:r w:rsidR="00007DB8">
          <w:t xml:space="preserve"> Digital Indonesia</w:t>
        </w:r>
      </w:ins>
      <w:ins w:id="5768" w:author="ilham.nur@office.ui.ac.id [2]" w:date="2023-01-23T20:31:00Z">
        <w:del w:id="5769" w:author="ilham.nur@office.ui.ac.id" w:date="2023-03-04T11:25:00Z">
          <w:r w:rsidDel="00007DB8">
            <w:delText>X</w:delText>
          </w:r>
        </w:del>
        <w:r>
          <w:t xml:space="preserve">. Adapun </w:t>
        </w:r>
        <w:proofErr w:type="spellStart"/>
        <w:r>
          <w:t>tahapan</w:t>
        </w:r>
        <w:proofErr w:type="spellEnd"/>
        <w:r>
          <w:t xml:space="preserve"> yang </w:t>
        </w:r>
        <w:proofErr w:type="spellStart"/>
        <w:r>
          <w:t>diharapkan</w:t>
        </w:r>
        <w:proofErr w:type="spellEnd"/>
        <w:r>
          <w:t xml:space="preserve"> </w:t>
        </w:r>
        <w:proofErr w:type="spellStart"/>
        <w:r>
          <w:t>dapat</w:t>
        </w:r>
        <w:proofErr w:type="spellEnd"/>
        <w:r>
          <w:t xml:space="preserve"> </w:t>
        </w:r>
        <w:proofErr w:type="spellStart"/>
        <w:r>
          <w:t>dioptimasi</w:t>
        </w:r>
        <w:proofErr w:type="spellEnd"/>
        <w:r>
          <w:t xml:space="preserve"> dengan </w:t>
        </w:r>
        <w:proofErr w:type="spellStart"/>
        <w:r>
          <w:t>adanya</w:t>
        </w:r>
        <w:proofErr w:type="spellEnd"/>
        <w:r>
          <w:t xml:space="preserve"> </w:t>
        </w:r>
        <w:proofErr w:type="spellStart"/>
        <w:r>
          <w:t>sistem</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proofErr w:type="spellEnd"/>
        <w:r>
          <w:t xml:space="preserve"> </w:t>
        </w:r>
        <w:proofErr w:type="spellStart"/>
        <w:r>
          <w:t>dapat</w:t>
        </w:r>
        <w:proofErr w:type="spellEnd"/>
        <w:r>
          <w:t xml:space="preserve"> </w:t>
        </w:r>
        <w:proofErr w:type="spellStart"/>
        <w:r>
          <w:t>dilihat</w:t>
        </w:r>
        <w:proofErr w:type="spellEnd"/>
        <w:r>
          <w:t xml:space="preserve"> pada </w:t>
        </w:r>
        <w:r>
          <w:fldChar w:fldCharType="begin"/>
        </w:r>
        <w:r>
          <w:instrText xml:space="preserve"> REF _Ref124886899 \h </w:instrText>
        </w:r>
      </w:ins>
      <w:ins w:id="5770" w:author="ilham.nur@office.ui.ac.id [2]" w:date="2023-01-23T20:31:00Z">
        <w:r>
          <w:fldChar w:fldCharType="separate"/>
        </w:r>
      </w:ins>
      <w:proofErr w:type="spellStart"/>
      <w:ins w:id="5771" w:author="ilham.nur@office.ui.ac.id" w:date="2023-03-05T21:23:00Z">
        <w:r w:rsidR="00A262DF">
          <w:t>Tabel</w:t>
        </w:r>
        <w:proofErr w:type="spellEnd"/>
        <w:r w:rsidR="00A262DF">
          <w:t xml:space="preserve"> </w:t>
        </w:r>
        <w:r w:rsidR="00A262DF">
          <w:rPr>
            <w:noProof/>
          </w:rPr>
          <w:t>3</w:t>
        </w:r>
        <w:r w:rsidR="00A262DF">
          <w:t>.</w:t>
        </w:r>
        <w:r w:rsidR="00A262DF">
          <w:rPr>
            <w:noProof/>
          </w:rPr>
          <w:t>9</w:t>
        </w:r>
      </w:ins>
      <w:ins w:id="5772" w:author="ilham.nur@office.ui.ac.id [2]" w:date="2023-01-23T20:31:00Z">
        <w:r>
          <w:fldChar w:fldCharType="end"/>
        </w:r>
        <w:r>
          <w:t xml:space="preserve"> pada </w:t>
        </w:r>
        <w:proofErr w:type="spellStart"/>
        <w:r>
          <w:t>bagian</w:t>
        </w:r>
        <w:proofErr w:type="spellEnd"/>
        <w:r>
          <w:t xml:space="preserve"> Area </w:t>
        </w:r>
        <w:proofErr w:type="spellStart"/>
        <w:r>
          <w:t>Pengembangan</w:t>
        </w:r>
        <w:proofErr w:type="spellEnd"/>
        <w:r>
          <w:t xml:space="preserve">. Dengan </w:t>
        </w:r>
        <w:proofErr w:type="spellStart"/>
        <w:r>
          <w:t>adanya</w:t>
        </w:r>
        <w:proofErr w:type="spellEnd"/>
        <w:r>
          <w:t xml:space="preserve"> </w:t>
        </w:r>
        <w:proofErr w:type="spellStart"/>
        <w:r>
          <w:t>sistem</w:t>
        </w:r>
        <w:proofErr w:type="spellEnd"/>
        <w:r>
          <w:t xml:space="preserve"> </w:t>
        </w:r>
        <w:proofErr w:type="spellStart"/>
        <w:r w:rsidRPr="008E3712">
          <w:t>optimasi</w:t>
        </w:r>
        <w:proofErr w:type="spellEnd"/>
        <w:r w:rsidRPr="008E3712">
          <w:t xml:space="preserve"> </w:t>
        </w:r>
        <w:proofErr w:type="spellStart"/>
        <w:r w:rsidRPr="008E3712">
          <w:t>alokasi</w:t>
        </w:r>
        <w:proofErr w:type="spellEnd"/>
        <w:r w:rsidRPr="008E3712">
          <w:t xml:space="preserve"> </w:t>
        </w:r>
        <w:proofErr w:type="spellStart"/>
        <w:r w:rsidRPr="008E3712">
          <w:t>pekerjaan</w:t>
        </w:r>
        <w:proofErr w:type="spellEnd"/>
        <w:r w:rsidRPr="008E3712">
          <w:t xml:space="preserve"> dan </w:t>
        </w:r>
        <w:proofErr w:type="spellStart"/>
        <w:r w:rsidRPr="008E3712">
          <w:t>sumber</w:t>
        </w:r>
        <w:proofErr w:type="spellEnd"/>
        <w:r w:rsidRPr="008E3712">
          <w:t xml:space="preserve"> </w:t>
        </w:r>
        <w:proofErr w:type="spellStart"/>
        <w:r w:rsidRPr="008E3712">
          <w:t>daya</w:t>
        </w:r>
        <w:proofErr w:type="spellEnd"/>
        <w:r>
          <w:t xml:space="preserve">, </w:t>
        </w:r>
        <w:proofErr w:type="spellStart"/>
        <w:r>
          <w:t>diharapkan</w:t>
        </w:r>
        <w:proofErr w:type="spellEnd"/>
        <w:r>
          <w:t xml:space="preserve"> </w:t>
        </w:r>
        <w:proofErr w:type="spellStart"/>
        <w:r>
          <w:t>mampu</w:t>
        </w:r>
        <w:proofErr w:type="spellEnd"/>
        <w:r>
          <w:t xml:space="preserve"> </w:t>
        </w:r>
        <w:proofErr w:type="spellStart"/>
        <w:r>
          <w:t>memperbaiki</w:t>
        </w:r>
        <w:proofErr w:type="spellEnd"/>
        <w:r>
          <w:t xml:space="preserve"> </w:t>
        </w:r>
        <w:proofErr w:type="spellStart"/>
        <w:r>
          <w:t>tiga</w:t>
        </w:r>
        <w:proofErr w:type="spellEnd"/>
        <w:r>
          <w:t xml:space="preserve"> </w:t>
        </w:r>
        <w:proofErr w:type="spellStart"/>
        <w:r>
          <w:t>aspek</w:t>
        </w:r>
        <w:proofErr w:type="spellEnd"/>
        <w:r>
          <w:t xml:space="preserve"> pada proses </w:t>
        </w:r>
        <w:proofErr w:type="spellStart"/>
        <w:r>
          <w:t>bisnis</w:t>
        </w:r>
        <w:proofErr w:type="spellEnd"/>
        <w:r>
          <w:t xml:space="preserve"> yang </w:t>
        </w:r>
        <w:proofErr w:type="spellStart"/>
        <w:r>
          <w:t>berjalan</w:t>
        </w:r>
        <w:proofErr w:type="spellEnd"/>
        <w:r>
          <w:t xml:space="preserve"> untuk </w:t>
        </w:r>
        <w:proofErr w:type="spellStart"/>
        <w:r>
          <w:t>perencanaan</w:t>
        </w:r>
        <w:proofErr w:type="spellEnd"/>
        <w:r>
          <w:t xml:space="preserve"> </w:t>
        </w:r>
        <w:proofErr w:type="spellStart"/>
        <w:r>
          <w:t>proyek</w:t>
        </w:r>
        <w:proofErr w:type="spellEnd"/>
        <w:r>
          <w:t xml:space="preserve">, </w:t>
        </w:r>
        <w:proofErr w:type="spellStart"/>
        <w:r>
          <w:t>baik</w:t>
        </w:r>
        <w:proofErr w:type="spellEnd"/>
        <w:r>
          <w:t xml:space="preserve"> yang </w:t>
        </w:r>
        <w:proofErr w:type="spellStart"/>
        <w:r>
          <w:t>belum</w:t>
        </w:r>
        <w:proofErr w:type="spellEnd"/>
        <w:r>
          <w:t xml:space="preserve"> </w:t>
        </w:r>
        <w:proofErr w:type="spellStart"/>
        <w:r>
          <w:t>dimulai</w:t>
        </w:r>
        <w:proofErr w:type="spellEnd"/>
        <w:r>
          <w:t xml:space="preserve"> dan yang sudah </w:t>
        </w:r>
        <w:proofErr w:type="spellStart"/>
        <w:r>
          <w:t>berjalan</w:t>
        </w:r>
        <w:proofErr w:type="spellEnd"/>
        <w:r>
          <w:t>.</w:t>
        </w:r>
      </w:ins>
    </w:p>
    <w:p w14:paraId="64BE6A4A" w14:textId="08BAF905" w:rsidR="0047472D" w:rsidRDefault="0047472D">
      <w:pPr>
        <w:pStyle w:val="Heading3"/>
        <w:spacing w:line="360" w:lineRule="auto"/>
        <w:rPr>
          <w:ins w:id="5773" w:author="ilham.nur@office.ui.ac.id" w:date="2023-03-05T21:26:00Z"/>
          <w:i/>
          <w:iCs/>
        </w:rPr>
        <w:pPrChange w:id="5774" w:author="ilham.nur@office.ui.ac.id" w:date="2023-03-05T22:42:00Z">
          <w:pPr>
            <w:pStyle w:val="Heading3"/>
          </w:pPr>
        </w:pPrChange>
      </w:pPr>
      <w:bookmarkStart w:id="5775" w:name="_Toc128943897"/>
      <w:proofErr w:type="spellStart"/>
      <w:ins w:id="5776" w:author="ilham.nur@office.ui.ac.id" w:date="2023-03-04T10:34:00Z">
        <w:r>
          <w:t>Pemodelan</w:t>
        </w:r>
        <w:proofErr w:type="spellEnd"/>
        <w:r>
          <w:t xml:space="preserve"> </w:t>
        </w:r>
        <w:proofErr w:type="spellStart"/>
        <w:r>
          <w:t>Bisnis</w:t>
        </w:r>
        <w:proofErr w:type="spellEnd"/>
        <w:r>
          <w:t xml:space="preserve"> </w:t>
        </w:r>
        <w:r>
          <w:rPr>
            <w:i/>
            <w:iCs/>
          </w:rPr>
          <w:t>To Be</w:t>
        </w:r>
      </w:ins>
      <w:bookmarkEnd w:id="5775"/>
    </w:p>
    <w:p w14:paraId="10604953" w14:textId="0DF61D38" w:rsidR="00036911" w:rsidRPr="007C68B4" w:rsidRDefault="002A47E0">
      <w:pPr>
        <w:spacing w:line="360" w:lineRule="auto"/>
        <w:ind w:left="720"/>
        <w:rPr>
          <w:ins w:id="5777" w:author="ilham.nur@office.ui.ac.id" w:date="2023-03-04T10:34:00Z"/>
        </w:rPr>
        <w:pPrChange w:id="5778" w:author="ilham.nur@office.ui.ac.id" w:date="2023-03-05T22:42:00Z">
          <w:pPr>
            <w:pStyle w:val="Heading2"/>
            <w:numPr>
              <w:numId w:val="3"/>
            </w:numPr>
            <w:ind w:left="2062"/>
          </w:pPr>
        </w:pPrChange>
      </w:pPr>
      <w:proofErr w:type="spellStart"/>
      <w:ins w:id="5779" w:author="ilham.nur@office.ui.ac.id" w:date="2023-03-05T21:26:00Z">
        <w:r>
          <w:t>Bedasarkan</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dibangun</w:t>
        </w:r>
        <w:proofErr w:type="spellEnd"/>
        <w:r>
          <w:t xml:space="preserve"> pada </w:t>
        </w:r>
      </w:ins>
      <w:ins w:id="5780" w:author="ilham.nur@office.ui.ac.id" w:date="2023-03-05T22:43:00Z">
        <w:r w:rsidR="00B73E78">
          <w:t>sub-</w:t>
        </w:r>
        <w:proofErr w:type="spellStart"/>
        <w:r w:rsidR="00B73E78">
          <w:t>bab</w:t>
        </w:r>
        <w:proofErr w:type="spellEnd"/>
        <w:r w:rsidR="00B73E78">
          <w:t xml:space="preserve"> </w:t>
        </w:r>
        <w:r w:rsidR="0044099F">
          <w:fldChar w:fldCharType="begin"/>
        </w:r>
        <w:r w:rsidR="0044099F">
          <w:instrText xml:space="preserve"> REF _Ref128948642 \r \h </w:instrText>
        </w:r>
      </w:ins>
      <w:r w:rsidR="0044099F">
        <w:fldChar w:fldCharType="separate"/>
      </w:r>
      <w:ins w:id="5781" w:author="ilham.nur@office.ui.ac.id" w:date="2023-03-05T22:43:00Z">
        <w:r w:rsidR="0044099F">
          <w:t>3.12</w:t>
        </w:r>
        <w:r w:rsidR="0044099F">
          <w:fldChar w:fldCharType="end"/>
        </w:r>
        <w:r w:rsidR="0044099F">
          <w:t xml:space="preserve"> dan </w:t>
        </w:r>
        <w:r w:rsidR="0044099F">
          <w:fldChar w:fldCharType="begin"/>
        </w:r>
        <w:r w:rsidR="0044099F">
          <w:instrText xml:space="preserve"> REF _Ref128948645 \r \h </w:instrText>
        </w:r>
      </w:ins>
      <w:r w:rsidR="0044099F">
        <w:fldChar w:fldCharType="separate"/>
      </w:r>
      <w:ins w:id="5782" w:author="ilham.nur@office.ui.ac.id" w:date="2023-03-05T22:43:00Z">
        <w:r w:rsidR="0044099F">
          <w:t>3.13</w:t>
        </w:r>
        <w:r w:rsidR="0044099F">
          <w:fldChar w:fldCharType="end"/>
        </w:r>
        <w:r w:rsidR="0044099F">
          <w:t>, dilakuk</w:t>
        </w:r>
      </w:ins>
      <w:ins w:id="5783" w:author="ilham.nur@office.ui.ac.id" w:date="2023-03-05T22:44:00Z">
        <w:r w:rsidR="0044099F">
          <w:t xml:space="preserve">an </w:t>
        </w:r>
        <w:proofErr w:type="spellStart"/>
        <w:r w:rsidR="0044099F">
          <w:t>simulasi</w:t>
        </w:r>
        <w:proofErr w:type="spellEnd"/>
        <w:r w:rsidR="0044099F">
          <w:t xml:space="preserve"> proses </w:t>
        </w:r>
        <w:proofErr w:type="spellStart"/>
        <w:r w:rsidR="0044099F">
          <w:t>bisnis</w:t>
        </w:r>
        <w:proofErr w:type="spellEnd"/>
        <w:r w:rsidR="0044099F">
          <w:t xml:space="preserve"> </w:t>
        </w:r>
        <w:r w:rsidR="007C68B4" w:rsidRPr="007C68B4">
          <w:rPr>
            <w:i/>
            <w:iCs/>
            <w:rPrChange w:id="5784" w:author="ilham.nur@office.ui.ac.id" w:date="2023-03-05T22:44:00Z">
              <w:rPr/>
            </w:rPrChange>
          </w:rPr>
          <w:t>to be</w:t>
        </w:r>
        <w:r w:rsidR="007C68B4">
          <w:rPr>
            <w:i/>
            <w:iCs/>
          </w:rPr>
          <w:t xml:space="preserve"> </w:t>
        </w:r>
        <w:proofErr w:type="spellStart"/>
        <w:r w:rsidR="007C68B4">
          <w:t>atas</w:t>
        </w:r>
        <w:proofErr w:type="spellEnd"/>
        <w:r w:rsidR="007C68B4">
          <w:t xml:space="preserve"> </w:t>
        </w:r>
        <w:proofErr w:type="spellStart"/>
        <w:r w:rsidR="007C68B4">
          <w:t>karakteristik</w:t>
        </w:r>
        <w:proofErr w:type="spellEnd"/>
        <w:r w:rsidR="007C68B4">
          <w:t xml:space="preserve"> </w:t>
        </w:r>
        <w:proofErr w:type="spellStart"/>
        <w:r w:rsidR="007C68B4">
          <w:t>sistem</w:t>
        </w:r>
        <w:proofErr w:type="spellEnd"/>
        <w:r w:rsidR="007C68B4">
          <w:t xml:space="preserve"> yang </w:t>
        </w:r>
        <w:proofErr w:type="spellStart"/>
        <w:r w:rsidR="007C68B4">
          <w:t>ditemukan</w:t>
        </w:r>
        <w:proofErr w:type="spellEnd"/>
        <w:r w:rsidR="007C68B4">
          <w:t>.</w:t>
        </w:r>
      </w:ins>
    </w:p>
    <w:p w14:paraId="72FDFBAF" w14:textId="77777777" w:rsidR="0047472D" w:rsidRDefault="0047472D">
      <w:pPr>
        <w:spacing w:line="360" w:lineRule="auto"/>
        <w:rPr>
          <w:ins w:id="5785" w:author="ilham.nur@office.ui.ac.id [2]" w:date="2023-01-18T05:54:00Z"/>
        </w:rPr>
        <w:pPrChange w:id="5786" w:author="ilham.nur@office.ui.ac.id" w:date="2023-03-04T10:23:00Z">
          <w:pPr/>
        </w:pPrChange>
      </w:pPr>
    </w:p>
    <w:p w14:paraId="72DA785B" w14:textId="6B6DCCBA" w:rsidR="00056F24" w:rsidDel="00297F02" w:rsidRDefault="00056F24">
      <w:pPr>
        <w:pStyle w:val="Heading2"/>
        <w:spacing w:line="360" w:lineRule="auto"/>
        <w:rPr>
          <w:ins w:id="5787" w:author="ilham.nur@office.ui.ac.id [2]" w:date="2023-01-18T22:06:00Z"/>
          <w:del w:id="5788" w:author="ilham.nur@office.ui.ac.id" w:date="2023-03-05T12:19:00Z"/>
        </w:rPr>
        <w:pPrChange w:id="5789" w:author="ilham.nur@office.ui.ac.id" w:date="2023-03-04T10:30:00Z">
          <w:pPr>
            <w:pStyle w:val="Heading3"/>
          </w:pPr>
        </w:pPrChange>
      </w:pPr>
      <w:ins w:id="5790" w:author="ilham.nur@office.ui.ac.id [2]" w:date="2023-01-18T05:55:00Z">
        <w:del w:id="5791" w:author="ilham.nur@office.ui.ac.id" w:date="2023-03-05T12:19:00Z">
          <w:r w:rsidDel="00297F02">
            <w:delText>Optimasi Sistem</w:delText>
          </w:r>
        </w:del>
      </w:ins>
      <w:bookmarkStart w:id="5792" w:name="_Toc128943898"/>
      <w:bookmarkEnd w:id="5792"/>
    </w:p>
    <w:p w14:paraId="79F5F0E4" w14:textId="32D47E25" w:rsidR="00FF05D1" w:rsidDel="00297F02" w:rsidRDefault="00FF05D1">
      <w:pPr>
        <w:spacing w:line="360" w:lineRule="auto"/>
        <w:rPr>
          <w:ins w:id="5793" w:author="ilham.nur@office.ui.ac.id [2]" w:date="2023-01-18T22:10:00Z"/>
          <w:del w:id="5794" w:author="ilham.nur@office.ui.ac.id" w:date="2023-03-05T12:19:00Z"/>
        </w:rPr>
        <w:pPrChange w:id="5795" w:author="ilham.nur@office.ui.ac.id" w:date="2023-03-04T10:30:00Z">
          <w:pPr>
            <w:spacing w:line="360" w:lineRule="auto"/>
            <w:ind w:left="720"/>
          </w:pPr>
        </w:pPrChange>
      </w:pPr>
      <w:ins w:id="5796" w:author="ilham.nur@office.ui.ac.id [2]" w:date="2023-01-18T22:06:00Z">
        <w:del w:id="5797" w:author="ilham.nur@office.ui.ac.id" w:date="2023-03-05T12:19:00Z">
          <w:r w:rsidDel="00297F02">
            <w:delText xml:space="preserve">Data yang didapatkan dari </w:delText>
          </w:r>
        </w:del>
      </w:ins>
      <w:ins w:id="5798" w:author="ilham.nur@office.ui.ac.id [2]" w:date="2023-01-18T22:07:00Z">
        <w:del w:id="5799" w:author="ilham.nur@office.ui.ac.id" w:date="2023-03-05T12:19:00Z">
          <w:r w:rsidDel="00297F02">
            <w:delText xml:space="preserve">Sub Bab </w:delText>
          </w:r>
          <w:r w:rsidDel="00297F02">
            <w:fldChar w:fldCharType="begin"/>
          </w:r>
          <w:r w:rsidDel="00297F02">
            <w:delInstrText xml:space="preserve"> REF _Ref124972038 \r \h </w:delInstrText>
          </w:r>
        </w:del>
      </w:ins>
      <w:del w:id="5800" w:author="ilham.nur@office.ui.ac.id" w:date="2023-03-05T12:19:00Z">
        <w:r w:rsidR="00E45FEA" w:rsidDel="00297F02">
          <w:delInstrText xml:space="preserve"> \* MERGEFORMAT </w:delInstrText>
        </w:r>
        <w:r w:rsidR="00000000">
          <w:fldChar w:fldCharType="separate"/>
        </w:r>
      </w:del>
      <w:ins w:id="5801" w:author="ilham.nur@office.ui.ac.id [2]" w:date="2023-01-18T22:07:00Z">
        <w:del w:id="5802" w:author="ilham.nur@office.ui.ac.id" w:date="2023-03-05T12:19:00Z">
          <w:r w:rsidDel="00297F02">
            <w:fldChar w:fldCharType="end"/>
          </w:r>
          <w:r w:rsidR="008A135A" w:rsidDel="00297F02">
            <w:delText>, dilakukan analisis terkait dengan adanya data error yang didapatkan.</w:delText>
          </w:r>
        </w:del>
      </w:ins>
      <w:ins w:id="5803" w:author="ilham.nur@office.ui.ac.id [2]" w:date="2023-01-18T22:08:00Z">
        <w:del w:id="5804" w:author="ilham.nur@office.ui.ac.id" w:date="2023-03-05T12:19:00Z">
          <w:r w:rsidR="00753913" w:rsidDel="00297F02">
            <w:delText xml:space="preserve"> Pada bagian yang error akan dicuplik dan menjadi tambahan </w:delText>
          </w:r>
        </w:del>
      </w:ins>
      <w:ins w:id="5805" w:author="ilham.nur@office.ui.ac.id [2]" w:date="2023-01-18T22:09:00Z">
        <w:del w:id="5806" w:author="ilham.nur@office.ui.ac.id" w:date="2023-03-05T12:19:00Z">
          <w:r w:rsidR="00FE68FF" w:rsidDel="00297F02">
            <w:delText xml:space="preserve">aturan atau </w:delText>
          </w:r>
          <w:r w:rsidR="00FE68FF" w:rsidDel="00297F02">
            <w:rPr>
              <w:i/>
              <w:iCs/>
            </w:rPr>
            <w:delText xml:space="preserve">node </w:delText>
          </w:r>
          <w:r w:rsidR="00FE68FF" w:rsidDel="00297F02">
            <w:delText xml:space="preserve">pada sistem identifikasi berbasis </w:delText>
          </w:r>
          <w:r w:rsidR="00FE68FF" w:rsidDel="00297F02">
            <w:rPr>
              <w:i/>
              <w:iCs/>
            </w:rPr>
            <w:delText xml:space="preserve">random forest, </w:delText>
          </w:r>
          <w:r w:rsidR="00FE68FF" w:rsidDel="00297F02">
            <w:delText xml:space="preserve">agar dapat memberikan keluaran sesuai dengan logika pakar dan </w:delText>
          </w:r>
          <w:r w:rsidR="00E45FEA" w:rsidDel="00297F02">
            <w:delText xml:space="preserve">sumber data yang dimiliki. Proses optimasi sistem ini akan dilakukan </w:delText>
          </w:r>
        </w:del>
      </w:ins>
      <w:ins w:id="5807" w:author="ilham.nur@office.ui.ac.id [2]" w:date="2023-01-18T22:10:00Z">
        <w:del w:id="5808" w:author="ilham.nur@office.ui.ac.id" w:date="2023-03-05T12:19:00Z">
          <w:r w:rsidR="00E45FEA" w:rsidDel="00297F02">
            <w:delText xml:space="preserve">secara terus-menerus hingga didapatkan </w:delText>
          </w:r>
          <w:r w:rsidR="00E45FEA" w:rsidRPr="00E45FEA" w:rsidDel="00297F02">
            <w:rPr>
              <w:i/>
              <w:iCs/>
              <w:rPrChange w:id="5809" w:author="ilham.nur@office.ui.ac.id [2]" w:date="2023-01-18T22:10:00Z">
                <w:rPr/>
              </w:rPrChange>
            </w:rPr>
            <w:delText>error</w:delText>
          </w:r>
          <w:r w:rsidR="00E45FEA" w:rsidDel="00297F02">
            <w:rPr>
              <w:i/>
              <w:iCs/>
            </w:rPr>
            <w:delText xml:space="preserve"> </w:delText>
          </w:r>
          <w:r w:rsidR="00E45FEA" w:rsidDel="00297F02">
            <w:delText xml:space="preserve">identifikasi </w:delText>
          </w:r>
          <w:r w:rsidR="00F86A69" w:rsidDel="00297F02">
            <w:delText>di bawah 5%.</w:delText>
          </w:r>
          <w:bookmarkStart w:id="5810" w:name="_Toc128943899"/>
          <w:bookmarkEnd w:id="5810"/>
        </w:del>
      </w:ins>
    </w:p>
    <w:p w14:paraId="5CBBC9E4" w14:textId="20FE3B70" w:rsidR="00F86A69" w:rsidRDefault="00F86A69">
      <w:pPr>
        <w:pStyle w:val="Heading2"/>
        <w:spacing w:line="360" w:lineRule="auto"/>
        <w:rPr>
          <w:ins w:id="5811" w:author="ilham.nur@office.ui.ac.id [2]" w:date="2023-01-18T22:10:00Z"/>
        </w:rPr>
        <w:pPrChange w:id="5812" w:author="ilham.nur@office.ui.ac.id" w:date="2023-03-04T10:31:00Z">
          <w:pPr>
            <w:pStyle w:val="Heading3"/>
          </w:pPr>
        </w:pPrChange>
      </w:pPr>
      <w:bookmarkStart w:id="5813" w:name="_Toc128943900"/>
      <w:proofErr w:type="spellStart"/>
      <w:ins w:id="5814" w:author="ilham.nur@office.ui.ac.id [2]" w:date="2023-01-18T22:10:00Z">
        <w:r>
          <w:t>Analisis</w:t>
        </w:r>
        <w:proofErr w:type="spellEnd"/>
        <w:r>
          <w:t xml:space="preserve"> dan Kesimpulan</w:t>
        </w:r>
        <w:bookmarkEnd w:id="5813"/>
      </w:ins>
    </w:p>
    <w:p w14:paraId="53F00EF8" w14:textId="47CBFC99" w:rsidR="008A135A" w:rsidRDefault="00F86A69">
      <w:pPr>
        <w:spacing w:line="360" w:lineRule="auto"/>
        <w:rPr>
          <w:ins w:id="5815" w:author="ilham.nur@office.ui.ac.id [2]" w:date="2023-01-22T21:16:00Z"/>
        </w:rPr>
        <w:pPrChange w:id="5816" w:author="ilham.nur@office.ui.ac.id" w:date="2023-03-04T10:31:00Z">
          <w:pPr>
            <w:spacing w:line="360" w:lineRule="auto"/>
            <w:ind w:left="720"/>
          </w:pPr>
        </w:pPrChange>
      </w:pPr>
      <w:ins w:id="5817" w:author="ilham.nur@office.ui.ac.id [2]" w:date="2023-01-18T22:10:00Z">
        <w:r>
          <w:t xml:space="preserve">Hasil </w:t>
        </w:r>
        <w:proofErr w:type="spellStart"/>
        <w:r>
          <w:t>dari</w:t>
        </w:r>
        <w:proofErr w:type="spellEnd"/>
        <w:r>
          <w:t xml:space="preserve"> </w:t>
        </w:r>
      </w:ins>
      <w:proofErr w:type="spellStart"/>
      <w:ins w:id="5818" w:author="ilham.nur@office.ui.ac.id [2]" w:date="2023-01-18T22:11:00Z">
        <w:r>
          <w:t>optimasi</w:t>
        </w:r>
        <w:proofErr w:type="spellEnd"/>
        <w:r>
          <w:t xml:space="preserve"> </w:t>
        </w:r>
        <w:proofErr w:type="spellStart"/>
        <w:r>
          <w:t>sistem</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dibandingkan</w:t>
        </w:r>
        <w:proofErr w:type="spellEnd"/>
        <w:r>
          <w:t xml:space="preserve"> dengan data </w:t>
        </w:r>
        <w:proofErr w:type="spellStart"/>
        <w:r>
          <w:t>historis</w:t>
        </w:r>
        <w:proofErr w:type="spellEnd"/>
        <w:r>
          <w:t xml:space="preserve"> </w:t>
        </w:r>
        <w:proofErr w:type="spellStart"/>
        <w:r>
          <w:t>proyek</w:t>
        </w:r>
        <w:proofErr w:type="spellEnd"/>
        <w:r>
          <w:t xml:space="preserve"> </w:t>
        </w:r>
        <w:proofErr w:type="spellStart"/>
        <w:r>
          <w:t>dari</w:t>
        </w:r>
        <w:proofErr w:type="spellEnd"/>
        <w:r>
          <w:t xml:space="preserve"> sisi </w:t>
        </w:r>
        <w:proofErr w:type="spellStart"/>
        <w:r>
          <w:t>waktu</w:t>
        </w:r>
        <w:proofErr w:type="spellEnd"/>
        <w:r>
          <w:t xml:space="preserve"> proses </w:t>
        </w:r>
        <w:r w:rsidR="003902BF">
          <w:t xml:space="preserve">dan </w:t>
        </w:r>
        <w:proofErr w:type="spellStart"/>
        <w:r w:rsidR="003902BF">
          <w:t>ketepatan</w:t>
        </w:r>
        <w:proofErr w:type="spellEnd"/>
        <w:r w:rsidR="003902BF">
          <w:t xml:space="preserve"> </w:t>
        </w:r>
        <w:proofErr w:type="spellStart"/>
        <w:r w:rsidR="003902BF">
          <w:t>sumber</w:t>
        </w:r>
        <w:proofErr w:type="spellEnd"/>
        <w:r w:rsidR="003902BF">
          <w:t xml:space="preserve"> </w:t>
        </w:r>
        <w:proofErr w:type="spellStart"/>
        <w:r w:rsidR="003902BF">
          <w:t>daya</w:t>
        </w:r>
        <w:proofErr w:type="spellEnd"/>
        <w:r w:rsidR="003902BF">
          <w:t xml:space="preserve">. </w:t>
        </w:r>
        <w:proofErr w:type="spellStart"/>
        <w:r w:rsidR="003902BF">
          <w:t>Analisis</w:t>
        </w:r>
        <w:proofErr w:type="spellEnd"/>
        <w:r w:rsidR="003902BF">
          <w:t xml:space="preserve"> </w:t>
        </w:r>
        <w:proofErr w:type="spellStart"/>
        <w:r w:rsidR="003902BF">
          <w:t>dari</w:t>
        </w:r>
        <w:proofErr w:type="spellEnd"/>
        <w:r w:rsidR="003902BF">
          <w:t xml:space="preserve"> dua </w:t>
        </w:r>
        <w:proofErr w:type="spellStart"/>
        <w:r w:rsidR="003902BF">
          <w:t>kelompok</w:t>
        </w:r>
        <w:proofErr w:type="spellEnd"/>
        <w:r w:rsidR="003902BF">
          <w:t xml:space="preserve"> data</w:t>
        </w:r>
      </w:ins>
      <w:ins w:id="5819" w:author="ilham.nur@office.ui.ac.id [2]" w:date="2023-01-18T22:12:00Z">
        <w:r w:rsidR="003902BF">
          <w:t xml:space="preserve"> </w:t>
        </w:r>
        <w:proofErr w:type="spellStart"/>
        <w:r w:rsidR="003902BF">
          <w:t>ini</w:t>
        </w:r>
        <w:proofErr w:type="spellEnd"/>
        <w:r w:rsidR="003902BF">
          <w:t xml:space="preserve"> </w:t>
        </w:r>
        <w:proofErr w:type="spellStart"/>
        <w:r w:rsidR="003902BF">
          <w:t>akan</w:t>
        </w:r>
        <w:proofErr w:type="spellEnd"/>
        <w:r w:rsidR="003902BF">
          <w:t xml:space="preserve"> dilakukan </w:t>
        </w:r>
        <w:proofErr w:type="spellStart"/>
        <w:r w:rsidR="003902BF">
          <w:t>menggunakan</w:t>
        </w:r>
        <w:proofErr w:type="spellEnd"/>
        <w:r w:rsidR="003902BF">
          <w:t xml:space="preserve"> </w:t>
        </w:r>
        <w:r w:rsidR="003902BF">
          <w:rPr>
            <w:i/>
            <w:iCs/>
          </w:rPr>
          <w:t xml:space="preserve">paired t-test </w:t>
        </w:r>
        <w:r w:rsidR="003902BF">
          <w:t xml:space="preserve">untuk </w:t>
        </w:r>
        <w:proofErr w:type="spellStart"/>
        <w:r w:rsidR="003902BF">
          <w:t>melihat</w:t>
        </w:r>
        <w:proofErr w:type="spellEnd"/>
        <w:r w:rsidR="003902BF">
          <w:t xml:space="preserve"> apakah </w:t>
        </w:r>
        <w:proofErr w:type="spellStart"/>
        <w:r w:rsidR="003902BF">
          <w:t>terdapat</w:t>
        </w:r>
        <w:proofErr w:type="spellEnd"/>
        <w:r w:rsidR="003902BF">
          <w:t xml:space="preserve"> </w:t>
        </w:r>
        <w:proofErr w:type="spellStart"/>
        <w:r w:rsidR="003902BF">
          <w:t>perbedaan</w:t>
        </w:r>
        <w:proofErr w:type="spellEnd"/>
        <w:r w:rsidR="003902BF">
          <w:t xml:space="preserve"> </w:t>
        </w:r>
        <w:proofErr w:type="spellStart"/>
        <w:r w:rsidR="003902BF">
          <w:t>signifikan</w:t>
        </w:r>
        <w:proofErr w:type="spellEnd"/>
        <w:r w:rsidR="003902BF">
          <w:t xml:space="preserve"> </w:t>
        </w:r>
        <w:proofErr w:type="spellStart"/>
        <w:r w:rsidR="003902BF">
          <w:t>dari</w:t>
        </w:r>
        <w:proofErr w:type="spellEnd"/>
        <w:r w:rsidR="003902BF">
          <w:t xml:space="preserve"> dua </w:t>
        </w:r>
        <w:proofErr w:type="spellStart"/>
        <w:r w:rsidR="003902BF">
          <w:t>kelompok</w:t>
        </w:r>
        <w:proofErr w:type="spellEnd"/>
        <w:r w:rsidR="003902BF">
          <w:t xml:space="preserve"> data yang </w:t>
        </w:r>
        <w:proofErr w:type="spellStart"/>
        <w:r w:rsidR="003902BF">
          <w:t>ada</w:t>
        </w:r>
        <w:proofErr w:type="spellEnd"/>
        <w:r w:rsidR="003902BF">
          <w:t>.</w:t>
        </w:r>
      </w:ins>
      <w:ins w:id="5820" w:author="ilham.nur@office.ui.ac.id [2]" w:date="2023-01-18T22:13:00Z">
        <w:r w:rsidR="000C5509">
          <w:t xml:space="preserve"> Angka </w:t>
        </w:r>
        <w:proofErr w:type="spellStart"/>
        <w:r w:rsidR="000C5509">
          <w:t>kepercayaan</w:t>
        </w:r>
        <w:proofErr w:type="spellEnd"/>
        <w:r w:rsidR="000C5509">
          <w:t xml:space="preserve"> yang </w:t>
        </w:r>
        <w:proofErr w:type="spellStart"/>
        <w:r w:rsidR="000C5509">
          <w:t>digunakan</w:t>
        </w:r>
        <w:proofErr w:type="spellEnd"/>
        <w:r w:rsidR="000C5509">
          <w:t xml:space="preserve"> </w:t>
        </w:r>
        <w:proofErr w:type="spellStart"/>
        <w:r w:rsidR="000C5509">
          <w:t>adalah</w:t>
        </w:r>
        <w:proofErr w:type="spellEnd"/>
        <w:r w:rsidR="000C5509">
          <w:t xml:space="preserve"> 95% dengan </w:t>
        </w:r>
        <w:proofErr w:type="spellStart"/>
        <w:r w:rsidR="000C5509">
          <w:t>persen</w:t>
        </w:r>
        <w:proofErr w:type="spellEnd"/>
        <w:r w:rsidR="000C5509">
          <w:t xml:space="preserve"> error </w:t>
        </w:r>
        <w:proofErr w:type="spellStart"/>
        <w:r w:rsidR="000C5509">
          <w:t>sebesar</w:t>
        </w:r>
        <w:proofErr w:type="spellEnd"/>
        <w:r w:rsidR="000C5509">
          <w:t xml:space="preserve"> 5%</w:t>
        </w:r>
        <w:r w:rsidR="000963B8">
          <w:t>.</w:t>
        </w:r>
      </w:ins>
      <w:ins w:id="5821" w:author="ilham.nur@office.ui.ac.id [2]" w:date="2023-01-18T22:12:00Z">
        <w:r w:rsidR="003902BF">
          <w:t xml:space="preserve"> Ketika </w:t>
        </w:r>
        <w:proofErr w:type="spellStart"/>
        <w:r w:rsidR="003902BF">
          <w:t>perbandingan</w:t>
        </w:r>
        <w:proofErr w:type="spellEnd"/>
        <w:r w:rsidR="003902BF">
          <w:t xml:space="preserve"> </w:t>
        </w:r>
        <w:proofErr w:type="spellStart"/>
        <w:r w:rsidR="003902BF">
          <w:t>statistik</w:t>
        </w:r>
        <w:proofErr w:type="spellEnd"/>
        <w:r w:rsidR="003902BF">
          <w:t xml:space="preserve"> sudah </w:t>
        </w:r>
        <w:proofErr w:type="spellStart"/>
        <w:r w:rsidR="003902BF">
          <w:t>didapatkan</w:t>
        </w:r>
        <w:proofErr w:type="spellEnd"/>
        <w:r w:rsidR="003902BF">
          <w:t xml:space="preserve"> </w:t>
        </w:r>
        <w:proofErr w:type="spellStart"/>
        <w:r w:rsidR="003902BF">
          <w:t>maka</w:t>
        </w:r>
        <w:proofErr w:type="spellEnd"/>
        <w:r w:rsidR="003902BF">
          <w:t xml:space="preserve"> </w:t>
        </w:r>
        <w:proofErr w:type="spellStart"/>
        <w:r w:rsidR="003902BF">
          <w:t>dapat</w:t>
        </w:r>
        <w:proofErr w:type="spellEnd"/>
        <w:r w:rsidR="003902BF">
          <w:t xml:space="preserve"> </w:t>
        </w:r>
        <w:proofErr w:type="spellStart"/>
        <w:r w:rsidR="003902BF">
          <w:t>diambil</w:t>
        </w:r>
        <w:proofErr w:type="spellEnd"/>
        <w:r w:rsidR="003902BF">
          <w:t xml:space="preserve"> </w:t>
        </w:r>
        <w:proofErr w:type="spellStart"/>
        <w:r w:rsidR="003902BF">
          <w:t>kesimpulan</w:t>
        </w:r>
        <w:proofErr w:type="spellEnd"/>
        <w:r w:rsidR="003902BF">
          <w:t xml:space="preserve"> </w:t>
        </w:r>
        <w:proofErr w:type="spellStart"/>
        <w:r w:rsidR="003902BF">
          <w:t>berdasarkan</w:t>
        </w:r>
        <w:proofErr w:type="spellEnd"/>
        <w:r w:rsidR="003902BF">
          <w:t xml:space="preserve"> </w:t>
        </w:r>
        <w:proofErr w:type="spellStart"/>
        <w:r w:rsidR="000C5509">
          <w:t>nilai</w:t>
        </w:r>
        <w:proofErr w:type="spellEnd"/>
        <w:r w:rsidR="000C5509">
          <w:t xml:space="preserve"> p yang </w:t>
        </w:r>
        <w:proofErr w:type="spellStart"/>
        <w:r w:rsidR="000C5509">
          <w:t>didapatkan</w:t>
        </w:r>
        <w:proofErr w:type="spellEnd"/>
        <w:r w:rsidR="000C5509">
          <w:t xml:space="preserve"> </w:t>
        </w:r>
        <w:proofErr w:type="spellStart"/>
        <w:r w:rsidR="000C5509">
          <w:t>relatif</w:t>
        </w:r>
        <w:proofErr w:type="spellEnd"/>
        <w:r w:rsidR="000C5509">
          <w:t xml:space="preserve"> </w:t>
        </w:r>
        <w:proofErr w:type="spellStart"/>
        <w:r w:rsidR="000C5509">
          <w:t>terhadap</w:t>
        </w:r>
        <w:proofErr w:type="spellEnd"/>
        <w:r w:rsidR="000C5509">
          <w:t xml:space="preserve"> </w:t>
        </w:r>
        <w:proofErr w:type="spellStart"/>
        <w:r w:rsidR="000C5509">
          <w:t>angka</w:t>
        </w:r>
        <w:proofErr w:type="spellEnd"/>
        <w:r w:rsidR="000C5509">
          <w:t xml:space="preserve"> </w:t>
        </w:r>
        <w:proofErr w:type="spellStart"/>
        <w:r w:rsidR="000C5509">
          <w:t>kepercayaa</w:t>
        </w:r>
      </w:ins>
      <w:ins w:id="5822" w:author="ilham.nur@office.ui.ac.id [2]" w:date="2023-01-18T22:13:00Z">
        <w:r w:rsidR="000C5509">
          <w:t>n</w:t>
        </w:r>
        <w:proofErr w:type="spellEnd"/>
        <w:r w:rsidR="000C5509">
          <w:t xml:space="preserve"> yang </w:t>
        </w:r>
        <w:proofErr w:type="spellStart"/>
        <w:r w:rsidR="000C5509">
          <w:t>telah</w:t>
        </w:r>
        <w:proofErr w:type="spellEnd"/>
        <w:r w:rsidR="000C5509">
          <w:t xml:space="preserve"> </w:t>
        </w:r>
        <w:proofErr w:type="spellStart"/>
        <w:r w:rsidR="000C5509">
          <w:t>ditetapkan</w:t>
        </w:r>
        <w:proofErr w:type="spellEnd"/>
        <w:r w:rsidR="000C5509">
          <w:t>.</w:t>
        </w:r>
      </w:ins>
    </w:p>
    <w:p w14:paraId="270FAD07" w14:textId="6FDB2EE5" w:rsidR="00D53A18" w:rsidRPr="003902BF" w:rsidRDefault="00D53A18">
      <w:pPr>
        <w:spacing w:line="360" w:lineRule="auto"/>
        <w:rPr>
          <w:ins w:id="5823" w:author="ilham.nur@office.ui.ac.id [2]" w:date="2023-01-18T05:55:00Z"/>
        </w:rPr>
        <w:pPrChange w:id="5824" w:author="ilham.nur@office.ui.ac.id" w:date="2023-03-04T10:30:00Z">
          <w:pPr>
            <w:pStyle w:val="Heading3"/>
          </w:pPr>
        </w:pPrChange>
      </w:pPr>
      <w:ins w:id="5825" w:author="ilham.nur@office.ui.ac.id [2]" w:date="2023-01-22T21:17:00Z">
        <w:r>
          <w:t>Hasil data pada Sub Bab</w:t>
        </w:r>
        <w:r w:rsidR="00127844">
          <w:t xml:space="preserve"> </w:t>
        </w:r>
      </w:ins>
      <w:ins w:id="5826" w:author="ilham.nur@office.ui.ac.id [2]" w:date="2023-01-22T21:18:00Z">
        <w:r w:rsidR="00127844">
          <w:fldChar w:fldCharType="begin"/>
        </w:r>
        <w:r w:rsidR="00127844">
          <w:instrText xml:space="preserve"> REF _Ref124972038 \r \h </w:instrText>
        </w:r>
      </w:ins>
      <w:r w:rsidR="00127844">
        <w:fldChar w:fldCharType="separate"/>
      </w:r>
      <w:ins w:id="5827" w:author="ilham.nur@office.ui.ac.id" w:date="2023-03-05T21:23:00Z">
        <w:r w:rsidR="00A262DF">
          <w:t>3.13</w:t>
        </w:r>
      </w:ins>
      <w:ins w:id="5828" w:author="ilham.nur@office.ui.ac.id [2]" w:date="2023-01-22T21:18:00Z">
        <w:r w:rsidR="00127844">
          <w:fldChar w:fldCharType="end"/>
        </w:r>
        <w:r w:rsidR="00BF016A">
          <w:t xml:space="preserve">, </w:t>
        </w:r>
        <w:proofErr w:type="spellStart"/>
        <w:r w:rsidR="00BF016A">
          <w:t>akan</w:t>
        </w:r>
        <w:proofErr w:type="spellEnd"/>
        <w:r w:rsidR="00BF016A">
          <w:t xml:space="preserve"> </w:t>
        </w:r>
        <w:proofErr w:type="spellStart"/>
        <w:r w:rsidR="00BF016A">
          <w:t>diolah</w:t>
        </w:r>
        <w:proofErr w:type="spellEnd"/>
        <w:r w:rsidR="00BF016A">
          <w:t xml:space="preserve"> </w:t>
        </w:r>
        <w:proofErr w:type="spellStart"/>
        <w:r w:rsidR="00BF016A">
          <w:t>sehingga</w:t>
        </w:r>
        <w:proofErr w:type="spellEnd"/>
        <w:r w:rsidR="00BF016A">
          <w:t xml:space="preserve"> </w:t>
        </w:r>
        <w:proofErr w:type="spellStart"/>
        <w:r w:rsidR="00BF016A">
          <w:t>mendapatkan</w:t>
        </w:r>
        <w:proofErr w:type="spellEnd"/>
        <w:r w:rsidR="00BF016A">
          <w:t xml:space="preserve"> </w:t>
        </w:r>
        <w:proofErr w:type="spellStart"/>
        <w:r w:rsidR="00BF016A">
          <w:t>karakteristik</w:t>
        </w:r>
        <w:proofErr w:type="spellEnd"/>
        <w:r w:rsidR="00BF016A">
          <w:t xml:space="preserve"> </w:t>
        </w:r>
        <w:proofErr w:type="spellStart"/>
        <w:r w:rsidR="00BF016A">
          <w:t>dari</w:t>
        </w:r>
        <w:proofErr w:type="spellEnd"/>
        <w:r w:rsidR="00BF016A">
          <w:t xml:space="preserve"> </w:t>
        </w:r>
        <w:proofErr w:type="spellStart"/>
        <w:r w:rsidR="00BF016A">
          <w:t>sistem</w:t>
        </w:r>
        <w:proofErr w:type="spellEnd"/>
        <w:r w:rsidR="00BF016A">
          <w:t xml:space="preserve"> yang baru </w:t>
        </w:r>
        <w:proofErr w:type="spellStart"/>
        <w:r w:rsidR="00BF016A">
          <w:t>dibuat</w:t>
        </w:r>
        <w:proofErr w:type="spellEnd"/>
        <w:r w:rsidR="00BF016A">
          <w:t xml:space="preserve">. </w:t>
        </w:r>
        <w:proofErr w:type="spellStart"/>
        <w:r w:rsidR="00BF016A">
          <w:t>Karakteristik</w:t>
        </w:r>
        <w:proofErr w:type="spellEnd"/>
        <w:r w:rsidR="00BF016A">
          <w:t xml:space="preserve"> </w:t>
        </w:r>
        <w:proofErr w:type="spellStart"/>
        <w:r w:rsidR="00BF016A">
          <w:t>ini</w:t>
        </w:r>
        <w:proofErr w:type="spellEnd"/>
        <w:r w:rsidR="00BF016A">
          <w:t xml:space="preserve"> </w:t>
        </w:r>
        <w:proofErr w:type="spellStart"/>
        <w:r w:rsidR="00BF016A">
          <w:t>kemudian</w:t>
        </w:r>
        <w:proofErr w:type="spellEnd"/>
        <w:r w:rsidR="00BF016A">
          <w:t xml:space="preserve"> </w:t>
        </w:r>
        <w:proofErr w:type="spellStart"/>
        <w:r w:rsidR="00BF016A">
          <w:t>disimulasikan</w:t>
        </w:r>
        <w:proofErr w:type="spellEnd"/>
        <w:r w:rsidR="00BF016A">
          <w:t xml:space="preserve"> </w:t>
        </w:r>
        <w:proofErr w:type="spellStart"/>
        <w:r w:rsidR="00BF016A">
          <w:t>kedalam</w:t>
        </w:r>
        <w:proofErr w:type="spellEnd"/>
        <w:r w:rsidR="00BF016A">
          <w:t xml:space="preserve"> </w:t>
        </w:r>
        <w:r w:rsidR="00265A30">
          <w:t>simulator BPMN</w:t>
        </w:r>
      </w:ins>
      <w:ins w:id="5829" w:author="ilham.nur@office.ui.ac.id [2]" w:date="2023-01-22T21:19:00Z">
        <w:r w:rsidR="00265A30">
          <w:t xml:space="preserve"> untuk </w:t>
        </w:r>
        <w:proofErr w:type="spellStart"/>
        <w:r w:rsidR="00265A30">
          <w:t>melihat</w:t>
        </w:r>
        <w:proofErr w:type="spellEnd"/>
        <w:r w:rsidR="00265A30">
          <w:t xml:space="preserve"> apakah </w:t>
        </w:r>
        <w:proofErr w:type="spellStart"/>
        <w:r w:rsidR="00265A30">
          <w:t>sistem</w:t>
        </w:r>
        <w:proofErr w:type="spellEnd"/>
        <w:r w:rsidR="00265A30">
          <w:t xml:space="preserve"> yang </w:t>
        </w:r>
        <w:proofErr w:type="spellStart"/>
        <w:r w:rsidR="00265A30">
          <w:t>telah</w:t>
        </w:r>
        <w:proofErr w:type="spellEnd"/>
        <w:r w:rsidR="00265A30">
          <w:t xml:space="preserve"> </w:t>
        </w:r>
        <w:proofErr w:type="spellStart"/>
        <w:r w:rsidR="00265A30">
          <w:t>dibangun</w:t>
        </w:r>
        <w:proofErr w:type="spellEnd"/>
        <w:r w:rsidR="00265A30">
          <w:t xml:space="preserve"> </w:t>
        </w:r>
      </w:ins>
      <w:proofErr w:type="spellStart"/>
      <w:ins w:id="5830" w:author="ilham.nur@office.ui.ac.id [2]" w:date="2023-01-22T21:45:00Z">
        <w:r w:rsidR="00586D4D">
          <w:t>lebih</w:t>
        </w:r>
        <w:proofErr w:type="spellEnd"/>
        <w:r w:rsidR="00586D4D">
          <w:t xml:space="preserve"> </w:t>
        </w:r>
        <w:proofErr w:type="spellStart"/>
        <w:r w:rsidR="00586D4D">
          <w:t>baik</w:t>
        </w:r>
        <w:proofErr w:type="spellEnd"/>
        <w:r w:rsidR="00586D4D">
          <w:t xml:space="preserve"> </w:t>
        </w:r>
        <w:proofErr w:type="spellStart"/>
        <w:r w:rsidR="00037266">
          <w:t>dari</w:t>
        </w:r>
        <w:proofErr w:type="spellEnd"/>
        <w:r w:rsidR="00037266">
          <w:t xml:space="preserve"> </w:t>
        </w:r>
        <w:proofErr w:type="spellStart"/>
        <w:r w:rsidR="00037266">
          <w:t>kondisi</w:t>
        </w:r>
        <w:proofErr w:type="spellEnd"/>
        <w:r w:rsidR="00037266">
          <w:t xml:space="preserve"> </w:t>
        </w:r>
        <w:proofErr w:type="spellStart"/>
        <w:r w:rsidR="00037266">
          <w:t>sebelum</w:t>
        </w:r>
        <w:proofErr w:type="spellEnd"/>
        <w:r w:rsidR="00037266">
          <w:t xml:space="preserve"> </w:t>
        </w:r>
        <w:proofErr w:type="spellStart"/>
        <w:r w:rsidR="00037266">
          <w:t>adanya</w:t>
        </w:r>
        <w:proofErr w:type="spellEnd"/>
        <w:r w:rsidR="00037266">
          <w:t xml:space="preserve"> </w:t>
        </w:r>
        <w:proofErr w:type="spellStart"/>
        <w:r w:rsidR="00037266">
          <w:t>sistem</w:t>
        </w:r>
        <w:proofErr w:type="spellEnd"/>
        <w:r w:rsidR="00037266">
          <w:t>.</w:t>
        </w:r>
      </w:ins>
    </w:p>
    <w:p w14:paraId="6E928A33" w14:textId="4D929D57" w:rsidR="00056F24" w:rsidRPr="00056F24" w:rsidDel="00D324E2" w:rsidRDefault="00056F24">
      <w:pPr>
        <w:pStyle w:val="Heading3"/>
        <w:rPr>
          <w:del w:id="5831" w:author="ilham.nur@office.ui.ac.id [2]" w:date="2023-01-18T21:55:00Z"/>
        </w:rPr>
        <w:pPrChange w:id="5832" w:author="ilham.nur@office.ui.ac.id [2]" w:date="2023-01-18T05:55:00Z">
          <w:pPr>
            <w:spacing w:line="360" w:lineRule="auto"/>
            <w:ind w:left="720"/>
          </w:pPr>
        </w:pPrChange>
      </w:pPr>
    </w:p>
    <w:p w14:paraId="259574FC" w14:textId="77777777" w:rsidR="00A02C16" w:rsidRDefault="00A02C16" w:rsidP="00A02C16"/>
    <w:p w14:paraId="68187A43" w14:textId="77777777" w:rsidR="00461716" w:rsidRDefault="00461716" w:rsidP="00A02C16">
      <w:pPr>
        <w:sectPr w:rsidR="00461716" w:rsidSect="00AD4474">
          <w:headerReference w:type="even" r:id="rId118"/>
          <w:headerReference w:type="default" r:id="rId119"/>
          <w:headerReference w:type="first" r:id="rId120"/>
          <w:pgSz w:w="11906" w:h="16838" w:code="9"/>
          <w:pgMar w:top="1701" w:right="1701" w:bottom="1701" w:left="1701" w:header="720" w:footer="720" w:gutter="0"/>
          <w:cols w:space="720"/>
          <w:titlePg/>
          <w:docGrid w:linePitch="360"/>
        </w:sectPr>
      </w:pPr>
    </w:p>
    <w:p w14:paraId="61C9472A" w14:textId="739163F0" w:rsidR="00A02C16" w:rsidRDefault="002B322B" w:rsidP="00461716">
      <w:pPr>
        <w:pStyle w:val="Heading1"/>
        <w:rPr>
          <w:ins w:id="5837" w:author="ilham.nur@office.ui.ac.id" w:date="2023-03-05T21:24:00Z"/>
        </w:rPr>
      </w:pPr>
      <w:r>
        <w:lastRenderedPageBreak/>
        <w:br/>
      </w:r>
      <w:bookmarkStart w:id="5838" w:name="_Toc120139659"/>
      <w:bookmarkStart w:id="5839" w:name="_Toc128943901"/>
      <w:r>
        <w:t>ANALISIS DAN PEMBAHASAN HASIL RISET</w:t>
      </w:r>
      <w:bookmarkEnd w:id="5838"/>
      <w:bookmarkEnd w:id="5839"/>
    </w:p>
    <w:p w14:paraId="19F528E8" w14:textId="77777777" w:rsidR="006F448D" w:rsidRPr="00036911" w:rsidRDefault="006F448D">
      <w:pPr>
        <w:pPrChange w:id="5840" w:author="ilham.nur@office.ui.ac.id" w:date="2023-03-05T21:24:00Z">
          <w:pPr>
            <w:pStyle w:val="Heading1"/>
          </w:pPr>
        </w:pPrChange>
      </w:pPr>
    </w:p>
    <w:p w14:paraId="2F4655AA" w14:textId="1DD8E106" w:rsidR="002B322B" w:rsidDel="00C023B1" w:rsidRDefault="00A27F2A">
      <w:pPr>
        <w:pStyle w:val="Heading2"/>
        <w:spacing w:line="360" w:lineRule="auto"/>
        <w:rPr>
          <w:ins w:id="5841" w:author="ilham.nur@office.ui.ac.id [2]" w:date="2023-01-22T22:41:00Z"/>
          <w:del w:id="5842" w:author="ilham.nur@office.ui.ac.id" w:date="2023-03-04T10:07:00Z"/>
        </w:rPr>
        <w:pPrChange w:id="5843" w:author="ilham.nur@office.ui.ac.id [2]" w:date="2023-01-23T11:46:00Z">
          <w:pPr>
            <w:pStyle w:val="Heading2"/>
          </w:pPr>
        </w:pPrChange>
      </w:pPr>
      <w:ins w:id="5844" w:author="ilham.nur@office.ui.ac.id [2]" w:date="2023-01-22T22:41:00Z">
        <w:del w:id="5845" w:author="ilham.nur@office.ui.ac.id" w:date="2023-03-04T10:07:00Z">
          <w:r w:rsidDel="00C023B1">
            <w:delText>Arsitektur Sistem</w:delText>
          </w:r>
          <w:bookmarkStart w:id="5846" w:name="_Toc128821591"/>
          <w:bookmarkStart w:id="5847" w:name="_Toc128852309"/>
          <w:bookmarkStart w:id="5848" w:name="_Toc128943902"/>
          <w:bookmarkEnd w:id="5846"/>
          <w:bookmarkEnd w:id="5847"/>
          <w:bookmarkEnd w:id="5848"/>
        </w:del>
      </w:ins>
    </w:p>
    <w:p w14:paraId="6452A538" w14:textId="6E49B14E" w:rsidR="00A27F2A" w:rsidDel="00C023B1" w:rsidRDefault="00EF1B30" w:rsidP="00EF1B30">
      <w:pPr>
        <w:spacing w:line="360" w:lineRule="auto"/>
        <w:rPr>
          <w:del w:id="5849" w:author="ilham.nur@office.ui.ac.id" w:date="2023-03-04T10:07:00Z"/>
        </w:rPr>
      </w:pPr>
      <w:ins w:id="5850" w:author="ilham.nur@office.ui.ac.id [2]" w:date="2023-01-23T11:46:00Z">
        <w:del w:id="5851" w:author="ilham.nur@office.ui.ac.id" w:date="2023-03-04T10:07:00Z">
          <w:r w:rsidDel="00C023B1">
            <w:delText>Dalam menggambarkan Arsitektur dari Sistem Op</w:delText>
          </w:r>
        </w:del>
      </w:ins>
      <w:customXmlInsRangeStart w:id="5852" w:author="ilham.nur@office.ui.ac.id [2]" w:date="2023-01-25T11:45:00Z"/>
      <w:customXmlDelRangeStart w:id="5853" w:author="ilham.nur@office.ui.ac.id" w:date="2023-03-04T10:07:00Z"/>
      <w:sdt>
        <w:sdtPr>
          <w:id w:val="1652562604"/>
          <w:docPartObj>
            <w:docPartGallery w:val="Watermarks"/>
          </w:docPartObj>
        </w:sdtPr>
        <w:sdtContent>
          <w:customXmlInsRangeEnd w:id="5852"/>
          <w:customXmlDelRangeEnd w:id="5853"/>
          <w:ins w:id="5854" w:author="ilham.nur@office.ui.ac.id [2]" w:date="2023-01-25T11:45:00Z">
            <w:del w:id="5855" w:author="ilham.nur@office.ui.ac.id" w:date="2023-03-04T10:07:00Z">
              <w:r w:rsidR="00FB5F94" w:rsidDel="00C023B1">
                <w:rPr>
                  <w:noProof/>
                </w:rPr>
                <w:drawing>
                  <wp:anchor distT="0" distB="0" distL="114300" distR="114300" simplePos="0" relativeHeight="251658244" behindDoc="1" locked="0" layoutInCell="0" allowOverlap="1" wp14:anchorId="05CF4C72" wp14:editId="5086982A">
                    <wp:simplePos x="0" y="0"/>
                    <wp:positionH relativeFrom="margin">
                      <wp:align>center</wp:align>
                    </wp:positionH>
                    <wp:positionV relativeFrom="margin">
                      <wp:align>center</wp:align>
                    </wp:positionV>
                    <wp:extent cx="3810000" cy="38100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343015"/>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pic:spPr>
                        </pic:pic>
                      </a:graphicData>
                    </a:graphic>
                    <wp14:sizeRelH relativeFrom="page">
                      <wp14:pctWidth>0</wp14:pctWidth>
                    </wp14:sizeRelH>
                    <wp14:sizeRelV relativeFrom="page">
                      <wp14:pctHeight>0</wp14:pctHeight>
                    </wp14:sizeRelV>
                  </wp:anchor>
                </w:drawing>
              </w:r>
            </w:del>
          </w:ins>
          <w:customXmlInsRangeStart w:id="5856" w:author="ilham.nur@office.ui.ac.id [2]" w:date="2023-01-25T11:45:00Z"/>
          <w:customXmlDelRangeStart w:id="5857" w:author="ilham.nur@office.ui.ac.id" w:date="2023-03-04T10:07:00Z"/>
        </w:sdtContent>
      </w:sdt>
      <w:customXmlInsRangeEnd w:id="5856"/>
      <w:customXmlDelRangeEnd w:id="5857"/>
      <w:ins w:id="5858" w:author="ilham.nur@office.ui.ac.id [2]" w:date="2023-01-23T11:46:00Z">
        <w:del w:id="5859" w:author="ilham.nur@office.ui.ac.id" w:date="2023-03-04T10:07:00Z">
          <w:r w:rsidDel="00C023B1">
            <w:delText>timasi Alokasi Pekerjaan dan Sumber Daya yang diintegrasikan dengan SIMP, EA digambarkan menggunakan ArchiMate</w:delText>
          </w:r>
        </w:del>
      </w:ins>
      <w:ins w:id="5860" w:author="ilham.nur@office.ui.ac.id [2]" w:date="2023-01-23T20:29:00Z">
        <w:del w:id="5861" w:author="ilham.nur@office.ui.ac.id" w:date="2023-03-04T10:07:00Z">
          <w:r w:rsidR="002A7DCF" w:rsidDel="00C023B1">
            <w:delText>.</w:delText>
          </w:r>
        </w:del>
      </w:ins>
      <w:ins w:id="5862" w:author="ilham.nur@office.ui.ac.id [2]" w:date="2023-01-23T20:40:00Z">
        <w:del w:id="5863" w:author="ilham.nur@office.ui.ac.id" w:date="2023-03-04T10:07:00Z">
          <w:r w:rsidR="00C62506" w:rsidDel="00C023B1">
            <w:delText xml:space="preserve"> Arsitektur sistem yang akan digambarkan terdiri dari 3 lapisan yaitu bisnis, </w:delText>
          </w:r>
          <w:r w:rsidR="00427184" w:rsidDel="00C023B1">
            <w:delText>aplikasi dan teknologi yang menjadi inti dari sistem yang akan dibangun.</w:delText>
          </w:r>
        </w:del>
      </w:ins>
      <w:ins w:id="5864" w:author="ilham.nur@office.ui.ac.id [2]" w:date="2023-01-23T21:35:00Z">
        <w:del w:id="5865" w:author="ilham.nur@office.ui.ac.id" w:date="2023-03-04T10:07:00Z">
          <w:r w:rsidR="005D4995" w:rsidDel="00C023B1">
            <w:delText xml:space="preserve"> </w:delText>
          </w:r>
        </w:del>
      </w:ins>
      <w:ins w:id="5866" w:author="ilham.nur@office.ui.ac.id [2]" w:date="2023-01-25T04:41:00Z">
        <w:del w:id="5867" w:author="ilham.nur@office.ui.ac.id" w:date="2023-03-04T10:07:00Z">
          <w:r w:rsidR="00FF1679" w:rsidDel="00C023B1">
            <w:delText>Arsitektur dari sistem yang akan dibangun dapat dilihat pada</w:delText>
          </w:r>
        </w:del>
      </w:ins>
      <w:ins w:id="5868" w:author="ilham.nur@office.ui.ac.id [2]" w:date="2023-01-25T05:11:00Z">
        <w:del w:id="5869" w:author="ilham.nur@office.ui.ac.id" w:date="2023-03-04T10:07:00Z">
          <w:r w:rsidR="00F2356E" w:rsidDel="00C023B1">
            <w:delText xml:space="preserve"> </w:delText>
          </w:r>
          <w:r w:rsidR="00F2356E" w:rsidDel="00C023B1">
            <w:fldChar w:fldCharType="begin"/>
          </w:r>
          <w:r w:rsidR="00F2356E" w:rsidDel="00C023B1">
            <w:delInstrText xml:space="preserve"> REF _Ref125515914 \h </w:delInstrText>
          </w:r>
        </w:del>
      </w:ins>
      <w:del w:id="5870" w:author="ilham.nur@office.ui.ac.id" w:date="2023-03-04T10:07:00Z">
        <w:r w:rsidR="00000000">
          <w:fldChar w:fldCharType="separate"/>
        </w:r>
      </w:del>
      <w:ins w:id="5871" w:author="ilham.nur@office.ui.ac.id [2]" w:date="2023-01-25T05:11:00Z">
        <w:del w:id="5872" w:author="ilham.nur@office.ui.ac.id" w:date="2023-03-04T10:07:00Z">
          <w:r w:rsidR="00F2356E" w:rsidDel="00C023B1">
            <w:fldChar w:fldCharType="end"/>
          </w:r>
        </w:del>
      </w:ins>
      <w:ins w:id="5873" w:author="ilham.nur@office.ui.ac.id [2]" w:date="2023-01-25T05:12:00Z">
        <w:del w:id="5874" w:author="ilham.nur@office.ui.ac.id" w:date="2023-03-04T10:07:00Z">
          <w:r w:rsidR="007A5422" w:rsidDel="00C023B1">
            <w:delText>. Secara garis besar</w:delText>
          </w:r>
        </w:del>
      </w:ins>
      <w:bookmarkStart w:id="5875" w:name="_Toc128821592"/>
      <w:bookmarkStart w:id="5876" w:name="_Toc128852310"/>
      <w:bookmarkStart w:id="5877" w:name="_Toc128943903"/>
      <w:bookmarkEnd w:id="5875"/>
      <w:bookmarkEnd w:id="5876"/>
      <w:bookmarkEnd w:id="5877"/>
    </w:p>
    <w:p w14:paraId="033CD50B" w14:textId="0FD0B942" w:rsidR="007A5422" w:rsidDel="00C023B1" w:rsidRDefault="007A5422" w:rsidP="00EF1B30">
      <w:pPr>
        <w:spacing w:line="360" w:lineRule="auto"/>
        <w:rPr>
          <w:ins w:id="5878" w:author="ilham.nur@office.ui.ac.id [2]" w:date="2023-01-25T05:12:00Z"/>
          <w:del w:id="5879" w:author="ilham.nur@office.ui.ac.id" w:date="2023-03-04T10:07:00Z"/>
        </w:rPr>
      </w:pPr>
      <w:ins w:id="5880" w:author="ilham.nur@office.ui.ac.id [2]" w:date="2023-01-25T05:12:00Z">
        <w:del w:id="5881" w:author="ilham.nur@office.ui.ac.id" w:date="2023-03-04T10:07:00Z">
          <w:r w:rsidDel="00C023B1">
            <w:delText xml:space="preserve"> arsitektur yang ditunjukkan pada </w:delText>
          </w:r>
          <w:r w:rsidDel="00C023B1">
            <w:fldChar w:fldCharType="begin"/>
          </w:r>
          <w:r w:rsidDel="00C023B1">
            <w:delInstrText xml:space="preserve"> REF _Ref125515914 \h </w:delInstrText>
          </w:r>
        </w:del>
      </w:ins>
      <w:del w:id="5882" w:author="ilham.nur@office.ui.ac.id" w:date="2023-03-04T10:07:00Z"/>
      <w:ins w:id="5883" w:author="ilham.nur@office.ui.ac.id [2]" w:date="2023-01-25T05:12:00Z">
        <w:del w:id="5884" w:author="ilham.nur@office.ui.ac.id" w:date="2023-03-04T10:07:00Z">
          <w:r w:rsidR="00000000">
            <w:fldChar w:fldCharType="separate"/>
          </w:r>
          <w:r w:rsidDel="00C023B1">
            <w:fldChar w:fldCharType="end"/>
          </w:r>
          <w:r w:rsidDel="00C023B1">
            <w:delText xml:space="preserve"> terdiri atas:</w:delText>
          </w:r>
          <w:bookmarkStart w:id="5885" w:name="_Toc128821593"/>
          <w:bookmarkStart w:id="5886" w:name="_Toc128852311"/>
          <w:bookmarkStart w:id="5887" w:name="_Toc128943904"/>
          <w:bookmarkEnd w:id="5885"/>
          <w:bookmarkEnd w:id="5886"/>
          <w:bookmarkEnd w:id="5887"/>
        </w:del>
      </w:ins>
    </w:p>
    <w:p w14:paraId="02B10EC0" w14:textId="58EDFBE5" w:rsidR="00ED426E" w:rsidDel="00C023B1" w:rsidRDefault="00ED426E" w:rsidP="00ED426E">
      <w:pPr>
        <w:pStyle w:val="ListParagraph"/>
        <w:numPr>
          <w:ilvl w:val="0"/>
          <w:numId w:val="38"/>
        </w:numPr>
        <w:spacing w:line="360" w:lineRule="auto"/>
        <w:rPr>
          <w:ins w:id="5888" w:author="ilham.nur@office.ui.ac.id [2]" w:date="2023-01-25T05:14:00Z"/>
          <w:del w:id="5889" w:author="ilham.nur@office.ui.ac.id" w:date="2023-03-04T10:07:00Z"/>
        </w:rPr>
      </w:pPr>
      <w:ins w:id="5890" w:author="ilham.nur@office.ui.ac.id [2]" w:date="2023-01-25T05:14:00Z">
        <w:del w:id="5891" w:author="ilham.nur@office.ui.ac.id" w:date="2023-03-04T10:07:00Z">
          <w:r w:rsidDel="00C023B1">
            <w:delText>Lapisan Bisnis:</w:delText>
          </w:r>
          <w:bookmarkStart w:id="5892" w:name="_Toc128821594"/>
          <w:bookmarkStart w:id="5893" w:name="_Toc128852312"/>
          <w:bookmarkStart w:id="5894" w:name="_Toc128943905"/>
          <w:bookmarkEnd w:id="5892"/>
          <w:bookmarkEnd w:id="5893"/>
          <w:bookmarkEnd w:id="5894"/>
        </w:del>
      </w:ins>
    </w:p>
    <w:p w14:paraId="79B03283" w14:textId="040E743B" w:rsidR="008C254C" w:rsidRPr="008C254C" w:rsidDel="00C023B1" w:rsidRDefault="000E33CD" w:rsidP="008C254C">
      <w:pPr>
        <w:pStyle w:val="ListParagraph"/>
        <w:numPr>
          <w:ilvl w:val="1"/>
          <w:numId w:val="38"/>
        </w:numPr>
        <w:spacing w:line="360" w:lineRule="auto"/>
        <w:rPr>
          <w:ins w:id="5895" w:author="ilham.nur@office.ui.ac.id [2]" w:date="2023-01-25T05:26:00Z"/>
          <w:del w:id="5896" w:author="ilham.nur@office.ui.ac.id" w:date="2023-03-04T10:07:00Z"/>
          <w:rPrChange w:id="5897" w:author="ilham.nur@office.ui.ac.id [2]" w:date="2023-01-25T05:26:00Z">
            <w:rPr>
              <w:ins w:id="5898" w:author="ilham.nur@office.ui.ac.id [2]" w:date="2023-01-25T05:26:00Z"/>
              <w:del w:id="5899" w:author="ilham.nur@office.ui.ac.id" w:date="2023-03-04T10:07:00Z"/>
              <w:i/>
              <w:iCs/>
            </w:rPr>
          </w:rPrChange>
        </w:rPr>
      </w:pPr>
      <w:ins w:id="5900" w:author="ilham.nur@office.ui.ac.id [2]" w:date="2023-01-25T05:13:00Z">
        <w:del w:id="5901" w:author="ilham.nur@office.ui.ac.id" w:date="2023-03-04T10:07:00Z">
          <w:r w:rsidDel="00C023B1">
            <w:delText xml:space="preserve">8 </w:delText>
          </w:r>
          <w:r w:rsidRPr="00ED426E" w:rsidDel="00C023B1">
            <w:rPr>
              <w:i/>
              <w:iCs/>
              <w:rPrChange w:id="5902" w:author="ilham.nur@office.ui.ac.id [2]" w:date="2023-01-25T05:14:00Z">
                <w:rPr/>
              </w:rPrChange>
            </w:rPr>
            <w:delText>Business Actor</w:delText>
          </w:r>
        </w:del>
      </w:ins>
      <w:bookmarkStart w:id="5903" w:name="_Toc128821595"/>
      <w:bookmarkStart w:id="5904" w:name="_Toc128852313"/>
      <w:bookmarkStart w:id="5905" w:name="_Toc128943906"/>
      <w:bookmarkEnd w:id="5903"/>
      <w:bookmarkEnd w:id="5904"/>
      <w:bookmarkEnd w:id="5905"/>
    </w:p>
    <w:p w14:paraId="33BB45FD" w14:textId="6051C514" w:rsidR="008C254C" w:rsidRPr="008C254C" w:rsidDel="00C023B1" w:rsidRDefault="000E33CD" w:rsidP="008C254C">
      <w:pPr>
        <w:pStyle w:val="ListParagraph"/>
        <w:numPr>
          <w:ilvl w:val="1"/>
          <w:numId w:val="38"/>
        </w:numPr>
        <w:spacing w:line="360" w:lineRule="auto"/>
        <w:rPr>
          <w:ins w:id="5906" w:author="ilham.nur@office.ui.ac.id [2]" w:date="2023-01-25T05:26:00Z"/>
          <w:del w:id="5907" w:author="ilham.nur@office.ui.ac.id" w:date="2023-03-04T10:07:00Z"/>
          <w:rPrChange w:id="5908" w:author="ilham.nur@office.ui.ac.id [2]" w:date="2023-01-25T05:26:00Z">
            <w:rPr>
              <w:ins w:id="5909" w:author="ilham.nur@office.ui.ac.id [2]" w:date="2023-01-25T05:26:00Z"/>
              <w:del w:id="5910" w:author="ilham.nur@office.ui.ac.id" w:date="2023-03-04T10:07:00Z"/>
              <w:i/>
              <w:iCs/>
            </w:rPr>
          </w:rPrChange>
        </w:rPr>
      </w:pPr>
      <w:ins w:id="5911" w:author="ilham.nur@office.ui.ac.id [2]" w:date="2023-01-25T05:13:00Z">
        <w:del w:id="5912" w:author="ilham.nur@office.ui.ac.id" w:date="2023-03-04T10:07:00Z">
          <w:r w:rsidDel="00C023B1">
            <w:delText xml:space="preserve">2 </w:delText>
          </w:r>
          <w:r w:rsidRPr="008C254C" w:rsidDel="00C023B1">
            <w:rPr>
              <w:i/>
              <w:iCs/>
              <w:rPrChange w:id="5913" w:author="ilham.nur@office.ui.ac.id [2]" w:date="2023-01-25T05:26:00Z">
                <w:rPr/>
              </w:rPrChange>
            </w:rPr>
            <w:delText>Business Role</w:delText>
          </w:r>
        </w:del>
      </w:ins>
      <w:bookmarkStart w:id="5914" w:name="_Toc128821596"/>
      <w:bookmarkStart w:id="5915" w:name="_Toc128852314"/>
      <w:bookmarkStart w:id="5916" w:name="_Toc128943907"/>
      <w:bookmarkEnd w:id="5914"/>
      <w:bookmarkEnd w:id="5915"/>
      <w:bookmarkEnd w:id="5916"/>
    </w:p>
    <w:p w14:paraId="2AF4DCFB" w14:textId="35C3CD5D" w:rsidR="008C254C" w:rsidRPr="008C254C" w:rsidDel="00C023B1" w:rsidRDefault="00ED426E" w:rsidP="008C254C">
      <w:pPr>
        <w:pStyle w:val="ListParagraph"/>
        <w:numPr>
          <w:ilvl w:val="1"/>
          <w:numId w:val="38"/>
        </w:numPr>
        <w:spacing w:line="360" w:lineRule="auto"/>
        <w:rPr>
          <w:ins w:id="5917" w:author="ilham.nur@office.ui.ac.id [2]" w:date="2023-01-25T05:27:00Z"/>
          <w:del w:id="5918" w:author="ilham.nur@office.ui.ac.id" w:date="2023-03-04T10:07:00Z"/>
          <w:rPrChange w:id="5919" w:author="ilham.nur@office.ui.ac.id [2]" w:date="2023-01-25T05:27:00Z">
            <w:rPr>
              <w:ins w:id="5920" w:author="ilham.nur@office.ui.ac.id [2]" w:date="2023-01-25T05:27:00Z"/>
              <w:del w:id="5921" w:author="ilham.nur@office.ui.ac.id" w:date="2023-03-04T10:07:00Z"/>
              <w:i/>
              <w:iCs/>
            </w:rPr>
          </w:rPrChange>
        </w:rPr>
      </w:pPr>
      <w:ins w:id="5922" w:author="ilham.nur@office.ui.ac.id [2]" w:date="2023-01-25T05:13:00Z">
        <w:del w:id="5923" w:author="ilham.nur@office.ui.ac.id" w:date="2023-03-04T10:07:00Z">
          <w:r w:rsidDel="00C023B1">
            <w:delText xml:space="preserve">3 </w:delText>
          </w:r>
          <w:r w:rsidRPr="008C254C" w:rsidDel="00C023B1">
            <w:rPr>
              <w:i/>
              <w:iCs/>
              <w:rPrChange w:id="5924" w:author="ilham.nur@office.ui.ac.id [2]" w:date="2023-01-25T05:26:00Z">
                <w:rPr/>
              </w:rPrChange>
            </w:rPr>
            <w:delText>Business Process</w:delText>
          </w:r>
        </w:del>
      </w:ins>
      <w:bookmarkStart w:id="5925" w:name="_Toc128821597"/>
      <w:bookmarkStart w:id="5926" w:name="_Toc128852315"/>
      <w:bookmarkStart w:id="5927" w:name="_Toc128943908"/>
      <w:bookmarkEnd w:id="5925"/>
      <w:bookmarkEnd w:id="5926"/>
      <w:bookmarkEnd w:id="5927"/>
    </w:p>
    <w:p w14:paraId="5C8DFAF5" w14:textId="056DEDE9" w:rsidR="00ED426E" w:rsidRPr="009B2289" w:rsidDel="00C023B1" w:rsidRDefault="00ED426E" w:rsidP="008C254C">
      <w:pPr>
        <w:pStyle w:val="ListParagraph"/>
        <w:numPr>
          <w:ilvl w:val="1"/>
          <w:numId w:val="38"/>
        </w:numPr>
        <w:spacing w:line="360" w:lineRule="auto"/>
        <w:rPr>
          <w:ins w:id="5928" w:author="ilham.nur@office.ui.ac.id [2]" w:date="2023-01-25T05:39:00Z"/>
          <w:del w:id="5929" w:author="ilham.nur@office.ui.ac.id" w:date="2023-03-04T10:07:00Z"/>
          <w:rPrChange w:id="5930" w:author="ilham.nur@office.ui.ac.id [2]" w:date="2023-01-25T05:39:00Z">
            <w:rPr>
              <w:ins w:id="5931" w:author="ilham.nur@office.ui.ac.id [2]" w:date="2023-01-25T05:39:00Z"/>
              <w:del w:id="5932" w:author="ilham.nur@office.ui.ac.id" w:date="2023-03-04T10:07:00Z"/>
              <w:i/>
              <w:iCs/>
            </w:rPr>
          </w:rPrChange>
        </w:rPr>
      </w:pPr>
      <w:ins w:id="5933" w:author="ilham.nur@office.ui.ac.id [2]" w:date="2023-01-25T05:13:00Z">
        <w:del w:id="5934" w:author="ilham.nur@office.ui.ac.id" w:date="2023-03-04T10:07:00Z">
          <w:r w:rsidDel="00C023B1">
            <w:delText xml:space="preserve">2 </w:delText>
          </w:r>
          <w:r w:rsidRPr="008C254C" w:rsidDel="00C023B1">
            <w:rPr>
              <w:i/>
              <w:iCs/>
              <w:rPrChange w:id="5935" w:author="ilham.nur@office.ui.ac.id [2]" w:date="2023-01-25T05:27:00Z">
                <w:rPr/>
              </w:rPrChange>
            </w:rPr>
            <w:delText>Bu</w:delText>
          </w:r>
        </w:del>
      </w:ins>
      <w:ins w:id="5936" w:author="ilham.nur@office.ui.ac.id [2]" w:date="2023-01-25T05:14:00Z">
        <w:del w:id="5937" w:author="ilham.nur@office.ui.ac.id" w:date="2023-03-04T10:07:00Z">
          <w:r w:rsidRPr="008C254C" w:rsidDel="00C023B1">
            <w:rPr>
              <w:i/>
              <w:iCs/>
              <w:rPrChange w:id="5938" w:author="ilham.nur@office.ui.ac.id [2]" w:date="2023-01-25T05:27:00Z">
                <w:rPr/>
              </w:rPrChange>
            </w:rPr>
            <w:delText>siness Event</w:delText>
          </w:r>
        </w:del>
      </w:ins>
      <w:bookmarkStart w:id="5939" w:name="_Toc128821598"/>
      <w:bookmarkStart w:id="5940" w:name="_Toc128852316"/>
      <w:bookmarkStart w:id="5941" w:name="_Toc128943909"/>
      <w:bookmarkEnd w:id="5939"/>
      <w:bookmarkEnd w:id="5940"/>
      <w:bookmarkEnd w:id="5941"/>
    </w:p>
    <w:p w14:paraId="764A930D" w14:textId="48459286" w:rsidR="009B2289" w:rsidDel="00C023B1" w:rsidRDefault="009B2289" w:rsidP="009B2289">
      <w:pPr>
        <w:pStyle w:val="ListParagraph"/>
        <w:numPr>
          <w:ilvl w:val="0"/>
          <w:numId w:val="38"/>
        </w:numPr>
        <w:spacing w:line="360" w:lineRule="auto"/>
        <w:rPr>
          <w:ins w:id="5942" w:author="ilham.nur@office.ui.ac.id [2]" w:date="2023-01-25T05:39:00Z"/>
          <w:del w:id="5943" w:author="ilham.nur@office.ui.ac.id" w:date="2023-03-04T10:07:00Z"/>
        </w:rPr>
      </w:pPr>
      <w:ins w:id="5944" w:author="ilham.nur@office.ui.ac.id [2]" w:date="2023-01-25T05:39:00Z">
        <w:del w:id="5945" w:author="ilham.nur@office.ui.ac.id" w:date="2023-03-04T10:07:00Z">
          <w:r w:rsidDel="00C023B1">
            <w:delText>Lapisan Aplikasi</w:delText>
          </w:r>
          <w:bookmarkStart w:id="5946" w:name="_Toc128821599"/>
          <w:bookmarkStart w:id="5947" w:name="_Toc128852317"/>
          <w:bookmarkStart w:id="5948" w:name="_Toc128943910"/>
          <w:bookmarkEnd w:id="5946"/>
          <w:bookmarkEnd w:id="5947"/>
          <w:bookmarkEnd w:id="5948"/>
        </w:del>
      </w:ins>
    </w:p>
    <w:p w14:paraId="10042E02" w14:textId="06AF4706" w:rsidR="009B2289" w:rsidRPr="00B97453" w:rsidDel="00C023B1" w:rsidRDefault="00B97453" w:rsidP="009B2289">
      <w:pPr>
        <w:pStyle w:val="ListParagraph"/>
        <w:numPr>
          <w:ilvl w:val="1"/>
          <w:numId w:val="38"/>
        </w:numPr>
        <w:spacing w:line="360" w:lineRule="auto"/>
        <w:rPr>
          <w:ins w:id="5949" w:author="ilham.nur@office.ui.ac.id [2]" w:date="2023-01-25T05:42:00Z"/>
          <w:del w:id="5950" w:author="ilham.nur@office.ui.ac.id" w:date="2023-03-04T10:07:00Z"/>
          <w:rPrChange w:id="5951" w:author="ilham.nur@office.ui.ac.id [2]" w:date="2023-01-25T05:42:00Z">
            <w:rPr>
              <w:ins w:id="5952" w:author="ilham.nur@office.ui.ac.id [2]" w:date="2023-01-25T05:42:00Z"/>
              <w:del w:id="5953" w:author="ilham.nur@office.ui.ac.id" w:date="2023-03-04T10:07:00Z"/>
              <w:i/>
              <w:iCs/>
            </w:rPr>
          </w:rPrChange>
        </w:rPr>
      </w:pPr>
      <w:ins w:id="5954" w:author="ilham.nur@office.ui.ac.id [2]" w:date="2023-01-25T05:42:00Z">
        <w:del w:id="5955" w:author="ilham.nur@office.ui.ac.id" w:date="2023-03-04T10:07:00Z">
          <w:r w:rsidDel="00C023B1">
            <w:delText xml:space="preserve">5 </w:delText>
          </w:r>
          <w:r w:rsidDel="00C023B1">
            <w:rPr>
              <w:i/>
              <w:iCs/>
            </w:rPr>
            <w:delText>Application Interface</w:delText>
          </w:r>
          <w:bookmarkStart w:id="5956" w:name="_Toc128821600"/>
          <w:bookmarkStart w:id="5957" w:name="_Toc128852318"/>
          <w:bookmarkStart w:id="5958" w:name="_Toc128943911"/>
          <w:bookmarkEnd w:id="5956"/>
          <w:bookmarkEnd w:id="5957"/>
          <w:bookmarkEnd w:id="5958"/>
        </w:del>
      </w:ins>
    </w:p>
    <w:p w14:paraId="0C823A91" w14:textId="78CF8B53" w:rsidR="00B97453" w:rsidRPr="00B97453" w:rsidDel="00C023B1" w:rsidRDefault="00B97453" w:rsidP="009B2289">
      <w:pPr>
        <w:pStyle w:val="ListParagraph"/>
        <w:numPr>
          <w:ilvl w:val="1"/>
          <w:numId w:val="38"/>
        </w:numPr>
        <w:spacing w:line="360" w:lineRule="auto"/>
        <w:rPr>
          <w:ins w:id="5959" w:author="ilham.nur@office.ui.ac.id [2]" w:date="2023-01-25T05:43:00Z"/>
          <w:del w:id="5960" w:author="ilham.nur@office.ui.ac.id" w:date="2023-03-04T10:07:00Z"/>
          <w:rPrChange w:id="5961" w:author="ilham.nur@office.ui.ac.id [2]" w:date="2023-01-25T05:43:00Z">
            <w:rPr>
              <w:ins w:id="5962" w:author="ilham.nur@office.ui.ac.id [2]" w:date="2023-01-25T05:43:00Z"/>
              <w:del w:id="5963" w:author="ilham.nur@office.ui.ac.id" w:date="2023-03-04T10:07:00Z"/>
              <w:i/>
              <w:iCs/>
            </w:rPr>
          </w:rPrChange>
        </w:rPr>
      </w:pPr>
      <w:ins w:id="5964" w:author="ilham.nur@office.ui.ac.id [2]" w:date="2023-01-25T05:43:00Z">
        <w:del w:id="5965" w:author="ilham.nur@office.ui.ac.id" w:date="2023-03-04T10:07:00Z">
          <w:r w:rsidDel="00C023B1">
            <w:delText xml:space="preserve">8 </w:delText>
          </w:r>
          <w:r w:rsidDel="00C023B1">
            <w:rPr>
              <w:i/>
              <w:iCs/>
            </w:rPr>
            <w:delText>Application Event</w:delText>
          </w:r>
          <w:bookmarkStart w:id="5966" w:name="_Toc128821601"/>
          <w:bookmarkStart w:id="5967" w:name="_Toc128852319"/>
          <w:bookmarkStart w:id="5968" w:name="_Toc128943912"/>
          <w:bookmarkEnd w:id="5966"/>
          <w:bookmarkEnd w:id="5967"/>
          <w:bookmarkEnd w:id="5968"/>
        </w:del>
      </w:ins>
    </w:p>
    <w:p w14:paraId="074F6E60" w14:textId="07CC15E1" w:rsidR="00B97453" w:rsidRPr="00B97453" w:rsidDel="00C023B1" w:rsidRDefault="00B97453" w:rsidP="009B2289">
      <w:pPr>
        <w:pStyle w:val="ListParagraph"/>
        <w:numPr>
          <w:ilvl w:val="1"/>
          <w:numId w:val="38"/>
        </w:numPr>
        <w:spacing w:line="360" w:lineRule="auto"/>
        <w:rPr>
          <w:ins w:id="5969" w:author="ilham.nur@office.ui.ac.id [2]" w:date="2023-01-25T05:43:00Z"/>
          <w:del w:id="5970" w:author="ilham.nur@office.ui.ac.id" w:date="2023-03-04T10:07:00Z"/>
          <w:rPrChange w:id="5971" w:author="ilham.nur@office.ui.ac.id [2]" w:date="2023-01-25T05:43:00Z">
            <w:rPr>
              <w:ins w:id="5972" w:author="ilham.nur@office.ui.ac.id [2]" w:date="2023-01-25T05:43:00Z"/>
              <w:del w:id="5973" w:author="ilham.nur@office.ui.ac.id" w:date="2023-03-04T10:07:00Z"/>
              <w:i/>
              <w:iCs/>
            </w:rPr>
          </w:rPrChange>
        </w:rPr>
      </w:pPr>
      <w:ins w:id="5974" w:author="ilham.nur@office.ui.ac.id [2]" w:date="2023-01-25T05:43:00Z">
        <w:del w:id="5975" w:author="ilham.nur@office.ui.ac.id" w:date="2023-03-04T10:07:00Z">
          <w:r w:rsidDel="00C023B1">
            <w:delText xml:space="preserve">1 </w:delText>
          </w:r>
          <w:r w:rsidDel="00C023B1">
            <w:rPr>
              <w:i/>
              <w:iCs/>
            </w:rPr>
            <w:delText>Application Service</w:delText>
          </w:r>
          <w:bookmarkStart w:id="5976" w:name="_Toc128821602"/>
          <w:bookmarkStart w:id="5977" w:name="_Toc128852320"/>
          <w:bookmarkStart w:id="5978" w:name="_Toc128943913"/>
          <w:bookmarkEnd w:id="5976"/>
          <w:bookmarkEnd w:id="5977"/>
          <w:bookmarkEnd w:id="5978"/>
        </w:del>
      </w:ins>
    </w:p>
    <w:p w14:paraId="62F63D7D" w14:textId="5FED6892" w:rsidR="00B97453" w:rsidRPr="00EB31DC" w:rsidDel="00C023B1" w:rsidRDefault="00EB31DC" w:rsidP="009B2289">
      <w:pPr>
        <w:pStyle w:val="ListParagraph"/>
        <w:numPr>
          <w:ilvl w:val="1"/>
          <w:numId w:val="38"/>
        </w:numPr>
        <w:spacing w:line="360" w:lineRule="auto"/>
        <w:rPr>
          <w:ins w:id="5979" w:author="ilham.nur@office.ui.ac.id [2]" w:date="2023-01-25T05:43:00Z"/>
          <w:del w:id="5980" w:author="ilham.nur@office.ui.ac.id" w:date="2023-03-04T10:07:00Z"/>
          <w:rPrChange w:id="5981" w:author="ilham.nur@office.ui.ac.id [2]" w:date="2023-01-25T05:43:00Z">
            <w:rPr>
              <w:ins w:id="5982" w:author="ilham.nur@office.ui.ac.id [2]" w:date="2023-01-25T05:43:00Z"/>
              <w:del w:id="5983" w:author="ilham.nur@office.ui.ac.id" w:date="2023-03-04T10:07:00Z"/>
              <w:i/>
              <w:iCs/>
            </w:rPr>
          </w:rPrChange>
        </w:rPr>
      </w:pPr>
      <w:ins w:id="5984" w:author="ilham.nur@office.ui.ac.id [2]" w:date="2023-01-25T05:43:00Z">
        <w:del w:id="5985" w:author="ilham.nur@office.ui.ac.id" w:date="2023-03-04T10:07:00Z">
          <w:r w:rsidDel="00C023B1">
            <w:delText xml:space="preserve">2 </w:delText>
          </w:r>
          <w:r w:rsidDel="00C023B1">
            <w:rPr>
              <w:i/>
              <w:iCs/>
            </w:rPr>
            <w:delText>Application Component</w:delText>
          </w:r>
          <w:bookmarkStart w:id="5986" w:name="_Toc128821603"/>
          <w:bookmarkStart w:id="5987" w:name="_Toc128852321"/>
          <w:bookmarkStart w:id="5988" w:name="_Toc128943914"/>
          <w:bookmarkEnd w:id="5986"/>
          <w:bookmarkEnd w:id="5987"/>
          <w:bookmarkEnd w:id="5988"/>
        </w:del>
      </w:ins>
    </w:p>
    <w:p w14:paraId="68DA0CA1" w14:textId="4F2EF10C" w:rsidR="00EB31DC" w:rsidDel="00C023B1" w:rsidRDefault="00EB31DC" w:rsidP="00EB31DC">
      <w:pPr>
        <w:pStyle w:val="ListParagraph"/>
        <w:numPr>
          <w:ilvl w:val="0"/>
          <w:numId w:val="38"/>
        </w:numPr>
        <w:spacing w:line="360" w:lineRule="auto"/>
        <w:rPr>
          <w:ins w:id="5989" w:author="ilham.nur@office.ui.ac.id [2]" w:date="2023-01-25T05:43:00Z"/>
          <w:del w:id="5990" w:author="ilham.nur@office.ui.ac.id" w:date="2023-03-04T10:07:00Z"/>
        </w:rPr>
      </w:pPr>
      <w:ins w:id="5991" w:author="ilham.nur@office.ui.ac.id [2]" w:date="2023-01-25T05:43:00Z">
        <w:del w:id="5992" w:author="ilham.nur@office.ui.ac.id" w:date="2023-03-04T10:07:00Z">
          <w:r w:rsidDel="00C023B1">
            <w:delText>Lapisan Teknologi</w:delText>
          </w:r>
          <w:bookmarkStart w:id="5993" w:name="_Toc128821604"/>
          <w:bookmarkStart w:id="5994" w:name="_Toc128852322"/>
          <w:bookmarkStart w:id="5995" w:name="_Toc128943915"/>
          <w:bookmarkEnd w:id="5993"/>
          <w:bookmarkEnd w:id="5994"/>
          <w:bookmarkEnd w:id="5995"/>
        </w:del>
      </w:ins>
    </w:p>
    <w:p w14:paraId="6A1D530A" w14:textId="29E025CA" w:rsidR="00C46381" w:rsidRPr="00C46381" w:rsidDel="00C023B1" w:rsidRDefault="00C46381" w:rsidP="00C46381">
      <w:pPr>
        <w:pStyle w:val="ListParagraph"/>
        <w:numPr>
          <w:ilvl w:val="1"/>
          <w:numId w:val="38"/>
        </w:numPr>
        <w:spacing w:line="360" w:lineRule="auto"/>
        <w:rPr>
          <w:ins w:id="5996" w:author="ilham.nur@office.ui.ac.id [2]" w:date="2023-01-25T05:44:00Z"/>
          <w:del w:id="5997" w:author="ilham.nur@office.ui.ac.id" w:date="2023-03-04T10:07:00Z"/>
          <w:rPrChange w:id="5998" w:author="ilham.nur@office.ui.ac.id [2]" w:date="2023-01-25T05:44:00Z">
            <w:rPr>
              <w:ins w:id="5999" w:author="ilham.nur@office.ui.ac.id [2]" w:date="2023-01-25T05:44:00Z"/>
              <w:del w:id="6000" w:author="ilham.nur@office.ui.ac.id" w:date="2023-03-04T10:07:00Z"/>
              <w:i/>
              <w:iCs/>
            </w:rPr>
          </w:rPrChange>
        </w:rPr>
      </w:pPr>
      <w:ins w:id="6001" w:author="ilham.nur@office.ui.ac.id [2]" w:date="2023-01-25T05:44:00Z">
        <w:del w:id="6002" w:author="ilham.nur@office.ui.ac.id" w:date="2023-03-04T10:07:00Z">
          <w:r w:rsidDel="00C023B1">
            <w:delText xml:space="preserve">2 </w:delText>
          </w:r>
          <w:r w:rsidDel="00C023B1">
            <w:rPr>
              <w:i/>
              <w:iCs/>
            </w:rPr>
            <w:delText>Device</w:delText>
          </w:r>
          <w:bookmarkStart w:id="6003" w:name="_Toc128821605"/>
          <w:bookmarkStart w:id="6004" w:name="_Toc128852323"/>
          <w:bookmarkStart w:id="6005" w:name="_Toc128943916"/>
          <w:bookmarkEnd w:id="6003"/>
          <w:bookmarkEnd w:id="6004"/>
          <w:bookmarkEnd w:id="6005"/>
        </w:del>
      </w:ins>
    </w:p>
    <w:p w14:paraId="6D71DE3F" w14:textId="33B543F2" w:rsidR="00C46381" w:rsidRPr="00152F06" w:rsidDel="00C023B1" w:rsidRDefault="00C46381" w:rsidP="00C46381">
      <w:pPr>
        <w:pStyle w:val="ListParagraph"/>
        <w:numPr>
          <w:ilvl w:val="1"/>
          <w:numId w:val="38"/>
        </w:numPr>
        <w:spacing w:line="360" w:lineRule="auto"/>
        <w:rPr>
          <w:ins w:id="6006" w:author="ilham.nur@office.ui.ac.id [2]" w:date="2023-01-25T05:44:00Z"/>
          <w:del w:id="6007" w:author="ilham.nur@office.ui.ac.id" w:date="2023-03-04T10:07:00Z"/>
          <w:rPrChange w:id="6008" w:author="ilham.nur@office.ui.ac.id [2]" w:date="2023-01-25T05:44:00Z">
            <w:rPr>
              <w:ins w:id="6009" w:author="ilham.nur@office.ui.ac.id [2]" w:date="2023-01-25T05:44:00Z"/>
              <w:del w:id="6010" w:author="ilham.nur@office.ui.ac.id" w:date="2023-03-04T10:07:00Z"/>
              <w:i/>
              <w:iCs/>
            </w:rPr>
          </w:rPrChange>
        </w:rPr>
      </w:pPr>
      <w:ins w:id="6011" w:author="ilham.nur@office.ui.ac.id [2]" w:date="2023-01-25T05:44:00Z">
        <w:del w:id="6012" w:author="ilham.nur@office.ui.ac.id" w:date="2023-03-04T10:07:00Z">
          <w:r w:rsidDel="00C023B1">
            <w:delText xml:space="preserve">2 </w:delText>
          </w:r>
          <w:r w:rsidR="00152F06" w:rsidDel="00C023B1">
            <w:rPr>
              <w:i/>
              <w:iCs/>
            </w:rPr>
            <w:delText>System Software</w:delText>
          </w:r>
          <w:bookmarkStart w:id="6013" w:name="_Toc128821606"/>
          <w:bookmarkStart w:id="6014" w:name="_Toc128852324"/>
          <w:bookmarkStart w:id="6015" w:name="_Toc128943917"/>
          <w:bookmarkEnd w:id="6013"/>
          <w:bookmarkEnd w:id="6014"/>
          <w:bookmarkEnd w:id="6015"/>
        </w:del>
      </w:ins>
    </w:p>
    <w:p w14:paraId="57DD5049" w14:textId="75E0EAFE" w:rsidR="00152F06" w:rsidDel="00C023B1" w:rsidRDefault="00152F06">
      <w:pPr>
        <w:pStyle w:val="ListParagraph"/>
        <w:numPr>
          <w:ilvl w:val="1"/>
          <w:numId w:val="38"/>
        </w:numPr>
        <w:spacing w:line="360" w:lineRule="auto"/>
        <w:rPr>
          <w:ins w:id="6016" w:author="ilham.nur@office.ui.ac.id [2]" w:date="2023-01-25T05:12:00Z"/>
          <w:del w:id="6017" w:author="ilham.nur@office.ui.ac.id" w:date="2023-03-04T10:07:00Z"/>
        </w:rPr>
        <w:pPrChange w:id="6018" w:author="ilham.nur@office.ui.ac.id [2]" w:date="2023-01-25T05:43:00Z">
          <w:pPr>
            <w:spacing w:line="360" w:lineRule="auto"/>
          </w:pPr>
        </w:pPrChange>
      </w:pPr>
      <w:ins w:id="6019" w:author="ilham.nur@office.ui.ac.id [2]" w:date="2023-01-25T05:44:00Z">
        <w:del w:id="6020" w:author="ilham.nur@office.ui.ac.id" w:date="2023-03-04T10:07:00Z">
          <w:r w:rsidDel="00C023B1">
            <w:delText xml:space="preserve">1 </w:delText>
          </w:r>
          <w:r w:rsidDel="00C023B1">
            <w:rPr>
              <w:i/>
              <w:iCs/>
            </w:rPr>
            <w:delText>Technology Service</w:delText>
          </w:r>
        </w:del>
      </w:ins>
      <w:bookmarkStart w:id="6021" w:name="_Toc128821607"/>
      <w:bookmarkStart w:id="6022" w:name="_Toc128852325"/>
      <w:bookmarkStart w:id="6023" w:name="_Toc128943918"/>
      <w:bookmarkEnd w:id="6021"/>
      <w:bookmarkEnd w:id="6022"/>
      <w:bookmarkEnd w:id="6023"/>
    </w:p>
    <w:p w14:paraId="69D730F5" w14:textId="50A3FBEC" w:rsidR="00B63940" w:rsidDel="00C023B1" w:rsidRDefault="00B63940" w:rsidP="00EF1B30">
      <w:pPr>
        <w:spacing w:line="360" w:lineRule="auto"/>
        <w:rPr>
          <w:ins w:id="6024" w:author="ilham.nur@office.ui.ac.id [2]" w:date="2023-01-25T04:57:00Z"/>
          <w:del w:id="6025" w:author="ilham.nur@office.ui.ac.id" w:date="2023-03-04T10:07:00Z"/>
        </w:rPr>
      </w:pPr>
      <w:bookmarkStart w:id="6026" w:name="_Toc128821608"/>
      <w:bookmarkStart w:id="6027" w:name="_Toc128852326"/>
      <w:bookmarkStart w:id="6028" w:name="_Toc128943919"/>
      <w:bookmarkEnd w:id="6026"/>
      <w:bookmarkEnd w:id="6027"/>
      <w:bookmarkEnd w:id="6028"/>
    </w:p>
    <w:p w14:paraId="3B03BAC2" w14:textId="4A8C5F50" w:rsidR="00DA2F15" w:rsidDel="00C023B1" w:rsidRDefault="00DA2F15" w:rsidP="00EF1B30">
      <w:pPr>
        <w:spacing w:line="360" w:lineRule="auto"/>
        <w:rPr>
          <w:ins w:id="6029" w:author="ilham.nur@office.ui.ac.id [2]" w:date="2023-01-25T04:57:00Z"/>
          <w:del w:id="6030" w:author="ilham.nur@office.ui.ac.id" w:date="2023-03-04T10:07:00Z"/>
        </w:rPr>
        <w:sectPr w:rsidR="00DA2F15" w:rsidDel="00C023B1" w:rsidSect="00AD4474">
          <w:headerReference w:type="even" r:id="rId121"/>
          <w:headerReference w:type="default" r:id="rId122"/>
          <w:headerReference w:type="first" r:id="rId123"/>
          <w:pgSz w:w="11906" w:h="16838" w:code="9"/>
          <w:pgMar w:top="1701" w:right="1701" w:bottom="1701" w:left="1701" w:header="720" w:footer="720" w:gutter="0"/>
          <w:cols w:space="720"/>
          <w:titlePg/>
          <w:docGrid w:linePitch="360"/>
        </w:sectPr>
      </w:pPr>
    </w:p>
    <w:p w14:paraId="71909224" w14:textId="12D93F63" w:rsidR="00F62D33" w:rsidDel="00C023B1" w:rsidRDefault="001A3BAD">
      <w:pPr>
        <w:keepNext/>
        <w:spacing w:line="360" w:lineRule="auto"/>
        <w:jc w:val="center"/>
        <w:rPr>
          <w:ins w:id="6038" w:author="ilham.nur@office.ui.ac.id [2]" w:date="2023-01-25T05:09:00Z"/>
          <w:del w:id="6039" w:author="ilham.nur@office.ui.ac.id" w:date="2023-03-04T10:07:00Z"/>
        </w:rPr>
        <w:pPrChange w:id="6040" w:author="ilham.nur@office.ui.ac.id [2]" w:date="2023-01-25T05:39:00Z">
          <w:pPr>
            <w:spacing w:line="360" w:lineRule="auto"/>
          </w:pPr>
        </w:pPrChange>
      </w:pPr>
      <w:ins w:id="6041" w:author="ilham.nur@office.ui.ac.id [2]" w:date="2023-01-25T05:39:00Z">
        <w:del w:id="6042" w:author="ilham.nur@office.ui.ac.id" w:date="2023-02-11T10:33:00Z">
          <w:r w:rsidDel="00796386">
            <w:rPr>
              <w:noProof/>
            </w:rPr>
            <w:drawing>
              <wp:inline distT="0" distB="0" distL="0" distR="0" wp14:anchorId="79D33F8B" wp14:editId="56886B1B">
                <wp:extent cx="7047781" cy="4665239"/>
                <wp:effectExtent l="0" t="0" r="1270" b="254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24"/>
                        <a:stretch>
                          <a:fillRect/>
                        </a:stretch>
                      </pic:blipFill>
                      <pic:spPr>
                        <a:xfrm>
                          <a:off x="0" y="0"/>
                          <a:ext cx="7074152" cy="4682695"/>
                        </a:xfrm>
                        <a:prstGeom prst="rect">
                          <a:avLst/>
                        </a:prstGeom>
                      </pic:spPr>
                    </pic:pic>
                  </a:graphicData>
                </a:graphic>
              </wp:inline>
            </w:drawing>
          </w:r>
        </w:del>
      </w:ins>
      <w:bookmarkStart w:id="6043" w:name="_Toc128821609"/>
      <w:bookmarkStart w:id="6044" w:name="_Toc128852327"/>
      <w:bookmarkStart w:id="6045" w:name="_Toc128943920"/>
      <w:bookmarkEnd w:id="6043"/>
      <w:bookmarkEnd w:id="6044"/>
      <w:bookmarkEnd w:id="6045"/>
    </w:p>
    <w:p w14:paraId="1F25F610" w14:textId="57FA0861" w:rsidR="00DA2F15" w:rsidDel="00C023B1" w:rsidRDefault="00F62D33">
      <w:pPr>
        <w:pStyle w:val="Caption"/>
        <w:rPr>
          <w:ins w:id="6046" w:author="ilham.nur@office.ui.ac.id [2]" w:date="2023-01-25T04:57:00Z"/>
          <w:del w:id="6047" w:author="ilham.nur@office.ui.ac.id" w:date="2023-03-04T10:07:00Z"/>
        </w:rPr>
        <w:pPrChange w:id="6048" w:author="ilham.nur@office.ui.ac.id" w:date="2023-02-22T22:32:00Z">
          <w:pPr>
            <w:spacing w:line="360" w:lineRule="auto"/>
          </w:pPr>
        </w:pPrChange>
      </w:pPr>
      <w:bookmarkStart w:id="6049" w:name="_Ref125515914"/>
      <w:ins w:id="6050" w:author="ilham.nur@office.ui.ac.id [2]" w:date="2023-01-25T05:09:00Z">
        <w:del w:id="6051" w:author="ilham.nur@office.ui.ac.id" w:date="2023-03-04T10:07:00Z">
          <w:r w:rsidDel="00C023B1">
            <w:delText xml:space="preserve">Gambar </w:delText>
          </w:r>
        </w:del>
        <w:del w:id="6052" w:author="ilham.nur@office.ui.ac.id" w:date="2023-02-02T22:33:00Z">
          <w:r w:rsidDel="00A76FCF">
            <w:fldChar w:fldCharType="begin"/>
          </w:r>
          <w:r w:rsidDel="00A76FCF">
            <w:delInstrText xml:space="preserve"> STYLEREF 1 \s </w:delInstrText>
          </w:r>
        </w:del>
      </w:ins>
      <w:del w:id="6053" w:author="ilham.nur@office.ui.ac.id" w:date="2023-02-02T22:33:00Z">
        <w:r w:rsidDel="00A76FCF">
          <w:fldChar w:fldCharType="separate"/>
        </w:r>
        <w:r w:rsidR="00C64CA0" w:rsidDel="00A76FCF">
          <w:rPr>
            <w:noProof/>
          </w:rPr>
          <w:delText>4</w:delText>
        </w:r>
      </w:del>
      <w:ins w:id="6054" w:author="ilham.nur@office.ui.ac.id [2]" w:date="2023-01-25T05:09:00Z">
        <w:del w:id="6055" w:author="ilham.nur@office.ui.ac.id" w:date="2023-02-02T22:33:00Z">
          <w:r w:rsidDel="00A76FCF">
            <w:fldChar w:fldCharType="end"/>
          </w:r>
          <w:r w:rsidDel="00A76FCF">
            <w:delText>.</w:delText>
          </w:r>
          <w:r w:rsidDel="00A76FCF">
            <w:fldChar w:fldCharType="begin"/>
          </w:r>
          <w:r w:rsidDel="00A76FCF">
            <w:delInstrText xml:space="preserve"> SEQ Gambar \* ARABIC \s 1 </w:delInstrText>
          </w:r>
        </w:del>
      </w:ins>
      <w:del w:id="6056" w:author="ilham.nur@office.ui.ac.id" w:date="2023-02-02T22:33:00Z">
        <w:r w:rsidR="00000000">
          <w:fldChar w:fldCharType="separate"/>
        </w:r>
      </w:del>
      <w:ins w:id="6057" w:author="ilham.nur@office.ui.ac.id [2]" w:date="2023-01-25T05:09:00Z">
        <w:del w:id="6058" w:author="ilham.nur@office.ui.ac.id" w:date="2023-02-02T22:33:00Z">
          <w:r w:rsidDel="00A76FCF">
            <w:fldChar w:fldCharType="end"/>
          </w:r>
        </w:del>
        <w:bookmarkEnd w:id="6049"/>
        <w:del w:id="6059" w:author="ilham.nur@office.ui.ac.id" w:date="2023-03-04T10:07:00Z">
          <w:r w:rsidDel="00C023B1">
            <w:delText xml:space="preserve"> </w:delText>
          </w:r>
          <w:r w:rsidDel="00C023B1">
            <w:rPr>
              <w:i/>
            </w:rPr>
            <w:delText xml:space="preserve">Enterprise Architecture </w:delText>
          </w:r>
          <w:r w:rsidDel="00C023B1">
            <w:delText>dari Sistem Optimasi</w:delText>
          </w:r>
        </w:del>
      </w:ins>
      <w:ins w:id="6060" w:author="ilham.nur@office.ui.ac.id [2]" w:date="2023-01-25T05:10:00Z">
        <w:del w:id="6061" w:author="ilham.nur@office.ui.ac.id" w:date="2023-03-04T10:07:00Z">
          <w:r w:rsidR="007A69CF" w:rsidDel="00C023B1">
            <w:delText xml:space="preserve"> Alokasi Pekerjaan dan Sumber Daya</w:delText>
          </w:r>
        </w:del>
      </w:ins>
      <w:bookmarkStart w:id="6062" w:name="_Toc128821610"/>
      <w:bookmarkStart w:id="6063" w:name="_Toc128852328"/>
      <w:bookmarkStart w:id="6064" w:name="_Toc128943921"/>
      <w:bookmarkEnd w:id="6062"/>
      <w:bookmarkEnd w:id="6063"/>
      <w:bookmarkEnd w:id="6064"/>
    </w:p>
    <w:p w14:paraId="1B1B22B8" w14:textId="2E2045E9" w:rsidR="00DA2F15" w:rsidDel="00C023B1" w:rsidRDefault="00DA2F15" w:rsidP="00EF1B30">
      <w:pPr>
        <w:spacing w:line="360" w:lineRule="auto"/>
        <w:rPr>
          <w:ins w:id="6065" w:author="ilham.nur@office.ui.ac.id [2]" w:date="2023-01-25T04:57:00Z"/>
          <w:del w:id="6066" w:author="ilham.nur@office.ui.ac.id" w:date="2023-03-04T10:07:00Z"/>
        </w:rPr>
      </w:pPr>
      <w:bookmarkStart w:id="6067" w:name="_Toc128821611"/>
      <w:bookmarkStart w:id="6068" w:name="_Toc128852329"/>
      <w:bookmarkStart w:id="6069" w:name="_Toc128943922"/>
      <w:bookmarkEnd w:id="6067"/>
      <w:bookmarkEnd w:id="6068"/>
      <w:bookmarkEnd w:id="6069"/>
    </w:p>
    <w:p w14:paraId="4281CF3C" w14:textId="2726B8DD" w:rsidR="00DA2F15" w:rsidDel="00C023B1" w:rsidRDefault="00DA2F15" w:rsidP="00EF1B30">
      <w:pPr>
        <w:spacing w:line="360" w:lineRule="auto"/>
        <w:rPr>
          <w:ins w:id="6070" w:author="ilham.nur@office.ui.ac.id [2]" w:date="2023-01-25T04:57:00Z"/>
          <w:del w:id="6071" w:author="ilham.nur@office.ui.ac.id" w:date="2023-03-04T10:07:00Z"/>
        </w:rPr>
        <w:sectPr w:rsidR="00DA2F15" w:rsidDel="00C023B1" w:rsidSect="00DA2F15">
          <w:headerReference w:type="first" r:id="rId125"/>
          <w:footerReference w:type="first" r:id="rId126"/>
          <w:pgSz w:w="16838" w:h="11906" w:orient="landscape" w:code="9"/>
          <w:pgMar w:top="1701" w:right="1701" w:bottom="1701" w:left="1701" w:header="720" w:footer="720" w:gutter="0"/>
          <w:cols w:space="720"/>
          <w:titlePg/>
          <w:docGrid w:linePitch="360"/>
          <w:sectPrChange w:id="6079" w:author="ilham.nur@office.ui.ac.id [2]" w:date="2023-01-25T04:57:00Z">
            <w:sectPr w:rsidR="00DA2F15" w:rsidDel="00C023B1" w:rsidSect="00DA2F15">
              <w:pgSz w:w="11906" w:h="16838" w:orient="portrait"/>
              <w:pgMar w:top="1701" w:right="1701" w:bottom="1701" w:left="1701" w:header="720" w:footer="720" w:gutter="0"/>
            </w:sectPr>
          </w:sectPrChange>
        </w:sectPr>
      </w:pPr>
    </w:p>
    <w:p w14:paraId="4EFB563F" w14:textId="0B3920DD" w:rsidR="00152F06" w:rsidDel="00C023B1" w:rsidRDefault="00152F06" w:rsidP="00152F06">
      <w:pPr>
        <w:rPr>
          <w:ins w:id="6080" w:author="ilham.nur@office.ui.ac.id [2]" w:date="2023-01-25T05:45:00Z"/>
          <w:del w:id="6081" w:author="ilham.nur@office.ui.ac.id" w:date="2023-03-04T10:07:00Z"/>
        </w:rPr>
      </w:pPr>
      <w:ins w:id="6082" w:author="ilham.nur@office.ui.ac.id [2]" w:date="2023-01-25T05:44:00Z">
        <w:del w:id="6083" w:author="ilham.nur@office.ui.ac.id" w:date="2023-03-04T10:07:00Z">
          <w:r w:rsidDel="00C023B1">
            <w:delText>Adap</w:delText>
          </w:r>
        </w:del>
      </w:ins>
      <w:ins w:id="6084" w:author="ilham.nur@office.ui.ac.id [2]" w:date="2023-01-25T05:45:00Z">
        <w:del w:id="6085" w:author="ilham.nur@office.ui.ac.id" w:date="2023-03-04T10:07:00Z">
          <w:r w:rsidDel="00C023B1">
            <w:delText xml:space="preserve">un </w:delText>
          </w:r>
        </w:del>
      </w:ins>
      <w:ins w:id="6086" w:author="ilham.nur@office.ui.ac.id [2]" w:date="2023-01-25T22:01:00Z">
        <w:del w:id="6087" w:author="ilham.nur@office.ui.ac.id" w:date="2023-03-04T10:07:00Z">
          <w:r w:rsidR="00AA444D" w:rsidDel="00C023B1">
            <w:delText>relasi</w:delText>
          </w:r>
        </w:del>
      </w:ins>
      <w:ins w:id="6088" w:author="ilham.nur@office.ui.ac.id [2]" w:date="2023-01-25T05:45:00Z">
        <w:del w:id="6089" w:author="ilham.nur@office.ui.ac.id" w:date="2023-03-04T10:07:00Z">
          <w:r w:rsidDel="00C023B1">
            <w:delText xml:space="preserve"> dan fungsi antar elemen yang ada pada EA ditunjukkan pada</w:delText>
          </w:r>
        </w:del>
      </w:ins>
      <w:ins w:id="6090" w:author="ilham.nur@office.ui.ac.id [2]" w:date="2023-01-25T22:01:00Z">
        <w:del w:id="6091" w:author="ilham.nur@office.ui.ac.id" w:date="2023-03-04T10:07:00Z">
          <w:r w:rsidR="00AA444D" w:rsidDel="00C023B1">
            <w:delText xml:space="preserve"> </w:delText>
          </w:r>
        </w:del>
      </w:ins>
      <w:ins w:id="6092" w:author="ilham.nur@office.ui.ac.id [2]" w:date="2023-01-25T22:02:00Z">
        <w:del w:id="6093" w:author="ilham.nur@office.ui.ac.id" w:date="2023-03-04T10:07:00Z">
          <w:r w:rsidR="00AA444D" w:rsidDel="00C023B1">
            <w:fldChar w:fldCharType="begin"/>
          </w:r>
          <w:r w:rsidR="00AA444D" w:rsidDel="00C023B1">
            <w:delInstrText xml:space="preserve"> REF _Ref125576540 \h </w:delInstrText>
          </w:r>
        </w:del>
      </w:ins>
      <w:del w:id="6094" w:author="ilham.nur@office.ui.ac.id" w:date="2023-03-04T10:07:00Z">
        <w:r w:rsidR="00000000">
          <w:fldChar w:fldCharType="separate"/>
        </w:r>
      </w:del>
      <w:ins w:id="6095" w:author="ilham.nur@office.ui.ac.id [2]" w:date="2023-01-25T22:02:00Z">
        <w:del w:id="6096" w:author="ilham.nur@office.ui.ac.id" w:date="2023-03-04T10:07:00Z">
          <w:r w:rsidR="00AA444D" w:rsidDel="00C023B1">
            <w:fldChar w:fldCharType="end"/>
          </w:r>
        </w:del>
      </w:ins>
      <w:ins w:id="6097" w:author="ilham.nur@office.ui.ac.id [2]" w:date="2023-01-25T05:45:00Z">
        <w:del w:id="6098" w:author="ilham.nur@office.ui.ac.id" w:date="2023-03-04T10:07:00Z">
          <w:r w:rsidDel="00C023B1">
            <w:delText>.</w:delText>
          </w:r>
          <w:bookmarkStart w:id="6099" w:name="_Toc128821612"/>
          <w:bookmarkStart w:id="6100" w:name="_Toc128852330"/>
          <w:bookmarkStart w:id="6101" w:name="_Toc128943923"/>
          <w:bookmarkEnd w:id="6099"/>
          <w:bookmarkEnd w:id="6100"/>
          <w:bookmarkEnd w:id="6101"/>
        </w:del>
      </w:ins>
    </w:p>
    <w:p w14:paraId="18F1377E" w14:textId="4EFB6BE0" w:rsidR="001A1A07" w:rsidDel="00C023B1" w:rsidRDefault="001A1A07">
      <w:pPr>
        <w:pStyle w:val="Caption"/>
        <w:rPr>
          <w:ins w:id="6102" w:author="ilham.nur@office.ui.ac.id [2]" w:date="2023-01-25T05:48:00Z"/>
          <w:del w:id="6103" w:author="ilham.nur@office.ui.ac.id" w:date="2023-03-04T10:07:00Z"/>
        </w:rPr>
        <w:pPrChange w:id="6104" w:author="ilham.nur@office.ui.ac.id" w:date="2023-02-22T22:32:00Z">
          <w:pPr/>
        </w:pPrChange>
      </w:pPr>
      <w:bookmarkStart w:id="6105" w:name="_Ref125576540"/>
      <w:ins w:id="6106" w:author="ilham.nur@office.ui.ac.id [2]" w:date="2023-01-25T05:48:00Z">
        <w:del w:id="6107" w:author="ilham.nur@office.ui.ac.id" w:date="2023-03-04T10:07:00Z">
          <w:r w:rsidDel="00C023B1">
            <w:delText xml:space="preserve">Tabel </w:delText>
          </w:r>
        </w:del>
      </w:ins>
      <w:ins w:id="6108" w:author="ilham.nur@office.ui.ac.id [2]" w:date="2023-01-28T21:53:00Z">
        <w:del w:id="6109" w:author="ilham.nur@office.ui.ac.id" w:date="2023-02-02T21:41:00Z">
          <w:r w:rsidR="009035EE" w:rsidDel="003B572F">
            <w:fldChar w:fldCharType="begin"/>
          </w:r>
          <w:r w:rsidR="009035EE" w:rsidDel="003B572F">
            <w:delInstrText xml:space="preserve"> STYLEREF 1 \s </w:delInstrText>
          </w:r>
        </w:del>
      </w:ins>
      <w:del w:id="6110" w:author="ilham.nur@office.ui.ac.id" w:date="2023-02-02T21:41:00Z">
        <w:r w:rsidR="009035EE" w:rsidDel="003B572F">
          <w:fldChar w:fldCharType="separate"/>
        </w:r>
        <w:r w:rsidR="00C64CA0" w:rsidDel="003B572F">
          <w:rPr>
            <w:noProof/>
          </w:rPr>
          <w:delText>4</w:delText>
        </w:r>
      </w:del>
      <w:ins w:id="6111" w:author="ilham.nur@office.ui.ac.id [2]" w:date="2023-01-28T21:53:00Z">
        <w:del w:id="6112"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6113" w:author="ilham.nur@office.ui.ac.id" w:date="2023-02-02T21:41:00Z">
        <w:r w:rsidR="00000000">
          <w:fldChar w:fldCharType="separate"/>
        </w:r>
      </w:del>
      <w:ins w:id="6114" w:author="ilham.nur@office.ui.ac.id [2]" w:date="2023-01-28T21:53:00Z">
        <w:del w:id="6115" w:author="ilham.nur@office.ui.ac.id" w:date="2023-02-02T21:41:00Z">
          <w:r w:rsidR="009035EE" w:rsidDel="003B572F">
            <w:fldChar w:fldCharType="end"/>
          </w:r>
        </w:del>
      </w:ins>
      <w:bookmarkEnd w:id="6105"/>
      <w:ins w:id="6116" w:author="ilham.nur@office.ui.ac.id [2]" w:date="2023-01-25T05:48:00Z">
        <w:del w:id="6117" w:author="ilham.nur@office.ui.ac.id" w:date="2023-03-04T10:07:00Z">
          <w:r w:rsidDel="00C023B1">
            <w:delText xml:space="preserve"> Elemen Bisnis EA SOAP</w:delText>
          </w:r>
        </w:del>
        <w:del w:id="6118" w:author="ilham.nur@office.ui.ac.id" w:date="2023-02-02T21:42:00Z">
          <w:r w:rsidDel="00712D74">
            <w:delText>DS</w:delText>
          </w:r>
        </w:del>
        <w:bookmarkStart w:id="6119" w:name="_Toc128821613"/>
        <w:bookmarkStart w:id="6120" w:name="_Toc128852331"/>
        <w:bookmarkStart w:id="6121" w:name="_Toc128943924"/>
        <w:bookmarkEnd w:id="6119"/>
        <w:bookmarkEnd w:id="6120"/>
        <w:bookmarkEnd w:id="6121"/>
      </w:ins>
    </w:p>
    <w:tbl>
      <w:tblPr>
        <w:tblStyle w:val="TableGrid"/>
        <w:tblW w:w="5000" w:type="pct"/>
        <w:tblLook w:val="04A0" w:firstRow="1" w:lastRow="0" w:firstColumn="1" w:lastColumn="0" w:noHBand="0" w:noVBand="1"/>
        <w:tblPrChange w:id="6122" w:author="ilham.nur@office.ui.ac.id" w:date="2023-02-02T23:09:00Z">
          <w:tblPr>
            <w:tblStyle w:val="TableGrid"/>
            <w:tblW w:w="0" w:type="auto"/>
            <w:tblLook w:val="04A0" w:firstRow="1" w:lastRow="0" w:firstColumn="1" w:lastColumn="0" w:noHBand="0" w:noVBand="1"/>
          </w:tblPr>
        </w:tblPrChange>
      </w:tblPr>
      <w:tblGrid>
        <w:gridCol w:w="642"/>
        <w:gridCol w:w="7852"/>
        <w:tblGridChange w:id="6123">
          <w:tblGrid>
            <w:gridCol w:w="570"/>
            <w:gridCol w:w="20"/>
            <w:gridCol w:w="100"/>
            <w:gridCol w:w="3557"/>
            <w:gridCol w:w="4247"/>
            <w:gridCol w:w="796"/>
            <w:gridCol w:w="120"/>
          </w:tblGrid>
        </w:tblGridChange>
      </w:tblGrid>
      <w:tr w:rsidR="0087763A" w:rsidDel="00C023B1" w14:paraId="265E35D5" w14:textId="13DFBD13" w:rsidTr="0071525B">
        <w:trPr>
          <w:tblHeader/>
          <w:ins w:id="6124" w:author="ilham.nur@office.ui.ac.id [2]" w:date="2023-01-25T05:47:00Z"/>
          <w:del w:id="6125" w:author="ilham.nur@office.ui.ac.id" w:date="2023-03-04T10:07:00Z"/>
          <w:trPrChange w:id="6126" w:author="ilham.nur@office.ui.ac.id" w:date="2023-02-02T23:09:00Z">
            <w:trPr>
              <w:gridAfter w:val="0"/>
            </w:trPr>
          </w:trPrChange>
        </w:trPr>
        <w:tc>
          <w:tcPr>
            <w:tcW w:w="367" w:type="pct"/>
            <w:shd w:val="clear" w:color="auto" w:fill="FFF2CC" w:themeFill="accent4" w:themeFillTint="33"/>
            <w:tcPrChange w:id="6127" w:author="ilham.nur@office.ui.ac.id" w:date="2023-02-02T23:09:00Z">
              <w:tcPr>
                <w:tcW w:w="4247" w:type="dxa"/>
                <w:gridSpan w:val="4"/>
              </w:tcPr>
            </w:tcPrChange>
          </w:tcPr>
          <w:p w14:paraId="010A9171" w14:textId="541D5E74" w:rsidR="0087763A" w:rsidRPr="00C023B1" w:rsidDel="00C023B1" w:rsidRDefault="0087763A" w:rsidP="00152F06">
            <w:pPr>
              <w:rPr>
                <w:ins w:id="6128" w:author="ilham.nur@office.ui.ac.id [2]" w:date="2023-01-25T05:47:00Z"/>
                <w:del w:id="6129" w:author="ilham.nur@office.ui.ac.id" w:date="2023-03-04T10:07:00Z"/>
                <w:b/>
                <w:bCs/>
              </w:rPr>
            </w:pPr>
            <w:ins w:id="6130" w:author="ilham.nur@office.ui.ac.id [2]" w:date="2023-01-25T05:47:00Z">
              <w:del w:id="6131" w:author="ilham.nur@office.ui.ac.id" w:date="2023-03-04T10:07:00Z">
                <w:r w:rsidRPr="00C023B1" w:rsidDel="00C023B1">
                  <w:rPr>
                    <w:b/>
                    <w:bCs/>
                  </w:rPr>
                  <w:delText>ID</w:delText>
                </w:r>
                <w:bookmarkStart w:id="6132" w:name="_Toc128821614"/>
                <w:bookmarkStart w:id="6133" w:name="_Toc128852332"/>
                <w:bookmarkStart w:id="6134" w:name="_Toc128943925"/>
                <w:bookmarkEnd w:id="6132"/>
                <w:bookmarkEnd w:id="6133"/>
                <w:bookmarkEnd w:id="6134"/>
              </w:del>
            </w:ins>
          </w:p>
        </w:tc>
        <w:tc>
          <w:tcPr>
            <w:tcW w:w="4633" w:type="pct"/>
            <w:shd w:val="clear" w:color="auto" w:fill="FFF2CC" w:themeFill="accent4" w:themeFillTint="33"/>
            <w:tcPrChange w:id="6135" w:author="ilham.nur@office.ui.ac.id" w:date="2023-02-02T23:09:00Z">
              <w:tcPr>
                <w:tcW w:w="4247" w:type="dxa"/>
              </w:tcPr>
            </w:tcPrChange>
          </w:tcPr>
          <w:p w14:paraId="0D7A42B8" w14:textId="50F9A29A" w:rsidR="0087763A" w:rsidRPr="00C023B1" w:rsidDel="00C023B1" w:rsidRDefault="0087763A" w:rsidP="00152F06">
            <w:pPr>
              <w:rPr>
                <w:ins w:id="6136" w:author="ilham.nur@office.ui.ac.id [2]" w:date="2023-01-25T05:47:00Z"/>
                <w:del w:id="6137" w:author="ilham.nur@office.ui.ac.id" w:date="2023-03-04T10:07:00Z"/>
                <w:b/>
                <w:bCs/>
              </w:rPr>
            </w:pPr>
            <w:ins w:id="6138" w:author="ilham.nur@office.ui.ac.id [2]" w:date="2023-01-25T05:47:00Z">
              <w:del w:id="6139" w:author="ilham.nur@office.ui.ac.id" w:date="2023-03-04T10:07:00Z">
                <w:r w:rsidRPr="00C023B1" w:rsidDel="00C023B1">
                  <w:rPr>
                    <w:b/>
                    <w:bCs/>
                  </w:rPr>
                  <w:delText>Detil</w:delText>
                </w:r>
                <w:bookmarkStart w:id="6140" w:name="_Toc128821615"/>
                <w:bookmarkStart w:id="6141" w:name="_Toc128852333"/>
                <w:bookmarkStart w:id="6142" w:name="_Toc128943926"/>
                <w:bookmarkEnd w:id="6140"/>
                <w:bookmarkEnd w:id="6141"/>
                <w:bookmarkEnd w:id="6142"/>
              </w:del>
            </w:ins>
          </w:p>
        </w:tc>
        <w:bookmarkStart w:id="6143" w:name="_Toc128821616"/>
        <w:bookmarkStart w:id="6144" w:name="_Toc128852334"/>
        <w:bookmarkStart w:id="6145" w:name="_Toc128943927"/>
        <w:bookmarkEnd w:id="6143"/>
        <w:bookmarkEnd w:id="6144"/>
        <w:bookmarkEnd w:id="6145"/>
      </w:tr>
      <w:tr w:rsidR="0087763A" w:rsidDel="00C023B1" w14:paraId="3BDC7191" w14:textId="46260C5B" w:rsidTr="0071525B">
        <w:trPr>
          <w:ins w:id="6146" w:author="ilham.nur@office.ui.ac.id [2]" w:date="2023-01-25T05:47:00Z"/>
          <w:del w:id="6147" w:author="ilham.nur@office.ui.ac.id" w:date="2023-03-04T10:07:00Z"/>
          <w:trPrChange w:id="6148" w:author="ilham.nur@office.ui.ac.id" w:date="2023-02-02T23:09:00Z">
            <w:trPr>
              <w:gridAfter w:val="0"/>
            </w:trPr>
          </w:trPrChange>
        </w:trPr>
        <w:tc>
          <w:tcPr>
            <w:tcW w:w="367" w:type="pct"/>
            <w:shd w:val="clear" w:color="auto" w:fill="FFFFFF" w:themeFill="background1"/>
            <w:tcPrChange w:id="6149" w:author="ilham.nur@office.ui.ac.id" w:date="2023-02-02T23:09:00Z">
              <w:tcPr>
                <w:tcW w:w="704" w:type="dxa"/>
                <w:gridSpan w:val="2"/>
              </w:tcPr>
            </w:tcPrChange>
          </w:tcPr>
          <w:p w14:paraId="5DA4BD0A" w14:textId="09A9A854" w:rsidR="0087763A" w:rsidDel="00C023B1" w:rsidRDefault="00F61B4B" w:rsidP="00152F06">
            <w:pPr>
              <w:rPr>
                <w:ins w:id="6150" w:author="ilham.nur@office.ui.ac.id [2]" w:date="2023-01-25T05:47:00Z"/>
                <w:del w:id="6151" w:author="ilham.nur@office.ui.ac.id" w:date="2023-03-04T10:07:00Z"/>
              </w:rPr>
            </w:pPr>
            <w:ins w:id="6152" w:author="ilham.nur@office.ui.ac.id [2]" w:date="2023-01-25T05:47:00Z">
              <w:del w:id="6153" w:author="ilham.nur@office.ui.ac.id" w:date="2023-03-04T10:07:00Z">
                <w:r w:rsidDel="00C023B1">
                  <w:delText>A.1</w:delText>
                </w:r>
                <w:bookmarkStart w:id="6154" w:name="_Toc128821617"/>
                <w:bookmarkStart w:id="6155" w:name="_Toc128852335"/>
                <w:bookmarkStart w:id="6156" w:name="_Toc128943928"/>
                <w:bookmarkEnd w:id="6154"/>
                <w:bookmarkEnd w:id="6155"/>
                <w:bookmarkEnd w:id="6156"/>
              </w:del>
            </w:ins>
          </w:p>
        </w:tc>
        <w:tc>
          <w:tcPr>
            <w:tcW w:w="4633" w:type="pct"/>
            <w:shd w:val="clear" w:color="auto" w:fill="FFFFFF" w:themeFill="background1"/>
            <w:tcPrChange w:id="6157" w:author="ilham.nur@office.ui.ac.id" w:date="2023-02-02T23:09:00Z">
              <w:tcPr>
                <w:tcW w:w="7790" w:type="dxa"/>
                <w:gridSpan w:val="3"/>
              </w:tcPr>
            </w:tcPrChange>
          </w:tcPr>
          <w:p w14:paraId="6565416C" w14:textId="6E5B647C" w:rsidR="0087763A" w:rsidDel="00C023B1" w:rsidRDefault="00B95BEE" w:rsidP="00152F06">
            <w:pPr>
              <w:rPr>
                <w:ins w:id="6158" w:author="ilham.nur@office.ui.ac.id [2]" w:date="2023-01-25T21:51:00Z"/>
                <w:del w:id="6159" w:author="ilham.nur@office.ui.ac.id" w:date="2023-03-04T10:07:00Z"/>
              </w:rPr>
            </w:pPr>
            <w:ins w:id="6160" w:author="ilham.nur@office.ui.ac.id [2]" w:date="2023-01-25T05:59:00Z">
              <w:del w:id="6161" w:author="ilham.nur@office.ui.ac.id" w:date="2023-03-04T10:07:00Z">
                <w:r w:rsidRPr="00C023B1" w:rsidDel="00C023B1">
                  <w:rPr>
                    <w:b/>
                    <w:bCs/>
                  </w:rPr>
                  <w:delText>Nama:</w:delText>
                </w:r>
              </w:del>
            </w:ins>
            <w:ins w:id="6162" w:author="ilham.nur@office.ui.ac.id [2]" w:date="2023-01-25T20:43:00Z">
              <w:del w:id="6163" w:author="ilham.nur@office.ui.ac.id" w:date="2023-03-04T10:07:00Z">
                <w:r w:rsidR="00ED38F4" w:rsidDel="00C023B1">
                  <w:delText xml:space="preserve"> </w:delText>
                </w:r>
                <w:r w:rsidR="00ED38F4" w:rsidDel="00C023B1">
                  <w:rPr>
                    <w:i/>
                    <w:iCs/>
                  </w:rPr>
                  <w:delText>Account Manager</w:delText>
                </w:r>
              </w:del>
            </w:ins>
            <w:ins w:id="6164" w:author="ilham.nur@office.ui.ac.id [2]" w:date="2023-01-25T21:43:00Z">
              <w:del w:id="6165" w:author="ilham.nur@office.ui.ac.id" w:date="2023-03-04T10:07:00Z">
                <w:r w:rsidR="001C4AA3" w:rsidDel="00C023B1">
                  <w:rPr>
                    <w:i/>
                    <w:iCs/>
                  </w:rPr>
                  <w:delText xml:space="preserve"> </w:delText>
                </w:r>
                <w:r w:rsidR="001C4AA3" w:rsidDel="00C023B1">
                  <w:delText>(AM)</w:delText>
                </w:r>
              </w:del>
            </w:ins>
            <w:bookmarkStart w:id="6166" w:name="_Toc128821618"/>
            <w:bookmarkStart w:id="6167" w:name="_Toc128852336"/>
            <w:bookmarkStart w:id="6168" w:name="_Toc128943929"/>
            <w:bookmarkEnd w:id="6166"/>
            <w:bookmarkEnd w:id="6167"/>
            <w:bookmarkEnd w:id="6168"/>
          </w:p>
          <w:p w14:paraId="0B4635D7" w14:textId="7A2A1E9D" w:rsidR="0036124C" w:rsidRPr="0036124C" w:rsidDel="00C023B1" w:rsidRDefault="0036124C" w:rsidP="00152F06">
            <w:pPr>
              <w:rPr>
                <w:ins w:id="6169" w:author="ilham.nur@office.ui.ac.id [2]" w:date="2023-01-25T05:59:00Z"/>
                <w:del w:id="6170" w:author="ilham.nur@office.ui.ac.id" w:date="2023-03-04T10:07:00Z"/>
              </w:rPr>
            </w:pPr>
            <w:ins w:id="6171" w:author="ilham.nur@office.ui.ac.id [2]" w:date="2023-01-25T21:51:00Z">
              <w:del w:id="6172" w:author="ilham.nur@office.ui.ac.id" w:date="2023-03-04T10:07:00Z">
                <w:r w:rsidRPr="00C023B1" w:rsidDel="00C023B1">
                  <w:rPr>
                    <w:b/>
                    <w:bCs/>
                  </w:rPr>
                  <w:delText>Type</w:delText>
                </w:r>
                <w:r w:rsidDel="00C023B1">
                  <w:rPr>
                    <w:b/>
                    <w:bCs/>
                  </w:rPr>
                  <w:delText xml:space="preserve">: </w:delText>
                </w:r>
                <w:r w:rsidRPr="0036124C" w:rsidDel="00C023B1">
                  <w:rPr>
                    <w:i/>
                    <w:iCs/>
                    <w:rPrChange w:id="6173" w:author="ilham.nur@office.ui.ac.id [2]" w:date="2023-01-25T21:51:00Z">
                      <w:rPr/>
                    </w:rPrChange>
                  </w:rPr>
                  <w:delText>Business Actor</w:delText>
                </w:r>
              </w:del>
            </w:ins>
            <w:bookmarkStart w:id="6174" w:name="_Toc128821619"/>
            <w:bookmarkStart w:id="6175" w:name="_Toc128852337"/>
            <w:bookmarkStart w:id="6176" w:name="_Toc128943930"/>
            <w:bookmarkEnd w:id="6174"/>
            <w:bookmarkEnd w:id="6175"/>
            <w:bookmarkEnd w:id="6176"/>
          </w:p>
          <w:p w14:paraId="01577A48" w14:textId="78BFFE6B" w:rsidR="00942A0B" w:rsidDel="00C023B1" w:rsidRDefault="009F2A43" w:rsidP="00152F06">
            <w:pPr>
              <w:rPr>
                <w:ins w:id="6177" w:author="ilham.nur@office.ui.ac.id [2]" w:date="2023-01-25T06:00:00Z"/>
                <w:del w:id="6178" w:author="ilham.nur@office.ui.ac.id" w:date="2023-03-04T10:07:00Z"/>
              </w:rPr>
            </w:pPr>
            <w:ins w:id="6179" w:author="ilham.nur@office.ui.ac.id [2]" w:date="2023-01-25T21:16:00Z">
              <w:del w:id="6180" w:author="ilham.nur@office.ui.ac.id" w:date="2023-03-04T10:07:00Z">
                <w:r w:rsidDel="00C023B1">
                  <w:rPr>
                    <w:noProof/>
                  </w:rPr>
                  <w:drawing>
                    <wp:inline distT="0" distB="0" distL="0" distR="0" wp14:anchorId="3A6422F5" wp14:editId="4A81E192">
                      <wp:extent cx="4762500" cy="4620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96420" cy="465316"/>
                              </a:xfrm>
                              <a:prstGeom prst="rect">
                                <a:avLst/>
                              </a:prstGeom>
                            </pic:spPr>
                          </pic:pic>
                        </a:graphicData>
                      </a:graphic>
                    </wp:inline>
                  </w:drawing>
                </w:r>
              </w:del>
            </w:ins>
            <w:bookmarkStart w:id="6181" w:name="_Toc128821620"/>
            <w:bookmarkStart w:id="6182" w:name="_Toc128852338"/>
            <w:bookmarkStart w:id="6183" w:name="_Toc128943931"/>
            <w:bookmarkEnd w:id="6181"/>
            <w:bookmarkEnd w:id="6182"/>
            <w:bookmarkEnd w:id="6183"/>
          </w:p>
          <w:p w14:paraId="442E4167" w14:textId="0A42622F" w:rsidR="00B95BEE" w:rsidRPr="007D11C0" w:rsidDel="00C023B1" w:rsidRDefault="00942A0B" w:rsidP="00152F06">
            <w:pPr>
              <w:rPr>
                <w:ins w:id="6184" w:author="ilham.nur@office.ui.ac.id [2]" w:date="2023-01-25T06:00:00Z"/>
                <w:del w:id="6185" w:author="ilham.nur@office.ui.ac.id" w:date="2023-03-04T10:07:00Z"/>
              </w:rPr>
            </w:pPr>
            <w:ins w:id="6186" w:author="ilham.nur@office.ui.ac.id [2]" w:date="2023-01-25T06:00:00Z">
              <w:del w:id="6187" w:author="ilham.nur@office.ui.ac.id" w:date="2023-03-04T10:07:00Z">
                <w:r w:rsidRPr="00C023B1" w:rsidDel="00C023B1">
                  <w:rPr>
                    <w:b/>
                    <w:bCs/>
                  </w:rPr>
                  <w:delText>Detil:</w:delText>
                </w:r>
              </w:del>
            </w:ins>
            <w:ins w:id="6188" w:author="ilham.nur@office.ui.ac.id [2]" w:date="2023-01-25T21:16:00Z">
              <w:del w:id="6189" w:author="ilham.nur@office.ui.ac.id" w:date="2023-03-04T10:07:00Z">
                <w:r w:rsidR="009F2A43" w:rsidDel="00C023B1">
                  <w:delText xml:space="preserve"> </w:delText>
                </w:r>
              </w:del>
            </w:ins>
            <w:ins w:id="6190" w:author="ilham.nur@office.ui.ac.id [2]" w:date="2023-01-25T21:43:00Z">
              <w:del w:id="6191" w:author="ilham.nur@office.ui.ac.id" w:date="2023-03-04T10:07:00Z">
                <w:r w:rsidR="001C4AA3" w:rsidRPr="001C4AA3" w:rsidDel="00C023B1">
                  <w:rPr>
                    <w:rPrChange w:id="6192" w:author="ilham.nur@office.ui.ac.id [2]" w:date="2023-01-25T21:43:00Z">
                      <w:rPr>
                        <w:i/>
                        <w:iCs/>
                      </w:rPr>
                    </w:rPrChange>
                  </w:rPr>
                  <w:delText>AM</w:delText>
                </w:r>
              </w:del>
            </w:ins>
            <w:ins w:id="6193" w:author="ilham.nur@office.ui.ac.id [2]" w:date="2023-01-25T21:19:00Z">
              <w:del w:id="6194" w:author="ilham.nur@office.ui.ac.id" w:date="2023-03-04T10:07:00Z">
                <w:r w:rsidR="007D11C0" w:rsidDel="00C023B1">
                  <w:delText xml:space="preserve"> merupakan garda terdepan dalam </w:delText>
                </w:r>
              </w:del>
            </w:ins>
            <w:ins w:id="6195" w:author="ilham.nur@office.ui.ac.id [2]" w:date="2023-01-25T21:36:00Z">
              <w:del w:id="6196" w:author="ilham.nur@office.ui.ac.id" w:date="2023-03-04T10:07:00Z">
                <w:r w:rsidR="003836CB" w:rsidDel="00C023B1">
                  <w:delText xml:space="preserve">menawarkan solusi kepada </w:delText>
                </w:r>
              </w:del>
            </w:ins>
            <w:ins w:id="6197" w:author="ilham.nur@office.ui.ac.id [2]" w:date="2023-01-25T21:43:00Z">
              <w:del w:id="6198" w:author="ilham.nur@office.ui.ac.id" w:date="2023-03-04T10:07:00Z">
                <w:r w:rsidR="0075093C" w:rsidDel="00C023B1">
                  <w:delText>konsumen</w:delText>
                </w:r>
                <w:r w:rsidR="007222EE" w:rsidDel="00C023B1">
                  <w:delText>.</w:delText>
                </w:r>
              </w:del>
            </w:ins>
            <w:bookmarkStart w:id="6199" w:name="_Toc128821621"/>
            <w:bookmarkStart w:id="6200" w:name="_Toc128852339"/>
            <w:bookmarkStart w:id="6201" w:name="_Toc128943932"/>
            <w:bookmarkEnd w:id="6199"/>
            <w:bookmarkEnd w:id="6200"/>
            <w:bookmarkEnd w:id="6201"/>
          </w:p>
          <w:p w14:paraId="13F512BC" w14:textId="0D385BCA" w:rsidR="00942A0B" w:rsidRPr="003D30C5" w:rsidDel="00C023B1" w:rsidRDefault="00942A0B" w:rsidP="00152F06">
            <w:pPr>
              <w:rPr>
                <w:ins w:id="6202" w:author="ilham.nur@office.ui.ac.id [2]" w:date="2023-01-25T05:47:00Z"/>
                <w:del w:id="6203" w:author="ilham.nur@office.ui.ac.id" w:date="2023-03-04T10:07:00Z"/>
              </w:rPr>
            </w:pPr>
            <w:ins w:id="6204" w:author="ilham.nur@office.ui.ac.id [2]" w:date="2023-01-25T06:00:00Z">
              <w:del w:id="6205" w:author="ilham.nur@office.ui.ac.id" w:date="2023-03-04T10:07:00Z">
                <w:r w:rsidRPr="00C023B1" w:rsidDel="00C023B1">
                  <w:rPr>
                    <w:b/>
                    <w:bCs/>
                  </w:rPr>
                  <w:delText>Dampak:</w:delText>
                </w:r>
              </w:del>
            </w:ins>
            <w:ins w:id="6206" w:author="ilham.nur@office.ui.ac.id [2]" w:date="2023-01-25T21:43:00Z">
              <w:del w:id="6207" w:author="ilham.nur@office.ui.ac.id" w:date="2023-03-04T10:07:00Z">
                <w:r w:rsidR="007222EE" w:rsidDel="00C023B1">
                  <w:rPr>
                    <w:b/>
                    <w:bCs/>
                  </w:rPr>
                  <w:delText xml:space="preserve"> </w:delText>
                </w:r>
                <w:r w:rsidR="007222EE" w:rsidDel="00C023B1">
                  <w:delText xml:space="preserve">AM setelah berhasil </w:delText>
                </w:r>
              </w:del>
            </w:ins>
            <w:ins w:id="6208" w:author="ilham.nur@office.ui.ac.id [2]" w:date="2023-01-25T21:45:00Z">
              <w:del w:id="6209" w:author="ilham.nur@office.ui.ac.id" w:date="2023-03-04T10:07:00Z">
                <w:r w:rsidR="004C6071" w:rsidDel="00C023B1">
                  <w:delText xml:space="preserve">memenangkan </w:delText>
                </w:r>
              </w:del>
            </w:ins>
            <w:ins w:id="6210" w:author="ilham.nur@office.ui.ac.id [2]" w:date="2023-01-25T21:46:00Z">
              <w:del w:id="6211" w:author="ilham.nur@office.ui.ac.id" w:date="2023-03-04T10:07:00Z">
                <w:r w:rsidR="00AF6F8F" w:rsidDel="00C023B1">
                  <w:delText xml:space="preserve">proyek kepada konsumen, maka AM akan membuat </w:delText>
                </w:r>
                <w:r w:rsidR="00AF6F8F" w:rsidRPr="00AF6F8F" w:rsidDel="00C023B1">
                  <w:rPr>
                    <w:i/>
                    <w:iCs/>
                    <w:rPrChange w:id="6212" w:author="ilham.nur@office.ui.ac.id [2]" w:date="2023-01-25T21:46:00Z">
                      <w:rPr/>
                    </w:rPrChange>
                  </w:rPr>
                  <w:delText>Work Order</w:delText>
                </w:r>
                <w:r w:rsidR="00AF6F8F" w:rsidDel="00C023B1">
                  <w:rPr>
                    <w:i/>
                    <w:iCs/>
                  </w:rPr>
                  <w:delText xml:space="preserve"> </w:delText>
                </w:r>
                <w:r w:rsidR="003D30C5" w:rsidDel="00C023B1">
                  <w:delText>(WO) agar proyek dapat dikerjakan di internal perusahaan.</w:delText>
                </w:r>
              </w:del>
            </w:ins>
            <w:bookmarkStart w:id="6213" w:name="_Toc128821622"/>
            <w:bookmarkStart w:id="6214" w:name="_Toc128852340"/>
            <w:bookmarkStart w:id="6215" w:name="_Toc128943933"/>
            <w:bookmarkEnd w:id="6213"/>
            <w:bookmarkEnd w:id="6214"/>
            <w:bookmarkEnd w:id="6215"/>
          </w:p>
        </w:tc>
        <w:bookmarkStart w:id="6216" w:name="_Toc128821623"/>
        <w:bookmarkStart w:id="6217" w:name="_Toc128852341"/>
        <w:bookmarkStart w:id="6218" w:name="_Toc128943934"/>
        <w:bookmarkEnd w:id="6216"/>
        <w:bookmarkEnd w:id="6217"/>
        <w:bookmarkEnd w:id="6218"/>
      </w:tr>
      <w:tr w:rsidR="00767A7D" w:rsidDel="00C023B1" w14:paraId="64D20973" w14:textId="368F5B9A" w:rsidTr="0071525B">
        <w:trPr>
          <w:ins w:id="6219" w:author="ilham.nur@office.ui.ac.id [2]" w:date="2023-01-25T21:46:00Z"/>
          <w:del w:id="6220" w:author="ilham.nur@office.ui.ac.id" w:date="2023-03-04T10:07:00Z"/>
          <w:trPrChange w:id="6221" w:author="ilham.nur@office.ui.ac.id" w:date="2023-02-02T23:09:00Z">
            <w:trPr>
              <w:gridAfter w:val="0"/>
            </w:trPr>
          </w:trPrChange>
        </w:trPr>
        <w:tc>
          <w:tcPr>
            <w:tcW w:w="367" w:type="pct"/>
            <w:shd w:val="clear" w:color="auto" w:fill="FFFFFF" w:themeFill="background1"/>
            <w:tcPrChange w:id="6222" w:author="ilham.nur@office.ui.ac.id" w:date="2023-02-02T23:09:00Z">
              <w:tcPr>
                <w:tcW w:w="704" w:type="dxa"/>
                <w:gridSpan w:val="2"/>
              </w:tcPr>
            </w:tcPrChange>
          </w:tcPr>
          <w:p w14:paraId="0985D2A1" w14:textId="7F22F60B" w:rsidR="00767A7D" w:rsidDel="00C023B1" w:rsidRDefault="00767A7D" w:rsidP="00152F06">
            <w:pPr>
              <w:rPr>
                <w:ins w:id="6223" w:author="ilham.nur@office.ui.ac.id [2]" w:date="2023-01-25T21:46:00Z"/>
                <w:del w:id="6224" w:author="ilham.nur@office.ui.ac.id" w:date="2023-03-04T10:07:00Z"/>
              </w:rPr>
            </w:pPr>
            <w:ins w:id="6225" w:author="ilham.nur@office.ui.ac.id [2]" w:date="2023-01-25T21:46:00Z">
              <w:del w:id="6226" w:author="ilham.nur@office.ui.ac.id" w:date="2023-03-04T10:07:00Z">
                <w:r w:rsidDel="00C023B1">
                  <w:delText>A.2</w:delText>
                </w:r>
                <w:bookmarkStart w:id="6227" w:name="_Toc128821624"/>
                <w:bookmarkStart w:id="6228" w:name="_Toc128852342"/>
                <w:bookmarkStart w:id="6229" w:name="_Toc128943935"/>
                <w:bookmarkEnd w:id="6227"/>
                <w:bookmarkEnd w:id="6228"/>
                <w:bookmarkEnd w:id="6229"/>
              </w:del>
            </w:ins>
          </w:p>
        </w:tc>
        <w:tc>
          <w:tcPr>
            <w:tcW w:w="4633" w:type="pct"/>
            <w:shd w:val="clear" w:color="auto" w:fill="FFFFFF" w:themeFill="background1"/>
            <w:tcPrChange w:id="6230" w:author="ilham.nur@office.ui.ac.id" w:date="2023-02-02T23:09:00Z">
              <w:tcPr>
                <w:tcW w:w="7790" w:type="dxa"/>
                <w:gridSpan w:val="3"/>
              </w:tcPr>
            </w:tcPrChange>
          </w:tcPr>
          <w:p w14:paraId="24DB1847" w14:textId="076EA7BC" w:rsidR="00767A7D" w:rsidDel="00C023B1" w:rsidRDefault="0088782E" w:rsidP="00152F06">
            <w:pPr>
              <w:rPr>
                <w:ins w:id="6231" w:author="ilham.nur@office.ui.ac.id [2]" w:date="2023-01-25T21:51:00Z"/>
                <w:del w:id="6232" w:author="ilham.nur@office.ui.ac.id" w:date="2023-03-04T10:07:00Z"/>
              </w:rPr>
            </w:pPr>
            <w:ins w:id="6233" w:author="ilham.nur@office.ui.ac.id [2]" w:date="2023-01-25T21:47:00Z">
              <w:del w:id="6234" w:author="ilham.nur@office.ui.ac.id" w:date="2023-03-04T10:07:00Z">
                <w:r w:rsidDel="00C023B1">
                  <w:rPr>
                    <w:b/>
                    <w:bCs/>
                  </w:rPr>
                  <w:delText>Nama:</w:delText>
                </w:r>
                <w:r w:rsidR="00020211" w:rsidDel="00C023B1">
                  <w:rPr>
                    <w:b/>
                    <w:bCs/>
                  </w:rPr>
                  <w:delText xml:space="preserve"> </w:delText>
                </w:r>
              </w:del>
            </w:ins>
            <w:ins w:id="6235" w:author="ilham.nur@office.ui.ac.id [2]" w:date="2023-01-25T21:48:00Z">
              <w:del w:id="6236" w:author="ilham.nur@office.ui.ac.id" w:date="2023-03-04T10:07:00Z">
                <w:r w:rsidR="00020211" w:rsidRPr="00020211" w:rsidDel="00C023B1">
                  <w:rPr>
                    <w:i/>
                    <w:iCs/>
                    <w:rPrChange w:id="6237" w:author="ilham.nur@office.ui.ac.id [2]" w:date="2023-01-25T21:48:00Z">
                      <w:rPr/>
                    </w:rPrChange>
                  </w:rPr>
                  <w:delText>Project Manager</w:delText>
                </w:r>
                <w:r w:rsidR="00020211" w:rsidDel="00C023B1">
                  <w:delText xml:space="preserve"> (PM)</w:delText>
                </w:r>
              </w:del>
            </w:ins>
            <w:bookmarkStart w:id="6238" w:name="_Toc128821625"/>
            <w:bookmarkStart w:id="6239" w:name="_Toc128852343"/>
            <w:bookmarkStart w:id="6240" w:name="_Toc128943936"/>
            <w:bookmarkEnd w:id="6238"/>
            <w:bookmarkEnd w:id="6239"/>
            <w:bookmarkEnd w:id="6240"/>
          </w:p>
          <w:p w14:paraId="4F001B46" w14:textId="730C5956" w:rsidR="0036124C" w:rsidRPr="00C023B1" w:rsidDel="00C023B1" w:rsidRDefault="00EC1F24" w:rsidP="00152F06">
            <w:pPr>
              <w:rPr>
                <w:ins w:id="6241" w:author="ilham.nur@office.ui.ac.id [2]" w:date="2023-01-25T21:47:00Z"/>
                <w:del w:id="6242" w:author="ilham.nur@office.ui.ac.id" w:date="2023-03-04T10:07:00Z"/>
              </w:rPr>
            </w:pPr>
            <w:ins w:id="6243" w:author="ilham.nur@office.ui.ac.id [2]" w:date="2023-01-25T22:00:00Z">
              <w:del w:id="6244" w:author="ilham.nur@office.ui.ac.id" w:date="2023-03-04T10:07:00Z">
                <w:r w:rsidRPr="007627DD" w:rsidDel="00C023B1">
                  <w:rPr>
                    <w:b/>
                    <w:bCs/>
                  </w:rPr>
                  <w:delText>Type</w:delText>
                </w:r>
                <w:r w:rsidDel="00C023B1">
                  <w:rPr>
                    <w:b/>
                    <w:bCs/>
                  </w:rPr>
                  <w:delText xml:space="preserve">: </w:delText>
                </w:r>
                <w:r w:rsidRPr="007627DD" w:rsidDel="00C023B1">
                  <w:rPr>
                    <w:i/>
                    <w:iCs/>
                  </w:rPr>
                  <w:delText>Business Actor</w:delText>
                </w:r>
              </w:del>
            </w:ins>
            <w:bookmarkStart w:id="6245" w:name="_Toc128821626"/>
            <w:bookmarkStart w:id="6246" w:name="_Toc128852344"/>
            <w:bookmarkStart w:id="6247" w:name="_Toc128943937"/>
            <w:bookmarkEnd w:id="6245"/>
            <w:bookmarkEnd w:id="6246"/>
            <w:bookmarkEnd w:id="6247"/>
          </w:p>
          <w:p w14:paraId="017A76FF" w14:textId="7874C850" w:rsidR="0088782E" w:rsidDel="00C023B1" w:rsidRDefault="00F0011D" w:rsidP="00152F06">
            <w:pPr>
              <w:rPr>
                <w:ins w:id="6248" w:author="ilham.nur@office.ui.ac.id [2]" w:date="2023-01-25T21:47:00Z"/>
                <w:del w:id="6249" w:author="ilham.nur@office.ui.ac.id" w:date="2023-03-04T10:07:00Z"/>
                <w:b/>
                <w:bCs/>
              </w:rPr>
            </w:pPr>
            <w:ins w:id="6250" w:author="ilham.nur@office.ui.ac.id [2]" w:date="2023-01-25T21:49:00Z">
              <w:del w:id="6251" w:author="ilham.nur@office.ui.ac.id" w:date="2023-02-02T23:16:00Z">
                <w:r w:rsidDel="00ED58F2">
                  <w:rPr>
                    <w:noProof/>
                  </w:rPr>
                  <w:drawing>
                    <wp:inline distT="0" distB="0" distL="0" distR="0" wp14:anchorId="63B69CF6" wp14:editId="73B7740E">
                      <wp:extent cx="4762500" cy="8266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76658" cy="829062"/>
                              </a:xfrm>
                              <a:prstGeom prst="rect">
                                <a:avLst/>
                              </a:prstGeom>
                            </pic:spPr>
                          </pic:pic>
                        </a:graphicData>
                      </a:graphic>
                    </wp:inline>
                  </w:drawing>
                </w:r>
              </w:del>
            </w:ins>
            <w:bookmarkStart w:id="6252" w:name="_Toc128821627"/>
            <w:bookmarkStart w:id="6253" w:name="_Toc128852345"/>
            <w:bookmarkStart w:id="6254" w:name="_Toc128943938"/>
            <w:bookmarkEnd w:id="6252"/>
            <w:bookmarkEnd w:id="6253"/>
            <w:bookmarkEnd w:id="6254"/>
          </w:p>
          <w:p w14:paraId="075DEE11" w14:textId="3D65766D" w:rsidR="0088782E" w:rsidRPr="00E51F65" w:rsidDel="00C023B1" w:rsidRDefault="0088782E" w:rsidP="00152F06">
            <w:pPr>
              <w:rPr>
                <w:ins w:id="6255" w:author="ilham.nur@office.ui.ac.id [2]" w:date="2023-01-25T21:47:00Z"/>
                <w:del w:id="6256" w:author="ilham.nur@office.ui.ac.id" w:date="2023-03-04T10:07:00Z"/>
                <w:i/>
                <w:iCs/>
                <w:rPrChange w:id="6257" w:author="ilham.nur@office.ui.ac.id [2]" w:date="2023-01-25T21:59:00Z">
                  <w:rPr>
                    <w:ins w:id="6258" w:author="ilham.nur@office.ui.ac.id [2]" w:date="2023-01-25T21:47:00Z"/>
                    <w:del w:id="6259" w:author="ilham.nur@office.ui.ac.id" w:date="2023-03-04T10:07:00Z"/>
                    <w:b/>
                    <w:bCs/>
                  </w:rPr>
                </w:rPrChange>
              </w:rPr>
            </w:pPr>
            <w:ins w:id="6260" w:author="ilham.nur@office.ui.ac.id [2]" w:date="2023-01-25T21:47:00Z">
              <w:del w:id="6261" w:author="ilham.nur@office.ui.ac.id" w:date="2023-03-04T10:07:00Z">
                <w:r w:rsidDel="00C023B1">
                  <w:rPr>
                    <w:b/>
                    <w:bCs/>
                  </w:rPr>
                  <w:delText>Detil:</w:delText>
                </w:r>
              </w:del>
            </w:ins>
            <w:ins w:id="6262" w:author="ilham.nur@office.ui.ac.id [2]" w:date="2023-01-25T21:49:00Z">
              <w:del w:id="6263" w:author="ilham.nur@office.ui.ac.id" w:date="2023-03-04T10:07:00Z">
                <w:r w:rsidR="00FA7D7B" w:rsidDel="00C023B1">
                  <w:rPr>
                    <w:b/>
                    <w:bCs/>
                  </w:rPr>
                  <w:delText xml:space="preserve"> </w:delText>
                </w:r>
                <w:r w:rsidR="00FA7D7B" w:rsidDel="00C023B1">
                  <w:delText>PM merupakan pintu proyek yang masuk ke tim implementasi dari sisi AM</w:delText>
                </w:r>
              </w:del>
            </w:ins>
            <w:ins w:id="6264" w:author="ilham.nur@office.ui.ac.id [2]" w:date="2023-01-25T21:59:00Z">
              <w:del w:id="6265" w:author="ilham.nur@office.ui.ac.id" w:date="2023-03-04T10:07:00Z">
                <w:r w:rsidR="000C33B3" w:rsidDel="00C023B1">
                  <w:delText xml:space="preserve"> yang ditandai oleh WO</w:delText>
                </w:r>
              </w:del>
            </w:ins>
            <w:ins w:id="6266" w:author="ilham.nur@office.ui.ac.id [2]" w:date="2023-01-25T21:49:00Z">
              <w:del w:id="6267" w:author="ilham.nur@office.ui.ac.id" w:date="2023-03-04T10:07:00Z">
                <w:r w:rsidR="00FA7D7B" w:rsidDel="00C023B1">
                  <w:delText xml:space="preserve">. </w:delText>
                </w:r>
              </w:del>
            </w:ins>
            <w:ins w:id="6268" w:author="ilham.nur@office.ui.ac.id [2]" w:date="2023-01-25T21:50:00Z">
              <w:del w:id="6269" w:author="ilham.nur@office.ui.ac.id" w:date="2023-03-04T10:07:00Z">
                <w:r w:rsidR="00053661" w:rsidDel="00C023B1">
                  <w:delText xml:space="preserve">PM bertanggung jawab sebagai </w:delText>
                </w:r>
                <w:r w:rsidR="00053661" w:rsidRPr="00053661" w:rsidDel="00C023B1">
                  <w:rPr>
                    <w:i/>
                    <w:iCs/>
                    <w:rPrChange w:id="6270" w:author="ilham.nur@office.ui.ac.id [2]" w:date="2023-01-25T21:51:00Z">
                      <w:rPr/>
                    </w:rPrChange>
                  </w:rPr>
                  <w:delText>Planner</w:delText>
                </w:r>
              </w:del>
            </w:ins>
            <w:ins w:id="6271" w:author="ilham.nur@office.ui.ac.id [2]" w:date="2023-01-25T21:51:00Z">
              <w:del w:id="6272" w:author="ilham.nur@office.ui.ac.id" w:date="2023-03-04T10:07:00Z">
                <w:r w:rsidR="00053661" w:rsidDel="00C023B1">
                  <w:delText xml:space="preserve"> </w:delText>
                </w:r>
                <w:r w:rsidR="00053661" w:rsidRPr="0033535C" w:rsidDel="00C023B1">
                  <w:rPr>
                    <w:rPrChange w:id="6273" w:author="ilham.nur@office.ui.ac.id [2]" w:date="2023-01-25T21:58:00Z">
                      <w:rPr>
                        <w:i/>
                        <w:iCs/>
                      </w:rPr>
                    </w:rPrChange>
                  </w:rPr>
                  <w:delText>yang akan bekerja</w:delText>
                </w:r>
                <w:r w:rsidR="00053661" w:rsidDel="00C023B1">
                  <w:rPr>
                    <w:i/>
                    <w:iCs/>
                  </w:rPr>
                  <w:delText xml:space="preserve"> </w:delText>
                </w:r>
              </w:del>
            </w:ins>
            <w:ins w:id="6274" w:author="ilham.nur@office.ui.ac.id [2]" w:date="2023-01-25T21:58:00Z">
              <w:del w:id="6275" w:author="ilham.nur@office.ui.ac.id" w:date="2023-03-04T10:07:00Z">
                <w:r w:rsidR="0033535C" w:rsidDel="00C023B1">
                  <w:delText xml:space="preserve">untuk melakukan </w:delText>
                </w:r>
                <w:r w:rsidR="00E51F65" w:rsidDel="00C023B1">
                  <w:rPr>
                    <w:i/>
                    <w:iCs/>
                  </w:rPr>
                  <w:delText>project planning</w:delText>
                </w:r>
                <w:r w:rsidR="0033535C" w:rsidDel="00C023B1">
                  <w:delText xml:space="preserve"> dan berkoordinasi dengan </w:delText>
                </w:r>
                <w:r w:rsidR="0033535C" w:rsidDel="00C023B1">
                  <w:rPr>
                    <w:i/>
                    <w:iCs/>
                  </w:rPr>
                  <w:delText>functional manager</w:delText>
                </w:r>
                <w:r w:rsidR="00E51F65" w:rsidDel="00C023B1">
                  <w:delText xml:space="preserve">. </w:delText>
                </w:r>
                <w:r w:rsidR="00E51F65" w:rsidDel="00C023B1">
                  <w:rPr>
                    <w:i/>
                    <w:iCs/>
                  </w:rPr>
                  <w:delText xml:space="preserve">Application Event </w:delText>
                </w:r>
              </w:del>
            </w:ins>
            <w:ins w:id="6276" w:author="ilham.nur@office.ui.ac.id [2]" w:date="2023-01-25T21:59:00Z">
              <w:del w:id="6277" w:author="ilham.nur@office.ui.ac.id" w:date="2023-03-04T10:07:00Z">
                <w:r w:rsidR="00E51F65" w:rsidDel="00C023B1">
                  <w:rPr>
                    <w:i/>
                    <w:iCs/>
                  </w:rPr>
                  <w:delText xml:space="preserve">Resource Selection &amp; Allocation </w:delText>
                </w:r>
                <w:r w:rsidR="00E51F65" w:rsidDel="00C023B1">
                  <w:delText xml:space="preserve">akan melayani PM dalam melakukan proses </w:delText>
                </w:r>
                <w:r w:rsidR="00E51F65" w:rsidDel="00C023B1">
                  <w:rPr>
                    <w:i/>
                    <w:iCs/>
                  </w:rPr>
                  <w:delText>project planning</w:delText>
                </w:r>
                <w:r w:rsidR="000C33B3" w:rsidDel="00C023B1">
                  <w:rPr>
                    <w:i/>
                    <w:iCs/>
                  </w:rPr>
                  <w:delText>.</w:delText>
                </w:r>
              </w:del>
            </w:ins>
            <w:bookmarkStart w:id="6278" w:name="_Toc128821628"/>
            <w:bookmarkStart w:id="6279" w:name="_Toc128852346"/>
            <w:bookmarkStart w:id="6280" w:name="_Toc128943939"/>
            <w:bookmarkEnd w:id="6278"/>
            <w:bookmarkEnd w:id="6279"/>
            <w:bookmarkEnd w:id="6280"/>
          </w:p>
          <w:p w14:paraId="6DEE2A1A" w14:textId="010BA396" w:rsidR="0088782E" w:rsidRPr="00C023B1" w:rsidDel="00C023B1" w:rsidRDefault="0088782E" w:rsidP="00152F06">
            <w:pPr>
              <w:rPr>
                <w:ins w:id="6281" w:author="ilham.nur@office.ui.ac.id [2]" w:date="2023-01-25T21:46:00Z"/>
                <w:del w:id="6282" w:author="ilham.nur@office.ui.ac.id" w:date="2023-03-04T10:07:00Z"/>
              </w:rPr>
            </w:pPr>
            <w:ins w:id="6283" w:author="ilham.nur@office.ui.ac.id [2]" w:date="2023-01-25T21:47:00Z">
              <w:del w:id="6284" w:author="ilham.nur@office.ui.ac.id" w:date="2023-03-04T10:07:00Z">
                <w:r w:rsidDel="00C023B1">
                  <w:rPr>
                    <w:b/>
                    <w:bCs/>
                  </w:rPr>
                  <w:delText>Dampak:</w:delText>
                </w:r>
              </w:del>
            </w:ins>
            <w:ins w:id="6285" w:author="ilham.nur@office.ui.ac.id [2]" w:date="2023-01-25T21:59:00Z">
              <w:del w:id="6286" w:author="ilham.nur@office.ui.ac.id" w:date="2023-03-04T10:07:00Z">
                <w:r w:rsidR="00E31F17" w:rsidDel="00C023B1">
                  <w:rPr>
                    <w:b/>
                    <w:bCs/>
                  </w:rPr>
                  <w:delText xml:space="preserve"> </w:delText>
                </w:r>
                <w:r w:rsidR="00E31F17" w:rsidDel="00C023B1">
                  <w:delText>Proyek yang akan masuk dan akan berjalan akan dilakukan orkestrasi oleh PM agar dapat diselesaikan.</w:delText>
                </w:r>
              </w:del>
            </w:ins>
            <w:bookmarkStart w:id="6287" w:name="_Toc128821629"/>
            <w:bookmarkStart w:id="6288" w:name="_Toc128852347"/>
            <w:bookmarkStart w:id="6289" w:name="_Toc128943940"/>
            <w:bookmarkEnd w:id="6287"/>
            <w:bookmarkEnd w:id="6288"/>
            <w:bookmarkEnd w:id="6289"/>
          </w:p>
        </w:tc>
        <w:bookmarkStart w:id="6290" w:name="_Toc128821630"/>
        <w:bookmarkStart w:id="6291" w:name="_Toc128852348"/>
        <w:bookmarkStart w:id="6292" w:name="_Toc128943941"/>
        <w:bookmarkEnd w:id="6290"/>
        <w:bookmarkEnd w:id="6291"/>
        <w:bookmarkEnd w:id="6292"/>
      </w:tr>
      <w:tr w:rsidR="00EC1F24" w:rsidDel="00C023B1" w14:paraId="55CAEA69" w14:textId="61017A37" w:rsidTr="0071525B">
        <w:tblPrEx>
          <w:tblPrExChange w:id="6293" w:author="ilham.nur@office.ui.ac.id" w:date="2023-02-02T23:09:00Z">
            <w:tblPrEx>
              <w:tblW w:w="8750" w:type="dxa"/>
            </w:tblPrEx>
          </w:tblPrExChange>
        </w:tblPrEx>
        <w:trPr>
          <w:ins w:id="6294" w:author="ilham.nur@office.ui.ac.id [2]" w:date="2023-01-25T22:00:00Z"/>
          <w:del w:id="6295" w:author="ilham.nur@office.ui.ac.id" w:date="2023-03-04T10:07:00Z"/>
          <w:trPrChange w:id="6296" w:author="ilham.nur@office.ui.ac.id" w:date="2023-02-02T23:09:00Z">
            <w:trPr>
              <w:gridAfter w:val="0"/>
            </w:trPr>
          </w:trPrChange>
        </w:trPr>
        <w:tc>
          <w:tcPr>
            <w:tcW w:w="367" w:type="pct"/>
            <w:shd w:val="clear" w:color="auto" w:fill="FFFFFF" w:themeFill="background1"/>
            <w:tcPrChange w:id="6297" w:author="ilham.nur@office.ui.ac.id" w:date="2023-02-02T23:09:00Z">
              <w:tcPr>
                <w:tcW w:w="846" w:type="dxa"/>
              </w:tcPr>
            </w:tcPrChange>
          </w:tcPr>
          <w:p w14:paraId="1A6B2772" w14:textId="5E9C42B9" w:rsidR="00EC1F24" w:rsidDel="00C023B1" w:rsidRDefault="00EC1F24" w:rsidP="00152F06">
            <w:pPr>
              <w:rPr>
                <w:ins w:id="6298" w:author="ilham.nur@office.ui.ac.id [2]" w:date="2023-01-25T22:00:00Z"/>
                <w:del w:id="6299" w:author="ilham.nur@office.ui.ac.id" w:date="2023-03-04T10:07:00Z"/>
              </w:rPr>
            </w:pPr>
            <w:ins w:id="6300" w:author="ilham.nur@office.ui.ac.id [2]" w:date="2023-01-25T22:00:00Z">
              <w:del w:id="6301" w:author="ilham.nur@office.ui.ac.id" w:date="2023-03-04T10:07:00Z">
                <w:r w:rsidDel="00C023B1">
                  <w:delText>A.3</w:delText>
                </w:r>
                <w:bookmarkStart w:id="6302" w:name="_Toc128821631"/>
                <w:bookmarkStart w:id="6303" w:name="_Toc128852349"/>
                <w:bookmarkStart w:id="6304" w:name="_Toc128943942"/>
                <w:bookmarkEnd w:id="6302"/>
                <w:bookmarkEnd w:id="6303"/>
                <w:bookmarkEnd w:id="6304"/>
              </w:del>
            </w:ins>
          </w:p>
        </w:tc>
        <w:tc>
          <w:tcPr>
            <w:tcW w:w="4633" w:type="pct"/>
            <w:shd w:val="clear" w:color="auto" w:fill="FFFFFF" w:themeFill="background1"/>
            <w:tcPrChange w:id="6305" w:author="ilham.nur@office.ui.ac.id" w:date="2023-02-02T23:09:00Z">
              <w:tcPr>
                <w:tcW w:w="7904" w:type="dxa"/>
                <w:gridSpan w:val="5"/>
              </w:tcPr>
            </w:tcPrChange>
          </w:tcPr>
          <w:p w14:paraId="7C3AE90D" w14:textId="73B4489C" w:rsidR="00EC1F24" w:rsidRPr="00C023B1" w:rsidDel="00C023B1" w:rsidRDefault="00EC1F24" w:rsidP="00152F06">
            <w:pPr>
              <w:rPr>
                <w:ins w:id="6306" w:author="ilham.nur@office.ui.ac.id [2]" w:date="2023-01-25T22:00:00Z"/>
                <w:del w:id="6307" w:author="ilham.nur@office.ui.ac.id" w:date="2023-03-04T10:07:00Z"/>
              </w:rPr>
            </w:pPr>
            <w:ins w:id="6308" w:author="ilham.nur@office.ui.ac.id [2]" w:date="2023-01-25T22:00:00Z">
              <w:del w:id="6309" w:author="ilham.nur@office.ui.ac.id" w:date="2023-03-04T10:07:00Z">
                <w:r w:rsidDel="00C023B1">
                  <w:rPr>
                    <w:b/>
                    <w:bCs/>
                  </w:rPr>
                  <w:delText>Nama:</w:delText>
                </w:r>
              </w:del>
            </w:ins>
            <w:ins w:id="6310" w:author="ilham.nur@office.ui.ac.id [2]" w:date="2023-01-25T22:01:00Z">
              <w:del w:id="6311" w:author="ilham.nur@office.ui.ac.id" w:date="2023-03-04T10:07:00Z">
                <w:r w:rsidR="00AA444D" w:rsidDel="00C023B1">
                  <w:rPr>
                    <w:b/>
                    <w:bCs/>
                  </w:rPr>
                  <w:delText xml:space="preserve"> </w:delText>
                </w:r>
                <w:r w:rsidR="00AA444D" w:rsidRPr="00AA444D" w:rsidDel="00C023B1">
                  <w:rPr>
                    <w:i/>
                    <w:iCs/>
                    <w:rPrChange w:id="6312" w:author="ilham.nur@office.ui.ac.id [2]" w:date="2023-01-25T22:01:00Z">
                      <w:rPr/>
                    </w:rPrChange>
                  </w:rPr>
                  <w:delText>Functional Manager (FM) Developer</w:delText>
                </w:r>
              </w:del>
            </w:ins>
            <w:bookmarkStart w:id="6313" w:name="_Toc128821632"/>
            <w:bookmarkStart w:id="6314" w:name="_Toc128852350"/>
            <w:bookmarkStart w:id="6315" w:name="_Toc128943943"/>
            <w:bookmarkEnd w:id="6313"/>
            <w:bookmarkEnd w:id="6314"/>
            <w:bookmarkEnd w:id="6315"/>
          </w:p>
          <w:p w14:paraId="74B48C73" w14:textId="00FDFDDC" w:rsidR="00EC1F24" w:rsidDel="00C023B1" w:rsidRDefault="00EC1F24" w:rsidP="00152F06">
            <w:pPr>
              <w:rPr>
                <w:ins w:id="6316" w:author="ilham.nur@office.ui.ac.id [2]" w:date="2023-01-25T22:01:00Z"/>
                <w:del w:id="6317" w:author="ilham.nur@office.ui.ac.id" w:date="2023-03-04T10:07:00Z"/>
                <w:i/>
                <w:iCs/>
              </w:rPr>
            </w:pPr>
            <w:ins w:id="6318" w:author="ilham.nur@office.ui.ac.id [2]" w:date="2023-01-25T22:00:00Z">
              <w:del w:id="6319" w:author="ilham.nur@office.ui.ac.id" w:date="2023-03-04T10:07:00Z">
                <w:r w:rsidDel="00C023B1">
                  <w:rPr>
                    <w:b/>
                    <w:bCs/>
                  </w:rPr>
                  <w:delText>Type:</w:delText>
                </w:r>
              </w:del>
            </w:ins>
            <w:ins w:id="6320" w:author="ilham.nur@office.ui.ac.id [2]" w:date="2023-01-25T22:01:00Z">
              <w:del w:id="6321" w:author="ilham.nur@office.ui.ac.id" w:date="2023-03-04T10:07:00Z">
                <w:r w:rsidR="00AA444D" w:rsidDel="00C023B1">
                  <w:rPr>
                    <w:b/>
                    <w:bCs/>
                  </w:rPr>
                  <w:delText xml:space="preserve"> </w:delText>
                </w:r>
                <w:r w:rsidR="00AA444D" w:rsidRPr="00C023B1" w:rsidDel="00C023B1">
                  <w:rPr>
                    <w:i/>
                    <w:iCs/>
                  </w:rPr>
                  <w:delText>Business Actor</w:delText>
                </w:r>
                <w:bookmarkStart w:id="6322" w:name="_Toc128821633"/>
                <w:bookmarkStart w:id="6323" w:name="_Toc128852351"/>
                <w:bookmarkStart w:id="6324" w:name="_Toc128943944"/>
                <w:bookmarkEnd w:id="6322"/>
                <w:bookmarkEnd w:id="6323"/>
                <w:bookmarkEnd w:id="6324"/>
              </w:del>
            </w:ins>
          </w:p>
          <w:p w14:paraId="7056A36A" w14:textId="3A061EEF" w:rsidR="00AA444D" w:rsidRPr="00AA444D" w:rsidDel="00C023B1" w:rsidRDefault="00D65366" w:rsidP="00152F06">
            <w:pPr>
              <w:rPr>
                <w:ins w:id="6325" w:author="ilham.nur@office.ui.ac.id [2]" w:date="2023-01-25T22:00:00Z"/>
                <w:del w:id="6326" w:author="ilham.nur@office.ui.ac.id" w:date="2023-03-04T10:07:00Z"/>
                <w:b/>
                <w:bCs/>
              </w:rPr>
            </w:pPr>
            <w:ins w:id="6327" w:author="ilham.nur@office.ui.ac.id [2]" w:date="2023-01-25T22:02:00Z">
              <w:del w:id="6328" w:author="ilham.nur@office.ui.ac.id" w:date="2023-03-04T10:07:00Z">
                <w:r w:rsidDel="00C023B1">
                  <w:rPr>
                    <w:noProof/>
                  </w:rPr>
                  <w:drawing>
                    <wp:inline distT="0" distB="0" distL="0" distR="0" wp14:anchorId="3E6892C1" wp14:editId="5FEC2B01">
                      <wp:extent cx="4694555" cy="70937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14153" cy="712333"/>
                              </a:xfrm>
                              <a:prstGeom prst="rect">
                                <a:avLst/>
                              </a:prstGeom>
                            </pic:spPr>
                          </pic:pic>
                        </a:graphicData>
                      </a:graphic>
                    </wp:inline>
                  </w:drawing>
                </w:r>
              </w:del>
            </w:ins>
            <w:bookmarkStart w:id="6329" w:name="_Toc128821634"/>
            <w:bookmarkStart w:id="6330" w:name="_Toc128852352"/>
            <w:bookmarkStart w:id="6331" w:name="_Toc128943945"/>
            <w:bookmarkEnd w:id="6329"/>
            <w:bookmarkEnd w:id="6330"/>
            <w:bookmarkEnd w:id="6331"/>
          </w:p>
          <w:p w14:paraId="6554D87E" w14:textId="52AE43F8" w:rsidR="00EC1F24" w:rsidRPr="00C023B1" w:rsidDel="00C023B1" w:rsidRDefault="00EC1F24" w:rsidP="00152F06">
            <w:pPr>
              <w:rPr>
                <w:ins w:id="6332" w:author="ilham.nur@office.ui.ac.id [2]" w:date="2023-01-25T22:00:00Z"/>
                <w:del w:id="6333" w:author="ilham.nur@office.ui.ac.id" w:date="2023-03-04T10:07:00Z"/>
              </w:rPr>
            </w:pPr>
            <w:ins w:id="6334" w:author="ilham.nur@office.ui.ac.id [2]" w:date="2023-01-25T22:00:00Z">
              <w:del w:id="6335" w:author="ilham.nur@office.ui.ac.id" w:date="2023-03-04T10:07:00Z">
                <w:r w:rsidDel="00C023B1">
                  <w:rPr>
                    <w:b/>
                    <w:bCs/>
                  </w:rPr>
                  <w:delText>Detil:</w:delText>
                </w:r>
              </w:del>
            </w:ins>
            <w:ins w:id="6336" w:author="ilham.nur@office.ui.ac.id [2]" w:date="2023-01-27T22:50:00Z">
              <w:del w:id="6337" w:author="ilham.nur@office.ui.ac.id" w:date="2023-03-04T10:07:00Z">
                <w:r w:rsidR="00D860FA" w:rsidDel="00C023B1">
                  <w:rPr>
                    <w:b/>
                    <w:bCs/>
                  </w:rPr>
                  <w:delText xml:space="preserve"> </w:delText>
                </w:r>
                <w:r w:rsidR="00D860FA" w:rsidDel="00C023B1">
                  <w:delText xml:space="preserve">FM </w:delText>
                </w:r>
                <w:r w:rsidR="00D860FA" w:rsidDel="00C023B1">
                  <w:rPr>
                    <w:i/>
                    <w:iCs/>
                  </w:rPr>
                  <w:delText xml:space="preserve">Developer </w:delText>
                </w:r>
                <w:r w:rsidR="00D860FA" w:rsidDel="00C023B1">
                  <w:delText xml:space="preserve">merupakan </w:delText>
                </w:r>
                <w:r w:rsidR="00C03AED" w:rsidDel="00C023B1">
                  <w:delText xml:space="preserve">bagian dari direktorat </w:delText>
                </w:r>
                <w:r w:rsidR="00C03AED" w:rsidRPr="00C03AED" w:rsidDel="00C023B1">
                  <w:rPr>
                    <w:i/>
                    <w:iCs/>
                    <w:rPrChange w:id="6338" w:author="ilham.nur@office.ui.ac.id [2]" w:date="2023-01-27T22:50:00Z">
                      <w:rPr/>
                    </w:rPrChange>
                  </w:rPr>
                  <w:delText>solution integration &amp; delivery</w:delText>
                </w:r>
                <w:r w:rsidR="00C03AED" w:rsidDel="00C023B1">
                  <w:rPr>
                    <w:i/>
                    <w:iCs/>
                  </w:rPr>
                  <w:delText xml:space="preserve">, </w:delText>
                </w:r>
                <w:r w:rsidR="00C03AED" w:rsidDel="00C023B1">
                  <w:delText>yang menerima kebutuhan dari PM atas sebuah proyek yang akan dikemba</w:delText>
                </w:r>
              </w:del>
            </w:ins>
            <w:ins w:id="6339" w:author="ilham.nur@office.ui.ac.id [2]" w:date="2023-01-27T22:51:00Z">
              <w:del w:id="6340" w:author="ilham.nur@office.ui.ac.id" w:date="2023-03-04T10:07:00Z">
                <w:r w:rsidR="00C03AED" w:rsidDel="00C023B1">
                  <w:delText>ngkan solusinya.</w:delText>
                </w:r>
              </w:del>
            </w:ins>
            <w:bookmarkStart w:id="6341" w:name="_Toc128821635"/>
            <w:bookmarkStart w:id="6342" w:name="_Toc128852353"/>
            <w:bookmarkStart w:id="6343" w:name="_Toc128943946"/>
            <w:bookmarkEnd w:id="6341"/>
            <w:bookmarkEnd w:id="6342"/>
            <w:bookmarkEnd w:id="6343"/>
          </w:p>
          <w:p w14:paraId="1BD5026E" w14:textId="195EB2E3" w:rsidR="00EC1F24" w:rsidRPr="00C023B1" w:rsidDel="00C023B1" w:rsidRDefault="00EC1F24" w:rsidP="00152F06">
            <w:pPr>
              <w:rPr>
                <w:ins w:id="6344" w:author="ilham.nur@office.ui.ac.id [2]" w:date="2023-01-25T22:00:00Z"/>
                <w:del w:id="6345" w:author="ilham.nur@office.ui.ac.id" w:date="2023-03-04T10:07:00Z"/>
              </w:rPr>
            </w:pPr>
            <w:ins w:id="6346" w:author="ilham.nur@office.ui.ac.id [2]" w:date="2023-01-25T22:00:00Z">
              <w:del w:id="6347" w:author="ilham.nur@office.ui.ac.id" w:date="2023-03-04T10:07:00Z">
                <w:r w:rsidDel="00C023B1">
                  <w:rPr>
                    <w:b/>
                    <w:bCs/>
                  </w:rPr>
                  <w:delText>Dampak:</w:delText>
                </w:r>
              </w:del>
            </w:ins>
            <w:ins w:id="6348" w:author="ilham.nur@office.ui.ac.id [2]" w:date="2023-01-25T22:02:00Z">
              <w:del w:id="6349" w:author="ilham.nur@office.ui.ac.id" w:date="2023-03-04T10:07:00Z">
                <w:r w:rsidR="00D65366" w:rsidDel="00C023B1">
                  <w:rPr>
                    <w:b/>
                    <w:bCs/>
                  </w:rPr>
                  <w:delText xml:space="preserve"> </w:delText>
                </w:r>
                <w:r w:rsidR="00D65366" w:rsidDel="00C023B1">
                  <w:delText xml:space="preserve">Pekerjaan yang akan dikerjakan oleh </w:delText>
                </w:r>
                <w:r w:rsidR="00D65366" w:rsidRPr="008911AA" w:rsidDel="00C023B1">
                  <w:rPr>
                    <w:i/>
                    <w:iCs/>
                    <w:rPrChange w:id="6350" w:author="ilham.nur@office.ui.ac.id [2]" w:date="2023-01-28T07:57:00Z">
                      <w:rPr/>
                    </w:rPrChange>
                  </w:rPr>
                  <w:delText>developer</w:delText>
                </w:r>
                <w:r w:rsidR="00D65366" w:rsidDel="00C023B1">
                  <w:delText xml:space="preserve"> akan </w:delText>
                </w:r>
              </w:del>
            </w:ins>
            <w:ins w:id="6351" w:author="ilham.nur@office.ui.ac.id [2]" w:date="2023-01-25T22:03:00Z">
              <w:del w:id="6352" w:author="ilham.nur@office.ui.ac.id" w:date="2023-03-04T10:07:00Z">
                <w:r w:rsidR="00C4775C" w:rsidDel="00C023B1">
                  <w:delText xml:space="preserve">dilakukan </w:delText>
                </w:r>
              </w:del>
            </w:ins>
            <w:ins w:id="6353" w:author="ilham.nur@office.ui.ac.id [2]" w:date="2023-01-25T22:02:00Z">
              <w:del w:id="6354" w:author="ilham.nur@office.ui.ac.id" w:date="2023-03-04T10:07:00Z">
                <w:r w:rsidR="00D65366" w:rsidDel="00C023B1">
                  <w:delText>disposisi</w:delText>
                </w:r>
              </w:del>
            </w:ins>
            <w:ins w:id="6355" w:author="ilham.nur@office.ui.ac.id [2]" w:date="2023-01-25T22:03:00Z">
              <w:del w:id="6356" w:author="ilham.nur@office.ui.ac.id" w:date="2023-03-04T10:07:00Z">
                <w:r w:rsidR="00C4775C" w:rsidDel="00C023B1">
                  <w:delText xml:space="preserve"> oleh FM </w:delText>
                </w:r>
                <w:r w:rsidR="00C4775C" w:rsidRPr="00C4775C" w:rsidDel="00C023B1">
                  <w:rPr>
                    <w:i/>
                    <w:iCs/>
                    <w:rPrChange w:id="6357" w:author="ilham.nur@office.ui.ac.id [2]" w:date="2023-01-25T22:03:00Z">
                      <w:rPr/>
                    </w:rPrChange>
                  </w:rPr>
                  <w:delText>Developer</w:delText>
                </w:r>
                <w:r w:rsidR="00C4775C" w:rsidDel="00C023B1">
                  <w:delText xml:space="preserve"> pada </w:delText>
                </w:r>
                <w:r w:rsidR="00C4775C" w:rsidDel="00C023B1">
                  <w:rPr>
                    <w:i/>
                    <w:iCs/>
                  </w:rPr>
                  <w:delText xml:space="preserve">Developer </w:delText>
                </w:r>
                <w:r w:rsidR="00C4775C" w:rsidDel="00C023B1">
                  <w:delText>yang ada</w:delText>
                </w:r>
              </w:del>
            </w:ins>
            <w:bookmarkStart w:id="6358" w:name="_Toc128821636"/>
            <w:bookmarkStart w:id="6359" w:name="_Toc128852354"/>
            <w:bookmarkStart w:id="6360" w:name="_Toc128943947"/>
            <w:bookmarkEnd w:id="6358"/>
            <w:bookmarkEnd w:id="6359"/>
            <w:bookmarkEnd w:id="6360"/>
          </w:p>
        </w:tc>
        <w:bookmarkStart w:id="6361" w:name="_Toc128821637"/>
        <w:bookmarkStart w:id="6362" w:name="_Toc128852355"/>
        <w:bookmarkStart w:id="6363" w:name="_Toc128943948"/>
        <w:bookmarkEnd w:id="6361"/>
        <w:bookmarkEnd w:id="6362"/>
        <w:bookmarkEnd w:id="6363"/>
      </w:tr>
      <w:tr w:rsidR="00D860FA" w:rsidDel="00C023B1" w14:paraId="781F6EC1" w14:textId="3953CA09" w:rsidTr="0071525B">
        <w:tblPrEx>
          <w:tblPrExChange w:id="6364" w:author="ilham.nur@office.ui.ac.id" w:date="2023-02-02T23:09:00Z">
            <w:tblPrEx>
              <w:tblW w:w="9410" w:type="dxa"/>
            </w:tblPrEx>
          </w:tblPrExChange>
        </w:tblPrEx>
        <w:trPr>
          <w:ins w:id="6365" w:author="ilham.nur@office.ui.ac.id [2]" w:date="2023-01-27T22:49:00Z"/>
          <w:del w:id="6366" w:author="ilham.nur@office.ui.ac.id" w:date="2023-03-04T10:07:00Z"/>
        </w:trPr>
        <w:tc>
          <w:tcPr>
            <w:tcW w:w="367" w:type="pct"/>
            <w:shd w:val="clear" w:color="auto" w:fill="FFFFFF" w:themeFill="background1"/>
            <w:tcPrChange w:id="6367" w:author="ilham.nur@office.ui.ac.id" w:date="2023-02-02T23:09:00Z">
              <w:tcPr>
                <w:tcW w:w="690" w:type="dxa"/>
                <w:gridSpan w:val="3"/>
                <w:shd w:val="clear" w:color="auto" w:fill="FFFFFF" w:themeFill="background1"/>
              </w:tcPr>
            </w:tcPrChange>
          </w:tcPr>
          <w:p w14:paraId="18A3AAA2" w14:textId="5E2664AB" w:rsidR="00D860FA" w:rsidDel="00C023B1" w:rsidRDefault="00D860FA" w:rsidP="00152F06">
            <w:pPr>
              <w:rPr>
                <w:ins w:id="6368" w:author="ilham.nur@office.ui.ac.id [2]" w:date="2023-01-27T22:49:00Z"/>
                <w:del w:id="6369" w:author="ilham.nur@office.ui.ac.id" w:date="2023-03-04T10:07:00Z"/>
              </w:rPr>
            </w:pPr>
            <w:ins w:id="6370" w:author="ilham.nur@office.ui.ac.id [2]" w:date="2023-01-27T22:49:00Z">
              <w:del w:id="6371" w:author="ilham.nur@office.ui.ac.id" w:date="2023-03-04T10:07:00Z">
                <w:r w:rsidDel="00C023B1">
                  <w:delText>A.4</w:delText>
                </w:r>
                <w:bookmarkStart w:id="6372" w:name="_Toc128821638"/>
                <w:bookmarkStart w:id="6373" w:name="_Toc128852356"/>
                <w:bookmarkStart w:id="6374" w:name="_Toc128943949"/>
                <w:bookmarkEnd w:id="6372"/>
                <w:bookmarkEnd w:id="6373"/>
                <w:bookmarkEnd w:id="6374"/>
              </w:del>
            </w:ins>
          </w:p>
        </w:tc>
        <w:tc>
          <w:tcPr>
            <w:tcW w:w="4633" w:type="pct"/>
            <w:shd w:val="clear" w:color="auto" w:fill="FFFFFF" w:themeFill="background1"/>
            <w:tcPrChange w:id="6375" w:author="ilham.nur@office.ui.ac.id" w:date="2023-02-02T23:09:00Z">
              <w:tcPr>
                <w:tcW w:w="8720" w:type="dxa"/>
                <w:gridSpan w:val="4"/>
                <w:shd w:val="clear" w:color="auto" w:fill="FFFFFF" w:themeFill="background1"/>
              </w:tcPr>
            </w:tcPrChange>
          </w:tcPr>
          <w:p w14:paraId="0C167138" w14:textId="7901B1D3" w:rsidR="00D860FA" w:rsidRPr="00352917" w:rsidDel="00C023B1" w:rsidRDefault="00D860FA" w:rsidP="00152F06">
            <w:pPr>
              <w:rPr>
                <w:ins w:id="6376" w:author="ilham.nur@office.ui.ac.id [2]" w:date="2023-01-27T22:49:00Z"/>
                <w:del w:id="6377" w:author="ilham.nur@office.ui.ac.id" w:date="2023-03-04T10:07:00Z"/>
                <w:i/>
                <w:iCs/>
                <w:rPrChange w:id="6378" w:author="ilham.nur@office.ui.ac.id [2]" w:date="2023-01-28T07:56:00Z">
                  <w:rPr>
                    <w:ins w:id="6379" w:author="ilham.nur@office.ui.ac.id [2]" w:date="2023-01-27T22:49:00Z"/>
                    <w:del w:id="6380" w:author="ilham.nur@office.ui.ac.id" w:date="2023-03-04T10:07:00Z"/>
                    <w:b/>
                    <w:bCs/>
                  </w:rPr>
                </w:rPrChange>
              </w:rPr>
            </w:pPr>
            <w:ins w:id="6381" w:author="ilham.nur@office.ui.ac.id [2]" w:date="2023-01-27T22:49:00Z">
              <w:del w:id="6382" w:author="ilham.nur@office.ui.ac.id" w:date="2023-03-04T10:07:00Z">
                <w:r w:rsidDel="00C023B1">
                  <w:rPr>
                    <w:b/>
                    <w:bCs/>
                  </w:rPr>
                  <w:delText>Nama</w:delText>
                </w:r>
              </w:del>
            </w:ins>
            <w:ins w:id="6383" w:author="ilham.nur@office.ui.ac.id [2]" w:date="2023-01-28T07:55:00Z">
              <w:del w:id="6384" w:author="ilham.nur@office.ui.ac.id" w:date="2023-03-04T10:07:00Z">
                <w:r w:rsidR="00352917" w:rsidDel="00C023B1">
                  <w:rPr>
                    <w:b/>
                    <w:bCs/>
                  </w:rPr>
                  <w:delText xml:space="preserve">: </w:delText>
                </w:r>
              </w:del>
            </w:ins>
            <w:ins w:id="6385" w:author="ilham.nur@office.ui.ac.id [2]" w:date="2023-01-28T07:56:00Z">
              <w:del w:id="6386" w:author="ilham.nur@office.ui.ac.id" w:date="2023-03-04T10:07:00Z">
                <w:r w:rsidR="00352917" w:rsidDel="00C023B1">
                  <w:rPr>
                    <w:i/>
                    <w:iCs/>
                  </w:rPr>
                  <w:delText>Functional Manager (FM) Provisioning &amp; Testing</w:delText>
                </w:r>
              </w:del>
            </w:ins>
            <w:bookmarkStart w:id="6387" w:name="_Toc128821639"/>
            <w:bookmarkStart w:id="6388" w:name="_Toc128852357"/>
            <w:bookmarkStart w:id="6389" w:name="_Toc128943950"/>
            <w:bookmarkEnd w:id="6387"/>
            <w:bookmarkEnd w:id="6388"/>
            <w:bookmarkEnd w:id="6389"/>
          </w:p>
          <w:p w14:paraId="07D04008" w14:textId="62698FD8" w:rsidR="00D860FA" w:rsidRPr="00352917" w:rsidDel="00C023B1" w:rsidRDefault="00D860FA" w:rsidP="00152F06">
            <w:pPr>
              <w:rPr>
                <w:ins w:id="6390" w:author="ilham.nur@office.ui.ac.id [2]" w:date="2023-01-27T22:51:00Z"/>
                <w:del w:id="6391" w:author="ilham.nur@office.ui.ac.id" w:date="2023-03-04T10:07:00Z"/>
                <w:i/>
                <w:iCs/>
                <w:rPrChange w:id="6392" w:author="ilham.nur@office.ui.ac.id [2]" w:date="2023-01-28T07:56:00Z">
                  <w:rPr>
                    <w:ins w:id="6393" w:author="ilham.nur@office.ui.ac.id [2]" w:date="2023-01-27T22:51:00Z"/>
                    <w:del w:id="6394" w:author="ilham.nur@office.ui.ac.id" w:date="2023-03-04T10:07:00Z"/>
                    <w:b/>
                    <w:bCs/>
                  </w:rPr>
                </w:rPrChange>
              </w:rPr>
            </w:pPr>
            <w:ins w:id="6395" w:author="ilham.nur@office.ui.ac.id [2]" w:date="2023-01-27T22:49:00Z">
              <w:del w:id="6396" w:author="ilham.nur@office.ui.ac.id" w:date="2023-03-04T10:07:00Z">
                <w:r w:rsidDel="00C023B1">
                  <w:rPr>
                    <w:b/>
                    <w:bCs/>
                  </w:rPr>
                  <w:delText>Type:</w:delText>
                </w:r>
              </w:del>
            </w:ins>
            <w:ins w:id="6397" w:author="ilham.nur@office.ui.ac.id [2]" w:date="2023-01-28T07:56:00Z">
              <w:del w:id="6398" w:author="ilham.nur@office.ui.ac.id" w:date="2023-03-04T10:07:00Z">
                <w:r w:rsidR="00352917" w:rsidDel="00C023B1">
                  <w:rPr>
                    <w:b/>
                    <w:bCs/>
                  </w:rPr>
                  <w:delText xml:space="preserve"> </w:delText>
                </w:r>
                <w:r w:rsidR="00352917" w:rsidDel="00C023B1">
                  <w:rPr>
                    <w:i/>
                    <w:iCs/>
                  </w:rPr>
                  <w:delText>Business Actor</w:delText>
                </w:r>
              </w:del>
            </w:ins>
            <w:bookmarkStart w:id="6399" w:name="_Toc128821640"/>
            <w:bookmarkStart w:id="6400" w:name="_Toc128852358"/>
            <w:bookmarkStart w:id="6401" w:name="_Toc128943951"/>
            <w:bookmarkEnd w:id="6399"/>
            <w:bookmarkEnd w:id="6400"/>
            <w:bookmarkEnd w:id="6401"/>
          </w:p>
          <w:p w14:paraId="0925FCCA" w14:textId="371C68F1" w:rsidR="006D42F1" w:rsidDel="00C023B1" w:rsidRDefault="009760AD" w:rsidP="00152F06">
            <w:pPr>
              <w:rPr>
                <w:ins w:id="6402" w:author="ilham.nur@office.ui.ac.id [2]" w:date="2023-01-27T22:49:00Z"/>
                <w:del w:id="6403" w:author="ilham.nur@office.ui.ac.id" w:date="2023-03-04T10:07:00Z"/>
                <w:b/>
                <w:bCs/>
              </w:rPr>
            </w:pPr>
            <w:ins w:id="6404" w:author="ilham.nur@office.ui.ac.id [2]" w:date="2023-01-28T07:58:00Z">
              <w:del w:id="6405" w:author="ilham.nur@office.ui.ac.id" w:date="2023-03-04T10:07:00Z">
                <w:r w:rsidDel="00C023B1">
                  <w:rPr>
                    <w:noProof/>
                  </w:rPr>
                  <w:drawing>
                    <wp:inline distT="0" distB="0" distL="0" distR="0" wp14:anchorId="360689C8" wp14:editId="023AB130">
                      <wp:extent cx="4763068" cy="55225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38301" cy="560979"/>
                              </a:xfrm>
                              <a:prstGeom prst="rect">
                                <a:avLst/>
                              </a:prstGeom>
                            </pic:spPr>
                          </pic:pic>
                        </a:graphicData>
                      </a:graphic>
                    </wp:inline>
                  </w:drawing>
                </w:r>
              </w:del>
            </w:ins>
            <w:bookmarkStart w:id="6406" w:name="_Toc128821641"/>
            <w:bookmarkStart w:id="6407" w:name="_Toc128852359"/>
            <w:bookmarkStart w:id="6408" w:name="_Toc128943952"/>
            <w:bookmarkEnd w:id="6406"/>
            <w:bookmarkEnd w:id="6407"/>
            <w:bookmarkEnd w:id="6408"/>
          </w:p>
          <w:p w14:paraId="19F29778" w14:textId="6205CED3" w:rsidR="00D860FA" w:rsidRPr="00C023B1" w:rsidDel="00C023B1" w:rsidRDefault="00D860FA" w:rsidP="00152F06">
            <w:pPr>
              <w:rPr>
                <w:ins w:id="6409" w:author="ilham.nur@office.ui.ac.id [2]" w:date="2023-01-27T22:51:00Z"/>
                <w:del w:id="6410" w:author="ilham.nur@office.ui.ac.id" w:date="2023-03-04T10:07:00Z"/>
              </w:rPr>
            </w:pPr>
            <w:ins w:id="6411" w:author="ilham.nur@office.ui.ac.id [2]" w:date="2023-01-27T22:50:00Z">
              <w:del w:id="6412" w:author="ilham.nur@office.ui.ac.id" w:date="2023-03-04T10:07:00Z">
                <w:r w:rsidDel="00C023B1">
                  <w:rPr>
                    <w:b/>
                    <w:bCs/>
                  </w:rPr>
                  <w:delText>Detil</w:delText>
                </w:r>
              </w:del>
            </w:ins>
            <w:ins w:id="6413" w:author="ilham.nur@office.ui.ac.id [2]" w:date="2023-01-27T22:51:00Z">
              <w:del w:id="6414" w:author="ilham.nur@office.ui.ac.id" w:date="2023-03-04T10:07:00Z">
                <w:r w:rsidR="006D42F1" w:rsidDel="00C023B1">
                  <w:rPr>
                    <w:b/>
                    <w:bCs/>
                  </w:rPr>
                  <w:delText>:</w:delText>
                </w:r>
              </w:del>
            </w:ins>
            <w:ins w:id="6415" w:author="ilham.nur@office.ui.ac.id [2]" w:date="2023-01-28T07:56:00Z">
              <w:del w:id="6416" w:author="ilham.nur@office.ui.ac.id" w:date="2023-03-04T10:07:00Z">
                <w:r w:rsidR="00352917" w:rsidDel="00C023B1">
                  <w:rPr>
                    <w:b/>
                    <w:bCs/>
                  </w:rPr>
                  <w:delText xml:space="preserve"> </w:delText>
                </w:r>
                <w:r w:rsidR="00352917" w:rsidDel="00C023B1">
                  <w:delText xml:space="preserve">FM </w:delText>
                </w:r>
                <w:r w:rsidR="00352917" w:rsidDel="00C023B1">
                  <w:rPr>
                    <w:i/>
                    <w:iCs/>
                  </w:rPr>
                  <w:delText xml:space="preserve">Provisioning &amp; Testing </w:delText>
                </w:r>
                <w:r w:rsidR="006D5F2B" w:rsidDel="00C023B1">
                  <w:rPr>
                    <w:i/>
                    <w:iCs/>
                  </w:rPr>
                  <w:delText xml:space="preserve">Developer </w:delText>
                </w:r>
                <w:r w:rsidR="006D5F2B" w:rsidDel="00C023B1">
                  <w:delText xml:space="preserve">merupakan bagian dari direktorat </w:delText>
                </w:r>
                <w:r w:rsidR="006D5F2B" w:rsidRPr="008122AF" w:rsidDel="00C023B1">
                  <w:rPr>
                    <w:i/>
                    <w:iCs/>
                  </w:rPr>
                  <w:delText>solution integration &amp; delivery</w:delText>
                </w:r>
              </w:del>
            </w:ins>
            <w:ins w:id="6417" w:author="ilham.nur@office.ui.ac.id [2]" w:date="2023-01-28T08:10:00Z">
              <w:del w:id="6418" w:author="ilham.nur@office.ui.ac.id" w:date="2023-03-04T10:07:00Z">
                <w:r w:rsidR="00537ED6" w:rsidDel="00C023B1">
                  <w:rPr>
                    <w:i/>
                    <w:iCs/>
                  </w:rPr>
                  <w:delText xml:space="preserve"> </w:delText>
                </w:r>
                <w:r w:rsidR="00537ED6" w:rsidDel="00C023B1">
                  <w:delText>(SID)</w:delText>
                </w:r>
              </w:del>
            </w:ins>
            <w:ins w:id="6419" w:author="ilham.nur@office.ui.ac.id [2]" w:date="2023-01-28T07:56:00Z">
              <w:del w:id="6420" w:author="ilham.nur@office.ui.ac.id" w:date="2023-03-04T10:07:00Z">
                <w:r w:rsidR="006D5F2B" w:rsidDel="00C023B1">
                  <w:rPr>
                    <w:i/>
                    <w:iCs/>
                  </w:rPr>
                  <w:delText xml:space="preserve">, </w:delText>
                </w:r>
                <w:r w:rsidR="006D5F2B" w:rsidDel="00C023B1">
                  <w:delText>yang menerima kebutuhan dari PM atas sebuah proye</w:delText>
                </w:r>
              </w:del>
            </w:ins>
            <w:ins w:id="6421" w:author="ilham.nur@office.ui.ac.id [2]" w:date="2023-01-28T07:57:00Z">
              <w:del w:id="6422" w:author="ilham.nur@office.ui.ac.id" w:date="2023-03-04T10:07:00Z">
                <w:r w:rsidR="006D5F2B" w:rsidDel="00C023B1">
                  <w:delText>k, untuk kmudian di</w:delText>
                </w:r>
                <w:r w:rsidR="008911AA" w:rsidDel="00C023B1">
                  <w:delText>kerjakan solusi yang dibutuhkan atas layanan yang sudah tersedia</w:delText>
                </w:r>
              </w:del>
            </w:ins>
            <w:ins w:id="6423" w:author="ilham.nur@office.ui.ac.id [2]" w:date="2023-01-28T07:56:00Z">
              <w:del w:id="6424" w:author="ilham.nur@office.ui.ac.id" w:date="2023-03-04T10:07:00Z">
                <w:r w:rsidR="006D5F2B" w:rsidDel="00C023B1">
                  <w:delText>.</w:delText>
                </w:r>
              </w:del>
            </w:ins>
            <w:bookmarkStart w:id="6425" w:name="_Toc128821642"/>
            <w:bookmarkStart w:id="6426" w:name="_Toc128852360"/>
            <w:bookmarkStart w:id="6427" w:name="_Toc128943953"/>
            <w:bookmarkEnd w:id="6425"/>
            <w:bookmarkEnd w:id="6426"/>
            <w:bookmarkEnd w:id="6427"/>
          </w:p>
          <w:p w14:paraId="59D5BF79" w14:textId="1E40DC65" w:rsidR="006D42F1" w:rsidRPr="00C023B1" w:rsidDel="00C023B1" w:rsidRDefault="006D42F1" w:rsidP="00152F06">
            <w:pPr>
              <w:rPr>
                <w:ins w:id="6428" w:author="ilham.nur@office.ui.ac.id [2]" w:date="2023-01-27T22:49:00Z"/>
                <w:del w:id="6429" w:author="ilham.nur@office.ui.ac.id" w:date="2023-03-04T10:07:00Z"/>
              </w:rPr>
            </w:pPr>
            <w:ins w:id="6430" w:author="ilham.nur@office.ui.ac.id [2]" w:date="2023-01-27T22:51:00Z">
              <w:del w:id="6431" w:author="ilham.nur@office.ui.ac.id" w:date="2023-03-04T10:07:00Z">
                <w:r w:rsidDel="00C023B1">
                  <w:rPr>
                    <w:b/>
                    <w:bCs/>
                  </w:rPr>
                  <w:delText>Dampak:</w:delText>
                </w:r>
              </w:del>
            </w:ins>
            <w:ins w:id="6432" w:author="ilham.nur@office.ui.ac.id [2]" w:date="2023-01-28T07:57:00Z">
              <w:del w:id="6433" w:author="ilham.nur@office.ui.ac.id" w:date="2023-03-04T10:07:00Z">
                <w:r w:rsidR="008911AA" w:rsidDel="00C023B1">
                  <w:rPr>
                    <w:b/>
                    <w:bCs/>
                  </w:rPr>
                  <w:delText xml:space="preserve"> </w:delText>
                </w:r>
                <w:r w:rsidR="008911AA" w:rsidDel="00C023B1">
                  <w:delText xml:space="preserve">Pekerjaan yang akan dikerjakan oleh </w:delText>
                </w:r>
                <w:r w:rsidR="008911AA" w:rsidDel="00C023B1">
                  <w:rPr>
                    <w:i/>
                    <w:iCs/>
                  </w:rPr>
                  <w:delText xml:space="preserve">Provisioning Engineer </w:delText>
                </w:r>
                <w:r w:rsidR="008911AA" w:rsidDel="00C023B1">
                  <w:delText xml:space="preserve">akan dilakukan disposisi oleh FM </w:delText>
                </w:r>
                <w:r w:rsidR="008911AA" w:rsidDel="00C023B1">
                  <w:rPr>
                    <w:i/>
                    <w:iCs/>
                  </w:rPr>
                  <w:delText>Provisioning &amp; Testing,</w:delText>
                </w:r>
              </w:del>
            </w:ins>
            <w:ins w:id="6434" w:author="ilham.nur@office.ui.ac.id [2]" w:date="2023-01-28T07:58:00Z">
              <w:del w:id="6435" w:author="ilham.nur@office.ui.ac.id" w:date="2023-03-04T10:07:00Z">
                <w:r w:rsidR="008911AA" w:rsidDel="00C023B1">
                  <w:rPr>
                    <w:i/>
                    <w:iCs/>
                  </w:rPr>
                  <w:delText xml:space="preserve"> </w:delText>
                </w:r>
                <w:r w:rsidR="008911AA" w:rsidDel="00C023B1">
                  <w:delText xml:space="preserve">untuk selanjutnya dilakukan proses pengujian dan </w:delText>
                </w:r>
                <w:r w:rsidR="008911AA" w:rsidDel="00C023B1">
                  <w:rPr>
                    <w:i/>
                    <w:iCs/>
                  </w:rPr>
                  <w:delText xml:space="preserve">provisioning. </w:delText>
                </w:r>
              </w:del>
            </w:ins>
            <w:bookmarkStart w:id="6436" w:name="_Toc128821643"/>
            <w:bookmarkStart w:id="6437" w:name="_Toc128852361"/>
            <w:bookmarkStart w:id="6438" w:name="_Toc128943954"/>
            <w:bookmarkEnd w:id="6436"/>
            <w:bookmarkEnd w:id="6437"/>
            <w:bookmarkEnd w:id="6438"/>
          </w:p>
        </w:tc>
        <w:bookmarkStart w:id="6439" w:name="_Toc128821644"/>
        <w:bookmarkStart w:id="6440" w:name="_Toc128852362"/>
        <w:bookmarkStart w:id="6441" w:name="_Toc128943955"/>
        <w:bookmarkEnd w:id="6439"/>
        <w:bookmarkEnd w:id="6440"/>
        <w:bookmarkEnd w:id="6441"/>
      </w:tr>
      <w:tr w:rsidR="00685E1E" w:rsidDel="00C023B1" w14:paraId="11AED84B" w14:textId="51F93BB5" w:rsidTr="0071525B">
        <w:tblPrEx>
          <w:tblPrExChange w:id="6442" w:author="ilham.nur@office.ui.ac.id" w:date="2023-02-02T23:09:00Z">
            <w:tblPrEx>
              <w:tblW w:w="9410" w:type="dxa"/>
            </w:tblPrEx>
          </w:tblPrExChange>
        </w:tblPrEx>
        <w:trPr>
          <w:ins w:id="6443" w:author="ilham.nur@office.ui.ac.id [2]" w:date="2023-01-28T07:46:00Z"/>
          <w:del w:id="6444" w:author="ilham.nur@office.ui.ac.id" w:date="2023-03-04T10:07:00Z"/>
        </w:trPr>
        <w:tc>
          <w:tcPr>
            <w:tcW w:w="367" w:type="pct"/>
            <w:shd w:val="clear" w:color="auto" w:fill="FFFFFF" w:themeFill="background1"/>
            <w:tcPrChange w:id="6445" w:author="ilham.nur@office.ui.ac.id" w:date="2023-02-02T23:09:00Z">
              <w:tcPr>
                <w:tcW w:w="690" w:type="dxa"/>
                <w:gridSpan w:val="3"/>
                <w:shd w:val="clear" w:color="auto" w:fill="FFFFFF" w:themeFill="background1"/>
              </w:tcPr>
            </w:tcPrChange>
          </w:tcPr>
          <w:p w14:paraId="44D986B7" w14:textId="3BAD768C" w:rsidR="00685E1E" w:rsidDel="00C023B1" w:rsidRDefault="00685E1E" w:rsidP="00685E1E">
            <w:pPr>
              <w:rPr>
                <w:ins w:id="6446" w:author="ilham.nur@office.ui.ac.id [2]" w:date="2023-01-28T07:46:00Z"/>
                <w:del w:id="6447" w:author="ilham.nur@office.ui.ac.id" w:date="2023-03-04T10:07:00Z"/>
              </w:rPr>
            </w:pPr>
            <w:ins w:id="6448" w:author="Ilham Pratama" w:date="2023-01-28T07:55:00Z">
              <w:del w:id="6449" w:author="ilham.nur@office.ui.ac.id" w:date="2023-03-04T10:07:00Z">
                <w:r w:rsidDel="00C023B1">
                  <w:delText>A.</w:delText>
                </w:r>
              </w:del>
            </w:ins>
            <w:ins w:id="6450" w:author="ilham.nur@office.ui.ac.id [2]" w:date="2023-01-28T07:55:00Z">
              <w:del w:id="6451" w:author="ilham.nur@office.ui.ac.id" w:date="2023-03-04T10:07:00Z">
                <w:r w:rsidDel="00C023B1">
                  <w:delText>5</w:delText>
                </w:r>
              </w:del>
            </w:ins>
            <w:ins w:id="6452" w:author="Ilham Pratama" w:date="2023-01-28T07:55:00Z">
              <w:del w:id="6453" w:author="ilham.nur@office.ui.ac.id" w:date="2023-03-04T10:07:00Z">
                <w:r w:rsidDel="00C023B1">
                  <w:delText>4</w:delText>
                </w:r>
              </w:del>
            </w:ins>
            <w:bookmarkStart w:id="6454" w:name="_Toc128821645"/>
            <w:bookmarkStart w:id="6455" w:name="_Toc128852363"/>
            <w:bookmarkStart w:id="6456" w:name="_Toc128943956"/>
            <w:bookmarkEnd w:id="6454"/>
            <w:bookmarkEnd w:id="6455"/>
            <w:bookmarkEnd w:id="6456"/>
          </w:p>
        </w:tc>
        <w:tc>
          <w:tcPr>
            <w:tcW w:w="4633" w:type="pct"/>
            <w:shd w:val="clear" w:color="auto" w:fill="FFFFFF" w:themeFill="background1"/>
            <w:tcPrChange w:id="6457" w:author="ilham.nur@office.ui.ac.id" w:date="2023-02-02T23:09:00Z">
              <w:tcPr>
                <w:tcW w:w="8720" w:type="dxa"/>
                <w:gridSpan w:val="4"/>
                <w:shd w:val="clear" w:color="auto" w:fill="FFFFFF" w:themeFill="background1"/>
              </w:tcPr>
            </w:tcPrChange>
          </w:tcPr>
          <w:p w14:paraId="294425BC" w14:textId="6A2AAB02" w:rsidR="00685E1E" w:rsidRPr="00B56E37" w:rsidDel="00C023B1" w:rsidRDefault="00685E1E" w:rsidP="00685E1E">
            <w:pPr>
              <w:rPr>
                <w:ins w:id="6458" w:author="Ilham Pratama" w:date="2023-01-28T07:55:00Z"/>
                <w:del w:id="6459" w:author="ilham.nur@office.ui.ac.id" w:date="2023-03-04T10:07:00Z"/>
                <w:i/>
                <w:iCs/>
                <w:rPrChange w:id="6460" w:author="ilham.nur@office.ui.ac.id [2]" w:date="2023-01-28T08:08:00Z">
                  <w:rPr>
                    <w:ins w:id="6461" w:author="Ilham Pratama" w:date="2023-01-28T07:55:00Z"/>
                    <w:del w:id="6462" w:author="ilham.nur@office.ui.ac.id" w:date="2023-03-04T10:07:00Z"/>
                    <w:b/>
                    <w:bCs/>
                  </w:rPr>
                </w:rPrChange>
              </w:rPr>
            </w:pPr>
            <w:ins w:id="6463" w:author="Ilham Pratama" w:date="2023-01-28T07:55:00Z">
              <w:del w:id="6464" w:author="ilham.nur@office.ui.ac.id" w:date="2023-03-04T10:07:00Z">
                <w:r w:rsidDel="00C023B1">
                  <w:rPr>
                    <w:b/>
                    <w:bCs/>
                  </w:rPr>
                  <w:delText>Nama</w:delText>
                </w:r>
              </w:del>
            </w:ins>
            <w:ins w:id="6465" w:author="ilham.nur@office.ui.ac.id [2]" w:date="2023-01-28T08:08:00Z">
              <w:del w:id="6466" w:author="ilham.nur@office.ui.ac.id" w:date="2023-03-04T10:07:00Z">
                <w:r w:rsidR="00B56E37" w:rsidDel="00C023B1">
                  <w:rPr>
                    <w:b/>
                    <w:bCs/>
                  </w:rPr>
                  <w:delText>:</w:delText>
                </w:r>
              </w:del>
            </w:ins>
            <w:ins w:id="6467" w:author="Ilham Pratama" w:date="2023-01-28T07:55:00Z">
              <w:del w:id="6468" w:author="ilham.nur@office.ui.ac.id" w:date="2023-03-04T10:07:00Z">
                <w:r w:rsidDel="00C023B1">
                  <w:rPr>
                    <w:b/>
                    <w:bCs/>
                  </w:rPr>
                  <w:delText>;</w:delText>
                </w:r>
              </w:del>
            </w:ins>
            <w:ins w:id="6469" w:author="ilham.nur@office.ui.ac.id [2]" w:date="2023-01-28T08:08:00Z">
              <w:del w:id="6470" w:author="ilham.nur@office.ui.ac.id" w:date="2023-03-04T10:07:00Z">
                <w:r w:rsidR="00B56E37" w:rsidDel="00C023B1">
                  <w:rPr>
                    <w:b/>
                    <w:bCs/>
                  </w:rPr>
                  <w:delText xml:space="preserve"> </w:delText>
                </w:r>
                <w:r w:rsidR="00B56E37" w:rsidDel="00C023B1">
                  <w:rPr>
                    <w:i/>
                    <w:iCs/>
                  </w:rPr>
                  <w:delText>Developer</w:delText>
                </w:r>
              </w:del>
            </w:ins>
            <w:bookmarkStart w:id="6471" w:name="_Toc128821646"/>
            <w:bookmarkStart w:id="6472" w:name="_Toc128852364"/>
            <w:bookmarkStart w:id="6473" w:name="_Toc128943957"/>
            <w:bookmarkEnd w:id="6471"/>
            <w:bookmarkEnd w:id="6472"/>
            <w:bookmarkEnd w:id="6473"/>
          </w:p>
          <w:p w14:paraId="36686DC5" w14:textId="1391C031" w:rsidR="00685E1E" w:rsidRPr="00B56E37" w:rsidDel="00C023B1" w:rsidRDefault="00685E1E" w:rsidP="00685E1E">
            <w:pPr>
              <w:rPr>
                <w:ins w:id="6474" w:author="Ilham Pratama" w:date="2023-01-28T07:55:00Z"/>
                <w:del w:id="6475" w:author="ilham.nur@office.ui.ac.id" w:date="2023-03-04T10:07:00Z"/>
                <w:i/>
                <w:iCs/>
                <w:rPrChange w:id="6476" w:author="ilham.nur@office.ui.ac.id [2]" w:date="2023-01-28T08:08:00Z">
                  <w:rPr>
                    <w:ins w:id="6477" w:author="Ilham Pratama" w:date="2023-01-28T07:55:00Z"/>
                    <w:del w:id="6478" w:author="ilham.nur@office.ui.ac.id" w:date="2023-03-04T10:07:00Z"/>
                    <w:b/>
                    <w:bCs/>
                  </w:rPr>
                </w:rPrChange>
              </w:rPr>
            </w:pPr>
            <w:ins w:id="6479" w:author="Ilham Pratama" w:date="2023-01-28T07:55:00Z">
              <w:del w:id="6480" w:author="ilham.nur@office.ui.ac.id" w:date="2023-03-04T10:07:00Z">
                <w:r w:rsidDel="00C023B1">
                  <w:rPr>
                    <w:b/>
                    <w:bCs/>
                  </w:rPr>
                  <w:delText>Type:</w:delText>
                </w:r>
              </w:del>
            </w:ins>
            <w:ins w:id="6481" w:author="ilham.nur@office.ui.ac.id [2]" w:date="2023-01-28T08:08:00Z">
              <w:del w:id="6482" w:author="ilham.nur@office.ui.ac.id" w:date="2023-03-04T10:07:00Z">
                <w:r w:rsidR="00B56E37" w:rsidDel="00C023B1">
                  <w:rPr>
                    <w:b/>
                    <w:bCs/>
                  </w:rPr>
                  <w:delText xml:space="preserve"> </w:delText>
                </w:r>
                <w:r w:rsidR="00B56E37" w:rsidDel="00C023B1">
                  <w:rPr>
                    <w:i/>
                    <w:iCs/>
                  </w:rPr>
                  <w:delText>Business Actor</w:delText>
                </w:r>
              </w:del>
            </w:ins>
            <w:bookmarkStart w:id="6483" w:name="_Toc128821647"/>
            <w:bookmarkStart w:id="6484" w:name="_Toc128852365"/>
            <w:bookmarkStart w:id="6485" w:name="_Toc128943958"/>
            <w:bookmarkEnd w:id="6483"/>
            <w:bookmarkEnd w:id="6484"/>
            <w:bookmarkEnd w:id="6485"/>
          </w:p>
          <w:p w14:paraId="5F47FB8D" w14:textId="28567DCB" w:rsidR="00685E1E" w:rsidDel="00C023B1" w:rsidRDefault="00B56E37" w:rsidP="00685E1E">
            <w:pPr>
              <w:rPr>
                <w:ins w:id="6486" w:author="Ilham Pratama" w:date="2023-01-28T07:55:00Z"/>
                <w:del w:id="6487" w:author="ilham.nur@office.ui.ac.id" w:date="2023-03-04T10:07:00Z"/>
                <w:b/>
                <w:bCs/>
              </w:rPr>
            </w:pPr>
            <w:ins w:id="6488" w:author="ilham.nur@office.ui.ac.id [2]" w:date="2023-01-28T08:08:00Z">
              <w:del w:id="6489" w:author="ilham.nur@office.ui.ac.id" w:date="2023-03-04T10:07:00Z">
                <w:r w:rsidDel="00C023B1">
                  <w:rPr>
                    <w:noProof/>
                  </w:rPr>
                  <w:drawing>
                    <wp:inline distT="0" distB="0" distL="0" distR="0" wp14:anchorId="171F5434" wp14:editId="20AC4087">
                      <wp:extent cx="4783455" cy="5338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29505" cy="538946"/>
                              </a:xfrm>
                              <a:prstGeom prst="rect">
                                <a:avLst/>
                              </a:prstGeom>
                            </pic:spPr>
                          </pic:pic>
                        </a:graphicData>
                      </a:graphic>
                    </wp:inline>
                  </w:drawing>
                </w:r>
              </w:del>
            </w:ins>
            <w:bookmarkStart w:id="6490" w:name="_Toc128821648"/>
            <w:bookmarkStart w:id="6491" w:name="_Toc128852366"/>
            <w:bookmarkStart w:id="6492" w:name="_Toc128943959"/>
            <w:bookmarkEnd w:id="6490"/>
            <w:bookmarkEnd w:id="6491"/>
            <w:bookmarkEnd w:id="6492"/>
          </w:p>
          <w:p w14:paraId="678A3A05" w14:textId="380DDC49" w:rsidR="00685E1E" w:rsidRPr="007D6FD6" w:rsidDel="00C023B1" w:rsidRDefault="00685E1E" w:rsidP="00685E1E">
            <w:pPr>
              <w:rPr>
                <w:ins w:id="6493" w:author="Ilham Pratama" w:date="2023-01-28T07:55:00Z"/>
                <w:del w:id="6494" w:author="ilham.nur@office.ui.ac.id" w:date="2023-03-04T10:07:00Z"/>
                <w:i/>
                <w:iCs/>
                <w:rPrChange w:id="6495" w:author="ilham.nur@office.ui.ac.id [2]" w:date="2023-01-28T11:08:00Z">
                  <w:rPr>
                    <w:ins w:id="6496" w:author="Ilham Pratama" w:date="2023-01-28T07:55:00Z"/>
                    <w:del w:id="6497" w:author="ilham.nur@office.ui.ac.id" w:date="2023-03-04T10:07:00Z"/>
                    <w:b/>
                    <w:bCs/>
                  </w:rPr>
                </w:rPrChange>
              </w:rPr>
            </w:pPr>
            <w:ins w:id="6498" w:author="Ilham Pratama" w:date="2023-01-28T07:55:00Z">
              <w:del w:id="6499" w:author="ilham.nur@office.ui.ac.id" w:date="2023-03-04T10:07:00Z">
                <w:r w:rsidDel="00C023B1">
                  <w:rPr>
                    <w:b/>
                    <w:bCs/>
                  </w:rPr>
                  <w:delText>Detil:</w:delText>
                </w:r>
              </w:del>
            </w:ins>
            <w:ins w:id="6500" w:author="ilham.nur@office.ui.ac.id [2]" w:date="2023-01-28T08:09:00Z">
              <w:del w:id="6501" w:author="ilham.nur@office.ui.ac.id" w:date="2023-03-04T10:07:00Z">
                <w:r w:rsidR="00537ED6" w:rsidDel="00C023B1">
                  <w:rPr>
                    <w:b/>
                    <w:bCs/>
                  </w:rPr>
                  <w:delText xml:space="preserve"> </w:delText>
                </w:r>
              </w:del>
            </w:ins>
            <w:ins w:id="6502" w:author="ilham.nur@office.ui.ac.id [2]" w:date="2023-01-28T08:10:00Z">
              <w:del w:id="6503" w:author="ilham.nur@office.ui.ac.id" w:date="2023-03-04T10:07:00Z">
                <w:r w:rsidR="00537ED6" w:rsidRPr="00537ED6" w:rsidDel="00C023B1">
                  <w:rPr>
                    <w:i/>
                    <w:iCs/>
                    <w:rPrChange w:id="6504" w:author="ilham.nur@office.ui.ac.id [2]" w:date="2023-01-28T08:10:00Z">
                      <w:rPr/>
                    </w:rPrChange>
                  </w:rPr>
                  <w:delText>Developer</w:delText>
                </w:r>
                <w:r w:rsidR="00537ED6" w:rsidDel="00C023B1">
                  <w:rPr>
                    <w:i/>
                    <w:iCs/>
                  </w:rPr>
                  <w:delText xml:space="preserve"> </w:delText>
                </w:r>
                <w:r w:rsidR="00537ED6" w:rsidDel="00C023B1">
                  <w:delText>merupakan anggota dari divisi SID</w:delText>
                </w:r>
              </w:del>
            </w:ins>
            <w:ins w:id="6505" w:author="ilham.nur@office.ui.ac.id [2]" w:date="2023-01-28T11:08:00Z">
              <w:del w:id="6506" w:author="ilham.nur@office.ui.ac.id" w:date="2023-03-04T10:07:00Z">
                <w:r w:rsidR="007D6FD6" w:rsidDel="00C023B1">
                  <w:delText xml:space="preserve"> yang berperan sebagai </w:delText>
                </w:r>
                <w:r w:rsidR="007D6FD6" w:rsidDel="00C023B1">
                  <w:rPr>
                    <w:i/>
                    <w:iCs/>
                  </w:rPr>
                  <w:delText xml:space="preserve">executor </w:delText>
                </w:r>
                <w:r w:rsidR="007D6FD6" w:rsidDel="00C023B1">
                  <w:delText xml:space="preserve">yang akan menjalankan perintah pekerjaan dari FM </w:delText>
                </w:r>
                <w:r w:rsidR="007D6FD6" w:rsidDel="00C023B1">
                  <w:rPr>
                    <w:i/>
                    <w:iCs/>
                  </w:rPr>
                  <w:delText>Developer.</w:delText>
                </w:r>
              </w:del>
            </w:ins>
            <w:bookmarkStart w:id="6507" w:name="_Toc128821649"/>
            <w:bookmarkStart w:id="6508" w:name="_Toc128852367"/>
            <w:bookmarkStart w:id="6509" w:name="_Toc128943960"/>
            <w:bookmarkEnd w:id="6507"/>
            <w:bookmarkEnd w:id="6508"/>
            <w:bookmarkEnd w:id="6509"/>
          </w:p>
          <w:p w14:paraId="6811E5EE" w14:textId="3AF13133" w:rsidR="00685E1E" w:rsidRPr="00C023B1" w:rsidDel="00C023B1" w:rsidRDefault="00685E1E" w:rsidP="00685E1E">
            <w:pPr>
              <w:rPr>
                <w:ins w:id="6510" w:author="ilham.nur@office.ui.ac.id [2]" w:date="2023-01-28T07:46:00Z"/>
                <w:del w:id="6511" w:author="ilham.nur@office.ui.ac.id" w:date="2023-03-04T10:07:00Z"/>
              </w:rPr>
            </w:pPr>
            <w:ins w:id="6512" w:author="Ilham Pratama" w:date="2023-01-28T07:55:00Z">
              <w:del w:id="6513" w:author="ilham.nur@office.ui.ac.id" w:date="2023-03-04T10:07:00Z">
                <w:r w:rsidDel="00C023B1">
                  <w:rPr>
                    <w:b/>
                    <w:bCs/>
                  </w:rPr>
                  <w:delText>Dampak:</w:delText>
                </w:r>
              </w:del>
            </w:ins>
            <w:ins w:id="6514" w:author="ilham.nur@office.ui.ac.id [2]" w:date="2023-01-28T08:08:00Z">
              <w:del w:id="6515" w:author="ilham.nur@office.ui.ac.id" w:date="2023-03-04T10:07:00Z">
                <w:r w:rsidR="00B56E37" w:rsidDel="00C023B1">
                  <w:rPr>
                    <w:b/>
                    <w:bCs/>
                  </w:rPr>
                  <w:delText xml:space="preserve"> </w:delText>
                </w:r>
                <w:r w:rsidR="00B56E37" w:rsidDel="00C023B1">
                  <w:rPr>
                    <w:i/>
                    <w:iCs/>
                  </w:rPr>
                  <w:delText xml:space="preserve">Developer </w:delText>
                </w:r>
                <w:r w:rsidR="00B56E37" w:rsidDel="00C023B1">
                  <w:delText>akan mengembangkan solusi yang sudah dimiliki</w:delText>
                </w:r>
              </w:del>
            </w:ins>
            <w:ins w:id="6516" w:author="ilham.nur@office.ui.ac.id [2]" w:date="2023-01-28T08:09:00Z">
              <w:del w:id="6517" w:author="ilham.nur@office.ui.ac.id" w:date="2023-03-04T10:07:00Z">
                <w:r w:rsidR="00B56E37" w:rsidDel="00C023B1">
                  <w:delText xml:space="preserve"> oleh PT </w:delText>
                </w:r>
              </w:del>
              <w:del w:id="6518" w:author="ilham.nur@office.ui.ac.id" w:date="2023-02-02T22:45:00Z">
                <w:r w:rsidR="00B56E37" w:rsidDel="00303105">
                  <w:delText>X</w:delText>
                </w:r>
              </w:del>
              <w:del w:id="6519" w:author="ilham.nur@office.ui.ac.id" w:date="2023-03-04T10:07:00Z">
                <w:r w:rsidR="00B56E37" w:rsidDel="00C023B1">
                  <w:delText xml:space="preserve"> untuk menyesuaikannya menjadi solusi yang dibutuhkan oleh konsumen, atau </w:delText>
                </w:r>
                <w:r w:rsidR="00537ED6" w:rsidDel="00C023B1">
                  <w:delText xml:space="preserve">membuat </w:delText>
                </w:r>
                <w:r w:rsidR="00B56E37" w:rsidDel="00C023B1">
                  <w:delText xml:space="preserve">solusi </w:delText>
                </w:r>
                <w:r w:rsidR="00537ED6" w:rsidDel="00C023B1">
                  <w:delText>baru untuk memenuhi kebutuhan konsumen.</w:delText>
                </w:r>
              </w:del>
            </w:ins>
            <w:bookmarkStart w:id="6520" w:name="_Toc128821650"/>
            <w:bookmarkStart w:id="6521" w:name="_Toc128852368"/>
            <w:bookmarkStart w:id="6522" w:name="_Toc128943961"/>
            <w:bookmarkEnd w:id="6520"/>
            <w:bookmarkEnd w:id="6521"/>
            <w:bookmarkEnd w:id="6522"/>
          </w:p>
        </w:tc>
        <w:bookmarkStart w:id="6523" w:name="_Toc128821651"/>
        <w:bookmarkStart w:id="6524" w:name="_Toc128852369"/>
        <w:bookmarkStart w:id="6525" w:name="_Toc128943962"/>
        <w:bookmarkEnd w:id="6523"/>
        <w:bookmarkEnd w:id="6524"/>
        <w:bookmarkEnd w:id="6525"/>
      </w:tr>
      <w:tr w:rsidR="007D6FD6" w:rsidDel="00C023B1" w14:paraId="6958E3BC" w14:textId="68641A1C" w:rsidTr="0071525B">
        <w:tblPrEx>
          <w:tblPrExChange w:id="6526" w:author="ilham.nur@office.ui.ac.id" w:date="2023-02-02T23:09:00Z">
            <w:tblPrEx>
              <w:tblW w:w="9410" w:type="dxa"/>
            </w:tblPrEx>
          </w:tblPrExChange>
        </w:tblPrEx>
        <w:trPr>
          <w:ins w:id="6527" w:author="ilham.nur@office.ui.ac.id [2]" w:date="2023-01-28T11:07:00Z"/>
          <w:del w:id="6528" w:author="ilham.nur@office.ui.ac.id" w:date="2023-03-04T10:07:00Z"/>
        </w:trPr>
        <w:tc>
          <w:tcPr>
            <w:tcW w:w="367" w:type="pct"/>
            <w:shd w:val="clear" w:color="auto" w:fill="FFFFFF" w:themeFill="background1"/>
            <w:tcPrChange w:id="6529" w:author="ilham.nur@office.ui.ac.id" w:date="2023-02-02T23:09:00Z">
              <w:tcPr>
                <w:tcW w:w="690" w:type="dxa"/>
                <w:gridSpan w:val="3"/>
                <w:shd w:val="clear" w:color="auto" w:fill="FFFFFF" w:themeFill="background1"/>
              </w:tcPr>
            </w:tcPrChange>
          </w:tcPr>
          <w:p w14:paraId="0E928CDF" w14:textId="5B9DD452" w:rsidR="007D6FD6" w:rsidDel="00C023B1" w:rsidRDefault="007D6FD6" w:rsidP="007D6FD6">
            <w:pPr>
              <w:rPr>
                <w:ins w:id="6530" w:author="ilham.nur@office.ui.ac.id [2]" w:date="2023-01-28T11:07:00Z"/>
                <w:del w:id="6531" w:author="ilham.nur@office.ui.ac.id" w:date="2023-03-04T10:07:00Z"/>
              </w:rPr>
            </w:pPr>
            <w:ins w:id="6532" w:author="Ilham Pratama" w:date="2023-01-28T11:07:00Z">
              <w:del w:id="6533" w:author="ilham.nur@office.ui.ac.id" w:date="2023-03-04T10:07:00Z">
                <w:r w:rsidDel="00C023B1">
                  <w:delText>A.</w:delText>
                </w:r>
              </w:del>
            </w:ins>
            <w:ins w:id="6534" w:author="ilham.nur@office.ui.ac.id [2]" w:date="2023-01-28T11:28:00Z">
              <w:del w:id="6535" w:author="ilham.nur@office.ui.ac.id" w:date="2023-03-04T10:07:00Z">
                <w:r w:rsidR="00FF7ED7" w:rsidDel="00C023B1">
                  <w:delText>6</w:delText>
                </w:r>
              </w:del>
            </w:ins>
            <w:ins w:id="6536" w:author="Ilham Pratama" w:date="2023-01-28T11:07:00Z">
              <w:del w:id="6537" w:author="ilham.nur@office.ui.ac.id" w:date="2023-03-04T10:07:00Z">
                <w:r w:rsidDel="00C023B1">
                  <w:delText>5</w:delText>
                </w:r>
              </w:del>
            </w:ins>
            <w:bookmarkStart w:id="6538" w:name="_Toc128821652"/>
            <w:bookmarkStart w:id="6539" w:name="_Toc128852370"/>
            <w:bookmarkStart w:id="6540" w:name="_Toc128943963"/>
            <w:bookmarkEnd w:id="6538"/>
            <w:bookmarkEnd w:id="6539"/>
            <w:bookmarkEnd w:id="6540"/>
          </w:p>
        </w:tc>
        <w:tc>
          <w:tcPr>
            <w:tcW w:w="4633" w:type="pct"/>
            <w:shd w:val="clear" w:color="auto" w:fill="FFFFFF" w:themeFill="background1"/>
            <w:tcPrChange w:id="6541" w:author="ilham.nur@office.ui.ac.id" w:date="2023-02-02T23:09:00Z">
              <w:tcPr>
                <w:tcW w:w="8720" w:type="dxa"/>
                <w:gridSpan w:val="4"/>
                <w:shd w:val="clear" w:color="auto" w:fill="FFFFFF" w:themeFill="background1"/>
              </w:tcPr>
            </w:tcPrChange>
          </w:tcPr>
          <w:p w14:paraId="3B99AE57" w14:textId="2B6A0269" w:rsidR="007D6FD6" w:rsidRPr="001B3895" w:rsidDel="00C023B1" w:rsidRDefault="007D6FD6" w:rsidP="007D6FD6">
            <w:pPr>
              <w:rPr>
                <w:ins w:id="6542" w:author="Ilham Pratama" w:date="2023-01-28T11:07:00Z"/>
                <w:del w:id="6543" w:author="ilham.nur@office.ui.ac.id" w:date="2023-03-04T10:07:00Z"/>
                <w:rPrChange w:id="6544" w:author="ilham.nur@office.ui.ac.id [2]" w:date="2023-01-28T11:08:00Z">
                  <w:rPr>
                    <w:ins w:id="6545" w:author="Ilham Pratama" w:date="2023-01-28T11:07:00Z"/>
                    <w:del w:id="6546" w:author="ilham.nur@office.ui.ac.id" w:date="2023-03-04T10:07:00Z"/>
                    <w:i/>
                    <w:iCs/>
                  </w:rPr>
                </w:rPrChange>
              </w:rPr>
            </w:pPr>
            <w:ins w:id="6547" w:author="Ilham Pratama" w:date="2023-01-28T11:07:00Z">
              <w:del w:id="6548" w:author="ilham.nur@office.ui.ac.id" w:date="2023-03-04T10:07:00Z">
                <w:r w:rsidDel="00C023B1">
                  <w:rPr>
                    <w:b/>
                    <w:bCs/>
                  </w:rPr>
                  <w:delText xml:space="preserve">Nama: </w:delText>
                </w:r>
                <w:r w:rsidDel="00C023B1">
                  <w:rPr>
                    <w:i/>
                    <w:iCs/>
                  </w:rPr>
                  <w:delText>Developer</w:delText>
                </w:r>
              </w:del>
            </w:ins>
            <w:ins w:id="6549" w:author="ilham.nur@office.ui.ac.id [2]" w:date="2023-01-28T11:08:00Z">
              <w:del w:id="6550" w:author="ilham.nur@office.ui.ac.id" w:date="2023-03-04T10:07:00Z">
                <w:r w:rsidDel="00C023B1">
                  <w:rPr>
                    <w:i/>
                    <w:iCs/>
                  </w:rPr>
                  <w:delText>Provisioning Engineer</w:delText>
                </w:r>
                <w:r w:rsidR="001B3895" w:rsidDel="00C023B1">
                  <w:rPr>
                    <w:i/>
                    <w:iCs/>
                  </w:rPr>
                  <w:delText xml:space="preserve"> </w:delText>
                </w:r>
                <w:r w:rsidR="001B3895" w:rsidDel="00C023B1">
                  <w:delText>(PE)</w:delText>
                </w:r>
              </w:del>
            </w:ins>
            <w:bookmarkStart w:id="6551" w:name="_Toc128821653"/>
            <w:bookmarkStart w:id="6552" w:name="_Toc128852371"/>
            <w:bookmarkStart w:id="6553" w:name="_Toc128943964"/>
            <w:bookmarkEnd w:id="6551"/>
            <w:bookmarkEnd w:id="6552"/>
            <w:bookmarkEnd w:id="6553"/>
          </w:p>
          <w:p w14:paraId="11C20D62" w14:textId="349EAA6E" w:rsidR="007D6FD6" w:rsidRPr="008122AF" w:rsidDel="00C023B1" w:rsidRDefault="007D6FD6" w:rsidP="007D6FD6">
            <w:pPr>
              <w:rPr>
                <w:ins w:id="6554" w:author="Ilham Pratama" w:date="2023-01-28T11:07:00Z"/>
                <w:del w:id="6555" w:author="ilham.nur@office.ui.ac.id" w:date="2023-03-04T10:07:00Z"/>
                <w:i/>
                <w:iCs/>
              </w:rPr>
            </w:pPr>
            <w:ins w:id="6556" w:author="Ilham Pratama" w:date="2023-01-28T11:07:00Z">
              <w:del w:id="6557" w:author="ilham.nur@office.ui.ac.id" w:date="2023-03-04T10:07:00Z">
                <w:r w:rsidDel="00C023B1">
                  <w:rPr>
                    <w:b/>
                    <w:bCs/>
                  </w:rPr>
                  <w:delText xml:space="preserve">Type: </w:delText>
                </w:r>
                <w:r w:rsidDel="00C023B1">
                  <w:rPr>
                    <w:i/>
                    <w:iCs/>
                  </w:rPr>
                  <w:delText>Business Actor</w:delText>
                </w:r>
                <w:bookmarkStart w:id="6558" w:name="_Toc128821654"/>
                <w:bookmarkStart w:id="6559" w:name="_Toc128852372"/>
                <w:bookmarkStart w:id="6560" w:name="_Toc128943965"/>
                <w:bookmarkEnd w:id="6558"/>
                <w:bookmarkEnd w:id="6559"/>
                <w:bookmarkEnd w:id="6560"/>
              </w:del>
            </w:ins>
          </w:p>
          <w:p w14:paraId="5C8830E8" w14:textId="6A30AC34" w:rsidR="007D6FD6" w:rsidDel="00C023B1" w:rsidRDefault="00D6425E" w:rsidP="007D6FD6">
            <w:pPr>
              <w:rPr>
                <w:ins w:id="6561" w:author="Ilham Pratama" w:date="2023-01-28T11:07:00Z"/>
                <w:del w:id="6562" w:author="ilham.nur@office.ui.ac.id" w:date="2023-03-04T10:07:00Z"/>
                <w:b/>
                <w:bCs/>
              </w:rPr>
            </w:pPr>
            <w:ins w:id="6563" w:author="ilham.nur@office.ui.ac.id [2]" w:date="2023-01-28T11:10:00Z">
              <w:del w:id="6564" w:author="ilham.nur@office.ui.ac.id" w:date="2023-03-04T10:07:00Z">
                <w:r w:rsidDel="00C023B1">
                  <w:rPr>
                    <w:noProof/>
                  </w:rPr>
                  <w:drawing>
                    <wp:inline distT="0" distB="0" distL="0" distR="0" wp14:anchorId="5FCB8091" wp14:editId="0B343678">
                      <wp:extent cx="4783540" cy="565317"/>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08653" cy="568285"/>
                              </a:xfrm>
                              <a:prstGeom prst="rect">
                                <a:avLst/>
                              </a:prstGeom>
                            </pic:spPr>
                          </pic:pic>
                        </a:graphicData>
                      </a:graphic>
                    </wp:inline>
                  </w:drawing>
                </w:r>
              </w:del>
            </w:ins>
            <w:ins w:id="6565" w:author="Ilham Pratama" w:date="2023-01-28T11:07:00Z">
              <w:del w:id="6566" w:author="ilham.nur@office.ui.ac.id" w:date="2023-03-04T10:07:00Z">
                <w:r w:rsidR="007D6FD6" w:rsidDel="00C023B1">
                  <w:rPr>
                    <w:noProof/>
                  </w:rPr>
                  <w:drawing>
                    <wp:inline distT="0" distB="0" distL="0" distR="0" wp14:anchorId="24208070" wp14:editId="6D1A3F48">
                      <wp:extent cx="5400040" cy="6026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602615"/>
                              </a:xfrm>
                              <a:prstGeom prst="rect">
                                <a:avLst/>
                              </a:prstGeom>
                            </pic:spPr>
                          </pic:pic>
                        </a:graphicData>
                      </a:graphic>
                    </wp:inline>
                  </w:drawing>
                </w:r>
                <w:bookmarkStart w:id="6567" w:name="_Toc128821655"/>
                <w:bookmarkStart w:id="6568" w:name="_Toc128852373"/>
                <w:bookmarkStart w:id="6569" w:name="_Toc128943966"/>
                <w:bookmarkEnd w:id="6567"/>
                <w:bookmarkEnd w:id="6568"/>
                <w:bookmarkEnd w:id="6569"/>
              </w:del>
            </w:ins>
          </w:p>
          <w:p w14:paraId="6FC918FB" w14:textId="7E333766" w:rsidR="007D6FD6" w:rsidRPr="008122AF" w:rsidDel="00C023B1" w:rsidRDefault="007D6FD6" w:rsidP="007D6FD6">
            <w:pPr>
              <w:rPr>
                <w:ins w:id="6570" w:author="Ilham Pratama" w:date="2023-01-28T11:07:00Z"/>
                <w:del w:id="6571" w:author="ilham.nur@office.ui.ac.id" w:date="2023-03-04T10:07:00Z"/>
              </w:rPr>
            </w:pPr>
            <w:ins w:id="6572" w:author="Ilham Pratama" w:date="2023-01-28T11:07:00Z">
              <w:del w:id="6573" w:author="ilham.nur@office.ui.ac.id" w:date="2023-03-04T10:07:00Z">
                <w:r w:rsidDel="00C023B1">
                  <w:rPr>
                    <w:b/>
                    <w:bCs/>
                  </w:rPr>
                  <w:delText xml:space="preserve">Detil: </w:delText>
                </w:r>
              </w:del>
            </w:ins>
            <w:ins w:id="6574" w:author="ilham.nur@office.ui.ac.id [2]" w:date="2023-01-28T11:08:00Z">
              <w:del w:id="6575" w:author="ilham.nur@office.ui.ac.id" w:date="2023-03-04T10:07:00Z">
                <w:r w:rsidR="001B3895" w:rsidRPr="001B3895" w:rsidDel="00C023B1">
                  <w:rPr>
                    <w:rPrChange w:id="6576" w:author="ilham.nur@office.ui.ac.id [2]" w:date="2023-01-28T11:08:00Z">
                      <w:rPr>
                        <w:i/>
                        <w:iCs/>
                      </w:rPr>
                    </w:rPrChange>
                  </w:rPr>
                  <w:delText>PE</w:delText>
                </w:r>
                <w:r w:rsidR="001B3895" w:rsidDel="00C023B1">
                  <w:rPr>
                    <w:i/>
                    <w:iCs/>
                  </w:rPr>
                  <w:delText xml:space="preserve"> </w:delText>
                </w:r>
                <w:r w:rsidR="001B3895" w:rsidDel="00C023B1">
                  <w:delText xml:space="preserve">merupakan anggota dari divisi SID yang berperan sebagai </w:delText>
                </w:r>
                <w:r w:rsidR="001B3895" w:rsidDel="00C023B1">
                  <w:rPr>
                    <w:i/>
                    <w:iCs/>
                  </w:rPr>
                  <w:delText xml:space="preserve">executor </w:delText>
                </w:r>
                <w:r w:rsidR="001B3895" w:rsidDel="00C023B1">
                  <w:delText xml:space="preserve">yang akan menjalankan perintah pekerjaan dari FM </w:delText>
                </w:r>
                <w:r w:rsidR="001B3895" w:rsidDel="00C023B1">
                  <w:rPr>
                    <w:i/>
                    <w:iCs/>
                  </w:rPr>
                  <w:delText>Provision</w:delText>
                </w:r>
              </w:del>
            </w:ins>
            <w:ins w:id="6577" w:author="ilham.nur@office.ui.ac.id [2]" w:date="2023-01-28T11:09:00Z">
              <w:del w:id="6578" w:author="ilham.nur@office.ui.ac.id" w:date="2023-03-04T10:07:00Z">
                <w:r w:rsidR="001B3895" w:rsidDel="00C023B1">
                  <w:rPr>
                    <w:i/>
                    <w:iCs/>
                  </w:rPr>
                  <w:delText>ing &amp; Testing</w:delText>
                </w:r>
              </w:del>
            </w:ins>
            <w:ins w:id="6579" w:author="ilham.nur@office.ui.ac.id [2]" w:date="2023-01-28T11:08:00Z">
              <w:del w:id="6580" w:author="ilham.nur@office.ui.ac.id" w:date="2023-03-04T10:07:00Z">
                <w:r w:rsidR="001B3895" w:rsidDel="00C023B1">
                  <w:rPr>
                    <w:i/>
                    <w:iCs/>
                  </w:rPr>
                  <w:delText>.</w:delText>
                </w:r>
              </w:del>
            </w:ins>
            <w:ins w:id="6581" w:author="Ilham Pratama" w:date="2023-01-28T11:07:00Z">
              <w:del w:id="6582" w:author="ilham.nur@office.ui.ac.id" w:date="2023-03-04T10:07:00Z">
                <w:r w:rsidRPr="008122AF" w:rsidDel="00C023B1">
                  <w:rPr>
                    <w:i/>
                    <w:iCs/>
                  </w:rPr>
                  <w:delText>Developer</w:delText>
                </w:r>
                <w:r w:rsidDel="00C023B1">
                  <w:rPr>
                    <w:i/>
                    <w:iCs/>
                  </w:rPr>
                  <w:delText xml:space="preserve"> </w:delText>
                </w:r>
                <w:r w:rsidDel="00C023B1">
                  <w:delText>merupakan anggota dari divisi SID</w:delText>
                </w:r>
                <w:bookmarkStart w:id="6583" w:name="_Toc128821656"/>
                <w:bookmarkStart w:id="6584" w:name="_Toc128852374"/>
                <w:bookmarkStart w:id="6585" w:name="_Toc128943967"/>
                <w:bookmarkEnd w:id="6583"/>
                <w:bookmarkEnd w:id="6584"/>
                <w:bookmarkEnd w:id="6585"/>
              </w:del>
            </w:ins>
          </w:p>
          <w:p w14:paraId="2732F7CB" w14:textId="3511011A" w:rsidR="007D6FD6" w:rsidDel="00C023B1" w:rsidRDefault="007D6FD6" w:rsidP="007D6FD6">
            <w:pPr>
              <w:rPr>
                <w:ins w:id="6586" w:author="ilham.nur@office.ui.ac.id [2]" w:date="2023-01-28T11:07:00Z"/>
                <w:del w:id="6587" w:author="ilham.nur@office.ui.ac.id" w:date="2023-03-04T10:07:00Z"/>
                <w:b/>
                <w:bCs/>
              </w:rPr>
            </w:pPr>
            <w:ins w:id="6588" w:author="Ilham Pratama" w:date="2023-01-28T11:07:00Z">
              <w:del w:id="6589" w:author="ilham.nur@office.ui.ac.id" w:date="2023-03-04T10:07:00Z">
                <w:r w:rsidDel="00C023B1">
                  <w:rPr>
                    <w:b/>
                    <w:bCs/>
                  </w:rPr>
                  <w:delText xml:space="preserve">Dampak: </w:delText>
                </w:r>
                <w:r w:rsidRPr="00C17391" w:rsidDel="00C023B1">
                  <w:rPr>
                    <w:rPrChange w:id="6590" w:author="ilham.nur@office.ui.ac.id [2]" w:date="2023-01-28T11:09:00Z">
                      <w:rPr>
                        <w:i/>
                        <w:iCs/>
                      </w:rPr>
                    </w:rPrChange>
                  </w:rPr>
                  <w:delText>Developer</w:delText>
                </w:r>
              </w:del>
            </w:ins>
            <w:ins w:id="6591" w:author="ilham.nur@office.ui.ac.id [2]" w:date="2023-01-28T11:09:00Z">
              <w:del w:id="6592" w:author="ilham.nur@office.ui.ac.id" w:date="2023-03-04T10:07:00Z">
                <w:r w:rsidR="00C17391" w:rsidRPr="00C17391" w:rsidDel="00C023B1">
                  <w:rPr>
                    <w:rPrChange w:id="6593" w:author="ilham.nur@office.ui.ac.id [2]" w:date="2023-01-28T11:09:00Z">
                      <w:rPr>
                        <w:i/>
                        <w:iCs/>
                      </w:rPr>
                    </w:rPrChange>
                  </w:rPr>
                  <w:delText>PE</w:delText>
                </w:r>
              </w:del>
            </w:ins>
            <w:ins w:id="6594" w:author="Ilham Pratama" w:date="2023-01-28T11:07:00Z">
              <w:del w:id="6595" w:author="ilham.nur@office.ui.ac.id" w:date="2023-03-04T10:07:00Z">
                <w:r w:rsidDel="00C023B1">
                  <w:rPr>
                    <w:i/>
                    <w:iCs/>
                  </w:rPr>
                  <w:delText xml:space="preserve"> </w:delText>
                </w:r>
                <w:r w:rsidDel="00C023B1">
                  <w:delText xml:space="preserve">akan mengembangkan solusi </w:delText>
                </w:r>
              </w:del>
            </w:ins>
            <w:ins w:id="6596" w:author="ilham.nur@office.ui.ac.id [2]" w:date="2023-01-28T11:09:00Z">
              <w:del w:id="6597" w:author="ilham.nur@office.ui.ac.id" w:date="2023-03-04T10:07:00Z">
                <w:r w:rsidR="00C17391" w:rsidDel="00C023B1">
                  <w:delText xml:space="preserve">mengimplementasikan solusi </w:delText>
                </w:r>
              </w:del>
            </w:ins>
            <w:ins w:id="6598" w:author="Ilham Pratama" w:date="2023-01-28T11:07:00Z">
              <w:del w:id="6599" w:author="ilham.nur@office.ui.ac.id" w:date="2023-03-04T10:07:00Z">
                <w:r w:rsidDel="00C023B1">
                  <w:delText xml:space="preserve">yang sudah dimiliki oleh PT </w:delText>
                </w:r>
              </w:del>
              <w:del w:id="6600" w:author="ilham.nur@office.ui.ac.id" w:date="2023-02-02T22:45:00Z">
                <w:r w:rsidDel="00303105">
                  <w:delText>X</w:delText>
                </w:r>
              </w:del>
              <w:del w:id="6601" w:author="ilham.nur@office.ui.ac.id" w:date="2023-03-04T10:07:00Z">
                <w:r w:rsidDel="00C023B1">
                  <w:delText xml:space="preserve"> untuk menyesuaikannya menjadi solusi yang dibutuhkan oleh konsumen, atau membuat solusi baru untuk memenuhi kebutuhan konsumen</w:delText>
                </w:r>
              </w:del>
            </w:ins>
            <w:ins w:id="6602" w:author="ilham.nur@office.ui.ac.id [2]" w:date="2023-01-28T11:09:00Z">
              <w:del w:id="6603" w:author="ilham.nur@office.ui.ac.id" w:date="2023-03-04T10:07:00Z">
                <w:r w:rsidR="00C17391" w:rsidDel="00C023B1">
                  <w:delText xml:space="preserve">, agar pelangggan dapat menikmati layanan yang dimiliki PT </w:delText>
                </w:r>
              </w:del>
              <w:del w:id="6604" w:author="ilham.nur@office.ui.ac.id" w:date="2023-02-02T22:45:00Z">
                <w:r w:rsidR="00C17391" w:rsidDel="00303105">
                  <w:delText>X</w:delText>
                </w:r>
              </w:del>
              <w:del w:id="6605" w:author="ilham.nur@office.ui.ac.id" w:date="2023-03-04T10:07:00Z">
                <w:r w:rsidR="00C17391" w:rsidDel="00C023B1">
                  <w:delText xml:space="preserve">. Selain itu PE juga bertanggung jawab dalam melakukan pengawalan integrasi mitra yang akan melakukan integrasi dengan PT </w:delText>
                </w:r>
              </w:del>
              <w:del w:id="6606" w:author="ilham.nur@office.ui.ac.id" w:date="2023-02-02T22:45:00Z">
                <w:r w:rsidR="00C17391" w:rsidDel="00303105">
                  <w:delText>X</w:delText>
                </w:r>
              </w:del>
              <w:del w:id="6607" w:author="ilham.nur@office.ui.ac.id" w:date="2023-03-04T10:07:00Z">
                <w:r w:rsidR="00C17391" w:rsidDel="00C023B1">
                  <w:delText>.</w:delText>
                </w:r>
              </w:del>
            </w:ins>
            <w:ins w:id="6608" w:author="Ilham Pratama" w:date="2023-01-28T11:07:00Z">
              <w:del w:id="6609" w:author="ilham.nur@office.ui.ac.id" w:date="2023-03-04T10:07:00Z">
                <w:r w:rsidDel="00C023B1">
                  <w:delText>.</w:delText>
                </w:r>
              </w:del>
            </w:ins>
            <w:bookmarkStart w:id="6610" w:name="_Toc128821657"/>
            <w:bookmarkStart w:id="6611" w:name="_Toc128852375"/>
            <w:bookmarkStart w:id="6612" w:name="_Toc128943968"/>
            <w:bookmarkEnd w:id="6610"/>
            <w:bookmarkEnd w:id="6611"/>
            <w:bookmarkEnd w:id="6612"/>
          </w:p>
        </w:tc>
        <w:bookmarkStart w:id="6613" w:name="_Toc128821658"/>
        <w:bookmarkStart w:id="6614" w:name="_Toc128852376"/>
        <w:bookmarkStart w:id="6615" w:name="_Toc128943969"/>
        <w:bookmarkEnd w:id="6613"/>
        <w:bookmarkEnd w:id="6614"/>
        <w:bookmarkEnd w:id="6615"/>
      </w:tr>
      <w:tr w:rsidR="00C51EAA" w:rsidDel="00C023B1" w14:paraId="3B789DA9" w14:textId="651B3B30" w:rsidTr="0071525B">
        <w:tblPrEx>
          <w:tblPrExChange w:id="6616" w:author="ilham.nur@office.ui.ac.id" w:date="2023-02-02T23:09:00Z">
            <w:tblPrEx>
              <w:tblW w:w="9410" w:type="dxa"/>
            </w:tblPrEx>
          </w:tblPrExChange>
        </w:tblPrEx>
        <w:trPr>
          <w:ins w:id="6617" w:author="ilham.nur@office.ui.ac.id [2]" w:date="2023-01-28T11:10:00Z"/>
          <w:del w:id="6618" w:author="ilham.nur@office.ui.ac.id" w:date="2023-03-04T10:07:00Z"/>
        </w:trPr>
        <w:tc>
          <w:tcPr>
            <w:tcW w:w="367" w:type="pct"/>
            <w:shd w:val="clear" w:color="auto" w:fill="FFFFFF" w:themeFill="background1"/>
            <w:tcPrChange w:id="6619" w:author="ilham.nur@office.ui.ac.id" w:date="2023-02-02T23:09:00Z">
              <w:tcPr>
                <w:tcW w:w="690" w:type="dxa"/>
                <w:gridSpan w:val="3"/>
                <w:shd w:val="clear" w:color="auto" w:fill="FFFFFF" w:themeFill="background1"/>
              </w:tcPr>
            </w:tcPrChange>
          </w:tcPr>
          <w:p w14:paraId="118C21E1" w14:textId="72C0BB25" w:rsidR="00C51EAA" w:rsidDel="00C023B1" w:rsidRDefault="00C51EAA" w:rsidP="007D6FD6">
            <w:pPr>
              <w:rPr>
                <w:ins w:id="6620" w:author="ilham.nur@office.ui.ac.id [2]" w:date="2023-01-28T11:10:00Z"/>
                <w:del w:id="6621" w:author="ilham.nur@office.ui.ac.id" w:date="2023-03-04T10:07:00Z"/>
              </w:rPr>
            </w:pPr>
            <w:ins w:id="6622" w:author="ilham.nur@office.ui.ac.id [2]" w:date="2023-01-28T11:10:00Z">
              <w:del w:id="6623" w:author="ilham.nur@office.ui.ac.id" w:date="2023-03-04T10:07:00Z">
                <w:r w:rsidDel="00C023B1">
                  <w:delText>A.</w:delText>
                </w:r>
              </w:del>
            </w:ins>
            <w:ins w:id="6624" w:author="ilham.nur@office.ui.ac.id [2]" w:date="2023-01-28T11:28:00Z">
              <w:del w:id="6625" w:author="ilham.nur@office.ui.ac.id" w:date="2023-03-04T10:07:00Z">
                <w:r w:rsidR="00FF7ED7" w:rsidDel="00C023B1">
                  <w:delText>7</w:delText>
                </w:r>
              </w:del>
            </w:ins>
            <w:bookmarkStart w:id="6626" w:name="_Toc128821659"/>
            <w:bookmarkStart w:id="6627" w:name="_Toc128852377"/>
            <w:bookmarkStart w:id="6628" w:name="_Toc128943970"/>
            <w:bookmarkEnd w:id="6626"/>
            <w:bookmarkEnd w:id="6627"/>
            <w:bookmarkEnd w:id="6628"/>
          </w:p>
        </w:tc>
        <w:tc>
          <w:tcPr>
            <w:tcW w:w="4633" w:type="pct"/>
            <w:shd w:val="clear" w:color="auto" w:fill="FFFFFF" w:themeFill="background1"/>
            <w:tcPrChange w:id="6629" w:author="ilham.nur@office.ui.ac.id" w:date="2023-02-02T23:09:00Z">
              <w:tcPr>
                <w:tcW w:w="8720" w:type="dxa"/>
                <w:gridSpan w:val="4"/>
                <w:shd w:val="clear" w:color="auto" w:fill="FFFFFF" w:themeFill="background1"/>
              </w:tcPr>
            </w:tcPrChange>
          </w:tcPr>
          <w:p w14:paraId="307B8621" w14:textId="212E16A4" w:rsidR="00E549E9" w:rsidRPr="00EE41B7" w:rsidDel="00C023B1" w:rsidRDefault="00E549E9" w:rsidP="00E549E9">
            <w:pPr>
              <w:rPr>
                <w:ins w:id="6630" w:author="ilham.nur@office.ui.ac.id [2]" w:date="2023-01-28T11:11:00Z"/>
                <w:del w:id="6631" w:author="ilham.nur@office.ui.ac.id" w:date="2023-03-04T10:07:00Z"/>
              </w:rPr>
            </w:pPr>
            <w:ins w:id="6632" w:author="ilham.nur@office.ui.ac.id [2]" w:date="2023-01-28T11:11:00Z">
              <w:del w:id="6633" w:author="ilham.nur@office.ui.ac.id" w:date="2023-03-04T10:07:00Z">
                <w:r w:rsidDel="00C023B1">
                  <w:rPr>
                    <w:b/>
                    <w:bCs/>
                  </w:rPr>
                  <w:delText xml:space="preserve">Nama: </w:delText>
                </w:r>
              </w:del>
            </w:ins>
            <w:ins w:id="6634" w:author="ilham.nur@office.ui.ac.id [2]" w:date="2023-01-28T11:28:00Z">
              <w:del w:id="6635" w:author="ilham.nur@office.ui.ac.id" w:date="2023-03-04T10:07:00Z">
                <w:r w:rsidR="00EE41B7" w:rsidRPr="00EE41B7" w:rsidDel="00C023B1">
                  <w:rPr>
                    <w:i/>
                    <w:iCs/>
                    <w:rPrChange w:id="6636" w:author="ilham.nur@office.ui.ac.id [2]" w:date="2023-01-28T11:28:00Z">
                      <w:rPr/>
                    </w:rPrChange>
                  </w:rPr>
                  <w:delText>Tester</w:delText>
                </w:r>
              </w:del>
            </w:ins>
            <w:bookmarkStart w:id="6637" w:name="_Toc128821660"/>
            <w:bookmarkStart w:id="6638" w:name="_Toc128852378"/>
            <w:bookmarkStart w:id="6639" w:name="_Toc128943971"/>
            <w:bookmarkEnd w:id="6637"/>
            <w:bookmarkEnd w:id="6638"/>
            <w:bookmarkEnd w:id="6639"/>
          </w:p>
          <w:p w14:paraId="0DD5617B" w14:textId="4EDFAEE0" w:rsidR="00E549E9" w:rsidRPr="008122AF" w:rsidDel="00C023B1" w:rsidRDefault="00E549E9" w:rsidP="00E549E9">
            <w:pPr>
              <w:rPr>
                <w:ins w:id="6640" w:author="ilham.nur@office.ui.ac.id [2]" w:date="2023-01-28T11:11:00Z"/>
                <w:del w:id="6641" w:author="ilham.nur@office.ui.ac.id" w:date="2023-03-04T10:07:00Z"/>
                <w:i/>
                <w:iCs/>
              </w:rPr>
            </w:pPr>
            <w:ins w:id="6642" w:author="ilham.nur@office.ui.ac.id [2]" w:date="2023-01-28T11:11:00Z">
              <w:del w:id="6643" w:author="ilham.nur@office.ui.ac.id" w:date="2023-03-04T10:07:00Z">
                <w:r w:rsidDel="00C023B1">
                  <w:rPr>
                    <w:b/>
                    <w:bCs/>
                  </w:rPr>
                  <w:delText xml:space="preserve">Type: </w:delText>
                </w:r>
                <w:r w:rsidDel="00C023B1">
                  <w:rPr>
                    <w:i/>
                    <w:iCs/>
                  </w:rPr>
                  <w:delText>Business Actor</w:delText>
                </w:r>
                <w:bookmarkStart w:id="6644" w:name="_Toc128821661"/>
                <w:bookmarkStart w:id="6645" w:name="_Toc128852379"/>
                <w:bookmarkStart w:id="6646" w:name="_Toc128943972"/>
                <w:bookmarkEnd w:id="6644"/>
                <w:bookmarkEnd w:id="6645"/>
                <w:bookmarkEnd w:id="6646"/>
              </w:del>
            </w:ins>
          </w:p>
          <w:p w14:paraId="4E0955B8" w14:textId="74A376F8" w:rsidR="00E549E9" w:rsidDel="00C023B1" w:rsidRDefault="003A1922" w:rsidP="00E549E9">
            <w:pPr>
              <w:rPr>
                <w:ins w:id="6647" w:author="ilham.nur@office.ui.ac.id [2]" w:date="2023-01-28T11:11:00Z"/>
                <w:del w:id="6648" w:author="ilham.nur@office.ui.ac.id" w:date="2023-03-04T10:07:00Z"/>
                <w:b/>
                <w:bCs/>
              </w:rPr>
            </w:pPr>
            <w:ins w:id="6649" w:author="ilham.nur@office.ui.ac.id [2]" w:date="2023-01-28T20:31:00Z">
              <w:del w:id="6650" w:author="ilham.nur@office.ui.ac.id" w:date="2023-03-04T10:07:00Z">
                <w:r w:rsidDel="00C023B1">
                  <w:rPr>
                    <w:noProof/>
                  </w:rPr>
                  <w:drawing>
                    <wp:inline distT="0" distB="0" distL="0" distR="0" wp14:anchorId="06E75B79" wp14:editId="22FA9502">
                      <wp:extent cx="4715301" cy="55414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8227"/>
                              <a:stretch/>
                            </pic:blipFill>
                            <pic:spPr bwMode="auto">
                              <a:xfrm>
                                <a:off x="0" y="0"/>
                                <a:ext cx="4727708" cy="555607"/>
                              </a:xfrm>
                              <a:prstGeom prst="rect">
                                <a:avLst/>
                              </a:prstGeom>
                              <a:ln>
                                <a:noFill/>
                              </a:ln>
                              <a:extLst>
                                <a:ext uri="{53640926-AAD7-44D8-BBD7-CCE9431645EC}">
                                  <a14:shadowObscured xmlns:a14="http://schemas.microsoft.com/office/drawing/2010/main"/>
                                </a:ext>
                              </a:extLst>
                            </pic:spPr>
                          </pic:pic>
                        </a:graphicData>
                      </a:graphic>
                    </wp:inline>
                  </w:drawing>
                </w:r>
              </w:del>
            </w:ins>
            <w:bookmarkStart w:id="6651" w:name="_Toc128821662"/>
            <w:bookmarkStart w:id="6652" w:name="_Toc128852380"/>
            <w:bookmarkStart w:id="6653" w:name="_Toc128943973"/>
            <w:bookmarkEnd w:id="6651"/>
            <w:bookmarkEnd w:id="6652"/>
            <w:bookmarkEnd w:id="6653"/>
          </w:p>
          <w:p w14:paraId="572A49DC" w14:textId="147AE3D1" w:rsidR="00E549E9" w:rsidRPr="00AD0821" w:rsidDel="00C023B1" w:rsidRDefault="00E549E9" w:rsidP="00E549E9">
            <w:pPr>
              <w:rPr>
                <w:ins w:id="6654" w:author="ilham.nur@office.ui.ac.id [2]" w:date="2023-01-28T11:11:00Z"/>
                <w:del w:id="6655" w:author="ilham.nur@office.ui.ac.id" w:date="2023-03-04T10:07:00Z"/>
              </w:rPr>
            </w:pPr>
            <w:ins w:id="6656" w:author="ilham.nur@office.ui.ac.id [2]" w:date="2023-01-28T11:11:00Z">
              <w:del w:id="6657" w:author="ilham.nur@office.ui.ac.id" w:date="2023-03-04T10:07:00Z">
                <w:r w:rsidDel="00C023B1">
                  <w:rPr>
                    <w:b/>
                    <w:bCs/>
                  </w:rPr>
                  <w:delText xml:space="preserve">Detil: </w:delText>
                </w:r>
              </w:del>
            </w:ins>
            <w:ins w:id="6658" w:author="ilham.nur@office.ui.ac.id [2]" w:date="2023-01-28T20:31:00Z">
              <w:del w:id="6659" w:author="ilham.nur@office.ui.ac.id" w:date="2023-03-04T10:07:00Z">
                <w:r w:rsidR="00AD0821" w:rsidDel="00C023B1">
                  <w:delText xml:space="preserve">Tester merupakan </w:delText>
                </w:r>
              </w:del>
            </w:ins>
            <w:ins w:id="6660" w:author="ilham.nur@office.ui.ac.id [2]" w:date="2023-01-28T20:32:00Z">
              <w:del w:id="6661" w:author="ilham.nur@office.ui.ac.id" w:date="2023-03-04T10:07:00Z">
                <w:r w:rsidR="003A22B6" w:rsidDel="00C023B1">
                  <w:delText xml:space="preserve">bagian dari SID yang berperan sebagai eksektor </w:delText>
                </w:r>
              </w:del>
            </w:ins>
            <w:ins w:id="6662" w:author="ilham.nur@office.ui.ac.id [2]" w:date="2023-01-28T20:31:00Z">
              <w:del w:id="6663" w:author="ilham.nur@office.ui.ac.id" w:date="2023-03-04T10:07:00Z">
                <w:r w:rsidR="00AD0821" w:rsidDel="00C023B1">
                  <w:delText>yang berfungs</w:delText>
                </w:r>
              </w:del>
            </w:ins>
            <w:ins w:id="6664" w:author="ilham.nur@office.ui.ac.id [2]" w:date="2023-01-28T20:32:00Z">
              <w:del w:id="6665" w:author="ilham.nur@office.ui.ac.id" w:date="2023-03-04T10:07:00Z">
                <w:r w:rsidR="00AD0821" w:rsidDel="00C023B1">
                  <w:delText xml:space="preserve">i untuk melakukan pengujian atas pengembangan yang telah dilakukan oleh </w:delText>
                </w:r>
                <w:r w:rsidR="00AD0821" w:rsidDel="00C023B1">
                  <w:rPr>
                    <w:i/>
                    <w:iCs/>
                  </w:rPr>
                  <w:delText>developer</w:delText>
                </w:r>
                <w:r w:rsidR="003A22B6" w:rsidDel="00C023B1">
                  <w:rPr>
                    <w:i/>
                    <w:iCs/>
                  </w:rPr>
                  <w:delText>.</w:delText>
                </w:r>
              </w:del>
            </w:ins>
            <w:bookmarkStart w:id="6666" w:name="_Toc128821663"/>
            <w:bookmarkStart w:id="6667" w:name="_Toc128852381"/>
            <w:bookmarkStart w:id="6668" w:name="_Toc128943974"/>
            <w:bookmarkEnd w:id="6666"/>
            <w:bookmarkEnd w:id="6667"/>
            <w:bookmarkEnd w:id="6668"/>
          </w:p>
          <w:p w14:paraId="47FC7746" w14:textId="4A2AC02C" w:rsidR="00C51EAA" w:rsidRPr="00C023B1" w:rsidDel="00C023B1" w:rsidRDefault="00E549E9" w:rsidP="00E549E9">
            <w:pPr>
              <w:rPr>
                <w:ins w:id="6669" w:author="ilham.nur@office.ui.ac.id [2]" w:date="2023-01-28T11:10:00Z"/>
                <w:del w:id="6670" w:author="ilham.nur@office.ui.ac.id" w:date="2023-03-04T10:07:00Z"/>
              </w:rPr>
            </w:pPr>
            <w:ins w:id="6671" w:author="ilham.nur@office.ui.ac.id [2]" w:date="2023-01-28T11:11:00Z">
              <w:del w:id="6672" w:author="ilham.nur@office.ui.ac.id" w:date="2023-03-04T10:07:00Z">
                <w:r w:rsidDel="00C023B1">
                  <w:rPr>
                    <w:b/>
                    <w:bCs/>
                  </w:rPr>
                  <w:delText>Dampak:</w:delText>
                </w:r>
              </w:del>
            </w:ins>
            <w:ins w:id="6673" w:author="ilham.nur@office.ui.ac.id [2]" w:date="2023-01-28T20:32:00Z">
              <w:del w:id="6674" w:author="ilham.nur@office.ui.ac.id" w:date="2023-03-04T10:07:00Z">
                <w:r w:rsidR="003A22B6" w:rsidDel="00C023B1">
                  <w:rPr>
                    <w:b/>
                    <w:bCs/>
                  </w:rPr>
                  <w:delText xml:space="preserve"> </w:delText>
                </w:r>
                <w:r w:rsidR="003A22B6" w:rsidDel="00C023B1">
                  <w:delText xml:space="preserve">Hasil pekerjaan dari </w:delText>
                </w:r>
                <w:r w:rsidR="003A22B6" w:rsidDel="00C023B1">
                  <w:rPr>
                    <w:i/>
                    <w:iCs/>
                  </w:rPr>
                  <w:delText xml:space="preserve">developer </w:delText>
                </w:r>
                <w:r w:rsidR="003A22B6" w:rsidDel="00C023B1">
                  <w:delText xml:space="preserve">akan diperiksa oleh </w:delText>
                </w:r>
                <w:r w:rsidR="003A22B6" w:rsidDel="00C023B1">
                  <w:rPr>
                    <w:i/>
                    <w:iCs/>
                  </w:rPr>
                  <w:delText xml:space="preserve">tester </w:delText>
                </w:r>
              </w:del>
            </w:ins>
            <w:ins w:id="6675" w:author="ilham.nur@office.ui.ac.id [2]" w:date="2023-01-28T20:33:00Z">
              <w:del w:id="6676" w:author="ilham.nur@office.ui.ac.id" w:date="2023-03-04T10:07:00Z">
                <w:r w:rsidR="003A22B6" w:rsidDel="00C023B1">
                  <w:delText>untuk memastikan layanan yang diberikan sudah sesuai dengan desain yang telah dibuat.</w:delText>
                </w:r>
              </w:del>
            </w:ins>
            <w:bookmarkStart w:id="6677" w:name="_Toc128821664"/>
            <w:bookmarkStart w:id="6678" w:name="_Toc128852382"/>
            <w:bookmarkStart w:id="6679" w:name="_Toc128943975"/>
            <w:bookmarkEnd w:id="6677"/>
            <w:bookmarkEnd w:id="6678"/>
            <w:bookmarkEnd w:id="6679"/>
          </w:p>
        </w:tc>
        <w:bookmarkStart w:id="6680" w:name="_Toc128821665"/>
        <w:bookmarkStart w:id="6681" w:name="_Toc128852383"/>
        <w:bookmarkStart w:id="6682" w:name="_Toc128943976"/>
        <w:bookmarkEnd w:id="6680"/>
        <w:bookmarkEnd w:id="6681"/>
        <w:bookmarkEnd w:id="6682"/>
      </w:tr>
      <w:tr w:rsidR="00CC3F2F" w:rsidDel="00C023B1" w14:paraId="616C3A90" w14:textId="05B413F7" w:rsidTr="0071525B">
        <w:tblPrEx>
          <w:tblPrExChange w:id="6683" w:author="ilham.nur@office.ui.ac.id" w:date="2023-02-02T23:09:00Z">
            <w:tblPrEx>
              <w:tblW w:w="9410" w:type="dxa"/>
            </w:tblPrEx>
          </w:tblPrExChange>
        </w:tblPrEx>
        <w:trPr>
          <w:ins w:id="6684" w:author="ilham.nur@office.ui.ac.id [2]" w:date="2023-01-28T11:32:00Z"/>
          <w:del w:id="6685" w:author="ilham.nur@office.ui.ac.id" w:date="2023-03-04T10:07:00Z"/>
        </w:trPr>
        <w:tc>
          <w:tcPr>
            <w:tcW w:w="367" w:type="pct"/>
            <w:shd w:val="clear" w:color="auto" w:fill="FFFFFF" w:themeFill="background1"/>
            <w:tcPrChange w:id="6686" w:author="ilham.nur@office.ui.ac.id" w:date="2023-02-02T23:09:00Z">
              <w:tcPr>
                <w:tcW w:w="690" w:type="dxa"/>
                <w:gridSpan w:val="3"/>
                <w:shd w:val="clear" w:color="auto" w:fill="FFFFFF" w:themeFill="background1"/>
              </w:tcPr>
            </w:tcPrChange>
          </w:tcPr>
          <w:p w14:paraId="65F4A89C" w14:textId="6FC626DF" w:rsidR="00CC3F2F" w:rsidDel="00C023B1" w:rsidRDefault="00CC3F2F" w:rsidP="007D6FD6">
            <w:pPr>
              <w:rPr>
                <w:ins w:id="6687" w:author="ilham.nur@office.ui.ac.id [2]" w:date="2023-01-28T11:32:00Z"/>
                <w:del w:id="6688" w:author="ilham.nur@office.ui.ac.id" w:date="2023-03-04T10:07:00Z"/>
              </w:rPr>
            </w:pPr>
            <w:ins w:id="6689" w:author="ilham.nur@office.ui.ac.id [2]" w:date="2023-01-28T11:32:00Z">
              <w:del w:id="6690" w:author="ilham.nur@office.ui.ac.id" w:date="2023-03-04T10:07:00Z">
                <w:r w:rsidDel="00C023B1">
                  <w:delText>A.8</w:delText>
                </w:r>
                <w:bookmarkStart w:id="6691" w:name="_Toc128821666"/>
                <w:bookmarkStart w:id="6692" w:name="_Toc128852384"/>
                <w:bookmarkStart w:id="6693" w:name="_Toc128943977"/>
                <w:bookmarkEnd w:id="6691"/>
                <w:bookmarkEnd w:id="6692"/>
                <w:bookmarkEnd w:id="6693"/>
              </w:del>
            </w:ins>
          </w:p>
        </w:tc>
        <w:tc>
          <w:tcPr>
            <w:tcW w:w="4633" w:type="pct"/>
            <w:shd w:val="clear" w:color="auto" w:fill="FFFFFF" w:themeFill="background1"/>
            <w:tcPrChange w:id="6694" w:author="ilham.nur@office.ui.ac.id" w:date="2023-02-02T23:09:00Z">
              <w:tcPr>
                <w:tcW w:w="8720" w:type="dxa"/>
                <w:gridSpan w:val="4"/>
                <w:shd w:val="clear" w:color="auto" w:fill="FFFFFF" w:themeFill="background1"/>
              </w:tcPr>
            </w:tcPrChange>
          </w:tcPr>
          <w:p w14:paraId="39CB7A23" w14:textId="67FF204E" w:rsidR="00CC3F2F" w:rsidRPr="00B44C70" w:rsidDel="00C023B1" w:rsidRDefault="00CC3F2F" w:rsidP="00CC3F2F">
            <w:pPr>
              <w:rPr>
                <w:ins w:id="6695" w:author="ilham.nur@office.ui.ac.id [2]" w:date="2023-01-28T11:32:00Z"/>
                <w:del w:id="6696" w:author="ilham.nur@office.ui.ac.id" w:date="2023-03-04T10:07:00Z"/>
              </w:rPr>
            </w:pPr>
            <w:ins w:id="6697" w:author="ilham.nur@office.ui.ac.id [2]" w:date="2023-01-28T11:32:00Z">
              <w:del w:id="6698" w:author="ilham.nur@office.ui.ac.id" w:date="2023-03-04T10:07:00Z">
                <w:r w:rsidDel="00C023B1">
                  <w:rPr>
                    <w:b/>
                    <w:bCs/>
                  </w:rPr>
                  <w:delText xml:space="preserve">Nama: </w:delText>
                </w:r>
                <w:r w:rsidDel="00C023B1">
                  <w:rPr>
                    <w:i/>
                    <w:iCs/>
                  </w:rPr>
                  <w:delText>Outsource Engineer</w:delText>
                </w:r>
              </w:del>
            </w:ins>
            <w:ins w:id="6699" w:author="ilham.nur@office.ui.ac.id [2]" w:date="2023-01-28T20:39:00Z">
              <w:del w:id="6700" w:author="ilham.nur@office.ui.ac.id" w:date="2023-03-04T10:07:00Z">
                <w:r w:rsidR="00B44C70" w:rsidDel="00C023B1">
                  <w:rPr>
                    <w:i/>
                    <w:iCs/>
                  </w:rPr>
                  <w:delText xml:space="preserve"> </w:delText>
                </w:r>
                <w:r w:rsidR="00B44C70" w:rsidDel="00C023B1">
                  <w:delText>(OE)</w:delText>
                </w:r>
              </w:del>
            </w:ins>
            <w:bookmarkStart w:id="6701" w:name="_Toc128821667"/>
            <w:bookmarkStart w:id="6702" w:name="_Toc128852385"/>
            <w:bookmarkStart w:id="6703" w:name="_Toc128943978"/>
            <w:bookmarkEnd w:id="6701"/>
            <w:bookmarkEnd w:id="6702"/>
            <w:bookmarkEnd w:id="6703"/>
          </w:p>
          <w:p w14:paraId="4E1969CE" w14:textId="2E85394E" w:rsidR="00CC3F2F" w:rsidRPr="008122AF" w:rsidDel="00C023B1" w:rsidRDefault="00CC3F2F" w:rsidP="00CC3F2F">
            <w:pPr>
              <w:rPr>
                <w:ins w:id="6704" w:author="ilham.nur@office.ui.ac.id [2]" w:date="2023-01-28T11:32:00Z"/>
                <w:del w:id="6705" w:author="ilham.nur@office.ui.ac.id" w:date="2023-03-04T10:07:00Z"/>
                <w:i/>
                <w:iCs/>
              </w:rPr>
            </w:pPr>
            <w:ins w:id="6706" w:author="ilham.nur@office.ui.ac.id [2]" w:date="2023-01-28T11:32:00Z">
              <w:del w:id="6707" w:author="ilham.nur@office.ui.ac.id" w:date="2023-03-04T10:07:00Z">
                <w:r w:rsidDel="00C023B1">
                  <w:rPr>
                    <w:b/>
                    <w:bCs/>
                  </w:rPr>
                  <w:delText xml:space="preserve">Type: </w:delText>
                </w:r>
                <w:r w:rsidDel="00C023B1">
                  <w:rPr>
                    <w:i/>
                    <w:iCs/>
                  </w:rPr>
                  <w:delText>Business Actor</w:delText>
                </w:r>
                <w:bookmarkStart w:id="6708" w:name="_Toc128821668"/>
                <w:bookmarkStart w:id="6709" w:name="_Toc128852386"/>
                <w:bookmarkStart w:id="6710" w:name="_Toc128943979"/>
                <w:bookmarkEnd w:id="6708"/>
                <w:bookmarkEnd w:id="6709"/>
                <w:bookmarkEnd w:id="6710"/>
              </w:del>
            </w:ins>
          </w:p>
          <w:p w14:paraId="3FFCDC8D" w14:textId="7395D6AD" w:rsidR="00CC3F2F" w:rsidDel="00C023B1" w:rsidRDefault="00AD0821" w:rsidP="00CC3F2F">
            <w:pPr>
              <w:rPr>
                <w:ins w:id="6711" w:author="ilham.nur@office.ui.ac.id [2]" w:date="2023-01-28T11:32:00Z"/>
                <w:del w:id="6712" w:author="ilham.nur@office.ui.ac.id" w:date="2023-03-04T10:07:00Z"/>
                <w:b/>
                <w:bCs/>
              </w:rPr>
            </w:pPr>
            <w:ins w:id="6713" w:author="ilham.nur@office.ui.ac.id [2]" w:date="2023-01-28T20:31:00Z">
              <w:del w:id="6714" w:author="ilham.nur@office.ui.ac.id" w:date="2023-03-04T10:07:00Z">
                <w:r w:rsidDel="00C023B1">
                  <w:rPr>
                    <w:noProof/>
                  </w:rPr>
                  <w:drawing>
                    <wp:inline distT="0" distB="0" distL="0" distR="0" wp14:anchorId="0501D2BF" wp14:editId="02333E47">
                      <wp:extent cx="4756244" cy="5967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85495" cy="600438"/>
                              </a:xfrm>
                              <a:prstGeom prst="rect">
                                <a:avLst/>
                              </a:prstGeom>
                            </pic:spPr>
                          </pic:pic>
                        </a:graphicData>
                      </a:graphic>
                    </wp:inline>
                  </w:drawing>
                </w:r>
              </w:del>
            </w:ins>
            <w:bookmarkStart w:id="6715" w:name="_Toc128821669"/>
            <w:bookmarkStart w:id="6716" w:name="_Toc128852387"/>
            <w:bookmarkStart w:id="6717" w:name="_Toc128943980"/>
            <w:bookmarkEnd w:id="6715"/>
            <w:bookmarkEnd w:id="6716"/>
            <w:bookmarkEnd w:id="6717"/>
          </w:p>
          <w:p w14:paraId="62A5E975" w14:textId="161D472F" w:rsidR="00CC3F2F" w:rsidRPr="00D414B4" w:rsidDel="00C023B1" w:rsidRDefault="00CC3F2F" w:rsidP="00CC3F2F">
            <w:pPr>
              <w:rPr>
                <w:ins w:id="6718" w:author="ilham.nur@office.ui.ac.id [2]" w:date="2023-01-28T11:32:00Z"/>
                <w:del w:id="6719" w:author="ilham.nur@office.ui.ac.id" w:date="2023-03-04T10:07:00Z"/>
              </w:rPr>
            </w:pPr>
            <w:ins w:id="6720" w:author="ilham.nur@office.ui.ac.id [2]" w:date="2023-01-28T11:32:00Z">
              <w:del w:id="6721" w:author="ilham.nur@office.ui.ac.id" w:date="2023-03-04T10:07:00Z">
                <w:r w:rsidDel="00C023B1">
                  <w:rPr>
                    <w:b/>
                    <w:bCs/>
                  </w:rPr>
                  <w:delText xml:space="preserve">Detil: </w:delText>
                </w:r>
              </w:del>
            </w:ins>
            <w:ins w:id="6722" w:author="ilham.nur@office.ui.ac.id [2]" w:date="2023-01-28T20:39:00Z">
              <w:del w:id="6723" w:author="ilham.nur@office.ui.ac.id" w:date="2023-03-04T10:07:00Z">
                <w:r w:rsidR="00B44C70" w:rsidRPr="00C023B1" w:rsidDel="00C023B1">
                  <w:delText>OE</w:delText>
                </w:r>
                <w:r w:rsidR="00B44C70" w:rsidDel="00C023B1">
                  <w:delText xml:space="preserve"> merupakan </w:delText>
                </w:r>
                <w:r w:rsidR="00AA4266" w:rsidDel="00C023B1">
                  <w:delText>bagian dari SID yang melayan</w:delText>
                </w:r>
              </w:del>
            </w:ins>
            <w:ins w:id="6724" w:author="ilham.nur@office.ui.ac.id [2]" w:date="2023-01-28T20:40:00Z">
              <w:del w:id="6725" w:author="ilham.nur@office.ui.ac.id" w:date="2023-03-04T10:07:00Z">
                <w:r w:rsidR="00AA4266" w:rsidDel="00C023B1">
                  <w:delText xml:space="preserve">i FM </w:delText>
                </w:r>
                <w:r w:rsidR="00AA4266" w:rsidDel="00C023B1">
                  <w:rPr>
                    <w:i/>
                    <w:iCs/>
                  </w:rPr>
                  <w:delText xml:space="preserve">developer </w:delText>
                </w:r>
                <w:r w:rsidR="00AA4266" w:rsidDel="00C023B1">
                  <w:delText xml:space="preserve">dan FM </w:delText>
                </w:r>
                <w:r w:rsidR="00AA4266" w:rsidDel="00C023B1">
                  <w:rPr>
                    <w:i/>
                    <w:iCs/>
                  </w:rPr>
                  <w:delText xml:space="preserve">Provisioning &amp; Testing. </w:delText>
                </w:r>
                <w:r w:rsidR="00AA4266" w:rsidDel="00C023B1">
                  <w:delText xml:space="preserve">Fungsi OE sebagai eksekutor adalah melakukan pekerjaan yang dirasa sudah tidak dapat dikerjakan lagi oleh </w:delText>
                </w:r>
                <w:r w:rsidR="00D414B4" w:rsidDel="00C023B1">
                  <w:rPr>
                    <w:i/>
                    <w:iCs/>
                  </w:rPr>
                  <w:delText xml:space="preserve">developer, PE, </w:delText>
                </w:r>
                <w:r w:rsidR="00D414B4" w:rsidDel="00C023B1">
                  <w:delText xml:space="preserve">dan </w:delText>
                </w:r>
                <w:r w:rsidR="00D414B4" w:rsidDel="00C023B1">
                  <w:rPr>
                    <w:i/>
                    <w:iCs/>
                  </w:rPr>
                  <w:delText>tester</w:delText>
                </w:r>
              </w:del>
            </w:ins>
            <w:ins w:id="6726" w:author="ilham.nur@office.ui.ac.id [2]" w:date="2023-01-28T20:41:00Z">
              <w:del w:id="6727" w:author="ilham.nur@office.ui.ac.id" w:date="2023-03-04T10:07:00Z">
                <w:r w:rsidR="00D414B4" w:rsidDel="00C023B1">
                  <w:delText>.</w:delText>
                </w:r>
              </w:del>
            </w:ins>
            <w:bookmarkStart w:id="6728" w:name="_Toc128821670"/>
            <w:bookmarkStart w:id="6729" w:name="_Toc128852388"/>
            <w:bookmarkStart w:id="6730" w:name="_Toc128943981"/>
            <w:bookmarkEnd w:id="6728"/>
            <w:bookmarkEnd w:id="6729"/>
            <w:bookmarkEnd w:id="6730"/>
          </w:p>
          <w:p w14:paraId="75F55FE1" w14:textId="57CA4489" w:rsidR="00CC3F2F" w:rsidDel="00C023B1" w:rsidRDefault="00CC3F2F" w:rsidP="00CC3F2F">
            <w:pPr>
              <w:rPr>
                <w:ins w:id="6731" w:author="ilham.nur@office.ui.ac.id [2]" w:date="2023-01-28T11:32:00Z"/>
                <w:del w:id="6732" w:author="ilham.nur@office.ui.ac.id" w:date="2023-03-04T10:07:00Z"/>
                <w:b/>
                <w:bCs/>
              </w:rPr>
            </w:pPr>
            <w:ins w:id="6733" w:author="ilham.nur@office.ui.ac.id [2]" w:date="2023-01-28T11:32:00Z">
              <w:del w:id="6734" w:author="ilham.nur@office.ui.ac.id" w:date="2023-03-04T10:07:00Z">
                <w:r w:rsidDel="00C023B1">
                  <w:rPr>
                    <w:b/>
                    <w:bCs/>
                  </w:rPr>
                  <w:delText>Dampak:</w:delText>
                </w:r>
                <w:r w:rsidDel="00C023B1">
                  <w:delText>.</w:delText>
                </w:r>
              </w:del>
            </w:ins>
            <w:ins w:id="6735" w:author="ilham.nur@office.ui.ac.id [2]" w:date="2023-01-28T20:41:00Z">
              <w:del w:id="6736" w:author="ilham.nur@office.ui.ac.id" w:date="2023-03-04T10:07:00Z">
                <w:r w:rsidR="00D414B4" w:rsidDel="00C023B1">
                  <w:delText xml:space="preserve">Pekerjaan yang tertinggal karena kekurangan sumber daya dapat dikerjakan oleh OE, namun di sisi lain terdapat </w:delText>
                </w:r>
              </w:del>
            </w:ins>
            <w:ins w:id="6737" w:author="ilham.nur@office.ui.ac.id [2]" w:date="2023-01-28T20:43:00Z">
              <w:del w:id="6738" w:author="ilham.nur@office.ui.ac.id" w:date="2023-03-04T10:07:00Z">
                <w:r w:rsidR="00C515B8" w:rsidDel="00C023B1">
                  <w:delText>biaya</w:delText>
                </w:r>
              </w:del>
            </w:ins>
            <w:ins w:id="6739" w:author="ilham.nur@office.ui.ac.id [2]" w:date="2023-01-28T20:53:00Z">
              <w:del w:id="6740" w:author="ilham.nur@office.ui.ac.id" w:date="2023-03-04T10:07:00Z">
                <w:r w:rsidR="00A62361" w:rsidDel="00C023B1">
                  <w:delText>.</w:delText>
                </w:r>
              </w:del>
            </w:ins>
            <w:bookmarkStart w:id="6741" w:name="_Toc128821671"/>
            <w:bookmarkStart w:id="6742" w:name="_Toc128852389"/>
            <w:bookmarkStart w:id="6743" w:name="_Toc128943982"/>
            <w:bookmarkEnd w:id="6741"/>
            <w:bookmarkEnd w:id="6742"/>
            <w:bookmarkEnd w:id="6743"/>
          </w:p>
        </w:tc>
        <w:bookmarkStart w:id="6744" w:name="_Toc128821672"/>
        <w:bookmarkStart w:id="6745" w:name="_Toc128852390"/>
        <w:bookmarkStart w:id="6746" w:name="_Toc128943983"/>
        <w:bookmarkEnd w:id="6744"/>
        <w:bookmarkEnd w:id="6745"/>
        <w:bookmarkEnd w:id="6746"/>
      </w:tr>
      <w:tr w:rsidR="00A62361" w:rsidDel="00C023B1" w14:paraId="1E3777C4" w14:textId="61317142" w:rsidTr="0071525B">
        <w:tblPrEx>
          <w:tblPrExChange w:id="6747" w:author="ilham.nur@office.ui.ac.id" w:date="2023-02-02T23:09:00Z">
            <w:tblPrEx>
              <w:tblW w:w="9410" w:type="dxa"/>
            </w:tblPrEx>
          </w:tblPrExChange>
        </w:tblPrEx>
        <w:trPr>
          <w:ins w:id="6748" w:author="ilham.nur@office.ui.ac.id [2]" w:date="2023-01-28T20:53:00Z"/>
          <w:del w:id="6749" w:author="ilham.nur@office.ui.ac.id" w:date="2023-03-04T10:07:00Z"/>
        </w:trPr>
        <w:tc>
          <w:tcPr>
            <w:tcW w:w="367" w:type="pct"/>
            <w:shd w:val="clear" w:color="auto" w:fill="FFFFFF" w:themeFill="background1"/>
            <w:tcPrChange w:id="6750" w:author="ilham.nur@office.ui.ac.id" w:date="2023-02-02T23:09:00Z">
              <w:tcPr>
                <w:tcW w:w="690" w:type="dxa"/>
                <w:gridSpan w:val="3"/>
                <w:shd w:val="clear" w:color="auto" w:fill="FFFFFF" w:themeFill="background1"/>
              </w:tcPr>
            </w:tcPrChange>
          </w:tcPr>
          <w:p w14:paraId="7101E6CA" w14:textId="758496C3" w:rsidR="00A62361" w:rsidDel="00C023B1" w:rsidRDefault="0009485B" w:rsidP="007D6FD6">
            <w:pPr>
              <w:rPr>
                <w:ins w:id="6751" w:author="ilham.nur@office.ui.ac.id [2]" w:date="2023-01-28T20:53:00Z"/>
                <w:del w:id="6752" w:author="ilham.nur@office.ui.ac.id" w:date="2023-03-04T10:07:00Z"/>
              </w:rPr>
            </w:pPr>
            <w:ins w:id="6753" w:author="ilham.nur@office.ui.ac.id [2]" w:date="2023-01-28T20:53:00Z">
              <w:del w:id="6754" w:author="ilham.nur@office.ui.ac.id" w:date="2023-03-04T10:07:00Z">
                <w:r w:rsidDel="00C023B1">
                  <w:delText>R.1</w:delText>
                </w:r>
                <w:bookmarkStart w:id="6755" w:name="_Toc128821673"/>
                <w:bookmarkStart w:id="6756" w:name="_Toc128852391"/>
                <w:bookmarkStart w:id="6757" w:name="_Toc128943984"/>
                <w:bookmarkEnd w:id="6755"/>
                <w:bookmarkEnd w:id="6756"/>
                <w:bookmarkEnd w:id="6757"/>
              </w:del>
            </w:ins>
          </w:p>
        </w:tc>
        <w:tc>
          <w:tcPr>
            <w:tcW w:w="4633" w:type="pct"/>
            <w:shd w:val="clear" w:color="auto" w:fill="FFFFFF" w:themeFill="background1"/>
            <w:tcPrChange w:id="6758" w:author="ilham.nur@office.ui.ac.id" w:date="2023-02-02T23:09:00Z">
              <w:tcPr>
                <w:tcW w:w="8720" w:type="dxa"/>
                <w:gridSpan w:val="4"/>
                <w:shd w:val="clear" w:color="auto" w:fill="FFFFFF" w:themeFill="background1"/>
              </w:tcPr>
            </w:tcPrChange>
          </w:tcPr>
          <w:p w14:paraId="770DF167" w14:textId="5ECB14BB" w:rsidR="00A62361" w:rsidRPr="0060366C" w:rsidDel="00C023B1" w:rsidRDefault="0009485B" w:rsidP="00CC3F2F">
            <w:pPr>
              <w:rPr>
                <w:ins w:id="6759" w:author="ilham.nur@office.ui.ac.id [2]" w:date="2023-01-28T20:54:00Z"/>
                <w:del w:id="6760" w:author="ilham.nur@office.ui.ac.id" w:date="2023-03-04T10:07:00Z"/>
                <w:b/>
                <w:bCs/>
                <w:i/>
                <w:iCs/>
                <w:rPrChange w:id="6761" w:author="ilham.nur@office.ui.ac.id [2]" w:date="2023-01-28T21:42:00Z">
                  <w:rPr>
                    <w:ins w:id="6762" w:author="ilham.nur@office.ui.ac.id [2]" w:date="2023-01-28T20:54:00Z"/>
                    <w:del w:id="6763" w:author="ilham.nur@office.ui.ac.id" w:date="2023-03-04T10:07:00Z"/>
                    <w:b/>
                    <w:bCs/>
                  </w:rPr>
                </w:rPrChange>
              </w:rPr>
            </w:pPr>
            <w:ins w:id="6764" w:author="ilham.nur@office.ui.ac.id [2]" w:date="2023-01-28T20:54:00Z">
              <w:del w:id="6765" w:author="ilham.nur@office.ui.ac.id" w:date="2023-03-04T10:07:00Z">
                <w:r w:rsidDel="00C023B1">
                  <w:rPr>
                    <w:b/>
                    <w:bCs/>
                  </w:rPr>
                  <w:delText>Nama:</w:delText>
                </w:r>
              </w:del>
            </w:ins>
            <w:ins w:id="6766" w:author="ilham.nur@office.ui.ac.id [2]" w:date="2023-01-28T21:42:00Z">
              <w:del w:id="6767" w:author="ilham.nur@office.ui.ac.id" w:date="2023-03-04T10:07:00Z">
                <w:r w:rsidR="0060366C" w:rsidDel="00C023B1">
                  <w:rPr>
                    <w:b/>
                    <w:bCs/>
                  </w:rPr>
                  <w:delText xml:space="preserve"> </w:delText>
                </w:r>
                <w:r w:rsidR="0060366C" w:rsidRPr="00C023B1" w:rsidDel="00C023B1">
                  <w:rPr>
                    <w:i/>
                    <w:iCs/>
                  </w:rPr>
                  <w:delText>Planner</w:delText>
                </w:r>
              </w:del>
            </w:ins>
            <w:bookmarkStart w:id="6768" w:name="_Toc128821674"/>
            <w:bookmarkStart w:id="6769" w:name="_Toc128852392"/>
            <w:bookmarkStart w:id="6770" w:name="_Toc128943985"/>
            <w:bookmarkEnd w:id="6768"/>
            <w:bookmarkEnd w:id="6769"/>
            <w:bookmarkEnd w:id="6770"/>
          </w:p>
          <w:p w14:paraId="5D1631D6" w14:textId="40A612A8" w:rsidR="0009485B" w:rsidRPr="0060366C" w:rsidDel="00C023B1" w:rsidRDefault="0009485B" w:rsidP="00CC3F2F">
            <w:pPr>
              <w:rPr>
                <w:ins w:id="6771" w:author="ilham.nur@office.ui.ac.id [2]" w:date="2023-01-28T20:54:00Z"/>
                <w:del w:id="6772" w:author="ilham.nur@office.ui.ac.id" w:date="2023-03-04T10:07:00Z"/>
                <w:i/>
                <w:iCs/>
                <w:rPrChange w:id="6773" w:author="ilham.nur@office.ui.ac.id [2]" w:date="2023-01-28T21:42:00Z">
                  <w:rPr>
                    <w:ins w:id="6774" w:author="ilham.nur@office.ui.ac.id [2]" w:date="2023-01-28T20:54:00Z"/>
                    <w:del w:id="6775" w:author="ilham.nur@office.ui.ac.id" w:date="2023-03-04T10:07:00Z"/>
                    <w:b/>
                    <w:bCs/>
                  </w:rPr>
                </w:rPrChange>
              </w:rPr>
            </w:pPr>
            <w:ins w:id="6776" w:author="ilham.nur@office.ui.ac.id [2]" w:date="2023-01-28T20:54:00Z">
              <w:del w:id="6777" w:author="ilham.nur@office.ui.ac.id" w:date="2023-03-04T10:07:00Z">
                <w:r w:rsidDel="00C023B1">
                  <w:rPr>
                    <w:b/>
                    <w:bCs/>
                  </w:rPr>
                  <w:delText>Type:</w:delText>
                </w:r>
              </w:del>
            </w:ins>
            <w:ins w:id="6778" w:author="ilham.nur@office.ui.ac.id [2]" w:date="2023-01-28T21:42:00Z">
              <w:del w:id="6779" w:author="ilham.nur@office.ui.ac.id" w:date="2023-03-04T10:07:00Z">
                <w:r w:rsidR="0060366C" w:rsidDel="00C023B1">
                  <w:rPr>
                    <w:b/>
                    <w:bCs/>
                  </w:rPr>
                  <w:delText xml:space="preserve"> </w:delText>
                </w:r>
                <w:r w:rsidR="0060366C" w:rsidDel="00C023B1">
                  <w:rPr>
                    <w:i/>
                    <w:iCs/>
                  </w:rPr>
                  <w:delText xml:space="preserve">Business </w:delText>
                </w:r>
                <w:r w:rsidR="006A775F" w:rsidDel="00C023B1">
                  <w:rPr>
                    <w:i/>
                    <w:iCs/>
                  </w:rPr>
                  <w:delText>Role</w:delText>
                </w:r>
              </w:del>
            </w:ins>
            <w:bookmarkStart w:id="6780" w:name="_Toc128821675"/>
            <w:bookmarkStart w:id="6781" w:name="_Toc128852393"/>
            <w:bookmarkStart w:id="6782" w:name="_Toc128943986"/>
            <w:bookmarkEnd w:id="6780"/>
            <w:bookmarkEnd w:id="6781"/>
            <w:bookmarkEnd w:id="6782"/>
          </w:p>
          <w:p w14:paraId="26A2E1A6" w14:textId="68B89F1A" w:rsidR="00BD04D7" w:rsidDel="00C023B1" w:rsidRDefault="00BD04D7" w:rsidP="00CC3F2F">
            <w:pPr>
              <w:rPr>
                <w:ins w:id="6783" w:author="ilham.nur@office.ui.ac.id [2]" w:date="2023-01-28T21:43:00Z"/>
                <w:del w:id="6784" w:author="ilham.nur@office.ui.ac.id" w:date="2023-03-04T10:07:00Z"/>
                <w:b/>
                <w:bCs/>
              </w:rPr>
            </w:pPr>
            <w:ins w:id="6785" w:author="ilham.nur@office.ui.ac.id [2]" w:date="2023-01-28T21:43:00Z">
              <w:del w:id="6786" w:author="ilham.nur@office.ui.ac.id" w:date="2023-03-04T10:07:00Z">
                <w:r w:rsidDel="00C023B1">
                  <w:rPr>
                    <w:noProof/>
                  </w:rPr>
                  <w:drawing>
                    <wp:inline distT="0" distB="0" distL="0" distR="0" wp14:anchorId="4F2415D7" wp14:editId="02E8E763">
                      <wp:extent cx="4708477" cy="74580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11547" cy="746290"/>
                              </a:xfrm>
                              <a:prstGeom prst="rect">
                                <a:avLst/>
                              </a:prstGeom>
                            </pic:spPr>
                          </pic:pic>
                        </a:graphicData>
                      </a:graphic>
                    </wp:inline>
                  </w:drawing>
                </w:r>
                <w:bookmarkStart w:id="6787" w:name="_Toc128821676"/>
                <w:bookmarkStart w:id="6788" w:name="_Toc128852394"/>
                <w:bookmarkStart w:id="6789" w:name="_Toc128943987"/>
                <w:bookmarkEnd w:id="6787"/>
                <w:bookmarkEnd w:id="6788"/>
                <w:bookmarkEnd w:id="6789"/>
              </w:del>
            </w:ins>
          </w:p>
          <w:p w14:paraId="2692FB4F" w14:textId="55B16720" w:rsidR="0009485B" w:rsidRPr="00C023B1" w:rsidDel="00C023B1" w:rsidRDefault="0009485B" w:rsidP="00CC3F2F">
            <w:pPr>
              <w:rPr>
                <w:ins w:id="6790" w:author="ilham.nur@office.ui.ac.id [2]" w:date="2023-01-28T20:54:00Z"/>
                <w:del w:id="6791" w:author="ilham.nur@office.ui.ac.id" w:date="2023-03-04T10:07:00Z"/>
              </w:rPr>
            </w:pPr>
            <w:ins w:id="6792" w:author="ilham.nur@office.ui.ac.id [2]" w:date="2023-01-28T20:54:00Z">
              <w:del w:id="6793" w:author="ilham.nur@office.ui.ac.id" w:date="2023-03-04T10:07:00Z">
                <w:r w:rsidDel="00C023B1">
                  <w:rPr>
                    <w:b/>
                    <w:bCs/>
                  </w:rPr>
                  <w:delText>Detil:</w:delText>
                </w:r>
              </w:del>
            </w:ins>
            <w:ins w:id="6794" w:author="ilham.nur@office.ui.ac.id [2]" w:date="2023-01-28T21:43:00Z">
              <w:del w:id="6795" w:author="ilham.nur@office.ui.ac.id" w:date="2023-03-04T10:07:00Z">
                <w:r w:rsidR="00C509F3" w:rsidDel="00C023B1">
                  <w:rPr>
                    <w:b/>
                    <w:bCs/>
                  </w:rPr>
                  <w:delText xml:space="preserve"> </w:delText>
                </w:r>
                <w:r w:rsidR="00C509F3" w:rsidDel="00C023B1">
                  <w:rPr>
                    <w:i/>
                    <w:iCs/>
                  </w:rPr>
                  <w:delText xml:space="preserve">Planner </w:delText>
                </w:r>
                <w:r w:rsidR="00C509F3" w:rsidDel="00C023B1">
                  <w:delText xml:space="preserve">merupakan sebuah </w:delText>
                </w:r>
                <w:r w:rsidR="00C509F3" w:rsidDel="00C023B1">
                  <w:rPr>
                    <w:i/>
                    <w:iCs/>
                  </w:rPr>
                  <w:delText xml:space="preserve">role </w:delText>
                </w:r>
                <w:r w:rsidR="00C509F3" w:rsidDel="00C023B1">
                  <w:delText xml:space="preserve">yang memungkinkan anggotanya dapat melakukan </w:delText>
                </w:r>
              </w:del>
            </w:ins>
            <w:ins w:id="6796" w:author="ilham.nur@office.ui.ac.id [2]" w:date="2023-01-28T21:46:00Z">
              <w:del w:id="6797" w:author="ilham.nur@office.ui.ac.id" w:date="2023-03-04T10:07:00Z">
                <w:r w:rsidR="00A87A9B" w:rsidDel="00C023B1">
                  <w:rPr>
                    <w:i/>
                    <w:iCs/>
                  </w:rPr>
                  <w:delText xml:space="preserve">Project Planning </w:delText>
                </w:r>
              </w:del>
            </w:ins>
            <w:ins w:id="6798" w:author="ilham.nur@office.ui.ac.id [2]" w:date="2023-01-28T21:43:00Z">
              <w:del w:id="6799" w:author="ilham.nur@office.ui.ac.id" w:date="2023-03-04T10:07:00Z">
                <w:r w:rsidR="00C509F3" w:rsidDel="00C023B1">
                  <w:delText>yang akan dikerjakan yang meliputi lingkup pekerjaan</w:delText>
                </w:r>
              </w:del>
            </w:ins>
            <w:ins w:id="6800" w:author="ilham.nur@office.ui.ac.id [2]" w:date="2023-01-28T21:44:00Z">
              <w:del w:id="6801" w:author="ilham.nur@office.ui.ac.id" w:date="2023-03-04T10:07:00Z">
                <w:r w:rsidR="00C509F3" w:rsidDel="00C023B1">
                  <w:delText xml:space="preserve">, waktu pekerjaan, </w:delText>
                </w:r>
                <w:r w:rsidR="00F96A99" w:rsidDel="00C023B1">
                  <w:delText>biaya pekerjaan, kualitas pekerjaan, sumber daya pekerjaan dan alokasi pekerjaan.</w:delText>
                </w:r>
              </w:del>
            </w:ins>
            <w:bookmarkStart w:id="6802" w:name="_Toc128821677"/>
            <w:bookmarkStart w:id="6803" w:name="_Toc128852395"/>
            <w:bookmarkStart w:id="6804" w:name="_Toc128943988"/>
            <w:bookmarkEnd w:id="6802"/>
            <w:bookmarkEnd w:id="6803"/>
            <w:bookmarkEnd w:id="6804"/>
          </w:p>
          <w:p w14:paraId="70FFBE61" w14:textId="1DAF17D1" w:rsidR="0009485B" w:rsidRPr="00C023B1" w:rsidDel="00C023B1" w:rsidRDefault="0009485B" w:rsidP="00CC3F2F">
            <w:pPr>
              <w:rPr>
                <w:ins w:id="6805" w:author="ilham.nur@office.ui.ac.id [2]" w:date="2023-01-28T20:53:00Z"/>
                <w:del w:id="6806" w:author="ilham.nur@office.ui.ac.id" w:date="2023-03-04T10:07:00Z"/>
              </w:rPr>
            </w:pPr>
            <w:ins w:id="6807" w:author="ilham.nur@office.ui.ac.id [2]" w:date="2023-01-28T20:54:00Z">
              <w:del w:id="6808" w:author="ilham.nur@office.ui.ac.id" w:date="2023-03-04T10:07:00Z">
                <w:r w:rsidDel="00C023B1">
                  <w:rPr>
                    <w:b/>
                    <w:bCs/>
                  </w:rPr>
                  <w:delText>Dampak:</w:delText>
                </w:r>
              </w:del>
            </w:ins>
            <w:ins w:id="6809" w:author="ilham.nur@office.ui.ac.id [2]" w:date="2023-01-28T21:44:00Z">
              <w:del w:id="6810" w:author="ilham.nur@office.ui.ac.id" w:date="2023-03-04T10:07:00Z">
                <w:r w:rsidR="00F96A99" w:rsidDel="00C023B1">
                  <w:rPr>
                    <w:b/>
                    <w:bCs/>
                  </w:rPr>
                  <w:delText xml:space="preserve"> </w:delText>
                </w:r>
                <w:r w:rsidR="00F96A99" w:rsidDel="00C023B1">
                  <w:rPr>
                    <w:i/>
                    <w:iCs/>
                  </w:rPr>
                  <w:delText xml:space="preserve">Business role planner </w:delText>
                </w:r>
                <w:r w:rsidR="00F96A99" w:rsidDel="00C023B1">
                  <w:delText xml:space="preserve">akan melakukan perencanaan proyek yang </w:delText>
                </w:r>
                <w:r w:rsidR="00D15AA4" w:rsidDel="00C023B1">
                  <w:delText xml:space="preserve">akan menghasilkan keluaran berupa </w:delText>
                </w:r>
                <w:r w:rsidR="00D15AA4" w:rsidDel="00C023B1">
                  <w:rPr>
                    <w:i/>
                    <w:iCs/>
                  </w:rPr>
                  <w:delText xml:space="preserve">Project Management Plan </w:delText>
                </w:r>
                <w:r w:rsidR="00D15AA4" w:rsidDel="00C023B1">
                  <w:delText>(PM Plan) yang aka</w:delText>
                </w:r>
              </w:del>
            </w:ins>
            <w:ins w:id="6811" w:author="ilham.nur@office.ui.ac.id [2]" w:date="2023-01-28T21:45:00Z">
              <w:del w:id="6812" w:author="ilham.nur@office.ui.ac.id" w:date="2023-03-04T10:07:00Z">
                <w:r w:rsidR="00D15AA4" w:rsidDel="00C023B1">
                  <w:delText>n menjadi acuan dari berjalanya sebuah proyek.</w:delText>
                </w:r>
              </w:del>
            </w:ins>
            <w:bookmarkStart w:id="6813" w:name="_Toc128821678"/>
            <w:bookmarkStart w:id="6814" w:name="_Toc128852396"/>
            <w:bookmarkStart w:id="6815" w:name="_Toc128943989"/>
            <w:bookmarkEnd w:id="6813"/>
            <w:bookmarkEnd w:id="6814"/>
            <w:bookmarkEnd w:id="6815"/>
          </w:p>
        </w:tc>
        <w:bookmarkStart w:id="6816" w:name="_Toc128821679"/>
        <w:bookmarkStart w:id="6817" w:name="_Toc128852397"/>
        <w:bookmarkStart w:id="6818" w:name="_Toc128943990"/>
        <w:bookmarkEnd w:id="6816"/>
        <w:bookmarkEnd w:id="6817"/>
        <w:bookmarkEnd w:id="6818"/>
      </w:tr>
      <w:tr w:rsidR="00A62361" w:rsidDel="00C023B1" w14:paraId="26196E7A" w14:textId="2ED3C569" w:rsidTr="0071525B">
        <w:tblPrEx>
          <w:tblPrExChange w:id="6819" w:author="ilham.nur@office.ui.ac.id" w:date="2023-02-02T23:09:00Z">
            <w:tblPrEx>
              <w:tblW w:w="9410" w:type="dxa"/>
            </w:tblPrEx>
          </w:tblPrExChange>
        </w:tblPrEx>
        <w:trPr>
          <w:ins w:id="6820" w:author="ilham.nur@office.ui.ac.id [2]" w:date="2023-01-28T20:53:00Z"/>
          <w:del w:id="6821" w:author="ilham.nur@office.ui.ac.id" w:date="2023-03-04T10:07:00Z"/>
        </w:trPr>
        <w:tc>
          <w:tcPr>
            <w:tcW w:w="367" w:type="pct"/>
            <w:shd w:val="clear" w:color="auto" w:fill="FFFFFF" w:themeFill="background1"/>
            <w:tcPrChange w:id="6822" w:author="ilham.nur@office.ui.ac.id" w:date="2023-02-02T23:09:00Z">
              <w:tcPr>
                <w:tcW w:w="690" w:type="dxa"/>
                <w:gridSpan w:val="3"/>
                <w:shd w:val="clear" w:color="auto" w:fill="FFFFFF" w:themeFill="background1"/>
              </w:tcPr>
            </w:tcPrChange>
          </w:tcPr>
          <w:p w14:paraId="34576B3C" w14:textId="75815A24" w:rsidR="00A62361" w:rsidDel="00C023B1" w:rsidRDefault="0009485B" w:rsidP="007D6FD6">
            <w:pPr>
              <w:rPr>
                <w:ins w:id="6823" w:author="ilham.nur@office.ui.ac.id [2]" w:date="2023-01-28T20:53:00Z"/>
                <w:del w:id="6824" w:author="ilham.nur@office.ui.ac.id" w:date="2023-03-04T10:07:00Z"/>
              </w:rPr>
            </w:pPr>
            <w:ins w:id="6825" w:author="ilham.nur@office.ui.ac.id [2]" w:date="2023-01-28T20:53:00Z">
              <w:del w:id="6826" w:author="ilham.nur@office.ui.ac.id" w:date="2023-03-04T10:07:00Z">
                <w:r w:rsidDel="00C023B1">
                  <w:delText>R.2</w:delText>
                </w:r>
                <w:bookmarkStart w:id="6827" w:name="_Toc128821680"/>
                <w:bookmarkStart w:id="6828" w:name="_Toc128852398"/>
                <w:bookmarkStart w:id="6829" w:name="_Toc128943991"/>
                <w:bookmarkEnd w:id="6827"/>
                <w:bookmarkEnd w:id="6828"/>
                <w:bookmarkEnd w:id="6829"/>
              </w:del>
            </w:ins>
          </w:p>
        </w:tc>
        <w:tc>
          <w:tcPr>
            <w:tcW w:w="4633" w:type="pct"/>
            <w:shd w:val="clear" w:color="auto" w:fill="FFFFFF" w:themeFill="background1"/>
            <w:tcPrChange w:id="6830" w:author="ilham.nur@office.ui.ac.id" w:date="2023-02-02T23:09:00Z">
              <w:tcPr>
                <w:tcW w:w="8720" w:type="dxa"/>
                <w:gridSpan w:val="4"/>
                <w:shd w:val="clear" w:color="auto" w:fill="FFFFFF" w:themeFill="background1"/>
              </w:tcPr>
            </w:tcPrChange>
          </w:tcPr>
          <w:p w14:paraId="0ED79EFF" w14:textId="0D024ED2" w:rsidR="00B0009C" w:rsidRPr="003028F6" w:rsidDel="00C023B1" w:rsidRDefault="00B0009C" w:rsidP="00B0009C">
            <w:pPr>
              <w:rPr>
                <w:ins w:id="6831" w:author="ilham.nur@office.ui.ac.id [2]" w:date="2023-01-28T20:54:00Z"/>
                <w:del w:id="6832" w:author="ilham.nur@office.ui.ac.id" w:date="2023-03-04T10:07:00Z"/>
                <w:i/>
                <w:iCs/>
                <w:rPrChange w:id="6833" w:author="ilham.nur@office.ui.ac.id [2]" w:date="2023-01-28T21:45:00Z">
                  <w:rPr>
                    <w:ins w:id="6834" w:author="ilham.nur@office.ui.ac.id [2]" w:date="2023-01-28T20:54:00Z"/>
                    <w:del w:id="6835" w:author="ilham.nur@office.ui.ac.id" w:date="2023-03-04T10:07:00Z"/>
                    <w:b/>
                    <w:bCs/>
                  </w:rPr>
                </w:rPrChange>
              </w:rPr>
            </w:pPr>
            <w:ins w:id="6836" w:author="ilham.nur@office.ui.ac.id [2]" w:date="2023-01-28T20:54:00Z">
              <w:del w:id="6837" w:author="ilham.nur@office.ui.ac.id" w:date="2023-03-04T10:07:00Z">
                <w:r w:rsidDel="00C023B1">
                  <w:rPr>
                    <w:b/>
                    <w:bCs/>
                  </w:rPr>
                  <w:delText>Nama:</w:delText>
                </w:r>
              </w:del>
            </w:ins>
            <w:ins w:id="6838" w:author="ilham.nur@office.ui.ac.id [2]" w:date="2023-01-28T21:45:00Z">
              <w:del w:id="6839" w:author="ilham.nur@office.ui.ac.id" w:date="2023-03-04T10:07:00Z">
                <w:r w:rsidR="003028F6" w:rsidDel="00C023B1">
                  <w:rPr>
                    <w:b/>
                    <w:bCs/>
                  </w:rPr>
                  <w:delText xml:space="preserve"> </w:delText>
                </w:r>
                <w:r w:rsidR="003028F6" w:rsidDel="00C023B1">
                  <w:rPr>
                    <w:i/>
                    <w:iCs/>
                  </w:rPr>
                  <w:delText>Executor</w:delText>
                </w:r>
              </w:del>
            </w:ins>
            <w:bookmarkStart w:id="6840" w:name="_Toc128821681"/>
            <w:bookmarkStart w:id="6841" w:name="_Toc128852399"/>
            <w:bookmarkStart w:id="6842" w:name="_Toc128943992"/>
            <w:bookmarkEnd w:id="6840"/>
            <w:bookmarkEnd w:id="6841"/>
            <w:bookmarkEnd w:id="6842"/>
          </w:p>
          <w:p w14:paraId="00FB445A" w14:textId="2E29D787" w:rsidR="00B0009C" w:rsidDel="00C023B1" w:rsidRDefault="00B0009C" w:rsidP="00B0009C">
            <w:pPr>
              <w:rPr>
                <w:ins w:id="6843" w:author="ilham.nur@office.ui.ac.id [2]" w:date="2023-01-28T21:45:00Z"/>
                <w:del w:id="6844" w:author="ilham.nur@office.ui.ac.id" w:date="2023-03-04T10:07:00Z"/>
                <w:i/>
                <w:iCs/>
              </w:rPr>
            </w:pPr>
            <w:ins w:id="6845" w:author="ilham.nur@office.ui.ac.id [2]" w:date="2023-01-28T20:54:00Z">
              <w:del w:id="6846" w:author="ilham.nur@office.ui.ac.id" w:date="2023-03-04T10:07:00Z">
                <w:r w:rsidDel="00C023B1">
                  <w:rPr>
                    <w:b/>
                    <w:bCs/>
                  </w:rPr>
                  <w:delText>Type:</w:delText>
                </w:r>
              </w:del>
            </w:ins>
            <w:ins w:id="6847" w:author="ilham.nur@office.ui.ac.id [2]" w:date="2023-01-28T21:45:00Z">
              <w:del w:id="6848" w:author="ilham.nur@office.ui.ac.id" w:date="2023-03-04T10:07:00Z">
                <w:r w:rsidR="003028F6" w:rsidDel="00C023B1">
                  <w:rPr>
                    <w:b/>
                    <w:bCs/>
                  </w:rPr>
                  <w:delText xml:space="preserve"> </w:delText>
                </w:r>
                <w:r w:rsidR="003028F6" w:rsidDel="00C023B1">
                  <w:rPr>
                    <w:i/>
                    <w:iCs/>
                  </w:rPr>
                  <w:delText>Business Role</w:delText>
                </w:r>
                <w:bookmarkStart w:id="6849" w:name="_Toc128821682"/>
                <w:bookmarkStart w:id="6850" w:name="_Toc128852400"/>
                <w:bookmarkStart w:id="6851" w:name="_Toc128943993"/>
                <w:bookmarkEnd w:id="6849"/>
                <w:bookmarkEnd w:id="6850"/>
                <w:bookmarkEnd w:id="6851"/>
              </w:del>
            </w:ins>
          </w:p>
          <w:p w14:paraId="4BF4266A" w14:textId="42772DC6" w:rsidR="00597C7F" w:rsidRPr="00C023B1" w:rsidDel="00C023B1" w:rsidRDefault="00C77056" w:rsidP="00B0009C">
            <w:pPr>
              <w:rPr>
                <w:ins w:id="6852" w:author="ilham.nur@office.ui.ac.id [2]" w:date="2023-01-28T20:54:00Z"/>
                <w:del w:id="6853" w:author="ilham.nur@office.ui.ac.id" w:date="2023-03-04T10:07:00Z"/>
              </w:rPr>
            </w:pPr>
            <w:ins w:id="6854" w:author="ilham.nur@office.ui.ac.id [2]" w:date="2023-01-28T21:47:00Z">
              <w:del w:id="6855" w:author="ilham.nur@office.ui.ac.id" w:date="2023-03-04T10:07:00Z">
                <w:r w:rsidDel="00C023B1">
                  <w:rPr>
                    <w:noProof/>
                  </w:rPr>
                  <w:drawing>
                    <wp:inline distT="0" distB="0" distL="0" distR="0" wp14:anchorId="06B8709E" wp14:editId="3C018048">
                      <wp:extent cx="4810835" cy="472937"/>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46302" cy="476424"/>
                              </a:xfrm>
                              <a:prstGeom prst="rect">
                                <a:avLst/>
                              </a:prstGeom>
                            </pic:spPr>
                          </pic:pic>
                        </a:graphicData>
                      </a:graphic>
                    </wp:inline>
                  </w:drawing>
                </w:r>
              </w:del>
            </w:ins>
            <w:bookmarkStart w:id="6856" w:name="_Toc128821683"/>
            <w:bookmarkStart w:id="6857" w:name="_Toc128852401"/>
            <w:bookmarkStart w:id="6858" w:name="_Toc128943994"/>
            <w:bookmarkEnd w:id="6856"/>
            <w:bookmarkEnd w:id="6857"/>
            <w:bookmarkEnd w:id="6858"/>
          </w:p>
          <w:p w14:paraId="4279EE83" w14:textId="683A2511" w:rsidR="00B0009C" w:rsidRPr="001E6E34" w:rsidDel="00C023B1" w:rsidRDefault="00B0009C" w:rsidP="00B0009C">
            <w:pPr>
              <w:rPr>
                <w:ins w:id="6859" w:author="ilham.nur@office.ui.ac.id [2]" w:date="2023-01-28T20:54:00Z"/>
                <w:del w:id="6860" w:author="ilham.nur@office.ui.ac.id" w:date="2023-03-04T10:07:00Z"/>
                <w:i/>
                <w:iCs/>
                <w:rPrChange w:id="6861" w:author="ilham.nur@office.ui.ac.id [2]" w:date="2023-01-28T22:09:00Z">
                  <w:rPr>
                    <w:ins w:id="6862" w:author="ilham.nur@office.ui.ac.id [2]" w:date="2023-01-28T20:54:00Z"/>
                    <w:del w:id="6863" w:author="ilham.nur@office.ui.ac.id" w:date="2023-03-04T10:07:00Z"/>
                    <w:b/>
                    <w:bCs/>
                  </w:rPr>
                </w:rPrChange>
              </w:rPr>
            </w:pPr>
            <w:ins w:id="6864" w:author="ilham.nur@office.ui.ac.id [2]" w:date="2023-01-28T20:54:00Z">
              <w:del w:id="6865" w:author="ilham.nur@office.ui.ac.id" w:date="2023-03-04T10:07:00Z">
                <w:r w:rsidDel="00C023B1">
                  <w:rPr>
                    <w:b/>
                    <w:bCs/>
                  </w:rPr>
                  <w:delText>Detil:</w:delText>
                </w:r>
              </w:del>
            </w:ins>
            <w:ins w:id="6866" w:author="ilham.nur@office.ui.ac.id [2]" w:date="2023-01-28T22:08:00Z">
              <w:del w:id="6867" w:author="ilham.nur@office.ui.ac.id" w:date="2023-03-04T10:07:00Z">
                <w:r w:rsidR="007B13F9" w:rsidDel="00C023B1">
                  <w:rPr>
                    <w:b/>
                    <w:bCs/>
                  </w:rPr>
                  <w:delText xml:space="preserve"> </w:delText>
                </w:r>
                <w:r w:rsidR="007B13F9" w:rsidDel="00C023B1">
                  <w:rPr>
                    <w:i/>
                    <w:iCs/>
                  </w:rPr>
                  <w:delText xml:space="preserve">Executor </w:delText>
                </w:r>
                <w:r w:rsidR="007B13F9" w:rsidDel="00C023B1">
                  <w:delText xml:space="preserve">merupakan </w:delText>
                </w:r>
                <w:r w:rsidR="007B13F9" w:rsidDel="00C023B1">
                  <w:rPr>
                    <w:i/>
                    <w:iCs/>
                  </w:rPr>
                  <w:delText xml:space="preserve">business role </w:delText>
                </w:r>
                <w:r w:rsidR="007B13F9" w:rsidDel="00C023B1">
                  <w:delText xml:space="preserve">yang melakukan </w:delText>
                </w:r>
                <w:r w:rsidR="001E6E34" w:rsidDel="00C023B1">
                  <w:delText xml:space="preserve">proses </w:delText>
                </w:r>
                <w:r w:rsidR="001E6E34" w:rsidDel="00C023B1">
                  <w:rPr>
                    <w:i/>
                    <w:iCs/>
                  </w:rPr>
                  <w:delText>project exe</w:delText>
                </w:r>
              </w:del>
            </w:ins>
            <w:ins w:id="6868" w:author="ilham.nur@office.ui.ac.id [2]" w:date="2023-01-28T22:09:00Z">
              <w:del w:id="6869" w:author="ilham.nur@office.ui.ac.id" w:date="2023-03-04T10:07:00Z">
                <w:r w:rsidR="001E6E34" w:rsidDel="00C023B1">
                  <w:rPr>
                    <w:i/>
                    <w:iCs/>
                  </w:rPr>
                  <w:delText xml:space="preserve">cuting. </w:delText>
                </w:r>
                <w:r w:rsidR="001E6E34" w:rsidDel="00C023B1">
                  <w:delText xml:space="preserve">SID merupakan anggota dari </w:delText>
                </w:r>
                <w:r w:rsidR="001E6E34" w:rsidDel="00C023B1">
                  <w:rPr>
                    <w:i/>
                    <w:iCs/>
                  </w:rPr>
                  <w:delText>role executor.</w:delText>
                </w:r>
              </w:del>
            </w:ins>
            <w:bookmarkStart w:id="6870" w:name="_Toc128821684"/>
            <w:bookmarkStart w:id="6871" w:name="_Toc128852402"/>
            <w:bookmarkStart w:id="6872" w:name="_Toc128943995"/>
            <w:bookmarkEnd w:id="6870"/>
            <w:bookmarkEnd w:id="6871"/>
            <w:bookmarkEnd w:id="6872"/>
          </w:p>
          <w:p w14:paraId="18B9AC73" w14:textId="35418D3A" w:rsidR="00A62361" w:rsidRPr="00C023B1" w:rsidDel="00C023B1" w:rsidRDefault="00B0009C" w:rsidP="00B0009C">
            <w:pPr>
              <w:rPr>
                <w:ins w:id="6873" w:author="ilham.nur@office.ui.ac.id [2]" w:date="2023-01-28T20:53:00Z"/>
                <w:del w:id="6874" w:author="ilham.nur@office.ui.ac.id" w:date="2023-03-04T10:07:00Z"/>
              </w:rPr>
            </w:pPr>
            <w:ins w:id="6875" w:author="ilham.nur@office.ui.ac.id [2]" w:date="2023-01-28T20:54:00Z">
              <w:del w:id="6876" w:author="ilham.nur@office.ui.ac.id" w:date="2023-03-04T10:07:00Z">
                <w:r w:rsidDel="00C023B1">
                  <w:rPr>
                    <w:b/>
                    <w:bCs/>
                  </w:rPr>
                  <w:delText>Dampak:</w:delText>
                </w:r>
              </w:del>
            </w:ins>
            <w:ins w:id="6877" w:author="ilham.nur@office.ui.ac.id [2]" w:date="2023-01-28T22:09:00Z">
              <w:del w:id="6878" w:author="ilham.nur@office.ui.ac.id" w:date="2023-03-04T10:07:00Z">
                <w:r w:rsidR="006D6924" w:rsidDel="00C023B1">
                  <w:rPr>
                    <w:b/>
                    <w:bCs/>
                  </w:rPr>
                  <w:delText xml:space="preserve"> </w:delText>
                </w:r>
                <w:r w:rsidR="006D6924" w:rsidDel="00C023B1">
                  <w:delText xml:space="preserve">Proyek yang telah di disposisi kepada </w:delText>
                </w:r>
                <w:r w:rsidR="006D6924" w:rsidDel="00C023B1">
                  <w:rPr>
                    <w:i/>
                    <w:iCs/>
                  </w:rPr>
                  <w:delText xml:space="preserve">executor </w:delText>
                </w:r>
                <w:r w:rsidR="006D6924" w:rsidDel="00C023B1">
                  <w:delText>akan dikerjakan sesuai dengan arahan dari FM.</w:delText>
                </w:r>
              </w:del>
            </w:ins>
            <w:bookmarkStart w:id="6879" w:name="_Toc128821685"/>
            <w:bookmarkStart w:id="6880" w:name="_Toc128852403"/>
            <w:bookmarkStart w:id="6881" w:name="_Toc128943996"/>
            <w:bookmarkEnd w:id="6879"/>
            <w:bookmarkEnd w:id="6880"/>
            <w:bookmarkEnd w:id="6881"/>
          </w:p>
        </w:tc>
        <w:bookmarkStart w:id="6882" w:name="_Toc128821686"/>
        <w:bookmarkStart w:id="6883" w:name="_Toc128852404"/>
        <w:bookmarkStart w:id="6884" w:name="_Toc128943997"/>
        <w:bookmarkEnd w:id="6882"/>
        <w:bookmarkEnd w:id="6883"/>
        <w:bookmarkEnd w:id="6884"/>
      </w:tr>
      <w:tr w:rsidR="005859DD" w:rsidDel="00C023B1" w14:paraId="71202AFF" w14:textId="0E70EF10" w:rsidTr="0071525B">
        <w:tblPrEx>
          <w:tblPrExChange w:id="6885" w:author="ilham.nur@office.ui.ac.id" w:date="2023-02-02T23:09:00Z">
            <w:tblPrEx>
              <w:tblW w:w="9410" w:type="dxa"/>
            </w:tblPrEx>
          </w:tblPrExChange>
        </w:tblPrEx>
        <w:trPr>
          <w:ins w:id="6886" w:author="ilham.nur@office.ui.ac.id [2]" w:date="2023-01-28T22:10:00Z"/>
          <w:del w:id="6887" w:author="ilham.nur@office.ui.ac.id" w:date="2023-03-04T10:07:00Z"/>
        </w:trPr>
        <w:tc>
          <w:tcPr>
            <w:tcW w:w="367" w:type="pct"/>
            <w:shd w:val="clear" w:color="auto" w:fill="FFFFFF" w:themeFill="background1"/>
            <w:tcPrChange w:id="6888" w:author="ilham.nur@office.ui.ac.id" w:date="2023-02-02T23:09:00Z">
              <w:tcPr>
                <w:tcW w:w="690" w:type="dxa"/>
                <w:gridSpan w:val="3"/>
                <w:shd w:val="clear" w:color="auto" w:fill="FFFFFF" w:themeFill="background1"/>
              </w:tcPr>
            </w:tcPrChange>
          </w:tcPr>
          <w:p w14:paraId="0CED7805" w14:textId="4713A9A1" w:rsidR="005859DD" w:rsidDel="00C023B1" w:rsidRDefault="005859DD" w:rsidP="007D6FD6">
            <w:pPr>
              <w:rPr>
                <w:ins w:id="6889" w:author="ilham.nur@office.ui.ac.id [2]" w:date="2023-01-28T22:10:00Z"/>
                <w:del w:id="6890" w:author="ilham.nur@office.ui.ac.id" w:date="2023-03-04T10:07:00Z"/>
              </w:rPr>
            </w:pPr>
            <w:ins w:id="6891" w:author="ilham.nur@office.ui.ac.id [2]" w:date="2023-01-28T22:10:00Z">
              <w:del w:id="6892" w:author="ilham.nur@office.ui.ac.id" w:date="2023-03-04T10:07:00Z">
                <w:r w:rsidDel="00C023B1">
                  <w:delText>P.1</w:delText>
                </w:r>
                <w:bookmarkStart w:id="6893" w:name="_Toc128821687"/>
                <w:bookmarkStart w:id="6894" w:name="_Toc128852405"/>
                <w:bookmarkStart w:id="6895" w:name="_Toc128943998"/>
                <w:bookmarkEnd w:id="6893"/>
                <w:bookmarkEnd w:id="6894"/>
                <w:bookmarkEnd w:id="6895"/>
              </w:del>
            </w:ins>
          </w:p>
        </w:tc>
        <w:tc>
          <w:tcPr>
            <w:tcW w:w="4633" w:type="pct"/>
            <w:shd w:val="clear" w:color="auto" w:fill="FFFFFF" w:themeFill="background1"/>
            <w:tcPrChange w:id="6896" w:author="ilham.nur@office.ui.ac.id" w:date="2023-02-02T23:09:00Z">
              <w:tcPr>
                <w:tcW w:w="8720" w:type="dxa"/>
                <w:gridSpan w:val="4"/>
                <w:shd w:val="clear" w:color="auto" w:fill="FFFFFF" w:themeFill="background1"/>
              </w:tcPr>
            </w:tcPrChange>
          </w:tcPr>
          <w:p w14:paraId="58745B0A" w14:textId="5F5A7D16" w:rsidR="005859DD" w:rsidDel="00C023B1" w:rsidRDefault="008B3B2D" w:rsidP="00B0009C">
            <w:pPr>
              <w:rPr>
                <w:ins w:id="6897" w:author="ilham.nur@office.ui.ac.id [2]" w:date="2023-01-28T22:16:00Z"/>
                <w:del w:id="6898" w:author="ilham.nur@office.ui.ac.id" w:date="2023-03-04T10:07:00Z"/>
              </w:rPr>
            </w:pPr>
            <w:ins w:id="6899" w:author="ilham.nur@office.ui.ac.id [2]" w:date="2023-01-28T22:16:00Z">
              <w:del w:id="6900" w:author="ilham.nur@office.ui.ac.id" w:date="2023-03-04T10:07:00Z">
                <w:r w:rsidDel="00C023B1">
                  <w:rPr>
                    <w:b/>
                    <w:bCs/>
                  </w:rPr>
                  <w:delText xml:space="preserve">Nama: </w:delText>
                </w:r>
                <w:r w:rsidRPr="008B3B2D" w:rsidDel="00C023B1">
                  <w:rPr>
                    <w:i/>
                    <w:iCs/>
                    <w:rPrChange w:id="6901" w:author="ilham.nur@office.ui.ac.id [2]" w:date="2023-01-28T22:16:00Z">
                      <w:rPr/>
                    </w:rPrChange>
                  </w:rPr>
                  <w:delText>Input Work Order</w:delText>
                </w:r>
                <w:r w:rsidDel="00C023B1">
                  <w:delText xml:space="preserve"> (WO)</w:delText>
                </w:r>
                <w:bookmarkStart w:id="6902" w:name="_Toc128821688"/>
                <w:bookmarkStart w:id="6903" w:name="_Toc128852406"/>
                <w:bookmarkStart w:id="6904" w:name="_Toc128943999"/>
                <w:bookmarkEnd w:id="6902"/>
                <w:bookmarkEnd w:id="6903"/>
                <w:bookmarkEnd w:id="6904"/>
              </w:del>
            </w:ins>
          </w:p>
          <w:p w14:paraId="138510BF" w14:textId="05CFC488" w:rsidR="008B3B2D" w:rsidDel="00C023B1" w:rsidRDefault="008B3B2D" w:rsidP="00B0009C">
            <w:pPr>
              <w:rPr>
                <w:ins w:id="6905" w:author="ilham.nur@office.ui.ac.id [2]" w:date="2023-01-28T22:17:00Z"/>
                <w:del w:id="6906" w:author="ilham.nur@office.ui.ac.id" w:date="2023-03-04T10:07:00Z"/>
                <w:i/>
                <w:iCs/>
              </w:rPr>
            </w:pPr>
            <w:ins w:id="6907" w:author="ilham.nur@office.ui.ac.id [2]" w:date="2023-01-28T22:16:00Z">
              <w:del w:id="6908" w:author="ilham.nur@office.ui.ac.id" w:date="2023-03-04T10:07:00Z">
                <w:r w:rsidDel="00C023B1">
                  <w:rPr>
                    <w:b/>
                    <w:bCs/>
                  </w:rPr>
                  <w:delText xml:space="preserve">Type: </w:delText>
                </w:r>
                <w:r w:rsidDel="00C023B1">
                  <w:rPr>
                    <w:i/>
                    <w:iCs/>
                  </w:rPr>
                  <w:delText>Busines</w:delText>
                </w:r>
              </w:del>
            </w:ins>
            <w:ins w:id="6909" w:author="ilham.nur@office.ui.ac.id [2]" w:date="2023-01-28T22:17:00Z">
              <w:del w:id="6910" w:author="ilham.nur@office.ui.ac.id" w:date="2023-03-04T10:07:00Z">
                <w:r w:rsidDel="00C023B1">
                  <w:rPr>
                    <w:i/>
                    <w:iCs/>
                  </w:rPr>
                  <w:delText>s Process</w:delText>
                </w:r>
                <w:bookmarkStart w:id="6911" w:name="_Toc128821689"/>
                <w:bookmarkStart w:id="6912" w:name="_Toc128852407"/>
                <w:bookmarkStart w:id="6913" w:name="_Toc128944000"/>
                <w:bookmarkEnd w:id="6911"/>
                <w:bookmarkEnd w:id="6912"/>
                <w:bookmarkEnd w:id="6913"/>
              </w:del>
            </w:ins>
          </w:p>
          <w:p w14:paraId="621F79FD" w14:textId="362F6658" w:rsidR="008B3B2D" w:rsidDel="00C023B1" w:rsidRDefault="008B3B2D" w:rsidP="00B0009C">
            <w:pPr>
              <w:rPr>
                <w:ins w:id="6914" w:author="ilham.nur@office.ui.ac.id [2]" w:date="2023-01-28T22:17:00Z"/>
                <w:del w:id="6915" w:author="ilham.nur@office.ui.ac.id" w:date="2023-03-04T10:07:00Z"/>
              </w:rPr>
            </w:pPr>
            <w:ins w:id="6916" w:author="ilham.nur@office.ui.ac.id [2]" w:date="2023-01-28T22:17:00Z">
              <w:del w:id="6917" w:author="ilham.nur@office.ui.ac.id" w:date="2023-03-04T10:07:00Z">
                <w:r w:rsidDel="00C023B1">
                  <w:rPr>
                    <w:noProof/>
                  </w:rPr>
                  <w:drawing>
                    <wp:inline distT="0" distB="0" distL="0" distR="0" wp14:anchorId="3474EDE2" wp14:editId="20A3274A">
                      <wp:extent cx="4633415" cy="472386"/>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66324" cy="475741"/>
                              </a:xfrm>
                              <a:prstGeom prst="rect">
                                <a:avLst/>
                              </a:prstGeom>
                            </pic:spPr>
                          </pic:pic>
                        </a:graphicData>
                      </a:graphic>
                    </wp:inline>
                  </w:drawing>
                </w:r>
                <w:bookmarkStart w:id="6918" w:name="_Toc128821690"/>
                <w:bookmarkStart w:id="6919" w:name="_Toc128852408"/>
                <w:bookmarkStart w:id="6920" w:name="_Toc128944001"/>
                <w:bookmarkEnd w:id="6918"/>
                <w:bookmarkEnd w:id="6919"/>
                <w:bookmarkEnd w:id="6920"/>
              </w:del>
            </w:ins>
          </w:p>
          <w:p w14:paraId="01C70CE6" w14:textId="625B9508" w:rsidR="008B3B2D" w:rsidRPr="00C023B1" w:rsidDel="00C023B1" w:rsidRDefault="00830813" w:rsidP="00B0009C">
            <w:pPr>
              <w:rPr>
                <w:ins w:id="6921" w:author="ilham.nur@office.ui.ac.id [2]" w:date="2023-01-28T22:17:00Z"/>
                <w:del w:id="6922" w:author="ilham.nur@office.ui.ac.id" w:date="2023-03-04T10:07:00Z"/>
              </w:rPr>
            </w:pPr>
            <w:ins w:id="6923" w:author="ilham.nur@office.ui.ac.id [2]" w:date="2023-01-28T22:17:00Z">
              <w:del w:id="6924" w:author="ilham.nur@office.ui.ac.id" w:date="2023-03-04T10:07:00Z">
                <w:r w:rsidRPr="00C023B1" w:rsidDel="00C023B1">
                  <w:rPr>
                    <w:b/>
                    <w:bCs/>
                  </w:rPr>
                  <w:delText>Detil:</w:delText>
                </w:r>
                <w:r w:rsidDel="00C023B1">
                  <w:rPr>
                    <w:b/>
                    <w:bCs/>
                  </w:rPr>
                  <w:delText xml:space="preserve"> </w:delText>
                </w:r>
                <w:r w:rsidDel="00C023B1">
                  <w:rPr>
                    <w:i/>
                    <w:iCs/>
                  </w:rPr>
                  <w:delText xml:space="preserve">Input WO </w:delText>
                </w:r>
                <w:r w:rsidDel="00C023B1">
                  <w:delText xml:space="preserve">merupakan sebuah proses di mana AM setelah </w:delText>
                </w:r>
                <w:r w:rsidR="006679DF" w:rsidDel="00C023B1">
                  <w:delText xml:space="preserve">berhasil menjual solusi kepada konsumen akan melakukan </w:delText>
                </w:r>
              </w:del>
            </w:ins>
            <w:ins w:id="6925" w:author="ilham.nur@office.ui.ac.id [2]" w:date="2023-01-28T22:18:00Z">
              <w:del w:id="6926" w:author="ilham.nur@office.ui.ac.id" w:date="2023-03-04T10:07:00Z">
                <w:r w:rsidR="006679DF" w:rsidDel="00C023B1">
                  <w:delText xml:space="preserve">permohonan untuk melakukan pekerjaan kepada sebuah konsumen. </w:delText>
                </w:r>
              </w:del>
            </w:ins>
            <w:bookmarkStart w:id="6927" w:name="_Toc128821691"/>
            <w:bookmarkStart w:id="6928" w:name="_Toc128852409"/>
            <w:bookmarkStart w:id="6929" w:name="_Toc128944002"/>
            <w:bookmarkEnd w:id="6927"/>
            <w:bookmarkEnd w:id="6928"/>
            <w:bookmarkEnd w:id="6929"/>
          </w:p>
          <w:p w14:paraId="0D221F87" w14:textId="4D2B3A85" w:rsidR="00830813" w:rsidRPr="00C023B1" w:rsidDel="00C023B1" w:rsidRDefault="00830813" w:rsidP="00B0009C">
            <w:pPr>
              <w:rPr>
                <w:ins w:id="6930" w:author="ilham.nur@office.ui.ac.id [2]" w:date="2023-01-28T22:10:00Z"/>
                <w:del w:id="6931" w:author="ilham.nur@office.ui.ac.id" w:date="2023-03-04T10:07:00Z"/>
              </w:rPr>
            </w:pPr>
            <w:ins w:id="6932" w:author="ilham.nur@office.ui.ac.id [2]" w:date="2023-01-28T22:17:00Z">
              <w:del w:id="6933" w:author="ilham.nur@office.ui.ac.id" w:date="2023-03-04T10:07:00Z">
                <w:r w:rsidDel="00C023B1">
                  <w:rPr>
                    <w:b/>
                    <w:bCs/>
                  </w:rPr>
                  <w:delText>Dampak:</w:delText>
                </w:r>
              </w:del>
            </w:ins>
            <w:ins w:id="6934" w:author="ilham.nur@office.ui.ac.id [2]" w:date="2023-01-28T22:18:00Z">
              <w:del w:id="6935" w:author="ilham.nur@office.ui.ac.id" w:date="2023-03-04T10:07:00Z">
                <w:r w:rsidR="000D2FEF" w:rsidDel="00C023B1">
                  <w:rPr>
                    <w:b/>
                    <w:bCs/>
                  </w:rPr>
                  <w:delText xml:space="preserve"> </w:delText>
                </w:r>
                <w:r w:rsidR="000D2FEF" w:rsidDel="00C023B1">
                  <w:delText xml:space="preserve">PM akan melakukan proses </w:delText>
                </w:r>
                <w:r w:rsidR="000D2FEF" w:rsidDel="00C023B1">
                  <w:rPr>
                    <w:i/>
                    <w:iCs/>
                  </w:rPr>
                  <w:delText xml:space="preserve">project planning </w:delText>
                </w:r>
                <w:r w:rsidR="000D2FEF" w:rsidDel="00C023B1">
                  <w:delText>Bersama dengan FM ter</w:delText>
                </w:r>
              </w:del>
            </w:ins>
            <w:ins w:id="6936" w:author="ilham.nur@office.ui.ac.id [2]" w:date="2023-01-28T22:19:00Z">
              <w:del w:id="6937" w:author="ilham.nur@office.ui.ac.id" w:date="2023-03-04T10:07:00Z">
                <w:r w:rsidR="000D2FEF" w:rsidDel="00C023B1">
                  <w:delText>kait sesuai dengan solusi yang adan untuk menentukan siapa yang akan mengerjakan, dan kapan proyek dapat diselesaikan.</w:delText>
                </w:r>
              </w:del>
            </w:ins>
            <w:bookmarkStart w:id="6938" w:name="_Toc128821692"/>
            <w:bookmarkStart w:id="6939" w:name="_Toc128852410"/>
            <w:bookmarkStart w:id="6940" w:name="_Toc128944003"/>
            <w:bookmarkEnd w:id="6938"/>
            <w:bookmarkEnd w:id="6939"/>
            <w:bookmarkEnd w:id="6940"/>
          </w:p>
        </w:tc>
        <w:bookmarkStart w:id="6941" w:name="_Toc128821693"/>
        <w:bookmarkStart w:id="6942" w:name="_Toc128852411"/>
        <w:bookmarkStart w:id="6943" w:name="_Toc128944004"/>
        <w:bookmarkEnd w:id="6941"/>
        <w:bookmarkEnd w:id="6942"/>
        <w:bookmarkEnd w:id="6943"/>
      </w:tr>
      <w:tr w:rsidR="005859DD" w:rsidDel="00C023B1" w14:paraId="4A932C97" w14:textId="0CCFDF18" w:rsidTr="0071525B">
        <w:tblPrEx>
          <w:tblPrExChange w:id="6944" w:author="ilham.nur@office.ui.ac.id" w:date="2023-02-02T23:09:00Z">
            <w:tblPrEx>
              <w:tblW w:w="9410" w:type="dxa"/>
            </w:tblPrEx>
          </w:tblPrExChange>
        </w:tblPrEx>
        <w:trPr>
          <w:ins w:id="6945" w:author="ilham.nur@office.ui.ac.id [2]" w:date="2023-01-28T22:10:00Z"/>
          <w:del w:id="6946" w:author="ilham.nur@office.ui.ac.id" w:date="2023-03-04T10:07:00Z"/>
        </w:trPr>
        <w:tc>
          <w:tcPr>
            <w:tcW w:w="367" w:type="pct"/>
            <w:shd w:val="clear" w:color="auto" w:fill="FFFFFF" w:themeFill="background1"/>
            <w:tcPrChange w:id="6947" w:author="ilham.nur@office.ui.ac.id" w:date="2023-02-02T23:09:00Z">
              <w:tcPr>
                <w:tcW w:w="690" w:type="dxa"/>
                <w:gridSpan w:val="3"/>
                <w:shd w:val="clear" w:color="auto" w:fill="FFFFFF" w:themeFill="background1"/>
              </w:tcPr>
            </w:tcPrChange>
          </w:tcPr>
          <w:p w14:paraId="46F977D4" w14:textId="3814C5C7" w:rsidR="005859DD" w:rsidDel="00C023B1" w:rsidRDefault="005859DD" w:rsidP="007D6FD6">
            <w:pPr>
              <w:rPr>
                <w:ins w:id="6948" w:author="ilham.nur@office.ui.ac.id [2]" w:date="2023-01-28T22:10:00Z"/>
                <w:del w:id="6949" w:author="ilham.nur@office.ui.ac.id" w:date="2023-03-04T10:07:00Z"/>
              </w:rPr>
            </w:pPr>
            <w:ins w:id="6950" w:author="ilham.nur@office.ui.ac.id [2]" w:date="2023-01-28T22:10:00Z">
              <w:del w:id="6951" w:author="ilham.nur@office.ui.ac.id" w:date="2023-03-04T10:07:00Z">
                <w:r w:rsidDel="00C023B1">
                  <w:delText>P.2</w:delText>
                </w:r>
                <w:bookmarkStart w:id="6952" w:name="_Toc128821694"/>
                <w:bookmarkStart w:id="6953" w:name="_Toc128852412"/>
                <w:bookmarkStart w:id="6954" w:name="_Toc128944005"/>
                <w:bookmarkEnd w:id="6952"/>
                <w:bookmarkEnd w:id="6953"/>
                <w:bookmarkEnd w:id="6954"/>
              </w:del>
            </w:ins>
          </w:p>
        </w:tc>
        <w:tc>
          <w:tcPr>
            <w:tcW w:w="4633" w:type="pct"/>
            <w:shd w:val="clear" w:color="auto" w:fill="FFFFFF" w:themeFill="background1"/>
            <w:tcPrChange w:id="6955" w:author="ilham.nur@office.ui.ac.id" w:date="2023-02-02T23:09:00Z">
              <w:tcPr>
                <w:tcW w:w="8720" w:type="dxa"/>
                <w:gridSpan w:val="4"/>
                <w:shd w:val="clear" w:color="auto" w:fill="FFFFFF" w:themeFill="background1"/>
              </w:tcPr>
            </w:tcPrChange>
          </w:tcPr>
          <w:p w14:paraId="57284F77" w14:textId="72AE36EE" w:rsidR="005859DD" w:rsidDel="00C023B1" w:rsidRDefault="001F0ECE" w:rsidP="00B0009C">
            <w:pPr>
              <w:rPr>
                <w:ins w:id="6956" w:author="ilham.nur@office.ui.ac.id [2]" w:date="2023-01-28T22:22:00Z"/>
                <w:del w:id="6957" w:author="ilham.nur@office.ui.ac.id" w:date="2023-03-04T10:07:00Z"/>
                <w:i/>
                <w:iCs/>
              </w:rPr>
            </w:pPr>
            <w:ins w:id="6958" w:author="ilham.nur@office.ui.ac.id [2]" w:date="2023-01-28T22:21:00Z">
              <w:del w:id="6959" w:author="ilham.nur@office.ui.ac.id" w:date="2023-03-04T10:07:00Z">
                <w:r w:rsidDel="00C023B1">
                  <w:rPr>
                    <w:b/>
                    <w:bCs/>
                  </w:rPr>
                  <w:delText xml:space="preserve">Nama: </w:delText>
                </w:r>
              </w:del>
            </w:ins>
            <w:ins w:id="6960" w:author="ilham.nur@office.ui.ac.id [2]" w:date="2023-01-28T22:22:00Z">
              <w:del w:id="6961" w:author="ilham.nur@office.ui.ac.id" w:date="2023-03-04T10:07:00Z">
                <w:r w:rsidDel="00C023B1">
                  <w:rPr>
                    <w:i/>
                    <w:iCs/>
                  </w:rPr>
                  <w:delText>Project planning</w:delText>
                </w:r>
                <w:bookmarkStart w:id="6962" w:name="_Toc128821695"/>
                <w:bookmarkStart w:id="6963" w:name="_Toc128852413"/>
                <w:bookmarkStart w:id="6964" w:name="_Toc128944006"/>
                <w:bookmarkEnd w:id="6962"/>
                <w:bookmarkEnd w:id="6963"/>
                <w:bookmarkEnd w:id="6964"/>
              </w:del>
            </w:ins>
          </w:p>
          <w:p w14:paraId="41E37A3F" w14:textId="783C292C" w:rsidR="001F0ECE" w:rsidDel="00C023B1" w:rsidRDefault="001F0ECE" w:rsidP="00B0009C">
            <w:pPr>
              <w:rPr>
                <w:ins w:id="6965" w:author="ilham.nur@office.ui.ac.id [2]" w:date="2023-01-28T22:22:00Z"/>
                <w:del w:id="6966" w:author="ilham.nur@office.ui.ac.id" w:date="2023-03-04T10:07:00Z"/>
                <w:i/>
                <w:iCs/>
              </w:rPr>
            </w:pPr>
            <w:ins w:id="6967" w:author="ilham.nur@office.ui.ac.id [2]" w:date="2023-01-28T22:22:00Z">
              <w:del w:id="6968" w:author="ilham.nur@office.ui.ac.id" w:date="2023-03-04T10:07:00Z">
                <w:r w:rsidDel="00C023B1">
                  <w:rPr>
                    <w:b/>
                    <w:bCs/>
                  </w:rPr>
                  <w:delText xml:space="preserve">Type: </w:delText>
                </w:r>
                <w:r w:rsidDel="00C023B1">
                  <w:rPr>
                    <w:i/>
                    <w:iCs/>
                  </w:rPr>
                  <w:delText>Business process</w:delText>
                </w:r>
                <w:bookmarkStart w:id="6969" w:name="_Toc128821696"/>
                <w:bookmarkStart w:id="6970" w:name="_Toc128852414"/>
                <w:bookmarkStart w:id="6971" w:name="_Toc128944007"/>
                <w:bookmarkEnd w:id="6969"/>
                <w:bookmarkEnd w:id="6970"/>
                <w:bookmarkEnd w:id="6971"/>
              </w:del>
            </w:ins>
          </w:p>
          <w:p w14:paraId="09978EFD" w14:textId="6A20FB06" w:rsidR="001F0ECE" w:rsidDel="00C023B1" w:rsidRDefault="00093A4F" w:rsidP="00B0009C">
            <w:pPr>
              <w:rPr>
                <w:ins w:id="6972" w:author="ilham.nur@office.ui.ac.id [2]" w:date="2023-01-28T22:22:00Z"/>
                <w:del w:id="6973" w:author="ilham.nur@office.ui.ac.id" w:date="2023-03-04T10:07:00Z"/>
              </w:rPr>
            </w:pPr>
            <w:ins w:id="6974" w:author="ilham.nur@office.ui.ac.id [2]" w:date="2023-01-28T22:22:00Z">
              <w:del w:id="6975" w:author="ilham.nur@office.ui.ac.id" w:date="2023-03-04T10:07:00Z">
                <w:r w:rsidDel="00C023B1">
                  <w:rPr>
                    <w:noProof/>
                  </w:rPr>
                  <w:drawing>
                    <wp:inline distT="0" distB="0" distL="0" distR="0" wp14:anchorId="2FC6F76A" wp14:editId="2E270B9D">
                      <wp:extent cx="4815101" cy="791570"/>
                      <wp:effectExtent l="0" t="0" r="508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63379" cy="799507"/>
                              </a:xfrm>
                              <a:prstGeom prst="rect">
                                <a:avLst/>
                              </a:prstGeom>
                            </pic:spPr>
                          </pic:pic>
                        </a:graphicData>
                      </a:graphic>
                    </wp:inline>
                  </w:drawing>
                </w:r>
                <w:bookmarkStart w:id="6976" w:name="_Toc128821697"/>
                <w:bookmarkStart w:id="6977" w:name="_Toc128852415"/>
                <w:bookmarkStart w:id="6978" w:name="_Toc128944008"/>
                <w:bookmarkEnd w:id="6976"/>
                <w:bookmarkEnd w:id="6977"/>
                <w:bookmarkEnd w:id="6978"/>
              </w:del>
            </w:ins>
          </w:p>
          <w:p w14:paraId="51E22E62" w14:textId="1734747A" w:rsidR="00093A4F" w:rsidRPr="00963532" w:rsidDel="00C023B1" w:rsidRDefault="00093A4F" w:rsidP="00B0009C">
            <w:pPr>
              <w:rPr>
                <w:ins w:id="6979" w:author="ilham.nur@office.ui.ac.id [2]" w:date="2023-01-28T22:22:00Z"/>
                <w:del w:id="6980" w:author="ilham.nur@office.ui.ac.id" w:date="2023-03-04T10:07:00Z"/>
                <w:i/>
                <w:iCs/>
                <w:rPrChange w:id="6981" w:author="ilham.nur@office.ui.ac.id [2]" w:date="2023-01-29T11:46:00Z">
                  <w:rPr>
                    <w:ins w:id="6982" w:author="ilham.nur@office.ui.ac.id [2]" w:date="2023-01-28T22:22:00Z"/>
                    <w:del w:id="6983" w:author="ilham.nur@office.ui.ac.id" w:date="2023-03-04T10:07:00Z"/>
                    <w:b/>
                    <w:bCs/>
                  </w:rPr>
                </w:rPrChange>
              </w:rPr>
            </w:pPr>
            <w:ins w:id="6984" w:author="ilham.nur@office.ui.ac.id [2]" w:date="2023-01-28T22:22:00Z">
              <w:del w:id="6985" w:author="ilham.nur@office.ui.ac.id" w:date="2023-03-04T10:07:00Z">
                <w:r w:rsidDel="00C023B1">
                  <w:rPr>
                    <w:b/>
                    <w:bCs/>
                  </w:rPr>
                  <w:delText>Detil:</w:delText>
                </w:r>
              </w:del>
            </w:ins>
            <w:ins w:id="6986" w:author="ilham.nur@office.ui.ac.id [2]" w:date="2023-01-29T11:45:00Z">
              <w:del w:id="6987" w:author="ilham.nur@office.ui.ac.id" w:date="2023-03-04T10:07:00Z">
                <w:r w:rsidR="00203F4F" w:rsidDel="00C023B1">
                  <w:rPr>
                    <w:b/>
                    <w:bCs/>
                  </w:rPr>
                  <w:delText xml:space="preserve"> </w:delText>
                </w:r>
                <w:r w:rsidR="00203F4F" w:rsidRPr="00203F4F" w:rsidDel="00C023B1">
                  <w:rPr>
                    <w:i/>
                    <w:iCs/>
                    <w:rPrChange w:id="6988" w:author="ilham.nur@office.ui.ac.id [2]" w:date="2023-01-29T11:45:00Z">
                      <w:rPr>
                        <w:b/>
                        <w:bCs/>
                      </w:rPr>
                    </w:rPrChange>
                  </w:rPr>
                  <w:delText>P</w:delText>
                </w:r>
                <w:r w:rsidR="00203F4F" w:rsidRPr="00203F4F" w:rsidDel="00C023B1">
                  <w:rPr>
                    <w:i/>
                    <w:iCs/>
                  </w:rPr>
                  <w:delText>roject</w:delText>
                </w:r>
                <w:r w:rsidR="00203F4F" w:rsidDel="00C023B1">
                  <w:rPr>
                    <w:i/>
                    <w:iCs/>
                  </w:rPr>
                  <w:delText xml:space="preserve"> planning </w:delText>
                </w:r>
              </w:del>
            </w:ins>
            <w:ins w:id="6989" w:author="ilham.nur@office.ui.ac.id [2]" w:date="2023-01-29T11:46:00Z">
              <w:del w:id="6990" w:author="ilham.nur@office.ui.ac.id" w:date="2023-03-04T10:07:00Z">
                <w:r w:rsidR="00203F4F" w:rsidDel="00C023B1">
                  <w:delText xml:space="preserve">merupakan sebuah proses di mana </w:delText>
                </w:r>
                <w:r w:rsidR="00963532" w:rsidDel="00C023B1">
                  <w:rPr>
                    <w:i/>
                    <w:iCs/>
                  </w:rPr>
                  <w:delText xml:space="preserve">planner </w:delText>
                </w:r>
                <w:r w:rsidR="00963532" w:rsidRPr="00963532" w:rsidDel="00C023B1">
                  <w:rPr>
                    <w:rPrChange w:id="6991" w:author="ilham.nur@office.ui.ac.id [2]" w:date="2023-01-29T11:46:00Z">
                      <w:rPr>
                        <w:i/>
                        <w:iCs/>
                      </w:rPr>
                    </w:rPrChange>
                  </w:rPr>
                  <w:delText xml:space="preserve">akan melakukan proses </w:delText>
                </w:r>
              </w:del>
            </w:ins>
            <w:ins w:id="6992" w:author="ilham.nur@office.ui.ac.id [2]" w:date="2023-01-29T11:52:00Z">
              <w:del w:id="6993" w:author="ilham.nur@office.ui.ac.id" w:date="2023-03-04T10:07:00Z">
                <w:r w:rsidR="00E85024" w:rsidDel="00C023B1">
                  <w:delText>perencanaan proyek yang kemudian akan melakukan perencanaan pada aplikasi sistem optimasi alokasi pekerjaan dan sumber daya dan jug</w:delText>
                </w:r>
              </w:del>
            </w:ins>
            <w:ins w:id="6994" w:author="ilham.nur@office.ui.ac.id [2]" w:date="2023-01-29T11:53:00Z">
              <w:del w:id="6995" w:author="ilham.nur@office.ui.ac.id" w:date="2023-03-04T10:07:00Z">
                <w:r w:rsidR="00E85024" w:rsidDel="00C023B1">
                  <w:delText>a ke dalam sistem informasi manajemen proyek.</w:delText>
                </w:r>
              </w:del>
            </w:ins>
            <w:bookmarkStart w:id="6996" w:name="_Toc128821698"/>
            <w:bookmarkStart w:id="6997" w:name="_Toc128852416"/>
            <w:bookmarkStart w:id="6998" w:name="_Toc128944009"/>
            <w:bookmarkEnd w:id="6996"/>
            <w:bookmarkEnd w:id="6997"/>
            <w:bookmarkEnd w:id="6998"/>
          </w:p>
          <w:p w14:paraId="6B76E099" w14:textId="315E6184" w:rsidR="00093A4F" w:rsidRPr="00C023B1" w:rsidDel="00C023B1" w:rsidRDefault="00093A4F" w:rsidP="00B0009C">
            <w:pPr>
              <w:rPr>
                <w:ins w:id="6999" w:author="ilham.nur@office.ui.ac.id [2]" w:date="2023-01-28T22:10:00Z"/>
                <w:del w:id="7000" w:author="ilham.nur@office.ui.ac.id" w:date="2023-03-04T10:07:00Z"/>
              </w:rPr>
            </w:pPr>
            <w:ins w:id="7001" w:author="ilham.nur@office.ui.ac.id [2]" w:date="2023-01-28T22:22:00Z">
              <w:del w:id="7002" w:author="ilham.nur@office.ui.ac.id" w:date="2023-03-04T10:07:00Z">
                <w:r w:rsidDel="00C023B1">
                  <w:rPr>
                    <w:b/>
                    <w:bCs/>
                  </w:rPr>
                  <w:delText>Dampak:</w:delText>
                </w:r>
              </w:del>
            </w:ins>
            <w:ins w:id="7003" w:author="ilham.nur@office.ui.ac.id [2]" w:date="2023-01-29T11:53:00Z">
              <w:del w:id="7004" w:author="ilham.nur@office.ui.ac.id" w:date="2023-03-04T10:07:00Z">
                <w:r w:rsidR="00136902" w:rsidDel="00C023B1">
                  <w:rPr>
                    <w:b/>
                    <w:bCs/>
                  </w:rPr>
                  <w:delText xml:space="preserve"> </w:delText>
                </w:r>
                <w:r w:rsidR="00136902" w:rsidDel="00C023B1">
                  <w:delText>Tim proyek dapat memiliki kerangka pekerjaan yang akan dilakukan mulai dari lingkup,biaya, waktu, sumber daya yang melakukan pekerjaan dan alokasi pekerjaan yang akan dilakukan.</w:delText>
                </w:r>
              </w:del>
            </w:ins>
            <w:bookmarkStart w:id="7005" w:name="_Toc128821699"/>
            <w:bookmarkStart w:id="7006" w:name="_Toc128852417"/>
            <w:bookmarkStart w:id="7007" w:name="_Toc128944010"/>
            <w:bookmarkEnd w:id="7005"/>
            <w:bookmarkEnd w:id="7006"/>
            <w:bookmarkEnd w:id="7007"/>
          </w:p>
        </w:tc>
        <w:bookmarkStart w:id="7008" w:name="_Toc128821700"/>
        <w:bookmarkStart w:id="7009" w:name="_Toc128852418"/>
        <w:bookmarkStart w:id="7010" w:name="_Toc128944011"/>
        <w:bookmarkEnd w:id="7008"/>
        <w:bookmarkEnd w:id="7009"/>
        <w:bookmarkEnd w:id="7010"/>
      </w:tr>
      <w:tr w:rsidR="005859DD" w:rsidDel="00C023B1" w14:paraId="69B2CA11" w14:textId="0EEEC3AE" w:rsidTr="0071525B">
        <w:tblPrEx>
          <w:tblPrExChange w:id="7011" w:author="ilham.nur@office.ui.ac.id" w:date="2023-02-02T23:09:00Z">
            <w:tblPrEx>
              <w:tblW w:w="9410" w:type="dxa"/>
            </w:tblPrEx>
          </w:tblPrExChange>
        </w:tblPrEx>
        <w:trPr>
          <w:ins w:id="7012" w:author="ilham.nur@office.ui.ac.id [2]" w:date="2023-01-28T22:10:00Z"/>
          <w:del w:id="7013" w:author="ilham.nur@office.ui.ac.id" w:date="2023-03-04T10:07:00Z"/>
        </w:trPr>
        <w:tc>
          <w:tcPr>
            <w:tcW w:w="367" w:type="pct"/>
            <w:shd w:val="clear" w:color="auto" w:fill="FFFFFF" w:themeFill="background1"/>
            <w:tcPrChange w:id="7014" w:author="ilham.nur@office.ui.ac.id" w:date="2023-02-02T23:09:00Z">
              <w:tcPr>
                <w:tcW w:w="690" w:type="dxa"/>
                <w:gridSpan w:val="3"/>
                <w:shd w:val="clear" w:color="auto" w:fill="FFFFFF" w:themeFill="background1"/>
              </w:tcPr>
            </w:tcPrChange>
          </w:tcPr>
          <w:p w14:paraId="21DEA786" w14:textId="461500D3" w:rsidR="005859DD" w:rsidDel="00C023B1" w:rsidRDefault="005859DD" w:rsidP="007D6FD6">
            <w:pPr>
              <w:rPr>
                <w:ins w:id="7015" w:author="ilham.nur@office.ui.ac.id [2]" w:date="2023-01-28T22:10:00Z"/>
                <w:del w:id="7016" w:author="ilham.nur@office.ui.ac.id" w:date="2023-03-04T10:07:00Z"/>
              </w:rPr>
            </w:pPr>
            <w:ins w:id="7017" w:author="ilham.nur@office.ui.ac.id [2]" w:date="2023-01-28T22:10:00Z">
              <w:del w:id="7018" w:author="ilham.nur@office.ui.ac.id" w:date="2023-03-04T10:07:00Z">
                <w:r w:rsidDel="00C023B1">
                  <w:delText>P.3</w:delText>
                </w:r>
                <w:bookmarkStart w:id="7019" w:name="_Toc128821701"/>
                <w:bookmarkStart w:id="7020" w:name="_Toc128852419"/>
                <w:bookmarkStart w:id="7021" w:name="_Toc128944012"/>
                <w:bookmarkEnd w:id="7019"/>
                <w:bookmarkEnd w:id="7020"/>
                <w:bookmarkEnd w:id="7021"/>
              </w:del>
            </w:ins>
          </w:p>
        </w:tc>
        <w:tc>
          <w:tcPr>
            <w:tcW w:w="4633" w:type="pct"/>
            <w:shd w:val="clear" w:color="auto" w:fill="FFFFFF" w:themeFill="background1"/>
            <w:tcPrChange w:id="7022" w:author="ilham.nur@office.ui.ac.id" w:date="2023-02-02T23:09:00Z">
              <w:tcPr>
                <w:tcW w:w="8720" w:type="dxa"/>
                <w:gridSpan w:val="4"/>
                <w:shd w:val="clear" w:color="auto" w:fill="FFFFFF" w:themeFill="background1"/>
              </w:tcPr>
            </w:tcPrChange>
          </w:tcPr>
          <w:p w14:paraId="1880269A" w14:textId="40EEBAB0" w:rsidR="001537DD" w:rsidDel="00C023B1" w:rsidRDefault="001537DD" w:rsidP="001537DD">
            <w:pPr>
              <w:rPr>
                <w:ins w:id="7023" w:author="ilham.nur@office.ui.ac.id [2]" w:date="2023-01-29T11:44:00Z"/>
                <w:del w:id="7024" w:author="ilham.nur@office.ui.ac.id" w:date="2023-03-04T10:07:00Z"/>
                <w:i/>
                <w:iCs/>
              </w:rPr>
            </w:pPr>
            <w:ins w:id="7025" w:author="ilham.nur@office.ui.ac.id [2]" w:date="2023-01-29T11:44:00Z">
              <w:del w:id="7026" w:author="ilham.nur@office.ui.ac.id" w:date="2023-03-04T10:07:00Z">
                <w:r w:rsidDel="00C023B1">
                  <w:rPr>
                    <w:b/>
                    <w:bCs/>
                  </w:rPr>
                  <w:delText xml:space="preserve">Nama: </w:delText>
                </w:r>
                <w:r w:rsidDel="00C023B1">
                  <w:rPr>
                    <w:i/>
                    <w:iCs/>
                  </w:rPr>
                  <w:delText>Project Executing</w:delText>
                </w:r>
                <w:bookmarkStart w:id="7027" w:name="_Toc128821702"/>
                <w:bookmarkStart w:id="7028" w:name="_Toc128852420"/>
                <w:bookmarkStart w:id="7029" w:name="_Toc128944013"/>
                <w:bookmarkEnd w:id="7027"/>
                <w:bookmarkEnd w:id="7028"/>
                <w:bookmarkEnd w:id="7029"/>
              </w:del>
            </w:ins>
          </w:p>
          <w:p w14:paraId="0755992C" w14:textId="37954197" w:rsidR="001537DD" w:rsidDel="00C023B1" w:rsidRDefault="001537DD" w:rsidP="001537DD">
            <w:pPr>
              <w:rPr>
                <w:ins w:id="7030" w:author="ilham.nur@office.ui.ac.id [2]" w:date="2023-01-29T11:44:00Z"/>
                <w:del w:id="7031" w:author="ilham.nur@office.ui.ac.id" w:date="2023-03-04T10:07:00Z"/>
                <w:i/>
                <w:iCs/>
              </w:rPr>
            </w:pPr>
            <w:ins w:id="7032" w:author="ilham.nur@office.ui.ac.id [2]" w:date="2023-01-29T11:44:00Z">
              <w:del w:id="7033" w:author="ilham.nur@office.ui.ac.id" w:date="2023-03-04T10:07:00Z">
                <w:r w:rsidDel="00C023B1">
                  <w:rPr>
                    <w:b/>
                    <w:bCs/>
                  </w:rPr>
                  <w:delText xml:space="preserve">Type: </w:delText>
                </w:r>
                <w:r w:rsidDel="00C023B1">
                  <w:rPr>
                    <w:i/>
                    <w:iCs/>
                  </w:rPr>
                  <w:delText>Business process</w:delText>
                </w:r>
                <w:bookmarkStart w:id="7034" w:name="_Toc128821703"/>
                <w:bookmarkStart w:id="7035" w:name="_Toc128852421"/>
                <w:bookmarkStart w:id="7036" w:name="_Toc128944014"/>
                <w:bookmarkEnd w:id="7034"/>
                <w:bookmarkEnd w:id="7035"/>
                <w:bookmarkEnd w:id="7036"/>
              </w:del>
            </w:ins>
          </w:p>
          <w:p w14:paraId="79E1DB70" w14:textId="52F2E302" w:rsidR="001537DD" w:rsidDel="00C023B1" w:rsidRDefault="007D3277" w:rsidP="001537DD">
            <w:pPr>
              <w:rPr>
                <w:ins w:id="7037" w:author="ilham.nur@office.ui.ac.id [2]" w:date="2023-01-29T11:44:00Z"/>
                <w:del w:id="7038" w:author="ilham.nur@office.ui.ac.id" w:date="2023-03-04T10:07:00Z"/>
              </w:rPr>
            </w:pPr>
            <w:ins w:id="7039" w:author="ilham.nur@office.ui.ac.id [2]" w:date="2023-01-29T11:45:00Z">
              <w:del w:id="7040" w:author="ilham.nur@office.ui.ac.id" w:date="2023-01-31T22:38:00Z">
                <w:r w:rsidDel="000B0215">
                  <w:rPr>
                    <w:noProof/>
                  </w:rPr>
                  <w:drawing>
                    <wp:inline distT="0" distB="0" distL="0" distR="0" wp14:anchorId="3B1DFACA" wp14:editId="2AF555AF">
                      <wp:extent cx="5400040" cy="618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618490"/>
                              </a:xfrm>
                              <a:prstGeom prst="rect">
                                <a:avLst/>
                              </a:prstGeom>
                            </pic:spPr>
                          </pic:pic>
                        </a:graphicData>
                      </a:graphic>
                    </wp:inline>
                  </w:drawing>
                </w:r>
              </w:del>
            </w:ins>
            <w:bookmarkStart w:id="7041" w:name="_Toc128821704"/>
            <w:bookmarkStart w:id="7042" w:name="_Toc128852422"/>
            <w:bookmarkStart w:id="7043" w:name="_Toc128944015"/>
            <w:bookmarkEnd w:id="7041"/>
            <w:bookmarkEnd w:id="7042"/>
            <w:bookmarkEnd w:id="7043"/>
          </w:p>
          <w:p w14:paraId="68AC4934" w14:textId="70900D5E" w:rsidR="001537DD" w:rsidRPr="00C023B1" w:rsidDel="00C023B1" w:rsidRDefault="001537DD" w:rsidP="001537DD">
            <w:pPr>
              <w:rPr>
                <w:ins w:id="7044" w:author="ilham.nur@office.ui.ac.id [2]" w:date="2023-01-29T11:44:00Z"/>
                <w:del w:id="7045" w:author="ilham.nur@office.ui.ac.id" w:date="2023-03-04T10:07:00Z"/>
              </w:rPr>
            </w:pPr>
            <w:ins w:id="7046" w:author="ilham.nur@office.ui.ac.id [2]" w:date="2023-01-29T11:44:00Z">
              <w:del w:id="7047" w:author="ilham.nur@office.ui.ac.id" w:date="2023-03-04T10:07:00Z">
                <w:r w:rsidDel="00C023B1">
                  <w:rPr>
                    <w:b/>
                    <w:bCs/>
                  </w:rPr>
                  <w:delText>Detil:</w:delText>
                </w:r>
              </w:del>
            </w:ins>
            <w:ins w:id="7048" w:author="ilham.nur@office.ui.ac.id [2]" w:date="2023-01-30T05:46:00Z">
              <w:del w:id="7049" w:author="ilham.nur@office.ui.ac.id" w:date="2023-03-04T10:07:00Z">
                <w:r w:rsidR="00512795" w:rsidDel="00C023B1">
                  <w:rPr>
                    <w:b/>
                    <w:bCs/>
                  </w:rPr>
                  <w:delText xml:space="preserve"> </w:delText>
                </w:r>
                <w:r w:rsidR="00512795" w:rsidRPr="00512795" w:rsidDel="00C023B1">
                  <w:rPr>
                    <w:i/>
                    <w:iCs/>
                    <w:rPrChange w:id="7050" w:author="ilham.nur@office.ui.ac.id [2]" w:date="2023-01-30T05:46:00Z">
                      <w:rPr>
                        <w:b/>
                        <w:bCs/>
                      </w:rPr>
                    </w:rPrChange>
                  </w:rPr>
                  <w:delText>Project executing</w:delText>
                </w:r>
                <w:r w:rsidR="00512795" w:rsidDel="00C023B1">
                  <w:rPr>
                    <w:i/>
                    <w:iCs/>
                  </w:rPr>
                  <w:delText xml:space="preserve"> </w:delText>
                </w:r>
                <w:r w:rsidR="00512795" w:rsidDel="00C023B1">
                  <w:delText xml:space="preserve">merupakan proses yang dilakukan oleh </w:delText>
                </w:r>
                <w:r w:rsidR="00512795" w:rsidDel="00C023B1">
                  <w:rPr>
                    <w:i/>
                    <w:iCs/>
                  </w:rPr>
                  <w:delText xml:space="preserve">executor </w:delText>
                </w:r>
                <w:r w:rsidR="00512795" w:rsidDel="00C023B1">
                  <w:delText xml:space="preserve">untuk melakukan </w:delText>
                </w:r>
              </w:del>
            </w:ins>
            <w:bookmarkStart w:id="7051" w:name="_Toc128821705"/>
            <w:bookmarkStart w:id="7052" w:name="_Toc128852423"/>
            <w:bookmarkStart w:id="7053" w:name="_Toc128944016"/>
            <w:bookmarkEnd w:id="7051"/>
            <w:bookmarkEnd w:id="7052"/>
            <w:bookmarkEnd w:id="7053"/>
          </w:p>
          <w:p w14:paraId="75CD8D4D" w14:textId="6B9359F4" w:rsidR="005859DD" w:rsidRPr="00C023B1" w:rsidDel="00C023B1" w:rsidRDefault="001537DD" w:rsidP="001537DD">
            <w:pPr>
              <w:rPr>
                <w:ins w:id="7054" w:author="ilham.nur@office.ui.ac.id [2]" w:date="2023-01-28T22:10:00Z"/>
                <w:del w:id="7055" w:author="ilham.nur@office.ui.ac.id" w:date="2023-03-04T10:07:00Z"/>
              </w:rPr>
            </w:pPr>
            <w:ins w:id="7056" w:author="ilham.nur@office.ui.ac.id [2]" w:date="2023-01-29T11:44:00Z">
              <w:del w:id="7057" w:author="ilham.nur@office.ui.ac.id" w:date="2023-03-04T10:07:00Z">
                <w:r w:rsidDel="00C023B1">
                  <w:rPr>
                    <w:b/>
                    <w:bCs/>
                  </w:rPr>
                  <w:delText>Dampak:</w:delText>
                </w:r>
              </w:del>
            </w:ins>
            <w:bookmarkStart w:id="7058" w:name="_Toc128821706"/>
            <w:bookmarkStart w:id="7059" w:name="_Toc128852424"/>
            <w:bookmarkStart w:id="7060" w:name="_Toc128944017"/>
            <w:bookmarkEnd w:id="7058"/>
            <w:bookmarkEnd w:id="7059"/>
            <w:bookmarkEnd w:id="7060"/>
          </w:p>
        </w:tc>
        <w:bookmarkStart w:id="7061" w:name="_Toc128821707"/>
        <w:bookmarkStart w:id="7062" w:name="_Toc128852425"/>
        <w:bookmarkStart w:id="7063" w:name="_Toc128944018"/>
        <w:bookmarkEnd w:id="7061"/>
        <w:bookmarkEnd w:id="7062"/>
        <w:bookmarkEnd w:id="7063"/>
      </w:tr>
    </w:tbl>
    <w:p w14:paraId="644F4A05" w14:textId="12865BDF" w:rsidR="00E549E9" w:rsidDel="00C023B1" w:rsidRDefault="00A10428">
      <w:pPr>
        <w:rPr>
          <w:del w:id="7064" w:author="ilham.nur@office.ui.ac.id" w:date="2023-03-04T10:07:00Z"/>
          <w:b/>
          <w:bCs/>
        </w:rPr>
      </w:pPr>
      <w:ins w:id="7065" w:author="finnet [2]" w:date="2023-02-01T20:45:00Z">
        <w:del w:id="7066" w:author="ilham.nur@office.ui.ac.id" w:date="2023-03-04T10:07:00Z">
          <w:r w:rsidDel="00C023B1">
            <w:delText>PM</w:delText>
          </w:r>
        </w:del>
      </w:ins>
      <w:ins w:id="7067" w:author="finnet [2]" w:date="2023-02-01T20:46:00Z">
        <w:del w:id="7068" w:author="ilham.nur@office.ui.ac.id" w:date="2023-03-04T10:07:00Z">
          <w:r w:rsidDel="00C023B1">
            <w:delText xml:space="preserve"> Plan merupakan sebuah dokumen output dari proses </w:delText>
          </w:r>
          <w:r w:rsidDel="00C023B1">
            <w:rPr>
              <w:i/>
              <w:iCs/>
            </w:rPr>
            <w:delText xml:space="preserve">project planning </w:delText>
          </w:r>
          <w:r w:rsidDel="00C023B1">
            <w:delText>yang menjadi acuan bagi tim proyek pada aspek lingkup, biaya, jadwal, sumber daya dan pekerjaan yang akan dilaku</w:delText>
          </w:r>
        </w:del>
      </w:ins>
      <w:ins w:id="7069" w:author="finnet [2]" w:date="2023-02-01T20:51:00Z">
        <w:del w:id="7070" w:author="ilham.nur@office.ui.ac.id" w:date="2023-03-04T10:07:00Z">
          <w:r w:rsidR="00C37266" w:rsidDel="00C023B1">
            <w:delText>kan.</w:delText>
          </w:r>
        </w:del>
      </w:ins>
      <w:ins w:id="7071" w:author="Ilham Pratama" w:date="2023-01-28T11:11:00Z">
        <w:del w:id="7072" w:author="ilham.nur@office.ui.ac.id" w:date="2023-03-04T10:07:00Z">
          <w:r w:rsidR="00E549E9" w:rsidDel="00C023B1">
            <w:rPr>
              <w:b/>
              <w:bCs/>
            </w:rPr>
            <w:delText xml:space="preserve">Nama: </w:delText>
          </w:r>
        </w:del>
      </w:ins>
      <w:bookmarkStart w:id="7073" w:name="_Toc128821708"/>
      <w:bookmarkStart w:id="7074" w:name="_Toc128852426"/>
      <w:bookmarkStart w:id="7075" w:name="_Toc128944019"/>
      <w:bookmarkEnd w:id="7073"/>
      <w:bookmarkEnd w:id="7074"/>
      <w:bookmarkEnd w:id="7075"/>
    </w:p>
    <w:p w14:paraId="14F9357C" w14:textId="78572B69" w:rsidR="003E51EB" w:rsidDel="00C023B1" w:rsidRDefault="003E51EB" w:rsidP="003E51EB">
      <w:pPr>
        <w:rPr>
          <w:ins w:id="7076" w:author="Ilham Pratama" w:date="2023-02-02T23:07:00Z"/>
          <w:del w:id="7077" w:author="ilham.nur@office.ui.ac.id" w:date="2023-03-04T10:07:00Z"/>
          <w:i/>
          <w:iCs/>
        </w:rPr>
      </w:pPr>
      <w:ins w:id="7078" w:author="Ilham Pratama" w:date="2023-02-02T23:07:00Z">
        <w:del w:id="7079" w:author="ilham.nur@office.ui.ac.id" w:date="2023-03-04T10:07:00Z">
          <w:r w:rsidDel="00C023B1">
            <w:delText>I.</w:delText>
          </w:r>
        </w:del>
        <w:del w:id="7080" w:author="ilham.nur@office.ui.ac.id" w:date="2023-02-02T23:07:00Z">
          <w:r w:rsidDel="003E51EB">
            <w:delText>3</w:delText>
          </w:r>
        </w:del>
        <w:del w:id="7081" w:author="ilham.nur@office.ui.ac.id" w:date="2023-03-04T10:07:00Z">
          <w:r w:rsidDel="00C023B1">
            <w:rPr>
              <w:b/>
              <w:bCs/>
            </w:rPr>
            <w:delText xml:space="preserve">Nama: </w:delText>
          </w:r>
        </w:del>
        <w:del w:id="7082" w:author="ilham.nur@office.ui.ac.id" w:date="2023-02-02T23:07:00Z">
          <w:r w:rsidDel="003E51EB">
            <w:rPr>
              <w:i/>
              <w:iCs/>
            </w:rPr>
            <w:delText>Input</w:delText>
          </w:r>
        </w:del>
        <w:bookmarkStart w:id="7083" w:name="_Toc128821709"/>
        <w:bookmarkStart w:id="7084" w:name="_Toc128852427"/>
        <w:bookmarkStart w:id="7085" w:name="_Toc128944020"/>
        <w:bookmarkEnd w:id="7083"/>
        <w:bookmarkEnd w:id="7084"/>
        <w:bookmarkEnd w:id="7085"/>
      </w:ins>
    </w:p>
    <w:p w14:paraId="37858A33" w14:textId="4CF4EE15" w:rsidR="003E51EB" w:rsidDel="00C023B1" w:rsidRDefault="003E51EB" w:rsidP="003E51EB">
      <w:pPr>
        <w:rPr>
          <w:ins w:id="7086" w:author="Ilham Pratama" w:date="2023-02-02T23:07:00Z"/>
          <w:del w:id="7087" w:author="ilham.nur@office.ui.ac.id" w:date="2023-03-04T10:07:00Z"/>
          <w:i/>
          <w:iCs/>
        </w:rPr>
      </w:pPr>
      <w:ins w:id="7088" w:author="Ilham Pratama" w:date="2023-02-02T23:07:00Z">
        <w:del w:id="7089" w:author="ilham.nur@office.ui.ac.id" w:date="2023-03-04T10:07:00Z">
          <w:r w:rsidRPr="00C023B1" w:rsidDel="00C023B1">
            <w:rPr>
              <w:b/>
              <w:bCs/>
            </w:rPr>
            <w:delText>Type:</w:delText>
          </w:r>
          <w:r w:rsidDel="00C023B1">
            <w:delText xml:space="preserve"> </w:delText>
          </w:r>
          <w:r w:rsidDel="00C023B1">
            <w:rPr>
              <w:i/>
              <w:iCs/>
            </w:rPr>
            <w:delText>Application Interface</w:delText>
          </w:r>
          <w:bookmarkStart w:id="7090" w:name="_Toc128821710"/>
          <w:bookmarkStart w:id="7091" w:name="_Toc128852428"/>
          <w:bookmarkStart w:id="7092" w:name="_Toc128944021"/>
          <w:bookmarkEnd w:id="7090"/>
          <w:bookmarkEnd w:id="7091"/>
          <w:bookmarkEnd w:id="7092"/>
        </w:del>
      </w:ins>
    </w:p>
    <w:p w14:paraId="19138A31" w14:textId="20C1FA4C" w:rsidR="003E51EB" w:rsidRPr="00BB6AFA" w:rsidDel="00C023B1" w:rsidRDefault="003E51EB" w:rsidP="003E51EB">
      <w:pPr>
        <w:rPr>
          <w:ins w:id="7093" w:author="Ilham Pratama" w:date="2023-02-02T23:07:00Z"/>
          <w:del w:id="7094" w:author="ilham.nur@office.ui.ac.id" w:date="2023-03-04T10:07:00Z"/>
          <w:rPrChange w:id="7095" w:author="ilham.nur@office.ui.ac.id" w:date="2023-02-02T23:10:00Z">
            <w:rPr>
              <w:ins w:id="7096" w:author="Ilham Pratama" w:date="2023-02-02T23:07:00Z"/>
              <w:del w:id="7097" w:author="ilham.nur@office.ui.ac.id" w:date="2023-03-04T10:07:00Z"/>
              <w:i/>
              <w:iCs/>
            </w:rPr>
          </w:rPrChange>
        </w:rPr>
      </w:pPr>
      <w:bookmarkStart w:id="7098" w:name="_Toc128821711"/>
      <w:bookmarkStart w:id="7099" w:name="_Toc128852429"/>
      <w:bookmarkStart w:id="7100" w:name="_Toc128944022"/>
      <w:bookmarkEnd w:id="7098"/>
      <w:bookmarkEnd w:id="7099"/>
      <w:bookmarkEnd w:id="7100"/>
    </w:p>
    <w:p w14:paraId="1DA92E1A" w14:textId="0299915C" w:rsidR="003E51EB" w:rsidRPr="00127DFF" w:rsidDel="00C023B1" w:rsidRDefault="003E51EB" w:rsidP="003E51EB">
      <w:pPr>
        <w:rPr>
          <w:ins w:id="7101" w:author="Ilham Pratama" w:date="2023-02-02T23:07:00Z"/>
          <w:del w:id="7102" w:author="ilham.nur@office.ui.ac.id" w:date="2023-03-04T10:07:00Z"/>
          <w:i/>
          <w:iCs/>
          <w:rPrChange w:id="7103" w:author="ilham.nur@office.ui.ac.id" w:date="2023-02-11T10:34:00Z">
            <w:rPr>
              <w:ins w:id="7104" w:author="Ilham Pratama" w:date="2023-02-02T23:07:00Z"/>
              <w:del w:id="7105" w:author="ilham.nur@office.ui.ac.id" w:date="2023-03-04T10:07:00Z"/>
            </w:rPr>
          </w:rPrChange>
        </w:rPr>
      </w:pPr>
      <w:ins w:id="7106" w:author="Ilham Pratama" w:date="2023-02-02T23:07:00Z">
        <w:del w:id="7107" w:author="ilham.nur@office.ui.ac.id" w:date="2023-03-04T10:07:00Z">
          <w:r w:rsidRPr="00C023B1" w:rsidDel="00C023B1">
            <w:rPr>
              <w:b/>
              <w:bCs/>
            </w:rPr>
            <w:delText>Detil:</w:delText>
          </w:r>
          <w:bookmarkStart w:id="7108" w:name="_Toc128821712"/>
          <w:bookmarkStart w:id="7109" w:name="_Toc128852430"/>
          <w:bookmarkStart w:id="7110" w:name="_Toc128944023"/>
          <w:bookmarkEnd w:id="7108"/>
          <w:bookmarkEnd w:id="7109"/>
          <w:bookmarkEnd w:id="7110"/>
        </w:del>
      </w:ins>
    </w:p>
    <w:p w14:paraId="2E07BC09" w14:textId="24B69883" w:rsidR="003E51EB" w:rsidRPr="009E45A3" w:rsidDel="00C023B1" w:rsidRDefault="003E51EB" w:rsidP="003E51EB">
      <w:pPr>
        <w:rPr>
          <w:ins w:id="7111" w:author="Ilham Pratama" w:date="2023-02-02T23:07:00Z"/>
          <w:del w:id="7112" w:author="ilham.nur@office.ui.ac.id" w:date="2023-03-04T10:07:00Z"/>
          <w:rPrChange w:id="7113" w:author="ilham.nur@office.ui.ac.id" w:date="2023-02-11T10:36:00Z">
            <w:rPr>
              <w:ins w:id="7114" w:author="Ilham Pratama" w:date="2023-02-02T23:07:00Z"/>
              <w:del w:id="7115" w:author="ilham.nur@office.ui.ac.id" w:date="2023-03-04T10:07:00Z"/>
              <w:i/>
              <w:iCs/>
            </w:rPr>
          </w:rPrChange>
        </w:rPr>
      </w:pPr>
      <w:ins w:id="7116" w:author="Ilham Pratama" w:date="2023-02-02T23:07:00Z">
        <w:del w:id="7117" w:author="ilham.nur@office.ui.ac.id" w:date="2023-03-04T10:07:00Z">
          <w:r w:rsidRPr="00C023B1" w:rsidDel="00C023B1">
            <w:rPr>
              <w:b/>
              <w:bCs/>
            </w:rPr>
            <w:delText>Dampak:</w:delText>
          </w:r>
          <w:r w:rsidDel="00C023B1">
            <w:delText>I.</w:delText>
          </w:r>
        </w:del>
        <w:del w:id="7118" w:author="ilham.nur@office.ui.ac.id" w:date="2023-02-02T23:09:00Z">
          <w:r w:rsidDel="0071525B">
            <w:delText>3</w:delText>
          </w:r>
        </w:del>
        <w:del w:id="7119" w:author="ilham.nur@office.ui.ac.id" w:date="2023-03-04T10:07:00Z">
          <w:r w:rsidDel="00C023B1">
            <w:rPr>
              <w:b/>
              <w:bCs/>
            </w:rPr>
            <w:delText xml:space="preserve">Nama: </w:delText>
          </w:r>
          <w:r w:rsidDel="00C023B1">
            <w:rPr>
              <w:i/>
              <w:iCs/>
            </w:rPr>
            <w:delText>Input</w:delText>
          </w:r>
          <w:bookmarkStart w:id="7120" w:name="_Toc128821713"/>
          <w:bookmarkStart w:id="7121" w:name="_Toc128852431"/>
          <w:bookmarkStart w:id="7122" w:name="_Toc128944024"/>
          <w:bookmarkEnd w:id="7120"/>
          <w:bookmarkEnd w:id="7121"/>
          <w:bookmarkEnd w:id="7122"/>
        </w:del>
      </w:ins>
    </w:p>
    <w:p w14:paraId="79C56E9F" w14:textId="4D0A5127" w:rsidR="003E51EB" w:rsidDel="00C023B1" w:rsidRDefault="003E51EB" w:rsidP="003E51EB">
      <w:pPr>
        <w:rPr>
          <w:ins w:id="7123" w:author="Ilham Pratama" w:date="2023-02-02T23:07:00Z"/>
          <w:del w:id="7124" w:author="ilham.nur@office.ui.ac.id" w:date="2023-03-04T10:07:00Z"/>
          <w:i/>
          <w:iCs/>
        </w:rPr>
      </w:pPr>
      <w:ins w:id="7125" w:author="Ilham Pratama" w:date="2023-02-02T23:07:00Z">
        <w:del w:id="7126" w:author="ilham.nur@office.ui.ac.id" w:date="2023-03-04T10:07:00Z">
          <w:r w:rsidRPr="00C023B1" w:rsidDel="00C023B1">
            <w:rPr>
              <w:b/>
              <w:bCs/>
            </w:rPr>
            <w:delText>Type:</w:delText>
          </w:r>
          <w:r w:rsidDel="00C023B1">
            <w:delText xml:space="preserve"> </w:delText>
          </w:r>
          <w:r w:rsidDel="00C023B1">
            <w:rPr>
              <w:i/>
              <w:iCs/>
            </w:rPr>
            <w:delText>Application Interface</w:delText>
          </w:r>
          <w:bookmarkStart w:id="7127" w:name="_Toc128821714"/>
          <w:bookmarkStart w:id="7128" w:name="_Toc128852432"/>
          <w:bookmarkStart w:id="7129" w:name="_Toc128944025"/>
          <w:bookmarkEnd w:id="7127"/>
          <w:bookmarkEnd w:id="7128"/>
          <w:bookmarkEnd w:id="7129"/>
        </w:del>
      </w:ins>
    </w:p>
    <w:p w14:paraId="2631C34C" w14:textId="4349A8F5" w:rsidR="003E51EB" w:rsidRPr="00F55124" w:rsidDel="00C023B1" w:rsidRDefault="003E51EB" w:rsidP="003E51EB">
      <w:pPr>
        <w:rPr>
          <w:ins w:id="7130" w:author="Ilham Pratama" w:date="2023-02-02T23:07:00Z"/>
          <w:del w:id="7131" w:author="ilham.nur@office.ui.ac.id" w:date="2023-03-04T10:07:00Z"/>
          <w:rPrChange w:id="7132" w:author="ilham.nur@office.ui.ac.id" w:date="2023-02-02T23:10:00Z">
            <w:rPr>
              <w:ins w:id="7133" w:author="Ilham Pratama" w:date="2023-02-02T23:07:00Z"/>
              <w:del w:id="7134" w:author="ilham.nur@office.ui.ac.id" w:date="2023-03-04T10:07:00Z"/>
              <w:i/>
              <w:iCs/>
            </w:rPr>
          </w:rPrChange>
        </w:rPr>
      </w:pPr>
      <w:bookmarkStart w:id="7135" w:name="_Toc128821715"/>
      <w:bookmarkStart w:id="7136" w:name="_Toc128852433"/>
      <w:bookmarkStart w:id="7137" w:name="_Toc128944026"/>
      <w:bookmarkEnd w:id="7135"/>
      <w:bookmarkEnd w:id="7136"/>
      <w:bookmarkEnd w:id="7137"/>
    </w:p>
    <w:p w14:paraId="5E1E0610" w14:textId="34E01D37" w:rsidR="003E51EB" w:rsidRPr="00DC3BCE" w:rsidDel="00C023B1" w:rsidRDefault="003E51EB" w:rsidP="003E51EB">
      <w:pPr>
        <w:rPr>
          <w:ins w:id="7138" w:author="Ilham Pratama" w:date="2023-02-02T23:07:00Z"/>
          <w:del w:id="7139" w:author="ilham.nur@office.ui.ac.id" w:date="2023-03-04T10:07:00Z"/>
        </w:rPr>
      </w:pPr>
      <w:ins w:id="7140" w:author="Ilham Pratama" w:date="2023-02-02T23:07:00Z">
        <w:del w:id="7141" w:author="ilham.nur@office.ui.ac.id" w:date="2023-03-04T10:07:00Z">
          <w:r w:rsidRPr="00C023B1" w:rsidDel="00C023B1">
            <w:rPr>
              <w:b/>
              <w:bCs/>
            </w:rPr>
            <w:delText>Detil:</w:delText>
          </w:r>
          <w:bookmarkStart w:id="7142" w:name="_Toc128821716"/>
          <w:bookmarkStart w:id="7143" w:name="_Toc128852434"/>
          <w:bookmarkStart w:id="7144" w:name="_Toc128944027"/>
          <w:bookmarkEnd w:id="7142"/>
          <w:bookmarkEnd w:id="7143"/>
          <w:bookmarkEnd w:id="7144"/>
        </w:del>
      </w:ins>
    </w:p>
    <w:p w14:paraId="58C88687" w14:textId="19D49812" w:rsidR="00DA0648" w:rsidRPr="00DA0648" w:rsidDel="00C023B1" w:rsidRDefault="003E51EB" w:rsidP="00DA0648">
      <w:pPr>
        <w:rPr>
          <w:ins w:id="7145" w:author="Ilham Pratama" w:date="2023-02-03T05:00:00Z"/>
          <w:del w:id="7146" w:author="ilham.nur@office.ui.ac.id" w:date="2023-03-04T10:07:00Z"/>
          <w:i/>
          <w:iCs/>
        </w:rPr>
      </w:pPr>
      <w:ins w:id="7147" w:author="Ilham Pratama" w:date="2023-02-02T23:07:00Z">
        <w:del w:id="7148" w:author="ilham.nur@office.ui.ac.id" w:date="2023-03-04T10:07:00Z">
          <w:r w:rsidRPr="00C023B1" w:rsidDel="00C023B1">
            <w:rPr>
              <w:b/>
              <w:bCs/>
            </w:rPr>
            <w:delText>Dampak:</w:delText>
          </w:r>
        </w:del>
      </w:ins>
      <w:ins w:id="7149" w:author="Ilham Pratama" w:date="2023-02-03T05:00:00Z">
        <w:del w:id="7150" w:author="ilham.nur@office.ui.ac.id" w:date="2023-03-04T10:07:00Z">
          <w:r w:rsidR="00DA0648" w:rsidDel="00C023B1">
            <w:delText>E.</w:delText>
          </w:r>
        </w:del>
        <w:del w:id="7151" w:author="ilham.nur@office.ui.ac.id" w:date="2023-02-03T05:00:00Z">
          <w:r w:rsidR="00DA0648" w:rsidDel="00DA0648">
            <w:delText>1</w:delText>
          </w:r>
        </w:del>
        <w:del w:id="7152" w:author="ilham.nur@office.ui.ac.id" w:date="2023-03-04T10:07:00Z">
          <w:r w:rsidR="00DA0648" w:rsidDel="00C023B1">
            <w:rPr>
              <w:b/>
              <w:bCs/>
            </w:rPr>
            <w:delText xml:space="preserve">Nama: </w:delText>
          </w:r>
        </w:del>
        <w:del w:id="7153" w:author="ilham.nur@office.ui.ac.id" w:date="2023-02-03T05:01:00Z">
          <w:r w:rsidR="00DA0648" w:rsidDel="00BB06C1">
            <w:rPr>
              <w:i/>
              <w:iCs/>
            </w:rPr>
            <w:delText>Milestone creation</w:delText>
          </w:r>
        </w:del>
        <w:bookmarkStart w:id="7154" w:name="_Toc128821717"/>
        <w:bookmarkStart w:id="7155" w:name="_Toc128852435"/>
        <w:bookmarkStart w:id="7156" w:name="_Toc128944028"/>
        <w:bookmarkEnd w:id="7154"/>
        <w:bookmarkEnd w:id="7155"/>
        <w:bookmarkEnd w:id="7156"/>
      </w:ins>
    </w:p>
    <w:p w14:paraId="1FDDDFA8" w14:textId="0B5C452A" w:rsidR="00DA0648" w:rsidDel="00C023B1" w:rsidRDefault="00DA0648" w:rsidP="00DA0648">
      <w:pPr>
        <w:rPr>
          <w:ins w:id="7157" w:author="Ilham Pratama" w:date="2023-02-03T05:00:00Z"/>
          <w:del w:id="7158" w:author="ilham.nur@office.ui.ac.id" w:date="2023-03-04T10:07:00Z"/>
          <w:i/>
          <w:iCs/>
        </w:rPr>
      </w:pPr>
      <w:ins w:id="7159" w:author="Ilham Pratama" w:date="2023-02-03T05:00:00Z">
        <w:del w:id="7160" w:author="ilham.nur@office.ui.ac.id" w:date="2023-03-04T10:07:00Z">
          <w:r w:rsidRPr="0033033B" w:rsidDel="00C023B1">
            <w:rPr>
              <w:b/>
              <w:bCs/>
            </w:rPr>
            <w:delText>Type:</w:delText>
          </w:r>
          <w:r w:rsidDel="00C023B1">
            <w:delText xml:space="preserve"> </w:delText>
          </w:r>
          <w:r w:rsidDel="00C023B1">
            <w:rPr>
              <w:i/>
              <w:iCs/>
            </w:rPr>
            <w:delText>Application Event</w:delText>
          </w:r>
          <w:bookmarkStart w:id="7161" w:name="_Toc128821718"/>
          <w:bookmarkStart w:id="7162" w:name="_Toc128852436"/>
          <w:bookmarkStart w:id="7163" w:name="_Toc128944029"/>
          <w:bookmarkEnd w:id="7161"/>
          <w:bookmarkEnd w:id="7162"/>
          <w:bookmarkEnd w:id="7163"/>
        </w:del>
      </w:ins>
    </w:p>
    <w:p w14:paraId="1DD9F81D" w14:textId="4B6AEB56" w:rsidR="00DA0648" w:rsidRPr="0033033B" w:rsidDel="00C023B1" w:rsidRDefault="00DA0648" w:rsidP="00DA0648">
      <w:pPr>
        <w:rPr>
          <w:ins w:id="7164" w:author="Ilham Pratama" w:date="2023-02-03T05:00:00Z"/>
          <w:del w:id="7165" w:author="ilham.nur@office.ui.ac.id" w:date="2023-03-04T10:07:00Z"/>
        </w:rPr>
      </w:pPr>
      <w:ins w:id="7166" w:author="Ilham Pratama" w:date="2023-02-03T05:00:00Z">
        <w:del w:id="7167" w:author="ilham.nur@office.ui.ac.id" w:date="2023-02-03T05:01:00Z">
          <w:r w:rsidDel="00BB06C1">
            <w:rPr>
              <w:noProof/>
            </w:rPr>
            <w:drawing>
              <wp:inline distT="0" distB="0" distL="0" distR="0" wp14:anchorId="4C4C64E6" wp14:editId="20E4F7A3">
                <wp:extent cx="4756244" cy="987156"/>
                <wp:effectExtent l="0" t="0" r="635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81269" cy="992350"/>
                        </a:xfrm>
                        <a:prstGeom prst="rect">
                          <a:avLst/>
                        </a:prstGeom>
                      </pic:spPr>
                    </pic:pic>
                  </a:graphicData>
                </a:graphic>
              </wp:inline>
            </w:drawing>
          </w:r>
        </w:del>
        <w:bookmarkStart w:id="7168" w:name="_Toc128821719"/>
        <w:bookmarkStart w:id="7169" w:name="_Toc128852437"/>
        <w:bookmarkStart w:id="7170" w:name="_Toc128944030"/>
        <w:bookmarkEnd w:id="7168"/>
        <w:bookmarkEnd w:id="7169"/>
        <w:bookmarkEnd w:id="7170"/>
      </w:ins>
    </w:p>
    <w:p w14:paraId="4E104055" w14:textId="25AF798D" w:rsidR="00DA0648" w:rsidRPr="00E3072D" w:rsidDel="00C023B1" w:rsidRDefault="00DA0648" w:rsidP="00DA0648">
      <w:pPr>
        <w:rPr>
          <w:ins w:id="7171" w:author="Ilham Pratama" w:date="2023-02-03T05:00:00Z"/>
          <w:del w:id="7172" w:author="ilham.nur@office.ui.ac.id" w:date="2023-03-04T10:07:00Z"/>
          <w:u w:val="single"/>
          <w:rPrChange w:id="7173" w:author="ilham.nur@office.ui.ac.id" w:date="2023-02-11T10:59:00Z">
            <w:rPr>
              <w:ins w:id="7174" w:author="Ilham Pratama" w:date="2023-02-03T05:00:00Z"/>
              <w:del w:id="7175" w:author="ilham.nur@office.ui.ac.id" w:date="2023-03-04T10:07:00Z"/>
              <w:b/>
              <w:bCs/>
            </w:rPr>
          </w:rPrChange>
        </w:rPr>
      </w:pPr>
      <w:ins w:id="7176" w:author="Ilham Pratama" w:date="2023-02-03T05:00:00Z">
        <w:del w:id="7177" w:author="ilham.nur@office.ui.ac.id" w:date="2023-03-04T10:07:00Z">
          <w:r w:rsidRPr="0033033B" w:rsidDel="00C023B1">
            <w:rPr>
              <w:b/>
              <w:bCs/>
            </w:rPr>
            <w:delText>Detil:</w:delText>
          </w:r>
          <w:bookmarkStart w:id="7178" w:name="_Toc128821720"/>
          <w:bookmarkStart w:id="7179" w:name="_Toc128852438"/>
          <w:bookmarkStart w:id="7180" w:name="_Toc128944031"/>
          <w:bookmarkEnd w:id="7178"/>
          <w:bookmarkEnd w:id="7179"/>
          <w:bookmarkEnd w:id="7180"/>
        </w:del>
      </w:ins>
    </w:p>
    <w:p w14:paraId="7C90BA26" w14:textId="315D04C3" w:rsidR="00DA0648" w:rsidRPr="00DA0648" w:rsidDel="00C023B1" w:rsidRDefault="00DA0648" w:rsidP="00DA0648">
      <w:pPr>
        <w:rPr>
          <w:ins w:id="7181" w:author="Ilham Pratama" w:date="2023-02-03T05:00:00Z"/>
          <w:del w:id="7182" w:author="ilham.nur@office.ui.ac.id" w:date="2023-03-04T10:07:00Z"/>
          <w:i/>
          <w:iCs/>
        </w:rPr>
      </w:pPr>
      <w:ins w:id="7183" w:author="Ilham Pratama" w:date="2023-02-03T05:00:00Z">
        <w:del w:id="7184" w:author="ilham.nur@office.ui.ac.id" w:date="2023-03-04T10:07:00Z">
          <w:r w:rsidRPr="0033033B" w:rsidDel="00C023B1">
            <w:rPr>
              <w:b/>
              <w:bCs/>
            </w:rPr>
            <w:delText>Dampak:</w:delText>
          </w:r>
          <w:r w:rsidDel="00C023B1">
            <w:delText>E.</w:delText>
          </w:r>
        </w:del>
        <w:del w:id="7185" w:author="ilham.nur@office.ui.ac.id" w:date="2023-02-03T05:00:00Z">
          <w:r w:rsidDel="00DA0648">
            <w:delText>1</w:delText>
          </w:r>
        </w:del>
        <w:del w:id="7186" w:author="ilham.nur@office.ui.ac.id" w:date="2023-03-04T10:07:00Z">
          <w:r w:rsidDel="00C023B1">
            <w:rPr>
              <w:b/>
              <w:bCs/>
            </w:rPr>
            <w:delText xml:space="preserve">Nama: </w:delText>
          </w:r>
        </w:del>
        <w:del w:id="7187" w:author="ilham.nur@office.ui.ac.id" w:date="2023-02-03T05:01:00Z">
          <w:r w:rsidDel="00183069">
            <w:rPr>
              <w:i/>
              <w:iCs/>
            </w:rPr>
            <w:delText>Milestone creation</w:delText>
          </w:r>
        </w:del>
        <w:bookmarkStart w:id="7188" w:name="_Toc128821721"/>
        <w:bookmarkStart w:id="7189" w:name="_Toc128852439"/>
        <w:bookmarkStart w:id="7190" w:name="_Toc128944032"/>
        <w:bookmarkEnd w:id="7188"/>
        <w:bookmarkEnd w:id="7189"/>
        <w:bookmarkEnd w:id="7190"/>
      </w:ins>
    </w:p>
    <w:p w14:paraId="57423971" w14:textId="380909AA" w:rsidR="00DA0648" w:rsidDel="00C023B1" w:rsidRDefault="00DA0648" w:rsidP="00DA0648">
      <w:pPr>
        <w:rPr>
          <w:ins w:id="7191" w:author="Ilham Pratama" w:date="2023-02-03T05:00:00Z"/>
          <w:del w:id="7192" w:author="ilham.nur@office.ui.ac.id" w:date="2023-03-04T10:07:00Z"/>
          <w:i/>
          <w:iCs/>
        </w:rPr>
      </w:pPr>
      <w:ins w:id="7193" w:author="Ilham Pratama" w:date="2023-02-03T05:00:00Z">
        <w:del w:id="7194" w:author="ilham.nur@office.ui.ac.id" w:date="2023-03-04T10:07:00Z">
          <w:r w:rsidRPr="0033033B" w:rsidDel="00C023B1">
            <w:rPr>
              <w:b/>
              <w:bCs/>
            </w:rPr>
            <w:delText>Type:</w:delText>
          </w:r>
          <w:r w:rsidDel="00C023B1">
            <w:delText xml:space="preserve"> </w:delText>
          </w:r>
          <w:r w:rsidDel="00C023B1">
            <w:rPr>
              <w:i/>
              <w:iCs/>
            </w:rPr>
            <w:delText>Application Event</w:delText>
          </w:r>
          <w:bookmarkStart w:id="7195" w:name="_Toc128821722"/>
          <w:bookmarkStart w:id="7196" w:name="_Toc128852440"/>
          <w:bookmarkStart w:id="7197" w:name="_Toc128944033"/>
          <w:bookmarkEnd w:id="7195"/>
          <w:bookmarkEnd w:id="7196"/>
          <w:bookmarkEnd w:id="7197"/>
        </w:del>
      </w:ins>
    </w:p>
    <w:p w14:paraId="22A284C9" w14:textId="0675E16B" w:rsidR="00DA0648" w:rsidRPr="0033033B" w:rsidDel="00C023B1" w:rsidRDefault="00DA0648" w:rsidP="00DA0648">
      <w:pPr>
        <w:rPr>
          <w:ins w:id="7198" w:author="Ilham Pratama" w:date="2023-02-03T05:00:00Z"/>
          <w:del w:id="7199" w:author="ilham.nur@office.ui.ac.id" w:date="2023-03-04T10:07:00Z"/>
        </w:rPr>
      </w:pPr>
      <w:ins w:id="7200" w:author="Ilham Pratama" w:date="2023-02-03T05:00:00Z">
        <w:del w:id="7201" w:author="ilham.nur@office.ui.ac.id" w:date="2023-02-03T05:02:00Z">
          <w:r w:rsidDel="00183069">
            <w:rPr>
              <w:noProof/>
            </w:rPr>
            <w:drawing>
              <wp:inline distT="0" distB="0" distL="0" distR="0" wp14:anchorId="180CA3B6" wp14:editId="0AFCF29F">
                <wp:extent cx="4756244" cy="987156"/>
                <wp:effectExtent l="0" t="0" r="635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81269" cy="992350"/>
                        </a:xfrm>
                        <a:prstGeom prst="rect">
                          <a:avLst/>
                        </a:prstGeom>
                      </pic:spPr>
                    </pic:pic>
                  </a:graphicData>
                </a:graphic>
              </wp:inline>
            </w:drawing>
          </w:r>
        </w:del>
        <w:bookmarkStart w:id="7202" w:name="_Toc128821723"/>
        <w:bookmarkStart w:id="7203" w:name="_Toc128852441"/>
        <w:bookmarkStart w:id="7204" w:name="_Toc128944034"/>
        <w:bookmarkEnd w:id="7202"/>
        <w:bookmarkEnd w:id="7203"/>
        <w:bookmarkEnd w:id="7204"/>
      </w:ins>
    </w:p>
    <w:p w14:paraId="4FCCD99A" w14:textId="282EC522" w:rsidR="00DA0648" w:rsidRPr="00C023B1" w:rsidDel="00C023B1" w:rsidRDefault="00DA0648" w:rsidP="00DA0648">
      <w:pPr>
        <w:rPr>
          <w:ins w:id="7205" w:author="Ilham Pratama" w:date="2023-02-03T05:00:00Z"/>
          <w:del w:id="7206" w:author="ilham.nur@office.ui.ac.id" w:date="2023-03-04T10:07:00Z"/>
        </w:rPr>
      </w:pPr>
      <w:ins w:id="7207" w:author="Ilham Pratama" w:date="2023-02-03T05:00:00Z">
        <w:del w:id="7208" w:author="ilham.nur@office.ui.ac.id" w:date="2023-03-04T10:07:00Z">
          <w:r w:rsidRPr="0033033B" w:rsidDel="00C023B1">
            <w:rPr>
              <w:b/>
              <w:bCs/>
            </w:rPr>
            <w:delText>Detil:</w:delText>
          </w:r>
          <w:bookmarkStart w:id="7209" w:name="_Toc128821724"/>
          <w:bookmarkStart w:id="7210" w:name="_Toc128852442"/>
          <w:bookmarkStart w:id="7211" w:name="_Toc128944035"/>
          <w:bookmarkEnd w:id="7209"/>
          <w:bookmarkEnd w:id="7210"/>
          <w:bookmarkEnd w:id="7211"/>
        </w:del>
      </w:ins>
    </w:p>
    <w:p w14:paraId="45CE4F68" w14:textId="04344D22" w:rsidR="00DA0648" w:rsidRPr="00DA0648" w:rsidDel="00C023B1" w:rsidRDefault="00DA0648" w:rsidP="00DA0648">
      <w:pPr>
        <w:rPr>
          <w:ins w:id="7212" w:author="Ilham Pratama" w:date="2023-02-03T05:00:00Z"/>
          <w:del w:id="7213" w:author="ilham.nur@office.ui.ac.id" w:date="2023-03-04T10:07:00Z"/>
          <w:i/>
          <w:iCs/>
        </w:rPr>
      </w:pPr>
      <w:ins w:id="7214" w:author="Ilham Pratama" w:date="2023-02-03T05:00:00Z">
        <w:del w:id="7215" w:author="ilham.nur@office.ui.ac.id" w:date="2023-03-04T10:07:00Z">
          <w:r w:rsidRPr="0033033B" w:rsidDel="00C023B1">
            <w:rPr>
              <w:b/>
              <w:bCs/>
            </w:rPr>
            <w:delText>Dampak:</w:delText>
          </w:r>
          <w:r w:rsidDel="00C023B1">
            <w:delText>E.</w:delText>
          </w:r>
        </w:del>
        <w:del w:id="7216" w:author="ilham.nur@office.ui.ac.id" w:date="2023-02-03T05:00:00Z">
          <w:r w:rsidDel="00DA0648">
            <w:delText>1</w:delText>
          </w:r>
        </w:del>
        <w:del w:id="7217" w:author="ilham.nur@office.ui.ac.id" w:date="2023-03-04T10:07:00Z">
          <w:r w:rsidDel="00C023B1">
            <w:rPr>
              <w:b/>
              <w:bCs/>
            </w:rPr>
            <w:delText xml:space="preserve">Nama: </w:delText>
          </w:r>
        </w:del>
        <w:del w:id="7218" w:author="ilham.nur@office.ui.ac.id" w:date="2023-02-03T05:02:00Z">
          <w:r w:rsidDel="00EE15E7">
            <w:rPr>
              <w:i/>
              <w:iCs/>
            </w:rPr>
            <w:delText>Milestone creation</w:delText>
          </w:r>
        </w:del>
        <w:bookmarkStart w:id="7219" w:name="_Toc128821725"/>
        <w:bookmarkStart w:id="7220" w:name="_Toc128852443"/>
        <w:bookmarkStart w:id="7221" w:name="_Toc128944036"/>
        <w:bookmarkEnd w:id="7219"/>
        <w:bookmarkEnd w:id="7220"/>
        <w:bookmarkEnd w:id="7221"/>
      </w:ins>
    </w:p>
    <w:p w14:paraId="16C92B64" w14:textId="3C447A40" w:rsidR="00DA0648" w:rsidDel="00C023B1" w:rsidRDefault="00DA0648" w:rsidP="00DA0648">
      <w:pPr>
        <w:rPr>
          <w:ins w:id="7222" w:author="Ilham Pratama" w:date="2023-02-03T05:00:00Z"/>
          <w:del w:id="7223" w:author="ilham.nur@office.ui.ac.id" w:date="2023-03-04T10:07:00Z"/>
          <w:i/>
          <w:iCs/>
        </w:rPr>
      </w:pPr>
      <w:ins w:id="7224" w:author="Ilham Pratama" w:date="2023-02-03T05:00:00Z">
        <w:del w:id="7225" w:author="ilham.nur@office.ui.ac.id" w:date="2023-03-04T10:07:00Z">
          <w:r w:rsidRPr="0033033B" w:rsidDel="00C023B1">
            <w:rPr>
              <w:b/>
              <w:bCs/>
            </w:rPr>
            <w:delText>Type:</w:delText>
          </w:r>
          <w:r w:rsidDel="00C023B1">
            <w:delText xml:space="preserve"> </w:delText>
          </w:r>
          <w:r w:rsidDel="00C023B1">
            <w:rPr>
              <w:i/>
              <w:iCs/>
            </w:rPr>
            <w:delText>Application Event</w:delText>
          </w:r>
          <w:bookmarkStart w:id="7226" w:name="_Toc128821726"/>
          <w:bookmarkStart w:id="7227" w:name="_Toc128852444"/>
          <w:bookmarkStart w:id="7228" w:name="_Toc128944037"/>
          <w:bookmarkEnd w:id="7226"/>
          <w:bookmarkEnd w:id="7227"/>
          <w:bookmarkEnd w:id="7228"/>
        </w:del>
      </w:ins>
    </w:p>
    <w:p w14:paraId="3E92504E" w14:textId="299FDFE3" w:rsidR="00DA0648" w:rsidRPr="0033033B" w:rsidDel="00C023B1" w:rsidRDefault="00DA0648" w:rsidP="00DA0648">
      <w:pPr>
        <w:rPr>
          <w:ins w:id="7229" w:author="Ilham Pratama" w:date="2023-02-03T05:00:00Z"/>
          <w:del w:id="7230" w:author="ilham.nur@office.ui.ac.id" w:date="2023-03-04T10:07:00Z"/>
        </w:rPr>
      </w:pPr>
      <w:ins w:id="7231" w:author="Ilham Pratama" w:date="2023-02-03T05:00:00Z">
        <w:del w:id="7232" w:author="ilham.nur@office.ui.ac.id" w:date="2023-02-03T05:02:00Z">
          <w:r w:rsidDel="00EE15E7">
            <w:rPr>
              <w:noProof/>
            </w:rPr>
            <w:drawing>
              <wp:inline distT="0" distB="0" distL="0" distR="0" wp14:anchorId="3A59F9AE" wp14:editId="24F47F67">
                <wp:extent cx="4756244" cy="987156"/>
                <wp:effectExtent l="0" t="0" r="635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81269" cy="992350"/>
                        </a:xfrm>
                        <a:prstGeom prst="rect">
                          <a:avLst/>
                        </a:prstGeom>
                      </pic:spPr>
                    </pic:pic>
                  </a:graphicData>
                </a:graphic>
              </wp:inline>
            </w:drawing>
          </w:r>
        </w:del>
        <w:bookmarkStart w:id="7233" w:name="_Toc128821727"/>
        <w:bookmarkStart w:id="7234" w:name="_Toc128852445"/>
        <w:bookmarkStart w:id="7235" w:name="_Toc128944038"/>
        <w:bookmarkEnd w:id="7233"/>
        <w:bookmarkEnd w:id="7234"/>
        <w:bookmarkEnd w:id="7235"/>
      </w:ins>
    </w:p>
    <w:p w14:paraId="0E1F83ED" w14:textId="7CFA1206" w:rsidR="00DA0648" w:rsidRPr="00C023B1" w:rsidDel="00C023B1" w:rsidRDefault="00DA0648" w:rsidP="00DA0648">
      <w:pPr>
        <w:rPr>
          <w:ins w:id="7236" w:author="Ilham Pratama" w:date="2023-02-03T05:00:00Z"/>
          <w:del w:id="7237" w:author="ilham.nur@office.ui.ac.id" w:date="2023-03-04T10:07:00Z"/>
        </w:rPr>
      </w:pPr>
      <w:ins w:id="7238" w:author="Ilham Pratama" w:date="2023-02-03T05:00:00Z">
        <w:del w:id="7239" w:author="ilham.nur@office.ui.ac.id" w:date="2023-03-04T10:07:00Z">
          <w:r w:rsidRPr="0033033B" w:rsidDel="00C023B1">
            <w:rPr>
              <w:b/>
              <w:bCs/>
            </w:rPr>
            <w:delText>Detil:</w:delText>
          </w:r>
          <w:bookmarkStart w:id="7240" w:name="_Toc128821728"/>
          <w:bookmarkStart w:id="7241" w:name="_Toc128852446"/>
          <w:bookmarkStart w:id="7242" w:name="_Toc128944039"/>
          <w:bookmarkEnd w:id="7240"/>
          <w:bookmarkEnd w:id="7241"/>
          <w:bookmarkEnd w:id="7242"/>
        </w:del>
      </w:ins>
    </w:p>
    <w:p w14:paraId="1545FB1D" w14:textId="39D896D8" w:rsidR="00DA0648" w:rsidRPr="00DA0648" w:rsidDel="00C023B1" w:rsidRDefault="00DA0648" w:rsidP="00DA0648">
      <w:pPr>
        <w:rPr>
          <w:ins w:id="7243" w:author="Ilham Pratama" w:date="2023-02-03T05:00:00Z"/>
          <w:del w:id="7244" w:author="ilham.nur@office.ui.ac.id" w:date="2023-03-04T10:07:00Z"/>
          <w:i/>
          <w:iCs/>
        </w:rPr>
      </w:pPr>
      <w:ins w:id="7245" w:author="Ilham Pratama" w:date="2023-02-03T05:00:00Z">
        <w:del w:id="7246" w:author="ilham.nur@office.ui.ac.id" w:date="2023-03-04T10:07:00Z">
          <w:r w:rsidRPr="0033033B" w:rsidDel="00C023B1">
            <w:rPr>
              <w:b/>
              <w:bCs/>
            </w:rPr>
            <w:delText>Dampak:</w:delText>
          </w:r>
          <w:r w:rsidDel="00C023B1">
            <w:delText>E.</w:delText>
          </w:r>
        </w:del>
        <w:del w:id="7247" w:author="ilham.nur@office.ui.ac.id" w:date="2023-02-03T05:00:00Z">
          <w:r w:rsidDel="00DA0648">
            <w:delText>1</w:delText>
          </w:r>
        </w:del>
        <w:del w:id="7248" w:author="ilham.nur@office.ui.ac.id" w:date="2023-03-04T10:07:00Z">
          <w:r w:rsidDel="00C023B1">
            <w:rPr>
              <w:b/>
              <w:bCs/>
            </w:rPr>
            <w:delText xml:space="preserve">Nama: </w:delText>
          </w:r>
        </w:del>
        <w:del w:id="7249" w:author="ilham.nur@office.ui.ac.id" w:date="2023-02-03T05:04:00Z">
          <w:r w:rsidDel="00D12D77">
            <w:rPr>
              <w:i/>
              <w:iCs/>
            </w:rPr>
            <w:delText>Milestone creation</w:delText>
          </w:r>
        </w:del>
        <w:bookmarkStart w:id="7250" w:name="_Toc128821729"/>
        <w:bookmarkStart w:id="7251" w:name="_Toc128852447"/>
        <w:bookmarkStart w:id="7252" w:name="_Toc128944040"/>
        <w:bookmarkEnd w:id="7250"/>
        <w:bookmarkEnd w:id="7251"/>
        <w:bookmarkEnd w:id="7252"/>
      </w:ins>
    </w:p>
    <w:p w14:paraId="38BF3192" w14:textId="5188591E" w:rsidR="00DA0648" w:rsidDel="00C023B1" w:rsidRDefault="00DA0648" w:rsidP="00DA0648">
      <w:pPr>
        <w:rPr>
          <w:ins w:id="7253" w:author="Ilham Pratama" w:date="2023-02-03T05:00:00Z"/>
          <w:del w:id="7254" w:author="ilham.nur@office.ui.ac.id" w:date="2023-03-04T10:07:00Z"/>
          <w:i/>
          <w:iCs/>
        </w:rPr>
      </w:pPr>
      <w:ins w:id="7255" w:author="Ilham Pratama" w:date="2023-02-03T05:00:00Z">
        <w:del w:id="7256" w:author="ilham.nur@office.ui.ac.id" w:date="2023-03-04T10:07:00Z">
          <w:r w:rsidRPr="0033033B" w:rsidDel="00C023B1">
            <w:rPr>
              <w:b/>
              <w:bCs/>
            </w:rPr>
            <w:delText>Type:</w:delText>
          </w:r>
          <w:r w:rsidDel="00C023B1">
            <w:delText xml:space="preserve"> </w:delText>
          </w:r>
          <w:r w:rsidDel="00C023B1">
            <w:rPr>
              <w:i/>
              <w:iCs/>
            </w:rPr>
            <w:delText>Application Event</w:delText>
          </w:r>
          <w:bookmarkStart w:id="7257" w:name="_Toc128821730"/>
          <w:bookmarkStart w:id="7258" w:name="_Toc128852448"/>
          <w:bookmarkStart w:id="7259" w:name="_Toc128944041"/>
          <w:bookmarkEnd w:id="7257"/>
          <w:bookmarkEnd w:id="7258"/>
          <w:bookmarkEnd w:id="7259"/>
        </w:del>
      </w:ins>
    </w:p>
    <w:p w14:paraId="19DD840F" w14:textId="17B663EE" w:rsidR="00DA0648" w:rsidRPr="0033033B" w:rsidDel="00C023B1" w:rsidRDefault="00DA0648" w:rsidP="00DA0648">
      <w:pPr>
        <w:rPr>
          <w:ins w:id="7260" w:author="Ilham Pratama" w:date="2023-02-03T05:00:00Z"/>
          <w:del w:id="7261" w:author="ilham.nur@office.ui.ac.id" w:date="2023-03-04T10:07:00Z"/>
        </w:rPr>
      </w:pPr>
      <w:ins w:id="7262" w:author="Ilham Pratama" w:date="2023-02-03T05:00:00Z">
        <w:del w:id="7263" w:author="ilham.nur@office.ui.ac.id" w:date="2023-02-03T05:04:00Z">
          <w:r w:rsidDel="00D12D77">
            <w:rPr>
              <w:noProof/>
            </w:rPr>
            <w:drawing>
              <wp:inline distT="0" distB="0" distL="0" distR="0" wp14:anchorId="4BE7B0A7" wp14:editId="52C84A63">
                <wp:extent cx="4756244" cy="987156"/>
                <wp:effectExtent l="0" t="0" r="635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81269" cy="992350"/>
                        </a:xfrm>
                        <a:prstGeom prst="rect">
                          <a:avLst/>
                        </a:prstGeom>
                      </pic:spPr>
                    </pic:pic>
                  </a:graphicData>
                </a:graphic>
              </wp:inline>
            </w:drawing>
          </w:r>
        </w:del>
        <w:bookmarkStart w:id="7264" w:name="_Toc128821731"/>
        <w:bookmarkStart w:id="7265" w:name="_Toc128852449"/>
        <w:bookmarkStart w:id="7266" w:name="_Toc128944042"/>
        <w:bookmarkEnd w:id="7264"/>
        <w:bookmarkEnd w:id="7265"/>
        <w:bookmarkEnd w:id="7266"/>
      </w:ins>
    </w:p>
    <w:p w14:paraId="621FFB01" w14:textId="00D352A4" w:rsidR="00DA0648" w:rsidRPr="00C023B1" w:rsidDel="00C023B1" w:rsidRDefault="00DA0648" w:rsidP="00DA0648">
      <w:pPr>
        <w:rPr>
          <w:ins w:id="7267" w:author="Ilham Pratama" w:date="2023-02-03T05:00:00Z"/>
          <w:del w:id="7268" w:author="ilham.nur@office.ui.ac.id" w:date="2023-03-04T10:07:00Z"/>
        </w:rPr>
      </w:pPr>
      <w:ins w:id="7269" w:author="Ilham Pratama" w:date="2023-02-03T05:00:00Z">
        <w:del w:id="7270" w:author="ilham.nur@office.ui.ac.id" w:date="2023-03-04T10:07:00Z">
          <w:r w:rsidRPr="0033033B" w:rsidDel="00C023B1">
            <w:rPr>
              <w:b/>
              <w:bCs/>
            </w:rPr>
            <w:delText>Detil:</w:delText>
          </w:r>
          <w:bookmarkStart w:id="7271" w:name="_Toc128821732"/>
          <w:bookmarkStart w:id="7272" w:name="_Toc128852450"/>
          <w:bookmarkStart w:id="7273" w:name="_Toc128944043"/>
          <w:bookmarkEnd w:id="7271"/>
          <w:bookmarkEnd w:id="7272"/>
          <w:bookmarkEnd w:id="7273"/>
        </w:del>
      </w:ins>
    </w:p>
    <w:p w14:paraId="5784CD6D" w14:textId="1C431B7E" w:rsidR="00DA0648" w:rsidRPr="00DA0648" w:rsidDel="00C023B1" w:rsidRDefault="00DA0648" w:rsidP="00DA0648">
      <w:pPr>
        <w:rPr>
          <w:ins w:id="7274" w:author="Ilham Pratama" w:date="2023-02-03T05:00:00Z"/>
          <w:del w:id="7275" w:author="ilham.nur@office.ui.ac.id" w:date="2023-03-04T10:07:00Z"/>
          <w:i/>
          <w:iCs/>
        </w:rPr>
      </w:pPr>
      <w:ins w:id="7276" w:author="Ilham Pratama" w:date="2023-02-03T05:00:00Z">
        <w:del w:id="7277" w:author="ilham.nur@office.ui.ac.id" w:date="2023-03-04T10:07:00Z">
          <w:r w:rsidRPr="0033033B" w:rsidDel="00C023B1">
            <w:rPr>
              <w:b/>
              <w:bCs/>
            </w:rPr>
            <w:delText>Dampak:</w:delText>
          </w:r>
          <w:r w:rsidDel="00C023B1">
            <w:delText>E.</w:delText>
          </w:r>
        </w:del>
        <w:del w:id="7278" w:author="ilham.nur@office.ui.ac.id" w:date="2023-02-03T05:00:00Z">
          <w:r w:rsidDel="00DA0648">
            <w:delText>1</w:delText>
          </w:r>
        </w:del>
        <w:del w:id="7279" w:author="ilham.nur@office.ui.ac.id" w:date="2023-03-04T10:07:00Z">
          <w:r w:rsidDel="00C023B1">
            <w:rPr>
              <w:b/>
              <w:bCs/>
            </w:rPr>
            <w:delText xml:space="preserve">Nama: </w:delText>
          </w:r>
        </w:del>
        <w:del w:id="7280" w:author="ilham.nur@office.ui.ac.id" w:date="2023-02-03T05:04:00Z">
          <w:r w:rsidDel="0085667D">
            <w:rPr>
              <w:i/>
              <w:iCs/>
            </w:rPr>
            <w:delText>Milestone creation</w:delText>
          </w:r>
        </w:del>
        <w:bookmarkStart w:id="7281" w:name="_Toc128821733"/>
        <w:bookmarkStart w:id="7282" w:name="_Toc128852451"/>
        <w:bookmarkStart w:id="7283" w:name="_Toc128944044"/>
        <w:bookmarkEnd w:id="7281"/>
        <w:bookmarkEnd w:id="7282"/>
        <w:bookmarkEnd w:id="7283"/>
      </w:ins>
    </w:p>
    <w:p w14:paraId="1CC9B4A7" w14:textId="034C107C" w:rsidR="00DA0648" w:rsidDel="00C023B1" w:rsidRDefault="00DA0648" w:rsidP="00DA0648">
      <w:pPr>
        <w:rPr>
          <w:ins w:id="7284" w:author="Ilham Pratama" w:date="2023-02-03T05:00:00Z"/>
          <w:del w:id="7285" w:author="ilham.nur@office.ui.ac.id" w:date="2023-03-04T10:07:00Z"/>
          <w:i/>
          <w:iCs/>
        </w:rPr>
      </w:pPr>
      <w:ins w:id="7286" w:author="Ilham Pratama" w:date="2023-02-03T05:00:00Z">
        <w:del w:id="7287" w:author="ilham.nur@office.ui.ac.id" w:date="2023-03-04T10:07:00Z">
          <w:r w:rsidRPr="0033033B" w:rsidDel="00C023B1">
            <w:rPr>
              <w:b/>
              <w:bCs/>
            </w:rPr>
            <w:delText>Type:</w:delText>
          </w:r>
          <w:r w:rsidDel="00C023B1">
            <w:delText xml:space="preserve"> </w:delText>
          </w:r>
          <w:r w:rsidDel="00C023B1">
            <w:rPr>
              <w:i/>
              <w:iCs/>
            </w:rPr>
            <w:delText>Application Event</w:delText>
          </w:r>
          <w:bookmarkStart w:id="7288" w:name="_Toc128821734"/>
          <w:bookmarkStart w:id="7289" w:name="_Toc128852452"/>
          <w:bookmarkStart w:id="7290" w:name="_Toc128944045"/>
          <w:bookmarkEnd w:id="7288"/>
          <w:bookmarkEnd w:id="7289"/>
          <w:bookmarkEnd w:id="7290"/>
        </w:del>
      </w:ins>
    </w:p>
    <w:p w14:paraId="012438BF" w14:textId="4A8289A9" w:rsidR="00DA0648" w:rsidRPr="0033033B" w:rsidDel="00C023B1" w:rsidRDefault="00DA0648" w:rsidP="00DA0648">
      <w:pPr>
        <w:rPr>
          <w:ins w:id="7291" w:author="Ilham Pratama" w:date="2023-02-03T05:00:00Z"/>
          <w:del w:id="7292" w:author="ilham.nur@office.ui.ac.id" w:date="2023-03-04T10:07:00Z"/>
        </w:rPr>
      </w:pPr>
      <w:ins w:id="7293" w:author="Ilham Pratama" w:date="2023-02-03T05:00:00Z">
        <w:del w:id="7294" w:author="ilham.nur@office.ui.ac.id" w:date="2023-02-03T05:04:00Z">
          <w:r w:rsidDel="0085667D">
            <w:rPr>
              <w:noProof/>
            </w:rPr>
            <w:drawing>
              <wp:inline distT="0" distB="0" distL="0" distR="0" wp14:anchorId="3AC0FDC5" wp14:editId="68DAAC1A">
                <wp:extent cx="4756244" cy="987156"/>
                <wp:effectExtent l="0" t="0" r="635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81269" cy="992350"/>
                        </a:xfrm>
                        <a:prstGeom prst="rect">
                          <a:avLst/>
                        </a:prstGeom>
                      </pic:spPr>
                    </pic:pic>
                  </a:graphicData>
                </a:graphic>
              </wp:inline>
            </w:drawing>
          </w:r>
        </w:del>
        <w:bookmarkStart w:id="7295" w:name="_Toc128821735"/>
        <w:bookmarkStart w:id="7296" w:name="_Toc128852453"/>
        <w:bookmarkStart w:id="7297" w:name="_Toc128944046"/>
        <w:bookmarkEnd w:id="7295"/>
        <w:bookmarkEnd w:id="7296"/>
        <w:bookmarkEnd w:id="7297"/>
      </w:ins>
    </w:p>
    <w:p w14:paraId="65A1B533" w14:textId="442DA396" w:rsidR="00DA0648" w:rsidRPr="00C023B1" w:rsidDel="00C023B1" w:rsidRDefault="00DA0648" w:rsidP="00DA0648">
      <w:pPr>
        <w:rPr>
          <w:ins w:id="7298" w:author="Ilham Pratama" w:date="2023-02-03T05:00:00Z"/>
          <w:del w:id="7299" w:author="ilham.nur@office.ui.ac.id" w:date="2023-03-04T10:07:00Z"/>
        </w:rPr>
      </w:pPr>
      <w:ins w:id="7300" w:author="Ilham Pratama" w:date="2023-02-03T05:00:00Z">
        <w:del w:id="7301" w:author="ilham.nur@office.ui.ac.id" w:date="2023-03-04T10:07:00Z">
          <w:r w:rsidRPr="0033033B" w:rsidDel="00C023B1">
            <w:rPr>
              <w:b/>
              <w:bCs/>
            </w:rPr>
            <w:delText>Detil:</w:delText>
          </w:r>
          <w:bookmarkStart w:id="7302" w:name="_Toc128821736"/>
          <w:bookmarkStart w:id="7303" w:name="_Toc128852454"/>
          <w:bookmarkStart w:id="7304" w:name="_Toc128944047"/>
          <w:bookmarkEnd w:id="7302"/>
          <w:bookmarkEnd w:id="7303"/>
          <w:bookmarkEnd w:id="7304"/>
        </w:del>
      </w:ins>
    </w:p>
    <w:p w14:paraId="646CE4B0" w14:textId="3011E571" w:rsidR="00DA0648" w:rsidRPr="00DA0648" w:rsidDel="00C023B1" w:rsidRDefault="00DA0648" w:rsidP="00DA0648">
      <w:pPr>
        <w:rPr>
          <w:ins w:id="7305" w:author="Ilham Pratama" w:date="2023-02-03T05:01:00Z"/>
          <w:del w:id="7306" w:author="ilham.nur@office.ui.ac.id" w:date="2023-03-04T10:07:00Z"/>
          <w:i/>
          <w:iCs/>
        </w:rPr>
      </w:pPr>
      <w:ins w:id="7307" w:author="Ilham Pratama" w:date="2023-02-03T05:00:00Z">
        <w:del w:id="7308" w:author="ilham.nur@office.ui.ac.id" w:date="2023-03-04T10:07:00Z">
          <w:r w:rsidRPr="0033033B" w:rsidDel="00C023B1">
            <w:rPr>
              <w:b/>
              <w:bCs/>
            </w:rPr>
            <w:delText>Dampak:</w:delText>
          </w:r>
        </w:del>
      </w:ins>
      <w:ins w:id="7309" w:author="Ilham Pratama" w:date="2023-02-03T05:01:00Z">
        <w:del w:id="7310" w:author="ilham.nur@office.ui.ac.id" w:date="2023-03-04T10:07:00Z">
          <w:r w:rsidDel="00C023B1">
            <w:delText>E.</w:delText>
          </w:r>
        </w:del>
        <w:del w:id="7311" w:author="ilham.nur@office.ui.ac.id" w:date="2023-02-03T05:01:00Z">
          <w:r w:rsidDel="00DA0648">
            <w:delText>1</w:delText>
          </w:r>
        </w:del>
        <w:del w:id="7312" w:author="ilham.nur@office.ui.ac.id" w:date="2023-03-04T10:07:00Z">
          <w:r w:rsidDel="00C023B1">
            <w:rPr>
              <w:b/>
              <w:bCs/>
            </w:rPr>
            <w:delText xml:space="preserve">Nama: </w:delText>
          </w:r>
        </w:del>
        <w:del w:id="7313" w:author="ilham.nur@office.ui.ac.id" w:date="2023-02-03T05:05:00Z">
          <w:r w:rsidDel="0085667D">
            <w:rPr>
              <w:i/>
              <w:iCs/>
            </w:rPr>
            <w:delText>Milestone creation</w:delText>
          </w:r>
        </w:del>
        <w:bookmarkStart w:id="7314" w:name="_Toc128821737"/>
        <w:bookmarkStart w:id="7315" w:name="_Toc128852455"/>
        <w:bookmarkStart w:id="7316" w:name="_Toc128944048"/>
        <w:bookmarkEnd w:id="7314"/>
        <w:bookmarkEnd w:id="7315"/>
        <w:bookmarkEnd w:id="7316"/>
      </w:ins>
    </w:p>
    <w:p w14:paraId="408E1B30" w14:textId="50CB7A9F" w:rsidR="00DA0648" w:rsidDel="00C023B1" w:rsidRDefault="00DA0648" w:rsidP="00DA0648">
      <w:pPr>
        <w:rPr>
          <w:ins w:id="7317" w:author="Ilham Pratama" w:date="2023-02-03T05:01:00Z"/>
          <w:del w:id="7318" w:author="ilham.nur@office.ui.ac.id" w:date="2023-03-04T10:07:00Z"/>
          <w:i/>
          <w:iCs/>
        </w:rPr>
      </w:pPr>
      <w:ins w:id="7319" w:author="Ilham Pratama" w:date="2023-02-03T05:01:00Z">
        <w:del w:id="7320" w:author="ilham.nur@office.ui.ac.id" w:date="2023-03-04T10:07:00Z">
          <w:r w:rsidRPr="0033033B" w:rsidDel="00C023B1">
            <w:rPr>
              <w:b/>
              <w:bCs/>
            </w:rPr>
            <w:delText>Type:</w:delText>
          </w:r>
          <w:r w:rsidDel="00C023B1">
            <w:delText xml:space="preserve"> </w:delText>
          </w:r>
          <w:r w:rsidDel="00C023B1">
            <w:rPr>
              <w:i/>
              <w:iCs/>
            </w:rPr>
            <w:delText>Application Event</w:delText>
          </w:r>
          <w:bookmarkStart w:id="7321" w:name="_Toc128821738"/>
          <w:bookmarkStart w:id="7322" w:name="_Toc128852456"/>
          <w:bookmarkStart w:id="7323" w:name="_Toc128944049"/>
          <w:bookmarkEnd w:id="7321"/>
          <w:bookmarkEnd w:id="7322"/>
          <w:bookmarkEnd w:id="7323"/>
        </w:del>
      </w:ins>
    </w:p>
    <w:p w14:paraId="26B5E5D1" w14:textId="16729A35" w:rsidR="00DA0648" w:rsidRPr="0033033B" w:rsidDel="00C023B1" w:rsidRDefault="00DA0648" w:rsidP="00DA0648">
      <w:pPr>
        <w:rPr>
          <w:ins w:id="7324" w:author="Ilham Pratama" w:date="2023-02-03T05:01:00Z"/>
          <w:del w:id="7325" w:author="ilham.nur@office.ui.ac.id" w:date="2023-03-04T10:07:00Z"/>
        </w:rPr>
      </w:pPr>
      <w:ins w:id="7326" w:author="Ilham Pratama" w:date="2023-02-03T05:01:00Z">
        <w:del w:id="7327" w:author="ilham.nur@office.ui.ac.id" w:date="2023-02-03T05:05:00Z">
          <w:r w:rsidDel="0085667D">
            <w:rPr>
              <w:noProof/>
            </w:rPr>
            <w:drawing>
              <wp:inline distT="0" distB="0" distL="0" distR="0" wp14:anchorId="62AF3636" wp14:editId="2809501E">
                <wp:extent cx="4756244" cy="987156"/>
                <wp:effectExtent l="0" t="0" r="635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81269" cy="992350"/>
                        </a:xfrm>
                        <a:prstGeom prst="rect">
                          <a:avLst/>
                        </a:prstGeom>
                      </pic:spPr>
                    </pic:pic>
                  </a:graphicData>
                </a:graphic>
              </wp:inline>
            </w:drawing>
          </w:r>
        </w:del>
        <w:bookmarkStart w:id="7328" w:name="_Toc128821739"/>
        <w:bookmarkStart w:id="7329" w:name="_Toc128852457"/>
        <w:bookmarkStart w:id="7330" w:name="_Toc128944050"/>
        <w:bookmarkEnd w:id="7328"/>
        <w:bookmarkEnd w:id="7329"/>
        <w:bookmarkEnd w:id="7330"/>
      </w:ins>
    </w:p>
    <w:p w14:paraId="2B3E538D" w14:textId="54B6F237" w:rsidR="00DA0648" w:rsidRPr="00C023B1" w:rsidDel="00C023B1" w:rsidRDefault="00DA0648" w:rsidP="00DA0648">
      <w:pPr>
        <w:rPr>
          <w:ins w:id="7331" w:author="Ilham Pratama" w:date="2023-02-03T05:01:00Z"/>
          <w:del w:id="7332" w:author="ilham.nur@office.ui.ac.id" w:date="2023-03-04T10:07:00Z"/>
        </w:rPr>
      </w:pPr>
      <w:ins w:id="7333" w:author="Ilham Pratama" w:date="2023-02-03T05:01:00Z">
        <w:del w:id="7334" w:author="ilham.nur@office.ui.ac.id" w:date="2023-03-04T10:07:00Z">
          <w:r w:rsidRPr="0033033B" w:rsidDel="00C023B1">
            <w:rPr>
              <w:b/>
              <w:bCs/>
            </w:rPr>
            <w:delText>Detil:</w:delText>
          </w:r>
          <w:bookmarkStart w:id="7335" w:name="_Toc128821740"/>
          <w:bookmarkStart w:id="7336" w:name="_Toc128852458"/>
          <w:bookmarkStart w:id="7337" w:name="_Toc128944051"/>
          <w:bookmarkEnd w:id="7335"/>
          <w:bookmarkEnd w:id="7336"/>
          <w:bookmarkEnd w:id="7337"/>
        </w:del>
      </w:ins>
    </w:p>
    <w:p w14:paraId="6F972648" w14:textId="6749775C" w:rsidR="00DA0648" w:rsidRPr="00DA0648" w:rsidDel="00C023B1" w:rsidRDefault="00DA0648" w:rsidP="00DA0648">
      <w:pPr>
        <w:rPr>
          <w:ins w:id="7338" w:author="Ilham Pratama" w:date="2023-02-03T05:01:00Z"/>
          <w:del w:id="7339" w:author="ilham.nur@office.ui.ac.id" w:date="2023-03-04T10:07:00Z"/>
          <w:i/>
          <w:iCs/>
        </w:rPr>
      </w:pPr>
      <w:ins w:id="7340" w:author="Ilham Pratama" w:date="2023-02-03T05:01:00Z">
        <w:del w:id="7341" w:author="ilham.nur@office.ui.ac.id" w:date="2023-03-04T10:07:00Z">
          <w:r w:rsidRPr="0033033B" w:rsidDel="00C023B1">
            <w:rPr>
              <w:b/>
              <w:bCs/>
            </w:rPr>
            <w:delText>Dampak:</w:delText>
          </w:r>
          <w:r w:rsidDel="00C023B1">
            <w:delText>E.</w:delText>
          </w:r>
        </w:del>
        <w:del w:id="7342" w:author="ilham.nur@office.ui.ac.id" w:date="2023-02-03T05:01:00Z">
          <w:r w:rsidDel="00DA0648">
            <w:delText>1</w:delText>
          </w:r>
        </w:del>
        <w:del w:id="7343" w:author="ilham.nur@office.ui.ac.id" w:date="2023-03-04T10:07:00Z">
          <w:r w:rsidDel="00C023B1">
            <w:rPr>
              <w:b/>
              <w:bCs/>
            </w:rPr>
            <w:delText xml:space="preserve">Nama: </w:delText>
          </w:r>
        </w:del>
        <w:del w:id="7344" w:author="ilham.nur@office.ui.ac.id" w:date="2023-02-03T05:05:00Z">
          <w:r w:rsidDel="002B36EE">
            <w:rPr>
              <w:i/>
              <w:iCs/>
            </w:rPr>
            <w:delText>Milestone creation</w:delText>
          </w:r>
        </w:del>
        <w:bookmarkStart w:id="7345" w:name="_Toc128821741"/>
        <w:bookmarkStart w:id="7346" w:name="_Toc128852459"/>
        <w:bookmarkStart w:id="7347" w:name="_Toc128944052"/>
        <w:bookmarkEnd w:id="7345"/>
        <w:bookmarkEnd w:id="7346"/>
        <w:bookmarkEnd w:id="7347"/>
      </w:ins>
    </w:p>
    <w:p w14:paraId="14A47A77" w14:textId="7A537FFE" w:rsidR="00DA0648" w:rsidDel="00C023B1" w:rsidRDefault="00DA0648" w:rsidP="00DA0648">
      <w:pPr>
        <w:rPr>
          <w:ins w:id="7348" w:author="Ilham Pratama" w:date="2023-02-03T05:01:00Z"/>
          <w:del w:id="7349" w:author="ilham.nur@office.ui.ac.id" w:date="2023-03-04T10:07:00Z"/>
          <w:i/>
          <w:iCs/>
        </w:rPr>
      </w:pPr>
      <w:ins w:id="7350" w:author="Ilham Pratama" w:date="2023-02-03T05:01:00Z">
        <w:del w:id="7351" w:author="ilham.nur@office.ui.ac.id" w:date="2023-03-04T10:07:00Z">
          <w:r w:rsidRPr="0033033B" w:rsidDel="00C023B1">
            <w:rPr>
              <w:b/>
              <w:bCs/>
            </w:rPr>
            <w:delText>Type:</w:delText>
          </w:r>
          <w:r w:rsidDel="00C023B1">
            <w:delText xml:space="preserve"> </w:delText>
          </w:r>
          <w:r w:rsidDel="00C023B1">
            <w:rPr>
              <w:i/>
              <w:iCs/>
            </w:rPr>
            <w:delText>Application Event</w:delText>
          </w:r>
          <w:bookmarkStart w:id="7352" w:name="_Toc128821742"/>
          <w:bookmarkStart w:id="7353" w:name="_Toc128852460"/>
          <w:bookmarkStart w:id="7354" w:name="_Toc128944053"/>
          <w:bookmarkEnd w:id="7352"/>
          <w:bookmarkEnd w:id="7353"/>
          <w:bookmarkEnd w:id="7354"/>
        </w:del>
      </w:ins>
    </w:p>
    <w:p w14:paraId="04FAE6B3" w14:textId="02DC1B61" w:rsidR="00DA0648" w:rsidRPr="0033033B" w:rsidDel="00C023B1" w:rsidRDefault="00DA0648" w:rsidP="00DA0648">
      <w:pPr>
        <w:rPr>
          <w:ins w:id="7355" w:author="Ilham Pratama" w:date="2023-02-03T05:01:00Z"/>
          <w:del w:id="7356" w:author="ilham.nur@office.ui.ac.id" w:date="2023-03-04T10:07:00Z"/>
        </w:rPr>
      </w:pPr>
      <w:ins w:id="7357" w:author="Ilham Pratama" w:date="2023-02-03T05:01:00Z">
        <w:del w:id="7358" w:author="ilham.nur@office.ui.ac.id" w:date="2023-02-03T05:05:00Z">
          <w:r w:rsidDel="002B36EE">
            <w:rPr>
              <w:noProof/>
            </w:rPr>
            <w:drawing>
              <wp:inline distT="0" distB="0" distL="0" distR="0" wp14:anchorId="38D20994" wp14:editId="08534D3E">
                <wp:extent cx="4756244" cy="987156"/>
                <wp:effectExtent l="0" t="0" r="635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81269" cy="992350"/>
                        </a:xfrm>
                        <a:prstGeom prst="rect">
                          <a:avLst/>
                        </a:prstGeom>
                      </pic:spPr>
                    </pic:pic>
                  </a:graphicData>
                </a:graphic>
              </wp:inline>
            </w:drawing>
          </w:r>
        </w:del>
        <w:bookmarkStart w:id="7359" w:name="_Toc128821743"/>
        <w:bookmarkStart w:id="7360" w:name="_Toc128852461"/>
        <w:bookmarkStart w:id="7361" w:name="_Toc128944054"/>
        <w:bookmarkEnd w:id="7359"/>
        <w:bookmarkEnd w:id="7360"/>
        <w:bookmarkEnd w:id="7361"/>
      </w:ins>
    </w:p>
    <w:p w14:paraId="28710EBC" w14:textId="0BAA065C" w:rsidR="00DA0648" w:rsidRPr="00C023B1" w:rsidDel="00C023B1" w:rsidRDefault="00DA0648" w:rsidP="00DA0648">
      <w:pPr>
        <w:rPr>
          <w:ins w:id="7362" w:author="Ilham Pratama" w:date="2023-02-03T05:01:00Z"/>
          <w:del w:id="7363" w:author="ilham.nur@office.ui.ac.id" w:date="2023-03-04T10:07:00Z"/>
        </w:rPr>
      </w:pPr>
      <w:ins w:id="7364" w:author="Ilham Pratama" w:date="2023-02-03T05:01:00Z">
        <w:del w:id="7365" w:author="ilham.nur@office.ui.ac.id" w:date="2023-03-04T10:07:00Z">
          <w:r w:rsidRPr="0033033B" w:rsidDel="00C023B1">
            <w:rPr>
              <w:b/>
              <w:bCs/>
            </w:rPr>
            <w:delText>Detil:</w:delText>
          </w:r>
          <w:bookmarkStart w:id="7366" w:name="_Toc128821744"/>
          <w:bookmarkStart w:id="7367" w:name="_Toc128852462"/>
          <w:bookmarkStart w:id="7368" w:name="_Toc128944055"/>
          <w:bookmarkEnd w:id="7366"/>
          <w:bookmarkEnd w:id="7367"/>
          <w:bookmarkEnd w:id="7368"/>
        </w:del>
      </w:ins>
    </w:p>
    <w:p w14:paraId="50D79D73" w14:textId="1B1FAB2C" w:rsidR="00E549E9" w:rsidDel="00C023B1" w:rsidRDefault="00DA0648">
      <w:pPr>
        <w:rPr>
          <w:del w:id="7369" w:author="ilham.nur@office.ui.ac.id" w:date="2023-03-04T10:07:00Z"/>
          <w:b/>
          <w:bCs/>
        </w:rPr>
      </w:pPr>
      <w:ins w:id="7370" w:author="Ilham Pratama" w:date="2023-02-03T05:01:00Z">
        <w:del w:id="7371" w:author="ilham.nur@office.ui.ac.id" w:date="2023-03-04T10:07:00Z">
          <w:r w:rsidRPr="0033033B" w:rsidDel="00C023B1">
            <w:rPr>
              <w:b/>
              <w:bCs/>
            </w:rPr>
            <w:delText>Dampak:</w:delText>
          </w:r>
        </w:del>
      </w:ins>
      <w:ins w:id="7372" w:author="Ilham Pratama" w:date="2023-01-28T11:11:00Z">
        <w:del w:id="7373" w:author="ilham.nur@office.ui.ac.id" w:date="2023-03-04T10:07:00Z">
          <w:r w:rsidR="00E549E9" w:rsidDel="00C023B1">
            <w:rPr>
              <w:b/>
              <w:bCs/>
            </w:rPr>
            <w:delText xml:space="preserve">Type: </w:delText>
          </w:r>
          <w:r w:rsidR="00E549E9" w:rsidDel="00C023B1">
            <w:rPr>
              <w:i/>
              <w:iCs/>
            </w:rPr>
            <w:delText>Business Actor</w:delText>
          </w:r>
        </w:del>
      </w:ins>
      <w:bookmarkStart w:id="7374" w:name="_Toc128821745"/>
      <w:bookmarkStart w:id="7375" w:name="_Toc128852463"/>
      <w:bookmarkStart w:id="7376" w:name="_Toc128944056"/>
      <w:bookmarkEnd w:id="7374"/>
      <w:bookmarkEnd w:id="7375"/>
      <w:bookmarkEnd w:id="7376"/>
    </w:p>
    <w:p w14:paraId="7AC01360" w14:textId="1427B914" w:rsidR="00E549E9" w:rsidDel="00C023B1" w:rsidRDefault="00E549E9" w:rsidP="00E549E9">
      <w:pPr>
        <w:rPr>
          <w:ins w:id="7377" w:author="Ilham Pratama" w:date="2023-01-28T11:11:00Z"/>
          <w:del w:id="7378" w:author="ilham.nur@office.ui.ac.id" w:date="2023-03-04T10:07:00Z"/>
          <w:b/>
          <w:bCs/>
        </w:rPr>
      </w:pPr>
      <w:bookmarkStart w:id="7379" w:name="_Toc128821746"/>
      <w:bookmarkStart w:id="7380" w:name="_Toc128852464"/>
      <w:bookmarkStart w:id="7381" w:name="_Toc128944057"/>
      <w:bookmarkEnd w:id="7379"/>
      <w:bookmarkEnd w:id="7380"/>
      <w:bookmarkEnd w:id="7381"/>
    </w:p>
    <w:p w14:paraId="35B43878" w14:textId="739AE3D8" w:rsidR="00E549E9" w:rsidRPr="008122AF" w:rsidDel="00C023B1" w:rsidRDefault="00E549E9" w:rsidP="00E549E9">
      <w:pPr>
        <w:rPr>
          <w:ins w:id="7382" w:author="Ilham Pratama" w:date="2023-01-28T11:11:00Z"/>
          <w:del w:id="7383" w:author="ilham.nur@office.ui.ac.id" w:date="2023-03-04T10:07:00Z"/>
        </w:rPr>
      </w:pPr>
      <w:ins w:id="7384" w:author="Ilham Pratama" w:date="2023-01-28T11:11:00Z">
        <w:del w:id="7385" w:author="ilham.nur@office.ui.ac.id" w:date="2023-03-04T10:07:00Z">
          <w:r w:rsidDel="00C023B1">
            <w:rPr>
              <w:b/>
              <w:bCs/>
            </w:rPr>
            <w:delText xml:space="preserve">Detil: </w:delText>
          </w:r>
          <w:bookmarkStart w:id="7386" w:name="_Toc128821747"/>
          <w:bookmarkStart w:id="7387" w:name="_Toc128852465"/>
          <w:bookmarkStart w:id="7388" w:name="_Toc128944058"/>
          <w:bookmarkEnd w:id="7386"/>
          <w:bookmarkEnd w:id="7387"/>
          <w:bookmarkEnd w:id="7388"/>
        </w:del>
      </w:ins>
    </w:p>
    <w:p w14:paraId="41583349" w14:textId="3528EB9C" w:rsidR="00152F06" w:rsidDel="00C023B1" w:rsidRDefault="00E549E9">
      <w:pPr>
        <w:rPr>
          <w:ins w:id="7389" w:author="ilham.nur@office.ui.ac.id [2]" w:date="2023-01-25T05:44:00Z"/>
          <w:del w:id="7390" w:author="ilham.nur@office.ui.ac.id" w:date="2023-03-04T10:07:00Z"/>
        </w:rPr>
        <w:pPrChange w:id="7391" w:author="ilham.nur@office.ui.ac.id [2]" w:date="2023-01-25T05:44:00Z">
          <w:pPr>
            <w:pStyle w:val="Heading2"/>
            <w:spacing w:line="360" w:lineRule="auto"/>
          </w:pPr>
        </w:pPrChange>
      </w:pPr>
      <w:ins w:id="7392" w:author="Ilham Pratama" w:date="2023-01-28T11:11:00Z">
        <w:del w:id="7393" w:author="ilham.nur@office.ui.ac.id" w:date="2023-03-04T10:07:00Z">
          <w:r w:rsidDel="00C023B1">
            <w:rPr>
              <w:b/>
              <w:bCs/>
            </w:rPr>
            <w:delText>Dampak:</w:delText>
          </w:r>
          <w:r w:rsidDel="00C023B1">
            <w:delText>.</w:delText>
          </w:r>
        </w:del>
      </w:ins>
      <w:bookmarkStart w:id="7394" w:name="_Toc128821748"/>
      <w:bookmarkStart w:id="7395" w:name="_Toc128852466"/>
      <w:bookmarkStart w:id="7396" w:name="_Toc128944059"/>
      <w:bookmarkEnd w:id="7394"/>
      <w:bookmarkEnd w:id="7395"/>
      <w:bookmarkEnd w:id="7396"/>
    </w:p>
    <w:p w14:paraId="0005031D" w14:textId="5B0CA924" w:rsidR="002A7DCF" w:rsidDel="002F4D53" w:rsidRDefault="002A7DCF">
      <w:pPr>
        <w:pStyle w:val="Heading2"/>
        <w:spacing w:line="360" w:lineRule="auto"/>
        <w:rPr>
          <w:ins w:id="7397" w:author="ilham.nur@office.ui.ac.id [2]" w:date="2023-01-23T21:38:00Z"/>
          <w:del w:id="7398" w:author="ilham.nur@office.ui.ac.id" w:date="2023-03-04T10:18:00Z"/>
        </w:rPr>
        <w:pPrChange w:id="7399" w:author="ilham.nur@office.ui.ac.id [2]" w:date="2023-01-24T06:16:00Z">
          <w:pPr>
            <w:pStyle w:val="Heading2"/>
          </w:pPr>
        </w:pPrChange>
      </w:pPr>
      <w:ins w:id="7400" w:author="ilham.nur@office.ui.ac.id [2]" w:date="2023-01-23T20:29:00Z">
        <w:del w:id="7401" w:author="ilham.nur@office.ui.ac.id" w:date="2023-03-04T10:18:00Z">
          <w:r w:rsidDel="002F4D53">
            <w:delText>Struktur Basis Data</w:delText>
          </w:r>
        </w:del>
      </w:ins>
      <w:bookmarkStart w:id="7402" w:name="_Toc128821749"/>
      <w:bookmarkStart w:id="7403" w:name="_Toc128852467"/>
      <w:bookmarkStart w:id="7404" w:name="_Toc128944060"/>
      <w:bookmarkEnd w:id="7402"/>
      <w:bookmarkEnd w:id="7403"/>
      <w:bookmarkEnd w:id="7404"/>
    </w:p>
    <w:p w14:paraId="7EF4A305" w14:textId="4BF8E5FB" w:rsidR="0066169C" w:rsidDel="002F4D53" w:rsidRDefault="0066169C">
      <w:pPr>
        <w:spacing w:line="360" w:lineRule="auto"/>
        <w:rPr>
          <w:ins w:id="7405" w:author="ilham.nur@office.ui.ac.id [2]" w:date="2023-01-28T08:19:00Z"/>
          <w:del w:id="7406" w:author="ilham.nur@office.ui.ac.id" w:date="2023-03-04T10:18:00Z"/>
        </w:rPr>
      </w:pPr>
      <w:ins w:id="7407" w:author="ilham.nur@office.ui.ac.id [2]" w:date="2023-01-23T21:39:00Z">
        <w:del w:id="7408" w:author="ilham.nur@office.ui.ac.id" w:date="2023-03-04T10:18:00Z">
          <w:r w:rsidDel="002F4D53">
            <w:rPr>
              <w:i/>
              <w:iCs/>
            </w:rPr>
            <w:delText xml:space="preserve">Entity Relational Diagram </w:delText>
          </w:r>
          <w:r w:rsidDel="002F4D53">
            <w:delText>(ERD) diguna</w:delText>
          </w:r>
        </w:del>
      </w:ins>
      <w:customXmlInsRangeStart w:id="7409" w:author="ilham.nur@office.ui.ac.id [2]" w:date="2023-01-25T11:45:00Z"/>
      <w:customXmlDelRangeStart w:id="7410" w:author="ilham.nur@office.ui.ac.id" w:date="2023-03-04T10:18:00Z"/>
      <w:sdt>
        <w:sdtPr>
          <w:id w:val="595440242"/>
          <w:docPartObj>
            <w:docPartGallery w:val="Watermarks"/>
          </w:docPartObj>
        </w:sdtPr>
        <w:sdtContent>
          <w:customXmlInsRangeEnd w:id="7409"/>
          <w:customXmlDelRangeEnd w:id="7410"/>
          <w:ins w:id="7411" w:author="ilham.nur@office.ui.ac.id [2]" w:date="2023-01-25T11:45:00Z">
            <w:del w:id="7412" w:author="ilham.nur@office.ui.ac.id" w:date="2023-03-04T10:18:00Z">
              <w:r w:rsidR="00FB5F94" w:rsidDel="002F4D53">
                <w:rPr>
                  <w:noProof/>
                </w:rPr>
                <w:drawing>
                  <wp:anchor distT="0" distB="0" distL="114300" distR="114300" simplePos="0" relativeHeight="251658245" behindDoc="1" locked="0" layoutInCell="0" allowOverlap="1" wp14:anchorId="2BB1630B" wp14:editId="7EC6FBCB">
                    <wp:simplePos x="0" y="0"/>
                    <wp:positionH relativeFrom="margin">
                      <wp:align>center</wp:align>
                    </wp:positionH>
                    <wp:positionV relativeFrom="margin">
                      <wp:align>center</wp:align>
                    </wp:positionV>
                    <wp:extent cx="3810000" cy="38100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343015"/>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pic:spPr>
                        </pic:pic>
                      </a:graphicData>
                    </a:graphic>
                    <wp14:sizeRelH relativeFrom="page">
                      <wp14:pctWidth>0</wp14:pctWidth>
                    </wp14:sizeRelH>
                    <wp14:sizeRelV relativeFrom="page">
                      <wp14:pctHeight>0</wp14:pctHeight>
                    </wp14:sizeRelV>
                  </wp:anchor>
                </w:drawing>
              </w:r>
            </w:del>
          </w:ins>
          <w:customXmlInsRangeStart w:id="7413" w:author="ilham.nur@office.ui.ac.id [2]" w:date="2023-01-25T11:45:00Z"/>
          <w:customXmlDelRangeStart w:id="7414" w:author="ilham.nur@office.ui.ac.id" w:date="2023-03-04T10:18:00Z"/>
        </w:sdtContent>
      </w:sdt>
      <w:customXmlInsRangeEnd w:id="7413"/>
      <w:customXmlDelRangeEnd w:id="7414"/>
      <w:ins w:id="7415" w:author="ilham.nur@office.ui.ac.id [2]" w:date="2023-01-23T21:39:00Z">
        <w:del w:id="7416" w:author="ilham.nur@office.ui.ac.id" w:date="2023-03-04T10:18:00Z">
          <w:r w:rsidDel="002F4D53">
            <w:delText xml:space="preserve">kan untuk menggambarkan bagaimana struktur dari sistem basis data </w:delText>
          </w:r>
        </w:del>
      </w:ins>
      <w:ins w:id="7417" w:author="ilham.nur@office.ui.ac.id [2]" w:date="2023-01-25T04:32:00Z">
        <w:del w:id="7418" w:author="ilham.nur@office.ui.ac.id" w:date="2023-03-04T10:18:00Z">
          <w:r w:rsidR="003D3FE7" w:rsidDel="002F4D53">
            <w:delText>S</w:delText>
          </w:r>
        </w:del>
      </w:ins>
      <w:ins w:id="7419" w:author="ilham.nur@office.ui.ac.id [2]" w:date="2023-01-23T21:39:00Z">
        <w:del w:id="7420" w:author="ilham.nur@office.ui.ac.id" w:date="2023-03-04T10:18:00Z">
          <w:r w:rsidDel="002F4D53">
            <w:delText xml:space="preserve">istem </w:delText>
          </w:r>
        </w:del>
      </w:ins>
      <w:ins w:id="7421" w:author="ilham.nur@office.ui.ac.id [2]" w:date="2023-01-25T04:32:00Z">
        <w:del w:id="7422" w:author="ilham.nur@office.ui.ac.id" w:date="2023-03-04T10:18:00Z">
          <w:r w:rsidR="003D3FE7" w:rsidDel="002F4D53">
            <w:delText>O</w:delText>
          </w:r>
        </w:del>
      </w:ins>
      <w:ins w:id="7423" w:author="ilham.nur@office.ui.ac.id [2]" w:date="2023-01-23T21:39:00Z">
        <w:del w:id="7424" w:author="ilham.nur@office.ui.ac.id" w:date="2023-03-04T10:18:00Z">
          <w:r w:rsidDel="002F4D53">
            <w:delText xml:space="preserve">ptimasi </w:delText>
          </w:r>
        </w:del>
      </w:ins>
      <w:ins w:id="7425" w:author="ilham.nur@office.ui.ac.id [2]" w:date="2023-01-25T04:32:00Z">
        <w:del w:id="7426" w:author="ilham.nur@office.ui.ac.id" w:date="2023-03-04T10:18:00Z">
          <w:r w:rsidR="003D3FE7" w:rsidDel="002F4D53">
            <w:delText>Alokasi Pekerjaan dan Sumber Daya yang diintegrasikan dengan SIMP.</w:delText>
          </w:r>
        </w:del>
      </w:ins>
      <w:moveFromRangeStart w:id="7427" w:author="ilham.nur@office.ui.ac.id" w:date="2023-02-02T22:04:00Z" w:name="move126267915"/>
      <w:moveFrom w:id="7428" w:author="ilham.nur@office.ui.ac.id" w:date="2023-02-02T22:04:00Z">
        <w:ins w:id="7429" w:author="ilham.nur@office.ui.ac.id [2]" w:date="2023-01-25T04:32:00Z">
          <w:del w:id="7430" w:author="ilham.nur@office.ui.ac.id" w:date="2023-03-04T10:18:00Z">
            <w:r w:rsidR="003D3FE7" w:rsidDel="002F4D53">
              <w:delText xml:space="preserve"> </w:delText>
            </w:r>
          </w:del>
        </w:ins>
        <w:ins w:id="7431" w:author="ilham.nur@office.ui.ac.id [2]" w:date="2023-01-28T10:55:00Z">
          <w:del w:id="7432" w:author="ilham.nur@office.ui.ac.id" w:date="2023-03-04T10:18:00Z">
            <w:r w:rsidR="007F18E8" w:rsidDel="002F4D53">
              <w:delText xml:space="preserve">Penulisan parameter entitas yang digunakan pada sistem basis data yang akan dibangun adalah </w:delText>
            </w:r>
          </w:del>
        </w:ins>
        <w:ins w:id="7433" w:author="ilham.nur@office.ui.ac.id [2]" w:date="2023-01-28T10:56:00Z">
          <w:del w:id="7434" w:author="ilham.nur@office.ui.ac.id" w:date="2023-03-04T10:18:00Z">
            <w:r w:rsidR="007F18E8" w:rsidDel="002F4D53">
              <w:rPr>
                <w:i/>
                <w:iCs/>
              </w:rPr>
              <w:delText>pascal case</w:delText>
            </w:r>
            <w:r w:rsidR="00FF734E" w:rsidDel="002F4D53">
              <w:rPr>
                <w:i/>
                <w:iCs/>
              </w:rPr>
              <w:delText xml:space="preserve">, </w:delText>
            </w:r>
            <w:r w:rsidR="00FF734E" w:rsidDel="002F4D53">
              <w:delText xml:space="preserve">di mana huruf pertama </w:delText>
            </w:r>
          </w:del>
        </w:ins>
        <w:ins w:id="7435" w:author="ilham.nur@office.ui.ac.id [2]" w:date="2023-01-28T11:06:00Z">
          <w:del w:id="7436" w:author="ilham.nur@office.ui.ac.id" w:date="2023-03-04T10:18:00Z">
            <w:r w:rsidR="002D5D6B" w:rsidDel="002F4D53">
              <w:delText>dari nama paramete</w:delText>
            </w:r>
          </w:del>
        </w:ins>
        <w:ins w:id="7437" w:author="ilham.nur@office.ui.ac.id [2]" w:date="2023-01-28T11:07:00Z">
          <w:del w:id="7438" w:author="ilham.nur@office.ui.ac.id" w:date="2023-03-04T10:18:00Z">
            <w:r w:rsidR="002D5D6B" w:rsidDel="002F4D53">
              <w:delText xml:space="preserve">r entitas akan dibuat huruf kecil dan apabila terdapat kata setelahnya dibuat huruf besar. Kaidah penuilsan </w:delText>
            </w:r>
            <w:r w:rsidR="002D5D6B" w:rsidRPr="002D5D6B" w:rsidDel="002F4D53">
              <w:rPr>
                <w:i/>
                <w:iCs/>
                <w:rPrChange w:id="7439" w:author="ilham.nur@office.ui.ac.id [2]" w:date="2023-01-28T11:07:00Z">
                  <w:rPr/>
                </w:rPrChange>
              </w:rPr>
              <w:delText xml:space="preserve">pascal </w:delText>
            </w:r>
            <w:r w:rsidR="002D5D6B" w:rsidDel="002F4D53">
              <w:rPr>
                <w:i/>
                <w:iCs/>
              </w:rPr>
              <w:delText>c</w:delText>
            </w:r>
            <w:r w:rsidR="002D5D6B" w:rsidRPr="002D5D6B" w:rsidDel="002F4D53">
              <w:rPr>
                <w:i/>
                <w:iCs/>
                <w:rPrChange w:id="7440" w:author="ilham.nur@office.ui.ac.id [2]" w:date="2023-01-28T11:07:00Z">
                  <w:rPr/>
                </w:rPrChange>
              </w:rPr>
              <w:delText>ase</w:delText>
            </w:r>
            <w:r w:rsidR="002D5D6B" w:rsidDel="002F4D53">
              <w:rPr>
                <w:i/>
                <w:iCs/>
              </w:rPr>
              <w:delText xml:space="preserve"> </w:delText>
            </w:r>
            <w:r w:rsidR="002D5D6B" w:rsidDel="002F4D53">
              <w:delText>ini digunakan untuk menyesuaikan penulisan parameter pada PT X</w:delText>
            </w:r>
          </w:del>
        </w:ins>
      </w:moveFrom>
      <w:moveFromRangeEnd w:id="7427"/>
      <w:ins w:id="7441" w:author="ilham.nur@office.ui.ac.id [2]" w:date="2023-01-28T11:07:00Z">
        <w:del w:id="7442" w:author="ilham.nur@office.ui.ac.id" w:date="2023-03-04T10:18:00Z">
          <w:r w:rsidR="002D5D6B" w:rsidDel="002F4D53">
            <w:delText xml:space="preserve">. </w:delText>
          </w:r>
        </w:del>
      </w:ins>
      <w:ins w:id="7443" w:author="ilham.nur@office.ui.ac.id [2]" w:date="2023-01-28T08:19:00Z">
        <w:del w:id="7444" w:author="ilham.nur@office.ui.ac.id" w:date="2023-03-04T10:18:00Z">
          <w:r w:rsidR="008F21A1" w:rsidDel="002F4D53">
            <w:delText>ERD yang akan dibangun dibagi menjadi dua bentuk model konseptual dan model logikal. Model konseptual ditunjukkan pada.</w:delText>
          </w:r>
          <w:bookmarkStart w:id="7445" w:name="_Toc128821750"/>
          <w:bookmarkStart w:id="7446" w:name="_Toc128852468"/>
          <w:bookmarkStart w:id="7447" w:name="_Toc128944061"/>
          <w:bookmarkEnd w:id="7445"/>
          <w:bookmarkEnd w:id="7446"/>
          <w:bookmarkEnd w:id="7447"/>
        </w:del>
      </w:ins>
    </w:p>
    <w:p w14:paraId="2C0A907D" w14:textId="16796DB5" w:rsidR="00DA522B" w:rsidDel="002F4D53" w:rsidRDefault="008E667B">
      <w:pPr>
        <w:spacing w:line="360" w:lineRule="auto"/>
        <w:rPr>
          <w:ins w:id="7448" w:author="ilham.nur@office.ui.ac.id [2]" w:date="2023-01-25T04:32:00Z"/>
          <w:del w:id="7449" w:author="ilham.nur@office.ui.ac.id" w:date="2023-03-04T10:18:00Z"/>
        </w:rPr>
      </w:pPr>
      <w:moveToRangeStart w:id="7450" w:author="ilham.nur@office.ui.ac.id" w:date="2023-02-02T22:04:00Z" w:name="move126267915"/>
      <w:moveTo w:id="7451" w:author="ilham.nur@office.ui.ac.id" w:date="2023-02-02T22:04:00Z">
        <w:del w:id="7452" w:author="ilham.nur@office.ui.ac.id" w:date="2023-03-04T10:18:00Z">
          <w:r w:rsidDel="002F4D53">
            <w:delText xml:space="preserve">Penulisan parameter entitas yang digunakan pada sistem basis data yang akan dibangun adalah </w:delText>
          </w:r>
          <w:r w:rsidDel="002F4D53">
            <w:rPr>
              <w:i/>
              <w:iCs/>
            </w:rPr>
            <w:delText xml:space="preserve">pascal case, </w:delText>
          </w:r>
          <w:r w:rsidDel="002F4D53">
            <w:delText xml:space="preserve">di mana huruf pertama dari nama parameter entitas akan dibuat huruf kecil dan apabila terdapat kata setelahnya dibuat huruf besar. Kaidah penuilsan </w:delText>
          </w:r>
          <w:r w:rsidRPr="0033033B" w:rsidDel="002F4D53">
            <w:rPr>
              <w:i/>
              <w:iCs/>
            </w:rPr>
            <w:delText xml:space="preserve">pascal </w:delText>
          </w:r>
          <w:r w:rsidDel="002F4D53">
            <w:rPr>
              <w:i/>
              <w:iCs/>
            </w:rPr>
            <w:delText>c</w:delText>
          </w:r>
          <w:r w:rsidRPr="0033033B" w:rsidDel="002F4D53">
            <w:rPr>
              <w:i/>
              <w:iCs/>
            </w:rPr>
            <w:delText>ase</w:delText>
          </w:r>
          <w:r w:rsidDel="002F4D53">
            <w:rPr>
              <w:i/>
              <w:iCs/>
            </w:rPr>
            <w:delText xml:space="preserve"> </w:delText>
          </w:r>
          <w:r w:rsidDel="002F4D53">
            <w:delText xml:space="preserve">ini digunakan untuk menyesuaikan penulisan parameter pada PT </w:delText>
          </w:r>
        </w:del>
        <w:del w:id="7453" w:author="ilham.nur@office.ui.ac.id" w:date="2023-02-02T22:45:00Z">
          <w:r w:rsidDel="00303105">
            <w:delText>X</w:delText>
          </w:r>
        </w:del>
      </w:moveTo>
      <w:bookmarkStart w:id="7454" w:name="_Toc128821751"/>
      <w:bookmarkStart w:id="7455" w:name="_Toc128852469"/>
      <w:bookmarkStart w:id="7456" w:name="_Toc128944062"/>
      <w:bookmarkEnd w:id="7454"/>
      <w:bookmarkEnd w:id="7455"/>
      <w:bookmarkEnd w:id="7456"/>
      <w:moveToRangeEnd w:id="7450"/>
    </w:p>
    <w:p w14:paraId="301BFF2A" w14:textId="5D0B265E" w:rsidR="003D3FE7" w:rsidDel="002F4D53" w:rsidRDefault="008F0D08">
      <w:pPr>
        <w:keepNext/>
        <w:spacing w:line="360" w:lineRule="auto"/>
        <w:jc w:val="center"/>
        <w:rPr>
          <w:ins w:id="7457" w:author="ilham.nur@office.ui.ac.id [2]" w:date="2023-01-25T04:33:00Z"/>
          <w:del w:id="7458" w:author="ilham.nur@office.ui.ac.id" w:date="2023-03-04T10:18:00Z"/>
        </w:rPr>
        <w:pPrChange w:id="7459" w:author="ilham.nur@office.ui.ac.id [2]" w:date="2023-01-29T11:17:00Z">
          <w:pPr>
            <w:spacing w:line="360" w:lineRule="auto"/>
          </w:pPr>
        </w:pPrChange>
      </w:pPr>
      <w:ins w:id="7460" w:author="ilham.nur@office.ui.ac.id [2]" w:date="2023-01-29T11:17:00Z">
        <w:del w:id="7461" w:author="ilham.nur@office.ui.ac.id" w:date="2023-02-19T19:29:00Z">
          <w:r w:rsidDel="004434D3">
            <w:rPr>
              <w:noProof/>
            </w:rPr>
            <w:drawing>
              <wp:inline distT="0" distB="0" distL="0" distR="0" wp14:anchorId="77254CA0" wp14:editId="32B68465">
                <wp:extent cx="5400040" cy="3032760"/>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40" cy="3032760"/>
                        </a:xfrm>
                        <a:prstGeom prst="rect">
                          <a:avLst/>
                        </a:prstGeom>
                        <a:noFill/>
                        <a:ln>
                          <a:noFill/>
                        </a:ln>
                      </pic:spPr>
                    </pic:pic>
                  </a:graphicData>
                </a:graphic>
              </wp:inline>
            </w:drawing>
          </w:r>
        </w:del>
      </w:ins>
      <w:bookmarkStart w:id="7462" w:name="_Toc128821752"/>
      <w:bookmarkStart w:id="7463" w:name="_Toc128852470"/>
      <w:bookmarkStart w:id="7464" w:name="_Toc128944063"/>
      <w:bookmarkEnd w:id="7462"/>
      <w:bookmarkEnd w:id="7463"/>
      <w:bookmarkEnd w:id="7464"/>
    </w:p>
    <w:p w14:paraId="14DFA9AF" w14:textId="789BDD89" w:rsidR="003D3FE7" w:rsidDel="002F4D53" w:rsidRDefault="003D3FE7" w:rsidP="008B4CA0">
      <w:pPr>
        <w:pStyle w:val="Caption"/>
        <w:rPr>
          <w:ins w:id="7465" w:author="ilham.nur@office.ui.ac.id [2]" w:date="2023-01-25T04:33:00Z"/>
          <w:del w:id="7466" w:author="ilham.nur@office.ui.ac.id" w:date="2023-03-04T10:18:00Z"/>
        </w:rPr>
      </w:pPr>
      <w:bookmarkStart w:id="7467" w:name="_Ref125513669"/>
      <w:ins w:id="7468" w:author="ilham.nur@office.ui.ac.id [2]" w:date="2023-01-25T04:33:00Z">
        <w:del w:id="7469" w:author="ilham.nur@office.ui.ac.id" w:date="2023-03-04T10:18:00Z">
          <w:r w:rsidDel="002F4D53">
            <w:delText xml:space="preserve">Gambar </w:delText>
          </w:r>
        </w:del>
      </w:ins>
      <w:ins w:id="7470" w:author="ilham.nur@office.ui.ac.id [2]" w:date="2023-01-25T05:09:00Z">
        <w:del w:id="7471" w:author="ilham.nur@office.ui.ac.id" w:date="2023-02-02T22:33:00Z">
          <w:r w:rsidR="00F62D33" w:rsidDel="00A76FCF">
            <w:fldChar w:fldCharType="begin"/>
          </w:r>
          <w:r w:rsidR="00F62D33" w:rsidDel="00A76FCF">
            <w:delInstrText xml:space="preserve"> STYLEREF 1 \s </w:delInstrText>
          </w:r>
        </w:del>
      </w:ins>
      <w:del w:id="7472" w:author="ilham.nur@office.ui.ac.id" w:date="2023-02-02T22:33:00Z">
        <w:r w:rsidR="00F62D33" w:rsidDel="00A76FCF">
          <w:fldChar w:fldCharType="separate"/>
        </w:r>
        <w:r w:rsidR="00C64CA0" w:rsidDel="00A76FCF">
          <w:rPr>
            <w:noProof/>
          </w:rPr>
          <w:delText>4</w:delText>
        </w:r>
      </w:del>
      <w:ins w:id="7473" w:author="ilham.nur@office.ui.ac.id [2]" w:date="2023-01-25T05:09:00Z">
        <w:del w:id="7474"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7475" w:author="ilham.nur@office.ui.ac.id" w:date="2023-02-02T22:33:00Z">
        <w:r w:rsidR="00000000">
          <w:fldChar w:fldCharType="separate"/>
        </w:r>
      </w:del>
      <w:ins w:id="7476" w:author="ilham.nur@office.ui.ac.id [2]" w:date="2023-01-25T05:09:00Z">
        <w:del w:id="7477" w:author="ilham.nur@office.ui.ac.id" w:date="2023-02-02T22:33:00Z">
          <w:r w:rsidR="00F62D33" w:rsidDel="00A76FCF">
            <w:fldChar w:fldCharType="end"/>
          </w:r>
        </w:del>
      </w:ins>
      <w:bookmarkEnd w:id="7467"/>
      <w:ins w:id="7478" w:author="ilham.nur@office.ui.ac.id [2]" w:date="2023-01-25T04:33:00Z">
        <w:del w:id="7479" w:author="ilham.nur@office.ui.ac.id" w:date="2023-03-04T10:18:00Z">
          <w:r w:rsidDel="002F4D53">
            <w:delText xml:space="preserve"> </w:delText>
          </w:r>
          <w:r w:rsidRPr="00A43D47" w:rsidDel="002F4D53">
            <w:rPr>
              <w:i/>
              <w:rPrChange w:id="7480" w:author="ilham.nur@office.ui.ac.id [2]" w:date="2023-01-25T04:34:00Z">
                <w:rPr/>
              </w:rPrChange>
            </w:rPr>
            <w:delText>Entity Relational Diagram</w:delText>
          </w:r>
          <w:r w:rsidDel="002F4D53">
            <w:delText xml:space="preserve"> </w:delText>
          </w:r>
        </w:del>
      </w:ins>
      <w:ins w:id="7481" w:author="ilham.nur@office.ui.ac.id [2]" w:date="2023-01-28T08:39:00Z">
        <w:del w:id="7482" w:author="ilham.nur@office.ui.ac.id" w:date="2023-03-04T10:18:00Z">
          <w:r w:rsidR="00DC4490" w:rsidDel="002F4D53">
            <w:delText xml:space="preserve">Logikal dari </w:delText>
          </w:r>
        </w:del>
      </w:ins>
      <w:ins w:id="7483" w:author="ilham.nur@office.ui.ac.id [2]" w:date="2023-01-25T04:33:00Z">
        <w:del w:id="7484" w:author="ilham.nur@office.ui.ac.id" w:date="2023-03-04T10:18:00Z">
          <w:r w:rsidDel="002F4D53">
            <w:delText>Sistem optimasi Alokasi Pekerjaan dan Sumber Daya</w:delText>
          </w:r>
          <w:bookmarkStart w:id="7485" w:name="_Toc128821753"/>
          <w:bookmarkStart w:id="7486" w:name="_Toc128852471"/>
          <w:bookmarkStart w:id="7487" w:name="_Toc128944064"/>
          <w:bookmarkEnd w:id="7485"/>
          <w:bookmarkEnd w:id="7486"/>
          <w:bookmarkEnd w:id="7487"/>
        </w:del>
      </w:ins>
    </w:p>
    <w:p w14:paraId="59C2814F" w14:textId="5328043F" w:rsidR="00142ECF" w:rsidDel="002F4D53" w:rsidRDefault="00A43D47" w:rsidP="003E15DD">
      <w:pPr>
        <w:spacing w:line="360" w:lineRule="auto"/>
        <w:rPr>
          <w:ins w:id="7488" w:author="ilham.nur@office.ui.ac.id [2]" w:date="2023-01-25T04:42:00Z"/>
          <w:del w:id="7489" w:author="ilham.nur@office.ui.ac.id" w:date="2023-03-04T10:18:00Z"/>
        </w:rPr>
      </w:pPr>
      <w:ins w:id="7490" w:author="ilham.nur@office.ui.ac.id [2]" w:date="2023-01-25T04:33:00Z">
        <w:del w:id="7491" w:author="ilham.nur@office.ui.ac.id" w:date="2023-03-04T10:18:00Z">
          <w:r w:rsidDel="002F4D53">
            <w:delText xml:space="preserve">Pada </w:delText>
          </w:r>
        </w:del>
      </w:ins>
      <w:ins w:id="7492" w:author="ilham.nur@office.ui.ac.id [2]" w:date="2023-01-25T04:34:00Z">
        <w:del w:id="7493" w:author="ilham.nur@office.ui.ac.id" w:date="2023-03-04T10:18:00Z">
          <w:r w:rsidDel="002F4D53">
            <w:fldChar w:fldCharType="begin"/>
          </w:r>
          <w:r w:rsidDel="002F4D53">
            <w:delInstrText xml:space="preserve"> REF _Ref125513669 \h </w:delInstrText>
          </w:r>
        </w:del>
      </w:ins>
      <w:del w:id="7494" w:author="ilham.nur@office.ui.ac.id" w:date="2023-03-04T10:18:00Z">
        <w:r w:rsidR="003E15DD" w:rsidDel="002F4D53">
          <w:delInstrText xml:space="preserve"> \* MERGEFORMAT </w:delInstrText>
        </w:r>
        <w:r w:rsidR="00000000">
          <w:fldChar w:fldCharType="separate"/>
        </w:r>
      </w:del>
      <w:ins w:id="7495" w:author="ilham.nur@office.ui.ac.id [2]" w:date="2023-01-25T04:34:00Z">
        <w:del w:id="7496" w:author="ilham.nur@office.ui.ac.id" w:date="2023-03-04T10:18:00Z">
          <w:r w:rsidDel="002F4D53">
            <w:fldChar w:fldCharType="end"/>
          </w:r>
          <w:r w:rsidDel="002F4D53">
            <w:delText xml:space="preserve"> merupakan ERD</w:delText>
          </w:r>
        </w:del>
      </w:ins>
      <w:ins w:id="7497" w:author="ilham.nur@office.ui.ac.id [2]" w:date="2023-01-28T08:19:00Z">
        <w:del w:id="7498" w:author="ilham.nur@office.ui.ac.id" w:date="2023-03-04T10:18:00Z">
          <w:r w:rsidR="008F21A1" w:rsidDel="002F4D53">
            <w:delText xml:space="preserve"> logikal</w:delText>
          </w:r>
        </w:del>
      </w:ins>
      <w:ins w:id="7499" w:author="ilham.nur@office.ui.ac.id [2]" w:date="2023-01-25T04:34:00Z">
        <w:del w:id="7500" w:author="ilham.nur@office.ui.ac.id" w:date="2023-03-04T10:18:00Z">
          <w:r w:rsidDel="002F4D53">
            <w:delText xml:space="preserve"> dari </w:delText>
          </w:r>
          <w:r w:rsidR="003E15DD" w:rsidDel="002F4D53">
            <w:delText xml:space="preserve">Sistem Optimasi Alokasi Pekerjaan dan Sumber </w:delText>
          </w:r>
        </w:del>
      </w:ins>
      <w:ins w:id="7501" w:author="ilham.nur@office.ui.ac.id [2]" w:date="2023-01-25T04:37:00Z">
        <w:del w:id="7502" w:author="ilham.nur@office.ui.ac.id" w:date="2023-03-04T10:18:00Z">
          <w:r w:rsidR="00193EAE" w:rsidDel="002F4D53">
            <w:delText>D</w:delText>
          </w:r>
        </w:del>
      </w:ins>
      <w:ins w:id="7503" w:author="ilham.nur@office.ui.ac.id [2]" w:date="2023-01-25T04:34:00Z">
        <w:del w:id="7504" w:author="ilham.nur@office.ui.ac.id" w:date="2023-03-04T10:18:00Z">
          <w:r w:rsidR="003E15DD" w:rsidDel="002F4D53">
            <w:delText>aya yang akan dibangun.</w:delText>
          </w:r>
        </w:del>
      </w:ins>
      <w:ins w:id="7505" w:author="ilham.nur@office.ui.ac.id [2]" w:date="2023-01-25T04:36:00Z">
        <w:del w:id="7506" w:author="ilham.nur@office.ui.ac.id" w:date="2023-03-04T10:18:00Z">
          <w:r w:rsidR="00E47D0F" w:rsidDel="002F4D53">
            <w:delText xml:space="preserve"> Pada tabel </w:delText>
          </w:r>
          <w:r w:rsidR="00E47D0F" w:rsidRPr="00E47D0F" w:rsidDel="002F4D53">
            <w:rPr>
              <w:i/>
              <w:iCs/>
              <w:rPrChange w:id="7507" w:author="ilham.nur@office.ui.ac.id [2]" w:date="2023-01-25T04:36:00Z">
                <w:rPr/>
              </w:rPrChange>
            </w:rPr>
            <w:delText>projectTable</w:delText>
          </w:r>
          <w:r w:rsidR="00E47D0F" w:rsidDel="002F4D53">
            <w:delText xml:space="preserve">, merupakan tabel yang digunakan sebagai tabel utama </w:delText>
          </w:r>
        </w:del>
      </w:ins>
      <w:ins w:id="7508" w:author="ilham.nur@office.ui.ac.id [2]" w:date="2023-01-25T04:37:00Z">
        <w:del w:id="7509" w:author="ilham.nur@office.ui.ac.id" w:date="2023-03-04T10:18:00Z">
          <w:r w:rsidR="00B94BB4" w:rsidDel="002F4D53">
            <w:delText xml:space="preserve">pada </w:delText>
          </w:r>
        </w:del>
      </w:ins>
      <w:ins w:id="7510" w:author="ilham.nur@office.ui.ac.id [2]" w:date="2023-01-25T20:31:00Z">
        <w:del w:id="7511" w:author="ilham.nur@office.ui.ac.id" w:date="2023-03-04T10:18:00Z">
          <w:r w:rsidR="001F24DA" w:rsidDel="002F4D53">
            <w:delText>penelitian ini.</w:delText>
          </w:r>
          <w:r w:rsidR="00DD0DAB" w:rsidDel="002F4D53">
            <w:delText xml:space="preserve"> Tipe dan struktur data yang akan digunakan, secara detil dapat dilihat pada </w:delText>
          </w:r>
          <w:r w:rsidR="00DD0DAB" w:rsidDel="002F4D53">
            <w:fldChar w:fldCharType="begin"/>
          </w:r>
          <w:r w:rsidR="00DD0DAB" w:rsidDel="002F4D53">
            <w:delInstrText xml:space="preserve"> REF _Ref125518877 \h </w:delInstrText>
          </w:r>
        </w:del>
      </w:ins>
      <w:del w:id="7512" w:author="ilham.nur@office.ui.ac.id" w:date="2023-03-04T10:18:00Z"/>
      <w:ins w:id="7513" w:author="ilham.nur@office.ui.ac.id [2]" w:date="2023-01-25T20:31:00Z">
        <w:del w:id="7514" w:author="ilham.nur@office.ui.ac.id" w:date="2023-03-04T10:18:00Z">
          <w:r w:rsidR="00000000">
            <w:fldChar w:fldCharType="separate"/>
          </w:r>
          <w:r w:rsidR="00DD0DAB" w:rsidDel="002F4D53">
            <w:fldChar w:fldCharType="end"/>
          </w:r>
          <w:r w:rsidR="00DD0DAB" w:rsidDel="002F4D53">
            <w:delText>.</w:delText>
          </w:r>
        </w:del>
      </w:ins>
      <w:bookmarkStart w:id="7515" w:name="_Toc128821754"/>
      <w:bookmarkStart w:id="7516" w:name="_Toc128852472"/>
      <w:bookmarkStart w:id="7517" w:name="_Toc128944065"/>
      <w:bookmarkEnd w:id="7515"/>
      <w:bookmarkEnd w:id="7516"/>
      <w:bookmarkEnd w:id="7517"/>
    </w:p>
    <w:p w14:paraId="093D9FB3" w14:textId="63A6E517" w:rsidR="00F62D33" w:rsidDel="002F4D53" w:rsidRDefault="00F62D33">
      <w:pPr>
        <w:pStyle w:val="Caption"/>
        <w:rPr>
          <w:ins w:id="7518" w:author="ilham.nur@office.ui.ac.id [2]" w:date="2023-01-25T05:08:00Z"/>
          <w:del w:id="7519" w:author="ilham.nur@office.ui.ac.id" w:date="2023-03-04T10:18:00Z"/>
        </w:rPr>
        <w:pPrChange w:id="7520" w:author="ilham.nur@office.ui.ac.id" w:date="2023-02-22T22:32:00Z">
          <w:pPr/>
        </w:pPrChange>
      </w:pPr>
      <w:bookmarkStart w:id="7521" w:name="_Ref125518877"/>
      <w:ins w:id="7522" w:author="ilham.nur@office.ui.ac.id [2]" w:date="2023-01-25T05:08:00Z">
        <w:del w:id="7523" w:author="ilham.nur@office.ui.ac.id" w:date="2023-03-04T10:18:00Z">
          <w:r w:rsidDel="002F4D53">
            <w:delText xml:space="preserve">Tabel </w:delText>
          </w:r>
        </w:del>
      </w:ins>
      <w:ins w:id="7524" w:author="ilham.nur@office.ui.ac.id [2]" w:date="2023-01-28T21:53:00Z">
        <w:del w:id="7525" w:author="ilham.nur@office.ui.ac.id" w:date="2023-02-02T21:41:00Z">
          <w:r w:rsidR="009035EE" w:rsidDel="003B572F">
            <w:fldChar w:fldCharType="begin"/>
          </w:r>
          <w:r w:rsidR="009035EE" w:rsidDel="003B572F">
            <w:delInstrText xml:space="preserve"> STYLEREF 1 \s </w:delInstrText>
          </w:r>
        </w:del>
      </w:ins>
      <w:del w:id="7526" w:author="ilham.nur@office.ui.ac.id" w:date="2023-02-02T21:41:00Z">
        <w:r w:rsidR="009035EE" w:rsidDel="003B572F">
          <w:fldChar w:fldCharType="separate"/>
        </w:r>
        <w:r w:rsidR="00C64CA0" w:rsidDel="003B572F">
          <w:rPr>
            <w:noProof/>
          </w:rPr>
          <w:delText>4</w:delText>
        </w:r>
      </w:del>
      <w:ins w:id="7527" w:author="ilham.nur@office.ui.ac.id [2]" w:date="2023-01-28T21:53:00Z">
        <w:del w:id="7528"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7529" w:author="ilham.nur@office.ui.ac.id" w:date="2023-02-02T21:41:00Z">
        <w:r w:rsidR="00000000">
          <w:fldChar w:fldCharType="separate"/>
        </w:r>
      </w:del>
      <w:ins w:id="7530" w:author="ilham.nur@office.ui.ac.id [2]" w:date="2023-01-28T21:53:00Z">
        <w:del w:id="7531" w:author="ilham.nur@office.ui.ac.id" w:date="2023-02-02T21:41:00Z">
          <w:r w:rsidR="009035EE" w:rsidDel="003B572F">
            <w:fldChar w:fldCharType="end"/>
          </w:r>
        </w:del>
      </w:ins>
      <w:bookmarkEnd w:id="7521"/>
      <w:ins w:id="7532" w:author="ilham.nur@office.ui.ac.id [2]" w:date="2023-01-25T05:08:00Z">
        <w:del w:id="7533" w:author="ilham.nur@office.ui.ac.id" w:date="2023-03-04T10:18:00Z">
          <w:r w:rsidDel="002F4D53">
            <w:delText xml:space="preserve"> Struktur dan Tipe Data Sistem</w:delText>
          </w:r>
          <w:bookmarkStart w:id="7534" w:name="_Toc128821755"/>
          <w:bookmarkStart w:id="7535" w:name="_Toc128852473"/>
          <w:bookmarkStart w:id="7536" w:name="_Toc128944066"/>
          <w:bookmarkEnd w:id="7534"/>
          <w:bookmarkEnd w:id="7535"/>
          <w:bookmarkEnd w:id="7536"/>
        </w:del>
      </w:ins>
    </w:p>
    <w:tbl>
      <w:tblPr>
        <w:tblStyle w:val="TableGrid"/>
        <w:tblW w:w="0" w:type="auto"/>
        <w:tblLook w:val="04A0" w:firstRow="1" w:lastRow="0" w:firstColumn="1" w:lastColumn="0" w:noHBand="0" w:noVBand="1"/>
        <w:tblPrChange w:id="7537" w:author="ilham.nur@office.ui.ac.id [2]" w:date="2023-01-28T07:49:00Z">
          <w:tblPr>
            <w:tblStyle w:val="TableGrid"/>
            <w:tblW w:w="0" w:type="auto"/>
            <w:tblLook w:val="04A0" w:firstRow="1" w:lastRow="0" w:firstColumn="1" w:lastColumn="0" w:noHBand="0" w:noVBand="1"/>
          </w:tblPr>
        </w:tblPrChange>
      </w:tblPr>
      <w:tblGrid>
        <w:gridCol w:w="696"/>
        <w:gridCol w:w="2391"/>
        <w:gridCol w:w="950"/>
        <w:gridCol w:w="1844"/>
        <w:gridCol w:w="2613"/>
        <w:tblGridChange w:id="7538">
          <w:tblGrid>
            <w:gridCol w:w="696"/>
            <w:gridCol w:w="1002"/>
            <w:gridCol w:w="1389"/>
            <w:gridCol w:w="310"/>
            <w:gridCol w:w="640"/>
            <w:gridCol w:w="1059"/>
            <w:gridCol w:w="785"/>
            <w:gridCol w:w="914"/>
            <w:gridCol w:w="1699"/>
          </w:tblGrid>
        </w:tblGridChange>
      </w:tblGrid>
      <w:tr w:rsidR="00D74EB3" w:rsidDel="002F4D53" w14:paraId="2B91D9BD" w14:textId="074202FF" w:rsidTr="00BB4A04">
        <w:trPr>
          <w:tblHeader/>
          <w:ins w:id="7539" w:author="ilham.nur@office.ui.ac.id [2]" w:date="2023-01-25T04:43:00Z"/>
          <w:del w:id="7540" w:author="ilham.nur@office.ui.ac.id" w:date="2023-03-04T10:18:00Z"/>
        </w:trPr>
        <w:tc>
          <w:tcPr>
            <w:tcW w:w="696" w:type="dxa"/>
            <w:tcPrChange w:id="7541" w:author="ilham.nur@office.ui.ac.id [2]" w:date="2023-01-28T07:49:00Z">
              <w:tcPr>
                <w:tcW w:w="1698" w:type="dxa"/>
                <w:gridSpan w:val="2"/>
              </w:tcPr>
            </w:tcPrChange>
          </w:tcPr>
          <w:p w14:paraId="0BD3F50F" w14:textId="2E201948" w:rsidR="00D74EB3" w:rsidRPr="002F4D53" w:rsidDel="002F4D53" w:rsidRDefault="00D74EB3" w:rsidP="00DB61D9">
            <w:pPr>
              <w:spacing w:line="360" w:lineRule="auto"/>
              <w:rPr>
                <w:ins w:id="7542" w:author="ilham.nur@office.ui.ac.id [2]" w:date="2023-01-25T04:43:00Z"/>
                <w:del w:id="7543" w:author="ilham.nur@office.ui.ac.id" w:date="2023-03-04T10:18:00Z"/>
                <w:b/>
                <w:bCs/>
              </w:rPr>
            </w:pPr>
            <w:ins w:id="7544" w:author="ilham.nur@office.ui.ac.id [2]" w:date="2023-01-25T04:43:00Z">
              <w:del w:id="7545" w:author="ilham.nur@office.ui.ac.id" w:date="2023-03-04T10:18:00Z">
                <w:r w:rsidRPr="002F4D53" w:rsidDel="002F4D53">
                  <w:rPr>
                    <w:b/>
                    <w:bCs/>
                  </w:rPr>
                  <w:delText>No.</w:delText>
                </w:r>
                <w:bookmarkStart w:id="7546" w:name="_Toc128821756"/>
                <w:bookmarkStart w:id="7547" w:name="_Toc128852474"/>
                <w:bookmarkStart w:id="7548" w:name="_Toc128944067"/>
                <w:bookmarkEnd w:id="7546"/>
                <w:bookmarkEnd w:id="7547"/>
                <w:bookmarkEnd w:id="7548"/>
              </w:del>
            </w:ins>
          </w:p>
        </w:tc>
        <w:tc>
          <w:tcPr>
            <w:tcW w:w="2391" w:type="dxa"/>
            <w:tcPrChange w:id="7549" w:author="ilham.nur@office.ui.ac.id [2]" w:date="2023-01-28T07:49:00Z">
              <w:tcPr>
                <w:tcW w:w="1699" w:type="dxa"/>
                <w:gridSpan w:val="2"/>
              </w:tcPr>
            </w:tcPrChange>
          </w:tcPr>
          <w:p w14:paraId="5D6CE636" w14:textId="045C2F0E" w:rsidR="00D74EB3" w:rsidRPr="002F4D53" w:rsidDel="002F4D53" w:rsidRDefault="00D74EB3" w:rsidP="00DB61D9">
            <w:pPr>
              <w:spacing w:line="360" w:lineRule="auto"/>
              <w:rPr>
                <w:ins w:id="7550" w:author="ilham.nur@office.ui.ac.id [2]" w:date="2023-01-25T04:43:00Z"/>
                <w:del w:id="7551" w:author="ilham.nur@office.ui.ac.id" w:date="2023-03-04T10:18:00Z"/>
                <w:b/>
                <w:bCs/>
              </w:rPr>
            </w:pPr>
            <w:ins w:id="7552" w:author="ilham.nur@office.ui.ac.id [2]" w:date="2023-01-25T04:43:00Z">
              <w:del w:id="7553" w:author="ilham.nur@office.ui.ac.id" w:date="2023-03-04T10:18:00Z">
                <w:r w:rsidRPr="002F4D53" w:rsidDel="002F4D53">
                  <w:rPr>
                    <w:b/>
                    <w:bCs/>
                  </w:rPr>
                  <w:delText>Parameter</w:delText>
                </w:r>
                <w:bookmarkStart w:id="7554" w:name="_Toc128821757"/>
                <w:bookmarkStart w:id="7555" w:name="_Toc128852475"/>
                <w:bookmarkStart w:id="7556" w:name="_Toc128944068"/>
                <w:bookmarkEnd w:id="7554"/>
                <w:bookmarkEnd w:id="7555"/>
                <w:bookmarkEnd w:id="7556"/>
              </w:del>
            </w:ins>
          </w:p>
        </w:tc>
        <w:tc>
          <w:tcPr>
            <w:tcW w:w="950" w:type="dxa"/>
            <w:tcPrChange w:id="7557" w:author="ilham.nur@office.ui.ac.id [2]" w:date="2023-01-28T07:49:00Z">
              <w:tcPr>
                <w:tcW w:w="1699" w:type="dxa"/>
                <w:gridSpan w:val="2"/>
              </w:tcPr>
            </w:tcPrChange>
          </w:tcPr>
          <w:p w14:paraId="35C89470" w14:textId="2F375977" w:rsidR="00D74EB3" w:rsidRPr="002F4D53" w:rsidDel="002F4D53" w:rsidRDefault="00D74EB3" w:rsidP="00DB61D9">
            <w:pPr>
              <w:spacing w:line="360" w:lineRule="auto"/>
              <w:rPr>
                <w:ins w:id="7558" w:author="ilham.nur@office.ui.ac.id [2]" w:date="2023-01-25T04:43:00Z"/>
                <w:del w:id="7559" w:author="ilham.nur@office.ui.ac.id" w:date="2023-03-04T10:18:00Z"/>
                <w:b/>
                <w:bCs/>
              </w:rPr>
            </w:pPr>
            <w:ins w:id="7560" w:author="ilham.nur@office.ui.ac.id [2]" w:date="2023-01-25T04:43:00Z">
              <w:del w:id="7561" w:author="ilham.nur@office.ui.ac.id" w:date="2023-03-04T10:18:00Z">
                <w:r w:rsidRPr="002F4D53" w:rsidDel="002F4D53">
                  <w:rPr>
                    <w:b/>
                    <w:bCs/>
                  </w:rPr>
                  <w:delText>Tipe</w:delText>
                </w:r>
                <w:bookmarkStart w:id="7562" w:name="_Toc128821758"/>
                <w:bookmarkStart w:id="7563" w:name="_Toc128852476"/>
                <w:bookmarkStart w:id="7564" w:name="_Toc128944069"/>
                <w:bookmarkEnd w:id="7562"/>
                <w:bookmarkEnd w:id="7563"/>
                <w:bookmarkEnd w:id="7564"/>
              </w:del>
            </w:ins>
          </w:p>
        </w:tc>
        <w:tc>
          <w:tcPr>
            <w:tcW w:w="1844" w:type="dxa"/>
            <w:tcPrChange w:id="7565" w:author="ilham.nur@office.ui.ac.id [2]" w:date="2023-01-28T07:49:00Z">
              <w:tcPr>
                <w:tcW w:w="1699" w:type="dxa"/>
                <w:gridSpan w:val="2"/>
              </w:tcPr>
            </w:tcPrChange>
          </w:tcPr>
          <w:p w14:paraId="6AF358F6" w14:textId="4EF7B78A" w:rsidR="00D74EB3" w:rsidRPr="002F4D53" w:rsidDel="002F4D53" w:rsidRDefault="00D74EB3" w:rsidP="00DB61D9">
            <w:pPr>
              <w:spacing w:line="360" w:lineRule="auto"/>
              <w:rPr>
                <w:ins w:id="7566" w:author="ilham.nur@office.ui.ac.id [2]" w:date="2023-01-25T04:43:00Z"/>
                <w:del w:id="7567" w:author="ilham.nur@office.ui.ac.id" w:date="2023-03-04T10:18:00Z"/>
                <w:b/>
                <w:bCs/>
              </w:rPr>
            </w:pPr>
            <w:ins w:id="7568" w:author="ilham.nur@office.ui.ac.id [2]" w:date="2023-01-25T04:43:00Z">
              <w:del w:id="7569" w:author="ilham.nur@office.ui.ac.id" w:date="2023-03-04T10:18:00Z">
                <w:r w:rsidRPr="002F4D53" w:rsidDel="002F4D53">
                  <w:rPr>
                    <w:b/>
                    <w:bCs/>
                  </w:rPr>
                  <w:delText>Wajib/</w:delText>
                </w:r>
              </w:del>
            </w:ins>
            <w:ins w:id="7570" w:author="ilham.nur@office.ui.ac.id [2]" w:date="2023-01-25T06:00:00Z">
              <w:del w:id="7571" w:author="ilham.nur@office.ui.ac.id" w:date="2023-03-04T10:18:00Z">
                <w:r w:rsidR="006B4A33" w:rsidDel="002F4D53">
                  <w:rPr>
                    <w:b/>
                    <w:bCs/>
                  </w:rPr>
                  <w:delText>Opsional</w:delText>
                </w:r>
              </w:del>
            </w:ins>
            <w:bookmarkStart w:id="7572" w:name="_Toc128821759"/>
            <w:bookmarkStart w:id="7573" w:name="_Toc128852477"/>
            <w:bookmarkStart w:id="7574" w:name="_Toc128944070"/>
            <w:bookmarkEnd w:id="7572"/>
            <w:bookmarkEnd w:id="7573"/>
            <w:bookmarkEnd w:id="7574"/>
          </w:p>
        </w:tc>
        <w:tc>
          <w:tcPr>
            <w:tcW w:w="2613" w:type="dxa"/>
            <w:tcPrChange w:id="7575" w:author="ilham.nur@office.ui.ac.id [2]" w:date="2023-01-28T07:49:00Z">
              <w:tcPr>
                <w:tcW w:w="1699" w:type="dxa"/>
              </w:tcPr>
            </w:tcPrChange>
          </w:tcPr>
          <w:p w14:paraId="14A8D220" w14:textId="5D14EFD7" w:rsidR="00D74EB3" w:rsidRPr="002F4D53" w:rsidDel="002F4D53" w:rsidRDefault="00D74EB3" w:rsidP="00DB61D9">
            <w:pPr>
              <w:spacing w:line="360" w:lineRule="auto"/>
              <w:rPr>
                <w:ins w:id="7576" w:author="ilham.nur@office.ui.ac.id [2]" w:date="2023-01-25T04:43:00Z"/>
                <w:del w:id="7577" w:author="ilham.nur@office.ui.ac.id" w:date="2023-03-04T10:18:00Z"/>
                <w:b/>
                <w:bCs/>
              </w:rPr>
            </w:pPr>
            <w:ins w:id="7578" w:author="ilham.nur@office.ui.ac.id [2]" w:date="2023-01-25T04:43:00Z">
              <w:del w:id="7579" w:author="ilham.nur@office.ui.ac.id" w:date="2023-03-04T10:18:00Z">
                <w:r w:rsidRPr="002F4D53" w:rsidDel="002F4D53">
                  <w:rPr>
                    <w:b/>
                    <w:bCs/>
                  </w:rPr>
                  <w:delText>Keterangan</w:delText>
                </w:r>
                <w:bookmarkStart w:id="7580" w:name="_Toc128821760"/>
                <w:bookmarkStart w:id="7581" w:name="_Toc128852478"/>
                <w:bookmarkStart w:id="7582" w:name="_Toc128944071"/>
                <w:bookmarkEnd w:id="7580"/>
                <w:bookmarkEnd w:id="7581"/>
                <w:bookmarkEnd w:id="7582"/>
              </w:del>
            </w:ins>
          </w:p>
        </w:tc>
        <w:bookmarkStart w:id="7583" w:name="_Toc128821761"/>
        <w:bookmarkStart w:id="7584" w:name="_Toc128852479"/>
        <w:bookmarkStart w:id="7585" w:name="_Toc128944072"/>
        <w:bookmarkEnd w:id="7583"/>
        <w:bookmarkEnd w:id="7584"/>
        <w:bookmarkEnd w:id="7585"/>
      </w:tr>
      <w:tr w:rsidR="00D74EB3" w:rsidDel="002F4D53" w14:paraId="4EF56E13" w14:textId="3A01350C" w:rsidTr="00BB4A04">
        <w:trPr>
          <w:ins w:id="7586" w:author="ilham.nur@office.ui.ac.id [2]" w:date="2023-01-25T04:43:00Z"/>
          <w:del w:id="7587" w:author="ilham.nur@office.ui.ac.id" w:date="2023-03-04T10:18:00Z"/>
        </w:trPr>
        <w:tc>
          <w:tcPr>
            <w:tcW w:w="696" w:type="dxa"/>
            <w:tcPrChange w:id="7588" w:author="ilham.nur@office.ui.ac.id [2]" w:date="2023-01-25T05:08:00Z">
              <w:tcPr>
                <w:tcW w:w="1698" w:type="dxa"/>
                <w:gridSpan w:val="2"/>
              </w:tcPr>
            </w:tcPrChange>
          </w:tcPr>
          <w:p w14:paraId="155ADF69" w14:textId="7571D709" w:rsidR="00D74EB3" w:rsidDel="002F4D53" w:rsidRDefault="00D74EB3" w:rsidP="00DB61D9">
            <w:pPr>
              <w:spacing w:line="360" w:lineRule="auto"/>
              <w:rPr>
                <w:ins w:id="7589" w:author="ilham.nur@office.ui.ac.id [2]" w:date="2023-01-25T04:43:00Z"/>
                <w:del w:id="7590" w:author="ilham.nur@office.ui.ac.id" w:date="2023-03-04T10:18:00Z"/>
              </w:rPr>
            </w:pPr>
            <w:ins w:id="7591" w:author="ilham.nur@office.ui.ac.id [2]" w:date="2023-01-25T04:43:00Z">
              <w:del w:id="7592" w:author="ilham.nur@office.ui.ac.id" w:date="2023-03-04T10:18:00Z">
                <w:r w:rsidDel="002F4D53">
                  <w:delText>1</w:delText>
                </w:r>
                <w:bookmarkStart w:id="7593" w:name="_Toc128821762"/>
                <w:bookmarkStart w:id="7594" w:name="_Toc128852480"/>
                <w:bookmarkStart w:id="7595" w:name="_Toc128944073"/>
                <w:bookmarkEnd w:id="7593"/>
                <w:bookmarkEnd w:id="7594"/>
                <w:bookmarkEnd w:id="7595"/>
              </w:del>
            </w:ins>
          </w:p>
        </w:tc>
        <w:tc>
          <w:tcPr>
            <w:tcW w:w="2391" w:type="dxa"/>
            <w:tcPrChange w:id="7596" w:author="ilham.nur@office.ui.ac.id [2]" w:date="2023-01-25T05:08:00Z">
              <w:tcPr>
                <w:tcW w:w="1699" w:type="dxa"/>
                <w:gridSpan w:val="2"/>
              </w:tcPr>
            </w:tcPrChange>
          </w:tcPr>
          <w:p w14:paraId="5A397804" w14:textId="396EF150" w:rsidR="00D74EB3" w:rsidDel="002F4D53" w:rsidRDefault="00D74EB3" w:rsidP="00DB61D9">
            <w:pPr>
              <w:spacing w:line="360" w:lineRule="auto"/>
              <w:rPr>
                <w:ins w:id="7597" w:author="ilham.nur@office.ui.ac.id [2]" w:date="2023-01-25T04:43:00Z"/>
                <w:del w:id="7598" w:author="ilham.nur@office.ui.ac.id" w:date="2023-03-04T10:18:00Z"/>
              </w:rPr>
            </w:pPr>
            <w:ins w:id="7599" w:author="ilham.nur@office.ui.ac.id [2]" w:date="2023-01-25T04:43:00Z">
              <w:del w:id="7600" w:author="ilham.nur@office.ui.ac.id" w:date="2023-03-04T10:18:00Z">
                <w:r w:rsidDel="002F4D53">
                  <w:delText>PID</w:delText>
                </w:r>
                <w:bookmarkStart w:id="7601" w:name="_Toc128821763"/>
                <w:bookmarkStart w:id="7602" w:name="_Toc128852481"/>
                <w:bookmarkStart w:id="7603" w:name="_Toc128944074"/>
                <w:bookmarkEnd w:id="7601"/>
                <w:bookmarkEnd w:id="7602"/>
                <w:bookmarkEnd w:id="7603"/>
              </w:del>
            </w:ins>
          </w:p>
        </w:tc>
        <w:tc>
          <w:tcPr>
            <w:tcW w:w="950" w:type="dxa"/>
            <w:tcPrChange w:id="7604" w:author="ilham.nur@office.ui.ac.id [2]" w:date="2023-01-25T05:08:00Z">
              <w:tcPr>
                <w:tcW w:w="1699" w:type="dxa"/>
                <w:gridSpan w:val="2"/>
              </w:tcPr>
            </w:tcPrChange>
          </w:tcPr>
          <w:p w14:paraId="69BE061F" w14:textId="6EC86BB4" w:rsidR="00D74EB3" w:rsidRPr="00895231" w:rsidDel="002F4D53" w:rsidRDefault="00895231" w:rsidP="00DB61D9">
            <w:pPr>
              <w:spacing w:line="360" w:lineRule="auto"/>
              <w:rPr>
                <w:ins w:id="7605" w:author="ilham.nur@office.ui.ac.id [2]" w:date="2023-01-25T04:43:00Z"/>
                <w:del w:id="7606" w:author="ilham.nur@office.ui.ac.id" w:date="2023-03-04T10:18:00Z"/>
                <w:i/>
                <w:iCs/>
                <w:rPrChange w:id="7607" w:author="ilham.nur@office.ui.ac.id [2]" w:date="2023-01-25T04:44:00Z">
                  <w:rPr>
                    <w:ins w:id="7608" w:author="ilham.nur@office.ui.ac.id [2]" w:date="2023-01-25T04:43:00Z"/>
                    <w:del w:id="7609" w:author="ilham.nur@office.ui.ac.id" w:date="2023-03-04T10:18:00Z"/>
                  </w:rPr>
                </w:rPrChange>
              </w:rPr>
            </w:pPr>
            <w:ins w:id="7610" w:author="ilham.nur@office.ui.ac.id [2]" w:date="2023-01-25T04:44:00Z">
              <w:del w:id="7611" w:author="ilham.nur@office.ui.ac.id" w:date="2023-03-04T10:18:00Z">
                <w:r w:rsidRPr="00895231" w:rsidDel="002F4D53">
                  <w:rPr>
                    <w:i/>
                    <w:iCs/>
                    <w:rPrChange w:id="7612" w:author="ilham.nur@office.ui.ac.id [2]" w:date="2023-01-25T04:44:00Z">
                      <w:rPr/>
                    </w:rPrChange>
                  </w:rPr>
                  <w:delText>String</w:delText>
                </w:r>
              </w:del>
            </w:ins>
            <w:bookmarkStart w:id="7613" w:name="_Toc128821764"/>
            <w:bookmarkStart w:id="7614" w:name="_Toc128852482"/>
            <w:bookmarkStart w:id="7615" w:name="_Toc128944075"/>
            <w:bookmarkEnd w:id="7613"/>
            <w:bookmarkEnd w:id="7614"/>
            <w:bookmarkEnd w:id="7615"/>
          </w:p>
        </w:tc>
        <w:tc>
          <w:tcPr>
            <w:tcW w:w="1844" w:type="dxa"/>
            <w:tcPrChange w:id="7616" w:author="ilham.nur@office.ui.ac.id [2]" w:date="2023-01-25T05:08:00Z">
              <w:tcPr>
                <w:tcW w:w="1699" w:type="dxa"/>
                <w:gridSpan w:val="2"/>
              </w:tcPr>
            </w:tcPrChange>
          </w:tcPr>
          <w:p w14:paraId="39FDB6D8" w14:textId="2DF19CDD" w:rsidR="00D74EB3" w:rsidDel="002F4D53" w:rsidRDefault="00895231" w:rsidP="00DB61D9">
            <w:pPr>
              <w:spacing w:line="360" w:lineRule="auto"/>
              <w:rPr>
                <w:ins w:id="7617" w:author="ilham.nur@office.ui.ac.id [2]" w:date="2023-01-25T04:43:00Z"/>
                <w:del w:id="7618" w:author="ilham.nur@office.ui.ac.id" w:date="2023-03-04T10:18:00Z"/>
              </w:rPr>
            </w:pPr>
            <w:ins w:id="7619" w:author="ilham.nur@office.ui.ac.id [2]" w:date="2023-01-25T04:44:00Z">
              <w:del w:id="7620" w:author="ilham.nur@office.ui.ac.id" w:date="2023-03-04T10:18:00Z">
                <w:r w:rsidDel="002F4D53">
                  <w:delText>Wajib</w:delText>
                </w:r>
              </w:del>
            </w:ins>
            <w:bookmarkStart w:id="7621" w:name="_Toc128821765"/>
            <w:bookmarkStart w:id="7622" w:name="_Toc128852483"/>
            <w:bookmarkStart w:id="7623" w:name="_Toc128944076"/>
            <w:bookmarkEnd w:id="7621"/>
            <w:bookmarkEnd w:id="7622"/>
            <w:bookmarkEnd w:id="7623"/>
          </w:p>
        </w:tc>
        <w:tc>
          <w:tcPr>
            <w:tcW w:w="2613" w:type="dxa"/>
            <w:tcPrChange w:id="7624" w:author="ilham.nur@office.ui.ac.id [2]" w:date="2023-01-25T05:08:00Z">
              <w:tcPr>
                <w:tcW w:w="1699" w:type="dxa"/>
              </w:tcPr>
            </w:tcPrChange>
          </w:tcPr>
          <w:p w14:paraId="555C3F4E" w14:textId="24C1CDCF" w:rsidR="00D74EB3" w:rsidDel="002F4D53" w:rsidRDefault="00F62D33" w:rsidP="00DB61D9">
            <w:pPr>
              <w:spacing w:line="360" w:lineRule="auto"/>
              <w:rPr>
                <w:ins w:id="7625" w:author="ilham.nur@office.ui.ac.id [2]" w:date="2023-01-25T04:43:00Z"/>
                <w:del w:id="7626" w:author="ilham.nur@office.ui.ac.id" w:date="2023-03-04T10:18:00Z"/>
              </w:rPr>
            </w:pPr>
            <w:ins w:id="7627" w:author="ilham.nur@office.ui.ac.id [2]" w:date="2023-01-25T05:08:00Z">
              <w:del w:id="7628" w:author="ilham.nur@office.ui.ac.id" w:date="2023-03-04T10:18:00Z">
                <w:r w:rsidDel="002F4D53">
                  <w:delText>Identitas dari sebuah proyek yang akan dikerjakan</w:delText>
                </w:r>
              </w:del>
            </w:ins>
            <w:bookmarkStart w:id="7629" w:name="_Toc128821766"/>
            <w:bookmarkStart w:id="7630" w:name="_Toc128852484"/>
            <w:bookmarkStart w:id="7631" w:name="_Toc128944077"/>
            <w:bookmarkEnd w:id="7629"/>
            <w:bookmarkEnd w:id="7630"/>
            <w:bookmarkEnd w:id="7631"/>
          </w:p>
        </w:tc>
        <w:bookmarkStart w:id="7632" w:name="_Toc128821767"/>
        <w:bookmarkStart w:id="7633" w:name="_Toc128852485"/>
        <w:bookmarkStart w:id="7634" w:name="_Toc128944078"/>
        <w:bookmarkEnd w:id="7632"/>
        <w:bookmarkEnd w:id="7633"/>
        <w:bookmarkEnd w:id="7634"/>
      </w:tr>
      <w:tr w:rsidR="001A1A07" w:rsidDel="002F4D53" w14:paraId="2500C107" w14:textId="2A771099" w:rsidTr="00BB4A04">
        <w:trPr>
          <w:ins w:id="7635" w:author="ilham.nur@office.ui.ac.id [2]" w:date="2023-01-25T05:48:00Z"/>
          <w:del w:id="7636" w:author="ilham.nur@office.ui.ac.id" w:date="2023-03-04T10:18:00Z"/>
        </w:trPr>
        <w:tc>
          <w:tcPr>
            <w:tcW w:w="696" w:type="dxa"/>
          </w:tcPr>
          <w:p w14:paraId="465769AA" w14:textId="15E4E3CA" w:rsidR="001A1A07" w:rsidDel="002F4D53" w:rsidRDefault="001A1A07" w:rsidP="00DB61D9">
            <w:pPr>
              <w:spacing w:line="360" w:lineRule="auto"/>
              <w:rPr>
                <w:ins w:id="7637" w:author="ilham.nur@office.ui.ac.id [2]" w:date="2023-01-25T05:48:00Z"/>
                <w:del w:id="7638" w:author="ilham.nur@office.ui.ac.id" w:date="2023-03-04T10:18:00Z"/>
              </w:rPr>
            </w:pPr>
            <w:ins w:id="7639" w:author="ilham.nur@office.ui.ac.id [2]" w:date="2023-01-25T05:48:00Z">
              <w:del w:id="7640" w:author="ilham.nur@office.ui.ac.id" w:date="2023-03-04T10:18:00Z">
                <w:r w:rsidDel="002F4D53">
                  <w:delText>2</w:delText>
                </w:r>
                <w:bookmarkStart w:id="7641" w:name="_Toc128821768"/>
                <w:bookmarkStart w:id="7642" w:name="_Toc128852486"/>
                <w:bookmarkStart w:id="7643" w:name="_Toc128944079"/>
                <w:bookmarkEnd w:id="7641"/>
                <w:bookmarkEnd w:id="7642"/>
                <w:bookmarkEnd w:id="7643"/>
              </w:del>
            </w:ins>
          </w:p>
        </w:tc>
        <w:tc>
          <w:tcPr>
            <w:tcW w:w="2391" w:type="dxa"/>
          </w:tcPr>
          <w:p w14:paraId="227D8616" w14:textId="64B0538A" w:rsidR="001A1A07" w:rsidDel="002F4D53" w:rsidRDefault="001A1A07" w:rsidP="00DB61D9">
            <w:pPr>
              <w:spacing w:line="360" w:lineRule="auto"/>
              <w:rPr>
                <w:ins w:id="7644" w:author="ilham.nur@office.ui.ac.id [2]" w:date="2023-01-25T05:48:00Z"/>
                <w:del w:id="7645" w:author="ilham.nur@office.ui.ac.id" w:date="2023-03-04T10:18:00Z"/>
              </w:rPr>
            </w:pPr>
            <w:ins w:id="7646" w:author="ilham.nur@office.ui.ac.id [2]" w:date="2023-01-25T05:48:00Z">
              <w:del w:id="7647" w:author="ilham.nur@office.ui.ac.id" w:date="2023-03-04T10:18:00Z">
                <w:r w:rsidDel="002F4D53">
                  <w:delText>projectName</w:delText>
                </w:r>
                <w:bookmarkStart w:id="7648" w:name="_Toc128821769"/>
                <w:bookmarkStart w:id="7649" w:name="_Toc128852487"/>
                <w:bookmarkStart w:id="7650" w:name="_Toc128944080"/>
                <w:bookmarkEnd w:id="7648"/>
                <w:bookmarkEnd w:id="7649"/>
                <w:bookmarkEnd w:id="7650"/>
              </w:del>
            </w:ins>
          </w:p>
        </w:tc>
        <w:tc>
          <w:tcPr>
            <w:tcW w:w="950" w:type="dxa"/>
          </w:tcPr>
          <w:p w14:paraId="448DBFFA" w14:textId="1BD43918" w:rsidR="001A1A07" w:rsidRPr="001A1A07" w:rsidDel="002F4D53" w:rsidRDefault="001A1A07" w:rsidP="00DB61D9">
            <w:pPr>
              <w:spacing w:line="360" w:lineRule="auto"/>
              <w:rPr>
                <w:ins w:id="7651" w:author="ilham.nur@office.ui.ac.id [2]" w:date="2023-01-25T05:48:00Z"/>
                <w:del w:id="7652" w:author="ilham.nur@office.ui.ac.id" w:date="2023-03-04T10:18:00Z"/>
                <w:i/>
                <w:iCs/>
              </w:rPr>
            </w:pPr>
            <w:ins w:id="7653" w:author="ilham.nur@office.ui.ac.id [2]" w:date="2023-01-25T05:48:00Z">
              <w:del w:id="7654" w:author="ilham.nur@office.ui.ac.id" w:date="2023-03-04T10:18:00Z">
                <w:r w:rsidDel="002F4D53">
                  <w:rPr>
                    <w:i/>
                    <w:iCs/>
                  </w:rPr>
                  <w:delText>String</w:delText>
                </w:r>
                <w:bookmarkStart w:id="7655" w:name="_Toc128821770"/>
                <w:bookmarkStart w:id="7656" w:name="_Toc128852488"/>
                <w:bookmarkStart w:id="7657" w:name="_Toc128944081"/>
                <w:bookmarkEnd w:id="7655"/>
                <w:bookmarkEnd w:id="7656"/>
                <w:bookmarkEnd w:id="7657"/>
              </w:del>
            </w:ins>
          </w:p>
        </w:tc>
        <w:tc>
          <w:tcPr>
            <w:tcW w:w="1844" w:type="dxa"/>
          </w:tcPr>
          <w:p w14:paraId="0D0AA653" w14:textId="6B2E5F20" w:rsidR="001A1A07" w:rsidDel="002F4D53" w:rsidRDefault="001A1A07" w:rsidP="00DB61D9">
            <w:pPr>
              <w:spacing w:line="360" w:lineRule="auto"/>
              <w:rPr>
                <w:ins w:id="7658" w:author="ilham.nur@office.ui.ac.id [2]" w:date="2023-01-25T05:48:00Z"/>
                <w:del w:id="7659" w:author="ilham.nur@office.ui.ac.id" w:date="2023-03-04T10:18:00Z"/>
              </w:rPr>
            </w:pPr>
            <w:ins w:id="7660" w:author="ilham.nur@office.ui.ac.id [2]" w:date="2023-01-25T05:48:00Z">
              <w:del w:id="7661" w:author="ilham.nur@office.ui.ac.id" w:date="2023-03-04T10:18:00Z">
                <w:r w:rsidDel="002F4D53">
                  <w:delText>Wajib</w:delText>
                </w:r>
                <w:bookmarkStart w:id="7662" w:name="_Toc128821771"/>
                <w:bookmarkStart w:id="7663" w:name="_Toc128852489"/>
                <w:bookmarkStart w:id="7664" w:name="_Toc128944082"/>
                <w:bookmarkEnd w:id="7662"/>
                <w:bookmarkEnd w:id="7663"/>
                <w:bookmarkEnd w:id="7664"/>
              </w:del>
            </w:ins>
          </w:p>
        </w:tc>
        <w:tc>
          <w:tcPr>
            <w:tcW w:w="2613" w:type="dxa"/>
          </w:tcPr>
          <w:p w14:paraId="6C9B8315" w14:textId="0B0DC624" w:rsidR="001A1A07" w:rsidDel="002F4D53" w:rsidRDefault="00ED3ED1" w:rsidP="00DB61D9">
            <w:pPr>
              <w:spacing w:line="360" w:lineRule="auto"/>
              <w:rPr>
                <w:ins w:id="7665" w:author="ilham.nur@office.ui.ac.id [2]" w:date="2023-01-25T05:48:00Z"/>
                <w:del w:id="7666" w:author="ilham.nur@office.ui.ac.id" w:date="2023-03-04T10:18:00Z"/>
              </w:rPr>
            </w:pPr>
            <w:ins w:id="7667" w:author="ilham.nur@office.ui.ac.id [2]" w:date="2023-01-25T05:48:00Z">
              <w:del w:id="7668" w:author="ilham.nur@office.ui.ac.id" w:date="2023-03-04T10:18:00Z">
                <w:r w:rsidDel="002F4D53">
                  <w:delText xml:space="preserve">Nama dari proyek yang akan </w:delText>
                </w:r>
                <w:r w:rsidR="00434F03" w:rsidDel="002F4D53">
                  <w:delText xml:space="preserve">atau sedang </w:delText>
                </w:r>
                <w:r w:rsidDel="002F4D53">
                  <w:delText>dikerjakan</w:delText>
                </w:r>
                <w:bookmarkStart w:id="7669" w:name="_Toc128821772"/>
                <w:bookmarkStart w:id="7670" w:name="_Toc128852490"/>
                <w:bookmarkStart w:id="7671" w:name="_Toc128944083"/>
                <w:bookmarkEnd w:id="7669"/>
                <w:bookmarkEnd w:id="7670"/>
                <w:bookmarkEnd w:id="7671"/>
              </w:del>
            </w:ins>
          </w:p>
        </w:tc>
        <w:bookmarkStart w:id="7672" w:name="_Toc128821773"/>
        <w:bookmarkStart w:id="7673" w:name="_Toc128852491"/>
        <w:bookmarkStart w:id="7674" w:name="_Toc128944084"/>
        <w:bookmarkEnd w:id="7672"/>
        <w:bookmarkEnd w:id="7673"/>
        <w:bookmarkEnd w:id="7674"/>
      </w:tr>
      <w:tr w:rsidR="00BE0305" w:rsidDel="002F4D53" w14:paraId="4B114411" w14:textId="64EE4920" w:rsidTr="00BB4A04">
        <w:trPr>
          <w:ins w:id="7675" w:author="ilham.nur@office.ui.ac.id [2]" w:date="2023-01-25T05:48:00Z"/>
          <w:del w:id="7676" w:author="ilham.nur@office.ui.ac.id" w:date="2023-03-04T10:18:00Z"/>
        </w:trPr>
        <w:tc>
          <w:tcPr>
            <w:tcW w:w="696" w:type="dxa"/>
          </w:tcPr>
          <w:p w14:paraId="67372BF3" w14:textId="6FECF5B6" w:rsidR="00BE0305" w:rsidDel="002F4D53" w:rsidRDefault="00BE0305" w:rsidP="00DB61D9">
            <w:pPr>
              <w:spacing w:line="360" w:lineRule="auto"/>
              <w:rPr>
                <w:ins w:id="7677" w:author="ilham.nur@office.ui.ac.id [2]" w:date="2023-01-25T05:48:00Z"/>
                <w:del w:id="7678" w:author="ilham.nur@office.ui.ac.id" w:date="2023-03-04T10:18:00Z"/>
              </w:rPr>
            </w:pPr>
            <w:ins w:id="7679" w:author="ilham.nur@office.ui.ac.id [2]" w:date="2023-01-25T05:48:00Z">
              <w:del w:id="7680" w:author="ilham.nur@office.ui.ac.id" w:date="2023-03-04T10:18:00Z">
                <w:r w:rsidDel="002F4D53">
                  <w:delText>3</w:delText>
                </w:r>
                <w:bookmarkStart w:id="7681" w:name="_Toc128821774"/>
                <w:bookmarkStart w:id="7682" w:name="_Toc128852492"/>
                <w:bookmarkStart w:id="7683" w:name="_Toc128944085"/>
                <w:bookmarkEnd w:id="7681"/>
                <w:bookmarkEnd w:id="7682"/>
                <w:bookmarkEnd w:id="7683"/>
              </w:del>
            </w:ins>
          </w:p>
        </w:tc>
        <w:tc>
          <w:tcPr>
            <w:tcW w:w="2391" w:type="dxa"/>
          </w:tcPr>
          <w:p w14:paraId="4A9E0A14" w14:textId="1014863A" w:rsidR="00BE0305" w:rsidDel="002F4D53" w:rsidRDefault="00FB5F94" w:rsidP="00DB61D9">
            <w:pPr>
              <w:spacing w:line="360" w:lineRule="auto"/>
              <w:rPr>
                <w:ins w:id="7684" w:author="ilham.nur@office.ui.ac.id [2]" w:date="2023-01-25T05:48:00Z"/>
                <w:del w:id="7685" w:author="ilham.nur@office.ui.ac.id" w:date="2023-03-04T10:18:00Z"/>
              </w:rPr>
            </w:pPr>
            <w:ins w:id="7686" w:author="ilham.nur@office.ui.ac.id [2]" w:date="2023-01-25T11:46:00Z">
              <w:del w:id="7687" w:author="ilham.nur@office.ui.ac.id" w:date="2023-03-04T10:18:00Z">
                <w:r w:rsidDel="002F4D53">
                  <w:delText>picId</w:delText>
                </w:r>
              </w:del>
            </w:ins>
            <w:bookmarkStart w:id="7688" w:name="_Toc128821775"/>
            <w:bookmarkStart w:id="7689" w:name="_Toc128852493"/>
            <w:bookmarkStart w:id="7690" w:name="_Toc128944086"/>
            <w:bookmarkEnd w:id="7688"/>
            <w:bookmarkEnd w:id="7689"/>
            <w:bookmarkEnd w:id="7690"/>
          </w:p>
        </w:tc>
        <w:tc>
          <w:tcPr>
            <w:tcW w:w="950" w:type="dxa"/>
          </w:tcPr>
          <w:p w14:paraId="2BF58453" w14:textId="5FF85476" w:rsidR="00BE0305" w:rsidDel="002F4D53" w:rsidRDefault="00FB5F94" w:rsidP="00DB61D9">
            <w:pPr>
              <w:spacing w:line="360" w:lineRule="auto"/>
              <w:rPr>
                <w:ins w:id="7691" w:author="ilham.nur@office.ui.ac.id [2]" w:date="2023-01-25T05:48:00Z"/>
                <w:del w:id="7692" w:author="ilham.nur@office.ui.ac.id" w:date="2023-03-04T10:18:00Z"/>
                <w:i/>
                <w:iCs/>
              </w:rPr>
            </w:pPr>
            <w:ins w:id="7693" w:author="ilham.nur@office.ui.ac.id [2]" w:date="2023-01-25T11:46:00Z">
              <w:del w:id="7694" w:author="ilham.nur@office.ui.ac.id" w:date="2023-03-04T10:18:00Z">
                <w:r w:rsidDel="002F4D53">
                  <w:rPr>
                    <w:i/>
                    <w:iCs/>
                  </w:rPr>
                  <w:delText>String</w:delText>
                </w:r>
              </w:del>
            </w:ins>
            <w:bookmarkStart w:id="7695" w:name="_Toc128821776"/>
            <w:bookmarkStart w:id="7696" w:name="_Toc128852494"/>
            <w:bookmarkStart w:id="7697" w:name="_Toc128944087"/>
            <w:bookmarkEnd w:id="7695"/>
            <w:bookmarkEnd w:id="7696"/>
            <w:bookmarkEnd w:id="7697"/>
          </w:p>
        </w:tc>
        <w:tc>
          <w:tcPr>
            <w:tcW w:w="1844" w:type="dxa"/>
          </w:tcPr>
          <w:p w14:paraId="04E21C94" w14:textId="5AFFBB52" w:rsidR="00BE0305" w:rsidDel="002F4D53" w:rsidRDefault="00FB5F94" w:rsidP="00DB61D9">
            <w:pPr>
              <w:spacing w:line="360" w:lineRule="auto"/>
              <w:rPr>
                <w:ins w:id="7698" w:author="ilham.nur@office.ui.ac.id [2]" w:date="2023-01-25T05:48:00Z"/>
                <w:del w:id="7699" w:author="ilham.nur@office.ui.ac.id" w:date="2023-03-04T10:18:00Z"/>
              </w:rPr>
            </w:pPr>
            <w:ins w:id="7700" w:author="ilham.nur@office.ui.ac.id [2]" w:date="2023-01-25T11:46:00Z">
              <w:del w:id="7701" w:author="ilham.nur@office.ui.ac.id" w:date="2023-03-04T10:18:00Z">
                <w:r w:rsidDel="002F4D53">
                  <w:delText>Wajib</w:delText>
                </w:r>
              </w:del>
            </w:ins>
            <w:bookmarkStart w:id="7702" w:name="_Toc128821777"/>
            <w:bookmarkStart w:id="7703" w:name="_Toc128852495"/>
            <w:bookmarkStart w:id="7704" w:name="_Toc128944088"/>
            <w:bookmarkEnd w:id="7702"/>
            <w:bookmarkEnd w:id="7703"/>
            <w:bookmarkEnd w:id="7704"/>
          </w:p>
        </w:tc>
        <w:tc>
          <w:tcPr>
            <w:tcW w:w="2613" w:type="dxa"/>
          </w:tcPr>
          <w:p w14:paraId="716F049F" w14:textId="7306BF85" w:rsidR="00BE0305" w:rsidDel="002F4D53" w:rsidRDefault="00FB5F94" w:rsidP="00DB61D9">
            <w:pPr>
              <w:spacing w:line="360" w:lineRule="auto"/>
              <w:rPr>
                <w:ins w:id="7705" w:author="ilham.nur@office.ui.ac.id [2]" w:date="2023-01-25T05:48:00Z"/>
                <w:del w:id="7706" w:author="ilham.nur@office.ui.ac.id" w:date="2023-03-04T10:18:00Z"/>
              </w:rPr>
            </w:pPr>
            <w:ins w:id="7707" w:author="ilham.nur@office.ui.ac.id [2]" w:date="2023-01-25T11:46:00Z">
              <w:del w:id="7708" w:author="ilham.nur@office.ui.ac.id" w:date="2023-03-04T10:18:00Z">
                <w:r w:rsidDel="002F4D53">
                  <w:delText>Nomor identitas dari sumber daya yang akan melakukan pekerjaan.</w:delText>
                </w:r>
              </w:del>
            </w:ins>
            <w:bookmarkStart w:id="7709" w:name="_Toc128821778"/>
            <w:bookmarkStart w:id="7710" w:name="_Toc128852496"/>
            <w:bookmarkStart w:id="7711" w:name="_Toc128944089"/>
            <w:bookmarkEnd w:id="7709"/>
            <w:bookmarkEnd w:id="7710"/>
            <w:bookmarkEnd w:id="7711"/>
          </w:p>
        </w:tc>
        <w:bookmarkStart w:id="7712" w:name="_Toc128821779"/>
        <w:bookmarkStart w:id="7713" w:name="_Toc128852497"/>
        <w:bookmarkStart w:id="7714" w:name="_Toc128944090"/>
        <w:bookmarkEnd w:id="7712"/>
        <w:bookmarkEnd w:id="7713"/>
        <w:bookmarkEnd w:id="7714"/>
      </w:tr>
      <w:tr w:rsidR="00BB4A04" w:rsidDel="002F4D53" w14:paraId="1E4BDECC" w14:textId="06E3B974" w:rsidTr="00BB4A04">
        <w:trPr>
          <w:ins w:id="7715" w:author="ilham.nur@office.ui.ac.id [2]" w:date="2023-01-25T11:46:00Z"/>
          <w:del w:id="7716" w:author="ilham.nur@office.ui.ac.id" w:date="2023-03-04T10:18:00Z"/>
        </w:trPr>
        <w:tc>
          <w:tcPr>
            <w:tcW w:w="696" w:type="dxa"/>
          </w:tcPr>
          <w:p w14:paraId="005E23B1" w14:textId="080B81EF" w:rsidR="00BB4A04" w:rsidDel="002F4D53" w:rsidRDefault="00BB4A04" w:rsidP="00BB4A04">
            <w:pPr>
              <w:spacing w:line="360" w:lineRule="auto"/>
              <w:rPr>
                <w:ins w:id="7717" w:author="ilham.nur@office.ui.ac.id [2]" w:date="2023-01-25T11:46:00Z"/>
                <w:del w:id="7718" w:author="ilham.nur@office.ui.ac.id" w:date="2023-03-04T10:18:00Z"/>
              </w:rPr>
            </w:pPr>
            <w:ins w:id="7719" w:author="Ilham Pratama" w:date="2023-02-19T19:30:00Z">
              <w:del w:id="7720" w:author="ilham.nur@office.ui.ac.id" w:date="2023-03-04T10:18:00Z">
                <w:r w:rsidDel="002F4D53">
                  <w:delText>45</w:delText>
                </w:r>
              </w:del>
            </w:ins>
            <w:ins w:id="7721" w:author="ilham.nur@office.ui.ac.id [2]" w:date="2023-01-25T11:46:00Z">
              <w:del w:id="7722" w:author="ilham.nur@office.ui.ac.id" w:date="2023-03-04T10:18:00Z">
                <w:r w:rsidDel="002F4D53">
                  <w:delText>4</w:delText>
                </w:r>
                <w:bookmarkStart w:id="7723" w:name="_Toc128821780"/>
                <w:bookmarkStart w:id="7724" w:name="_Toc128852498"/>
                <w:bookmarkStart w:id="7725" w:name="_Toc128944091"/>
                <w:bookmarkEnd w:id="7723"/>
                <w:bookmarkEnd w:id="7724"/>
                <w:bookmarkEnd w:id="7725"/>
              </w:del>
            </w:ins>
          </w:p>
        </w:tc>
        <w:tc>
          <w:tcPr>
            <w:tcW w:w="2391" w:type="dxa"/>
          </w:tcPr>
          <w:p w14:paraId="368BE8FC" w14:textId="3D9B5863" w:rsidR="00BB4A04" w:rsidDel="002F4D53" w:rsidRDefault="00BB4A04" w:rsidP="00BB4A04">
            <w:pPr>
              <w:spacing w:line="360" w:lineRule="auto"/>
              <w:rPr>
                <w:ins w:id="7726" w:author="ilham.nur@office.ui.ac.id [2]" w:date="2023-01-25T11:46:00Z"/>
                <w:del w:id="7727" w:author="ilham.nur@office.ui.ac.id" w:date="2023-03-04T10:18:00Z"/>
              </w:rPr>
            </w:pPr>
            <w:ins w:id="7728" w:author="ilham.nur@office.ui.ac.id [2]" w:date="2023-01-25T11:47:00Z">
              <w:del w:id="7729" w:author="ilham.nur@office.ui.ac.id" w:date="2023-03-04T10:18:00Z">
                <w:r w:rsidDel="002F4D53">
                  <w:delText>picName</w:delText>
                </w:r>
              </w:del>
            </w:ins>
            <w:bookmarkStart w:id="7730" w:name="_Toc128821781"/>
            <w:bookmarkStart w:id="7731" w:name="_Toc128852499"/>
            <w:bookmarkStart w:id="7732" w:name="_Toc128944092"/>
            <w:bookmarkEnd w:id="7730"/>
            <w:bookmarkEnd w:id="7731"/>
            <w:bookmarkEnd w:id="7732"/>
          </w:p>
        </w:tc>
        <w:tc>
          <w:tcPr>
            <w:tcW w:w="950" w:type="dxa"/>
          </w:tcPr>
          <w:p w14:paraId="3075E16B" w14:textId="45D6EA82" w:rsidR="00BB4A04" w:rsidDel="002F4D53" w:rsidRDefault="00BB4A04" w:rsidP="00BB4A04">
            <w:pPr>
              <w:spacing w:line="360" w:lineRule="auto"/>
              <w:rPr>
                <w:ins w:id="7733" w:author="ilham.nur@office.ui.ac.id [2]" w:date="2023-01-25T11:46:00Z"/>
                <w:del w:id="7734" w:author="ilham.nur@office.ui.ac.id" w:date="2023-03-04T10:18:00Z"/>
                <w:i/>
                <w:iCs/>
              </w:rPr>
            </w:pPr>
            <w:ins w:id="7735" w:author="ilham.nur@office.ui.ac.id [2]" w:date="2023-01-25T11:47:00Z">
              <w:del w:id="7736" w:author="ilham.nur@office.ui.ac.id" w:date="2023-03-04T10:18:00Z">
                <w:r w:rsidDel="002F4D53">
                  <w:rPr>
                    <w:i/>
                    <w:iCs/>
                  </w:rPr>
                  <w:delText>String</w:delText>
                </w:r>
              </w:del>
            </w:ins>
            <w:bookmarkStart w:id="7737" w:name="_Toc128821782"/>
            <w:bookmarkStart w:id="7738" w:name="_Toc128852500"/>
            <w:bookmarkStart w:id="7739" w:name="_Toc128944093"/>
            <w:bookmarkEnd w:id="7737"/>
            <w:bookmarkEnd w:id="7738"/>
            <w:bookmarkEnd w:id="7739"/>
          </w:p>
        </w:tc>
        <w:tc>
          <w:tcPr>
            <w:tcW w:w="1844" w:type="dxa"/>
          </w:tcPr>
          <w:p w14:paraId="35558DE1" w14:textId="5B811B1A" w:rsidR="00BB4A04" w:rsidDel="002F4D53" w:rsidRDefault="00BB4A04" w:rsidP="00BB4A04">
            <w:pPr>
              <w:spacing w:line="360" w:lineRule="auto"/>
              <w:rPr>
                <w:ins w:id="7740" w:author="ilham.nur@office.ui.ac.id [2]" w:date="2023-01-25T11:46:00Z"/>
                <w:del w:id="7741" w:author="ilham.nur@office.ui.ac.id" w:date="2023-03-04T10:18:00Z"/>
              </w:rPr>
            </w:pPr>
            <w:ins w:id="7742" w:author="ilham.nur@office.ui.ac.id [2]" w:date="2023-01-25T11:47:00Z">
              <w:del w:id="7743" w:author="ilham.nur@office.ui.ac.id" w:date="2023-03-04T10:18:00Z">
                <w:r w:rsidDel="002F4D53">
                  <w:delText>Wajib</w:delText>
                </w:r>
              </w:del>
            </w:ins>
            <w:bookmarkStart w:id="7744" w:name="_Toc128821783"/>
            <w:bookmarkStart w:id="7745" w:name="_Toc128852501"/>
            <w:bookmarkStart w:id="7746" w:name="_Toc128944094"/>
            <w:bookmarkEnd w:id="7744"/>
            <w:bookmarkEnd w:id="7745"/>
            <w:bookmarkEnd w:id="7746"/>
          </w:p>
        </w:tc>
        <w:tc>
          <w:tcPr>
            <w:tcW w:w="2613" w:type="dxa"/>
          </w:tcPr>
          <w:p w14:paraId="2E30B992" w14:textId="3C724592" w:rsidR="00BB4A04" w:rsidDel="002F4D53" w:rsidRDefault="00BB4A04" w:rsidP="00BB4A04">
            <w:pPr>
              <w:spacing w:line="360" w:lineRule="auto"/>
              <w:rPr>
                <w:ins w:id="7747" w:author="ilham.nur@office.ui.ac.id [2]" w:date="2023-01-25T11:46:00Z"/>
                <w:del w:id="7748" w:author="ilham.nur@office.ui.ac.id" w:date="2023-03-04T10:18:00Z"/>
              </w:rPr>
            </w:pPr>
            <w:ins w:id="7749" w:author="ilham.nur@office.ui.ac.id [2]" w:date="2023-01-25T20:03:00Z">
              <w:del w:id="7750" w:author="ilham.nur@office.ui.ac.id" w:date="2023-03-04T10:18:00Z">
                <w:r w:rsidDel="002F4D53">
                  <w:delText>Nama dari penanggung jawab yang melakukan proyek atau pekerjaan</w:delText>
                </w:r>
              </w:del>
            </w:ins>
            <w:bookmarkStart w:id="7751" w:name="_Toc128821784"/>
            <w:bookmarkStart w:id="7752" w:name="_Toc128852502"/>
            <w:bookmarkStart w:id="7753" w:name="_Toc128944095"/>
            <w:bookmarkEnd w:id="7751"/>
            <w:bookmarkEnd w:id="7752"/>
            <w:bookmarkEnd w:id="7753"/>
          </w:p>
        </w:tc>
        <w:bookmarkStart w:id="7754" w:name="_Toc128821785"/>
        <w:bookmarkStart w:id="7755" w:name="_Toc128852503"/>
        <w:bookmarkStart w:id="7756" w:name="_Toc128944096"/>
        <w:bookmarkEnd w:id="7754"/>
        <w:bookmarkEnd w:id="7755"/>
        <w:bookmarkEnd w:id="7756"/>
      </w:tr>
      <w:tr w:rsidR="00BB4A04" w:rsidDel="002F4D53" w14:paraId="328B79C6" w14:textId="15D8F9EA" w:rsidTr="00BB4A04">
        <w:trPr>
          <w:ins w:id="7757" w:author="ilham.nur@office.ui.ac.id [2]" w:date="2023-01-28T21:24:00Z"/>
          <w:del w:id="7758" w:author="ilham.nur@office.ui.ac.id" w:date="2023-03-04T10:18:00Z"/>
        </w:trPr>
        <w:tc>
          <w:tcPr>
            <w:tcW w:w="696" w:type="dxa"/>
          </w:tcPr>
          <w:p w14:paraId="647BEF59" w14:textId="79DC74B9" w:rsidR="00BB4A04" w:rsidDel="002F4D53" w:rsidRDefault="00BB4A04">
            <w:pPr>
              <w:spacing w:line="360" w:lineRule="auto"/>
              <w:rPr>
                <w:ins w:id="7759" w:author="ilham.nur@office.ui.ac.id [2]" w:date="2023-01-28T21:24:00Z"/>
                <w:del w:id="7760" w:author="ilham.nur@office.ui.ac.id" w:date="2023-03-04T10:18:00Z"/>
              </w:rPr>
              <w:pPrChange w:id="7761" w:author="ilham.nur@office.ui.ac.id [2]" w:date="2023-01-28T21:24:00Z">
                <w:pPr>
                  <w:keepNext/>
                  <w:spacing w:line="360" w:lineRule="auto"/>
                </w:pPr>
              </w:pPrChange>
            </w:pPr>
            <w:ins w:id="7762" w:author="Ilham Pratama" w:date="2023-02-19T19:30:00Z">
              <w:del w:id="7763" w:author="ilham.nur@office.ui.ac.id" w:date="2023-03-04T10:18:00Z">
                <w:r w:rsidDel="002F4D53">
                  <w:delText>6</w:delText>
                </w:r>
              </w:del>
            </w:ins>
            <w:bookmarkStart w:id="7764" w:name="_Toc128821786"/>
            <w:bookmarkStart w:id="7765" w:name="_Toc128852504"/>
            <w:bookmarkStart w:id="7766" w:name="_Toc128944097"/>
            <w:bookmarkEnd w:id="7764"/>
            <w:bookmarkEnd w:id="7765"/>
            <w:bookmarkEnd w:id="7766"/>
          </w:p>
        </w:tc>
        <w:tc>
          <w:tcPr>
            <w:tcW w:w="2391" w:type="dxa"/>
          </w:tcPr>
          <w:p w14:paraId="019A1F33" w14:textId="01EA81F2" w:rsidR="00BB4A04" w:rsidDel="002F4D53" w:rsidRDefault="00BB4A04">
            <w:pPr>
              <w:spacing w:line="360" w:lineRule="auto"/>
              <w:rPr>
                <w:ins w:id="7767" w:author="ilham.nur@office.ui.ac.id [2]" w:date="2023-01-28T21:24:00Z"/>
                <w:del w:id="7768" w:author="ilham.nur@office.ui.ac.id" w:date="2023-03-04T10:18:00Z"/>
              </w:rPr>
              <w:pPrChange w:id="7769" w:author="ilham.nur@office.ui.ac.id [2]" w:date="2023-01-28T21:24:00Z">
                <w:pPr>
                  <w:keepNext/>
                  <w:spacing w:line="360" w:lineRule="auto"/>
                </w:pPr>
              </w:pPrChange>
            </w:pPr>
            <w:ins w:id="7770" w:author="ilham.nur@office.ui.ac.id [2]" w:date="2023-01-28T21:24:00Z">
              <w:del w:id="7771" w:author="ilham.nur@office.ui.ac.id" w:date="2023-03-04T10:18:00Z">
                <w:r w:rsidDel="002F4D53">
                  <w:delText>planStartDate</w:delText>
                </w:r>
                <w:bookmarkStart w:id="7772" w:name="_Toc128821787"/>
                <w:bookmarkStart w:id="7773" w:name="_Toc128852505"/>
                <w:bookmarkStart w:id="7774" w:name="_Toc128944098"/>
                <w:bookmarkEnd w:id="7772"/>
                <w:bookmarkEnd w:id="7773"/>
                <w:bookmarkEnd w:id="7774"/>
              </w:del>
            </w:ins>
          </w:p>
        </w:tc>
        <w:tc>
          <w:tcPr>
            <w:tcW w:w="950" w:type="dxa"/>
          </w:tcPr>
          <w:p w14:paraId="10AB904B" w14:textId="2095C165" w:rsidR="00BB4A04" w:rsidDel="002F4D53" w:rsidRDefault="00BB4A04">
            <w:pPr>
              <w:spacing w:line="360" w:lineRule="auto"/>
              <w:rPr>
                <w:ins w:id="7775" w:author="ilham.nur@office.ui.ac.id [2]" w:date="2023-01-28T21:24:00Z"/>
                <w:del w:id="7776" w:author="ilham.nur@office.ui.ac.id" w:date="2023-03-04T10:18:00Z"/>
                <w:i/>
                <w:iCs/>
              </w:rPr>
              <w:pPrChange w:id="7777" w:author="ilham.nur@office.ui.ac.id [2]" w:date="2023-01-28T21:24:00Z">
                <w:pPr>
                  <w:keepNext/>
                  <w:spacing w:line="360" w:lineRule="auto"/>
                </w:pPr>
              </w:pPrChange>
            </w:pPr>
            <w:ins w:id="7778" w:author="ilham.nur@office.ui.ac.id [2]" w:date="2023-01-28T21:24:00Z">
              <w:del w:id="7779" w:author="ilham.nur@office.ui.ac.id" w:date="2023-03-04T10:18:00Z">
                <w:r w:rsidDel="002F4D53">
                  <w:rPr>
                    <w:i/>
                    <w:iCs/>
                  </w:rPr>
                  <w:delText>String</w:delText>
                </w:r>
                <w:bookmarkStart w:id="7780" w:name="_Toc128821788"/>
                <w:bookmarkStart w:id="7781" w:name="_Toc128852506"/>
                <w:bookmarkStart w:id="7782" w:name="_Toc128944099"/>
                <w:bookmarkEnd w:id="7780"/>
                <w:bookmarkEnd w:id="7781"/>
                <w:bookmarkEnd w:id="7782"/>
              </w:del>
            </w:ins>
          </w:p>
        </w:tc>
        <w:tc>
          <w:tcPr>
            <w:tcW w:w="1844" w:type="dxa"/>
          </w:tcPr>
          <w:p w14:paraId="20CB3988" w14:textId="3C27B1B9" w:rsidR="00BB4A04" w:rsidDel="002F4D53" w:rsidRDefault="00BB4A04">
            <w:pPr>
              <w:spacing w:line="360" w:lineRule="auto"/>
              <w:rPr>
                <w:ins w:id="7783" w:author="ilham.nur@office.ui.ac.id [2]" w:date="2023-01-28T21:24:00Z"/>
                <w:del w:id="7784" w:author="ilham.nur@office.ui.ac.id" w:date="2023-03-04T10:18:00Z"/>
              </w:rPr>
              <w:pPrChange w:id="7785" w:author="ilham.nur@office.ui.ac.id [2]" w:date="2023-01-28T21:24:00Z">
                <w:pPr>
                  <w:keepNext/>
                  <w:spacing w:line="360" w:lineRule="auto"/>
                </w:pPr>
              </w:pPrChange>
            </w:pPr>
            <w:ins w:id="7786" w:author="ilham.nur@office.ui.ac.id [2]" w:date="2023-01-28T21:24:00Z">
              <w:del w:id="7787" w:author="ilham.nur@office.ui.ac.id" w:date="2023-03-04T10:18:00Z">
                <w:r w:rsidDel="002F4D53">
                  <w:delText>Wajib</w:delText>
                </w:r>
                <w:bookmarkStart w:id="7788" w:name="_Toc128821789"/>
                <w:bookmarkStart w:id="7789" w:name="_Toc128852507"/>
                <w:bookmarkStart w:id="7790" w:name="_Toc128944100"/>
                <w:bookmarkEnd w:id="7788"/>
                <w:bookmarkEnd w:id="7789"/>
                <w:bookmarkEnd w:id="7790"/>
              </w:del>
            </w:ins>
          </w:p>
        </w:tc>
        <w:tc>
          <w:tcPr>
            <w:tcW w:w="2613" w:type="dxa"/>
          </w:tcPr>
          <w:p w14:paraId="2F6AE2CC" w14:textId="140819F8" w:rsidR="00BB4A04" w:rsidDel="002F4D53" w:rsidRDefault="00BB4A04">
            <w:pPr>
              <w:spacing w:line="360" w:lineRule="auto"/>
              <w:rPr>
                <w:ins w:id="7791" w:author="ilham.nur@office.ui.ac.id [2]" w:date="2023-01-28T21:24:00Z"/>
                <w:del w:id="7792" w:author="ilham.nur@office.ui.ac.id" w:date="2023-03-04T10:18:00Z"/>
              </w:rPr>
              <w:pPrChange w:id="7793" w:author="ilham.nur@office.ui.ac.id [2]" w:date="2023-01-28T21:24:00Z">
                <w:pPr>
                  <w:keepNext/>
                  <w:spacing w:line="360" w:lineRule="auto"/>
                </w:pPr>
              </w:pPrChange>
            </w:pPr>
            <w:ins w:id="7794" w:author="ilham.nur@office.ui.ac.id [2]" w:date="2023-01-28T21:24:00Z">
              <w:del w:id="7795" w:author="ilham.nur@office.ui.ac.id" w:date="2023-03-04T10:18:00Z">
                <w:r w:rsidDel="002F4D53">
                  <w:delText>Rencana tanggal proyek akan dimulai</w:delText>
                </w:r>
                <w:bookmarkStart w:id="7796" w:name="_Toc128821790"/>
                <w:bookmarkStart w:id="7797" w:name="_Toc128852508"/>
                <w:bookmarkStart w:id="7798" w:name="_Toc128944101"/>
                <w:bookmarkEnd w:id="7796"/>
                <w:bookmarkEnd w:id="7797"/>
                <w:bookmarkEnd w:id="7798"/>
              </w:del>
            </w:ins>
          </w:p>
        </w:tc>
        <w:bookmarkStart w:id="7799" w:name="_Toc128821791"/>
        <w:bookmarkStart w:id="7800" w:name="_Toc128852509"/>
        <w:bookmarkStart w:id="7801" w:name="_Toc128944102"/>
        <w:bookmarkEnd w:id="7799"/>
        <w:bookmarkEnd w:id="7800"/>
        <w:bookmarkEnd w:id="7801"/>
      </w:tr>
      <w:tr w:rsidR="00BB4A04" w:rsidDel="002F4D53" w14:paraId="3B277F04" w14:textId="0349A370" w:rsidTr="00BB4A04">
        <w:trPr>
          <w:ins w:id="7802" w:author="ilham.nur@office.ui.ac.id [2]" w:date="2023-01-28T21:24:00Z"/>
          <w:del w:id="7803" w:author="ilham.nur@office.ui.ac.id" w:date="2023-03-04T10:18:00Z"/>
        </w:trPr>
        <w:tc>
          <w:tcPr>
            <w:tcW w:w="696" w:type="dxa"/>
          </w:tcPr>
          <w:p w14:paraId="0668CDB2" w14:textId="342354CB" w:rsidR="00BB4A04" w:rsidDel="002F4D53" w:rsidRDefault="00BB4A04">
            <w:pPr>
              <w:spacing w:line="360" w:lineRule="auto"/>
              <w:rPr>
                <w:ins w:id="7804" w:author="ilham.nur@office.ui.ac.id [2]" w:date="2023-01-28T21:24:00Z"/>
                <w:del w:id="7805" w:author="ilham.nur@office.ui.ac.id" w:date="2023-03-04T10:18:00Z"/>
              </w:rPr>
              <w:pPrChange w:id="7806" w:author="ilham.nur@office.ui.ac.id [2]" w:date="2023-01-28T21:24:00Z">
                <w:pPr>
                  <w:keepNext/>
                  <w:spacing w:line="360" w:lineRule="auto"/>
                </w:pPr>
              </w:pPrChange>
            </w:pPr>
            <w:ins w:id="7807" w:author="Ilham Pratama" w:date="2023-02-19T19:30:00Z">
              <w:del w:id="7808" w:author="ilham.nur@office.ui.ac.id" w:date="2023-03-04T10:18:00Z">
                <w:r w:rsidDel="002F4D53">
                  <w:delText>7</w:delText>
                </w:r>
              </w:del>
            </w:ins>
            <w:bookmarkStart w:id="7809" w:name="_Toc128821792"/>
            <w:bookmarkStart w:id="7810" w:name="_Toc128852510"/>
            <w:bookmarkStart w:id="7811" w:name="_Toc128944103"/>
            <w:bookmarkEnd w:id="7809"/>
            <w:bookmarkEnd w:id="7810"/>
            <w:bookmarkEnd w:id="7811"/>
          </w:p>
        </w:tc>
        <w:tc>
          <w:tcPr>
            <w:tcW w:w="2391" w:type="dxa"/>
          </w:tcPr>
          <w:p w14:paraId="7DA7DD2F" w14:textId="14DD880F" w:rsidR="00BB4A04" w:rsidDel="002F4D53" w:rsidRDefault="00BB4A04">
            <w:pPr>
              <w:spacing w:line="360" w:lineRule="auto"/>
              <w:rPr>
                <w:ins w:id="7812" w:author="ilham.nur@office.ui.ac.id [2]" w:date="2023-01-28T21:24:00Z"/>
                <w:del w:id="7813" w:author="ilham.nur@office.ui.ac.id" w:date="2023-03-04T10:18:00Z"/>
              </w:rPr>
              <w:pPrChange w:id="7814" w:author="ilham.nur@office.ui.ac.id [2]" w:date="2023-01-28T21:24:00Z">
                <w:pPr>
                  <w:keepNext/>
                  <w:spacing w:line="360" w:lineRule="auto"/>
                </w:pPr>
              </w:pPrChange>
            </w:pPr>
            <w:ins w:id="7815" w:author="ilham.nur@office.ui.ac.id [2]" w:date="2023-01-28T21:24:00Z">
              <w:del w:id="7816" w:author="ilham.nur@office.ui.ac.id" w:date="2023-03-04T10:18:00Z">
                <w:r w:rsidDel="002F4D53">
                  <w:delText>planEndDate</w:delText>
                </w:r>
                <w:bookmarkStart w:id="7817" w:name="_Toc128821793"/>
                <w:bookmarkStart w:id="7818" w:name="_Toc128852511"/>
                <w:bookmarkStart w:id="7819" w:name="_Toc128944104"/>
                <w:bookmarkEnd w:id="7817"/>
                <w:bookmarkEnd w:id="7818"/>
                <w:bookmarkEnd w:id="7819"/>
              </w:del>
            </w:ins>
          </w:p>
        </w:tc>
        <w:tc>
          <w:tcPr>
            <w:tcW w:w="950" w:type="dxa"/>
          </w:tcPr>
          <w:p w14:paraId="2BDD44C5" w14:textId="0EE4E7A5" w:rsidR="00BB4A04" w:rsidDel="002F4D53" w:rsidRDefault="00BB4A04">
            <w:pPr>
              <w:spacing w:line="360" w:lineRule="auto"/>
              <w:rPr>
                <w:ins w:id="7820" w:author="ilham.nur@office.ui.ac.id [2]" w:date="2023-01-28T21:24:00Z"/>
                <w:del w:id="7821" w:author="ilham.nur@office.ui.ac.id" w:date="2023-03-04T10:18:00Z"/>
                <w:i/>
                <w:iCs/>
              </w:rPr>
              <w:pPrChange w:id="7822" w:author="ilham.nur@office.ui.ac.id [2]" w:date="2023-01-28T21:24:00Z">
                <w:pPr>
                  <w:keepNext/>
                  <w:spacing w:line="360" w:lineRule="auto"/>
                </w:pPr>
              </w:pPrChange>
            </w:pPr>
            <w:ins w:id="7823" w:author="ilham.nur@office.ui.ac.id [2]" w:date="2023-01-28T21:24:00Z">
              <w:del w:id="7824" w:author="ilham.nur@office.ui.ac.id" w:date="2023-03-04T10:18:00Z">
                <w:r w:rsidDel="002F4D53">
                  <w:rPr>
                    <w:i/>
                    <w:iCs/>
                  </w:rPr>
                  <w:delText>String</w:delText>
                </w:r>
                <w:bookmarkStart w:id="7825" w:name="_Toc128821794"/>
                <w:bookmarkStart w:id="7826" w:name="_Toc128852512"/>
                <w:bookmarkStart w:id="7827" w:name="_Toc128944105"/>
                <w:bookmarkEnd w:id="7825"/>
                <w:bookmarkEnd w:id="7826"/>
                <w:bookmarkEnd w:id="7827"/>
              </w:del>
            </w:ins>
          </w:p>
        </w:tc>
        <w:tc>
          <w:tcPr>
            <w:tcW w:w="1844" w:type="dxa"/>
          </w:tcPr>
          <w:p w14:paraId="62A3F43C" w14:textId="0E787A6F" w:rsidR="00BB4A04" w:rsidDel="002F4D53" w:rsidRDefault="00BB4A04">
            <w:pPr>
              <w:spacing w:line="360" w:lineRule="auto"/>
              <w:rPr>
                <w:ins w:id="7828" w:author="ilham.nur@office.ui.ac.id [2]" w:date="2023-01-28T21:24:00Z"/>
                <w:del w:id="7829" w:author="ilham.nur@office.ui.ac.id" w:date="2023-03-04T10:18:00Z"/>
              </w:rPr>
              <w:pPrChange w:id="7830" w:author="ilham.nur@office.ui.ac.id [2]" w:date="2023-01-28T21:24:00Z">
                <w:pPr>
                  <w:keepNext/>
                  <w:spacing w:line="360" w:lineRule="auto"/>
                </w:pPr>
              </w:pPrChange>
            </w:pPr>
            <w:ins w:id="7831" w:author="ilham.nur@office.ui.ac.id [2]" w:date="2023-01-28T21:24:00Z">
              <w:del w:id="7832" w:author="ilham.nur@office.ui.ac.id" w:date="2023-03-04T10:18:00Z">
                <w:r w:rsidDel="002F4D53">
                  <w:delText>Wajib</w:delText>
                </w:r>
                <w:bookmarkStart w:id="7833" w:name="_Toc128821795"/>
                <w:bookmarkStart w:id="7834" w:name="_Toc128852513"/>
                <w:bookmarkStart w:id="7835" w:name="_Toc128944106"/>
                <w:bookmarkEnd w:id="7833"/>
                <w:bookmarkEnd w:id="7834"/>
                <w:bookmarkEnd w:id="7835"/>
              </w:del>
            </w:ins>
          </w:p>
        </w:tc>
        <w:tc>
          <w:tcPr>
            <w:tcW w:w="2613" w:type="dxa"/>
          </w:tcPr>
          <w:p w14:paraId="46DD8441" w14:textId="273A5132" w:rsidR="00BB4A04" w:rsidDel="002F4D53" w:rsidRDefault="00BB4A04">
            <w:pPr>
              <w:spacing w:line="360" w:lineRule="auto"/>
              <w:rPr>
                <w:ins w:id="7836" w:author="ilham.nur@office.ui.ac.id [2]" w:date="2023-01-28T21:24:00Z"/>
                <w:del w:id="7837" w:author="ilham.nur@office.ui.ac.id" w:date="2023-03-04T10:18:00Z"/>
              </w:rPr>
              <w:pPrChange w:id="7838" w:author="ilham.nur@office.ui.ac.id [2]" w:date="2023-01-28T21:24:00Z">
                <w:pPr>
                  <w:keepNext/>
                  <w:spacing w:line="360" w:lineRule="auto"/>
                </w:pPr>
              </w:pPrChange>
            </w:pPr>
            <w:ins w:id="7839" w:author="ilham.nur@office.ui.ac.id [2]" w:date="2023-01-28T21:24:00Z">
              <w:del w:id="7840" w:author="ilham.nur@office.ui.ac.id" w:date="2023-03-04T10:18:00Z">
                <w:r w:rsidDel="002F4D53">
                  <w:delText>Rencana proyek dapat diselesaikan</w:delText>
                </w:r>
                <w:bookmarkStart w:id="7841" w:name="_Toc128821796"/>
                <w:bookmarkStart w:id="7842" w:name="_Toc128852514"/>
                <w:bookmarkStart w:id="7843" w:name="_Toc128944107"/>
                <w:bookmarkEnd w:id="7841"/>
                <w:bookmarkEnd w:id="7842"/>
                <w:bookmarkEnd w:id="7843"/>
              </w:del>
            </w:ins>
          </w:p>
        </w:tc>
        <w:bookmarkStart w:id="7844" w:name="_Toc128821797"/>
        <w:bookmarkStart w:id="7845" w:name="_Toc128852515"/>
        <w:bookmarkStart w:id="7846" w:name="_Toc128944108"/>
        <w:bookmarkEnd w:id="7844"/>
        <w:bookmarkEnd w:id="7845"/>
        <w:bookmarkEnd w:id="7846"/>
      </w:tr>
      <w:tr w:rsidR="00BB4A04" w:rsidDel="002F4D53" w14:paraId="27D28636" w14:textId="6ACE954A" w:rsidTr="00BB4A04">
        <w:trPr>
          <w:ins w:id="7847" w:author="ilham.nur@office.ui.ac.id [2]" w:date="2023-01-28T21:24:00Z"/>
          <w:del w:id="7848" w:author="ilham.nur@office.ui.ac.id" w:date="2023-03-04T10:18:00Z"/>
        </w:trPr>
        <w:tc>
          <w:tcPr>
            <w:tcW w:w="696" w:type="dxa"/>
          </w:tcPr>
          <w:p w14:paraId="29FAB411" w14:textId="66B7A8A4" w:rsidR="00BB4A04" w:rsidDel="002F4D53" w:rsidRDefault="00BB4A04">
            <w:pPr>
              <w:spacing w:line="360" w:lineRule="auto"/>
              <w:rPr>
                <w:ins w:id="7849" w:author="ilham.nur@office.ui.ac.id [2]" w:date="2023-01-28T21:24:00Z"/>
                <w:del w:id="7850" w:author="ilham.nur@office.ui.ac.id" w:date="2023-03-04T10:18:00Z"/>
              </w:rPr>
              <w:pPrChange w:id="7851" w:author="ilham.nur@office.ui.ac.id [2]" w:date="2023-01-28T21:24:00Z">
                <w:pPr>
                  <w:keepNext/>
                  <w:spacing w:line="360" w:lineRule="auto"/>
                </w:pPr>
              </w:pPrChange>
            </w:pPr>
            <w:ins w:id="7852" w:author="Ilham Pratama" w:date="2023-02-19T19:30:00Z">
              <w:del w:id="7853" w:author="ilham.nur@office.ui.ac.id" w:date="2023-03-04T10:18:00Z">
                <w:r w:rsidDel="002F4D53">
                  <w:delText>8</w:delText>
                </w:r>
              </w:del>
            </w:ins>
            <w:bookmarkStart w:id="7854" w:name="_Toc128821798"/>
            <w:bookmarkStart w:id="7855" w:name="_Toc128852516"/>
            <w:bookmarkStart w:id="7856" w:name="_Toc128944109"/>
            <w:bookmarkEnd w:id="7854"/>
            <w:bookmarkEnd w:id="7855"/>
            <w:bookmarkEnd w:id="7856"/>
          </w:p>
        </w:tc>
        <w:tc>
          <w:tcPr>
            <w:tcW w:w="2391" w:type="dxa"/>
          </w:tcPr>
          <w:p w14:paraId="11DAC0BA" w14:textId="206B1E81" w:rsidR="00BB4A04" w:rsidDel="002F4D53" w:rsidRDefault="00BB4A04">
            <w:pPr>
              <w:spacing w:line="360" w:lineRule="auto"/>
              <w:rPr>
                <w:ins w:id="7857" w:author="ilham.nur@office.ui.ac.id [2]" w:date="2023-01-28T21:24:00Z"/>
                <w:del w:id="7858" w:author="ilham.nur@office.ui.ac.id" w:date="2023-03-04T10:18:00Z"/>
              </w:rPr>
              <w:pPrChange w:id="7859" w:author="ilham.nur@office.ui.ac.id [2]" w:date="2023-01-28T21:24:00Z">
                <w:pPr>
                  <w:keepNext/>
                  <w:spacing w:line="360" w:lineRule="auto"/>
                </w:pPr>
              </w:pPrChange>
            </w:pPr>
            <w:ins w:id="7860" w:author="ilham.nur@office.ui.ac.id [2]" w:date="2023-01-28T21:25:00Z">
              <w:del w:id="7861" w:author="ilham.nur@office.ui.ac.id" w:date="2023-03-04T10:18:00Z">
                <w:r w:rsidDel="002F4D53">
                  <w:delText>exactStartDate</w:delText>
                </w:r>
              </w:del>
            </w:ins>
            <w:bookmarkStart w:id="7862" w:name="_Toc128821799"/>
            <w:bookmarkStart w:id="7863" w:name="_Toc128852517"/>
            <w:bookmarkStart w:id="7864" w:name="_Toc128944110"/>
            <w:bookmarkEnd w:id="7862"/>
            <w:bookmarkEnd w:id="7863"/>
            <w:bookmarkEnd w:id="7864"/>
          </w:p>
        </w:tc>
        <w:tc>
          <w:tcPr>
            <w:tcW w:w="950" w:type="dxa"/>
          </w:tcPr>
          <w:p w14:paraId="10205D2A" w14:textId="23D0FE66" w:rsidR="00BB4A04" w:rsidDel="002F4D53" w:rsidRDefault="00BB4A04">
            <w:pPr>
              <w:spacing w:line="360" w:lineRule="auto"/>
              <w:rPr>
                <w:ins w:id="7865" w:author="ilham.nur@office.ui.ac.id [2]" w:date="2023-01-28T21:24:00Z"/>
                <w:del w:id="7866" w:author="ilham.nur@office.ui.ac.id" w:date="2023-03-04T10:18:00Z"/>
                <w:i/>
                <w:iCs/>
              </w:rPr>
              <w:pPrChange w:id="7867" w:author="ilham.nur@office.ui.ac.id [2]" w:date="2023-01-28T21:24:00Z">
                <w:pPr>
                  <w:keepNext/>
                  <w:spacing w:line="360" w:lineRule="auto"/>
                </w:pPr>
              </w:pPrChange>
            </w:pPr>
            <w:ins w:id="7868" w:author="ilham.nur@office.ui.ac.id [2]" w:date="2023-01-28T21:25:00Z">
              <w:del w:id="7869" w:author="ilham.nur@office.ui.ac.id" w:date="2023-03-04T10:18:00Z">
                <w:r w:rsidDel="002F4D53">
                  <w:rPr>
                    <w:i/>
                    <w:iCs/>
                  </w:rPr>
                  <w:delText>String</w:delText>
                </w:r>
              </w:del>
            </w:ins>
            <w:bookmarkStart w:id="7870" w:name="_Toc128821800"/>
            <w:bookmarkStart w:id="7871" w:name="_Toc128852518"/>
            <w:bookmarkStart w:id="7872" w:name="_Toc128944111"/>
            <w:bookmarkEnd w:id="7870"/>
            <w:bookmarkEnd w:id="7871"/>
            <w:bookmarkEnd w:id="7872"/>
          </w:p>
        </w:tc>
        <w:tc>
          <w:tcPr>
            <w:tcW w:w="1844" w:type="dxa"/>
          </w:tcPr>
          <w:p w14:paraId="44A2D392" w14:textId="0A1198E8" w:rsidR="00BB4A04" w:rsidDel="002F4D53" w:rsidRDefault="00BB4A04">
            <w:pPr>
              <w:spacing w:line="360" w:lineRule="auto"/>
              <w:rPr>
                <w:ins w:id="7873" w:author="ilham.nur@office.ui.ac.id [2]" w:date="2023-01-28T21:24:00Z"/>
                <w:del w:id="7874" w:author="ilham.nur@office.ui.ac.id" w:date="2023-03-04T10:18:00Z"/>
              </w:rPr>
              <w:pPrChange w:id="7875" w:author="ilham.nur@office.ui.ac.id [2]" w:date="2023-01-28T21:24:00Z">
                <w:pPr>
                  <w:keepNext/>
                  <w:spacing w:line="360" w:lineRule="auto"/>
                </w:pPr>
              </w:pPrChange>
            </w:pPr>
            <w:ins w:id="7876" w:author="ilham.nur@office.ui.ac.id [2]" w:date="2023-01-28T21:25:00Z">
              <w:del w:id="7877" w:author="ilham.nur@office.ui.ac.id" w:date="2023-03-04T10:18:00Z">
                <w:r w:rsidDel="002F4D53">
                  <w:delText>Wajib</w:delText>
                </w:r>
              </w:del>
            </w:ins>
            <w:bookmarkStart w:id="7878" w:name="_Toc128821801"/>
            <w:bookmarkStart w:id="7879" w:name="_Toc128852519"/>
            <w:bookmarkStart w:id="7880" w:name="_Toc128944112"/>
            <w:bookmarkEnd w:id="7878"/>
            <w:bookmarkEnd w:id="7879"/>
            <w:bookmarkEnd w:id="7880"/>
          </w:p>
        </w:tc>
        <w:tc>
          <w:tcPr>
            <w:tcW w:w="2613" w:type="dxa"/>
          </w:tcPr>
          <w:p w14:paraId="359B7489" w14:textId="556DA7E3" w:rsidR="00BB4A04" w:rsidDel="002F4D53" w:rsidRDefault="00BB4A04">
            <w:pPr>
              <w:spacing w:line="360" w:lineRule="auto"/>
              <w:rPr>
                <w:ins w:id="7881" w:author="ilham.nur@office.ui.ac.id [2]" w:date="2023-01-28T21:24:00Z"/>
                <w:del w:id="7882" w:author="ilham.nur@office.ui.ac.id" w:date="2023-03-04T10:18:00Z"/>
              </w:rPr>
              <w:pPrChange w:id="7883" w:author="ilham.nur@office.ui.ac.id [2]" w:date="2023-01-28T21:24:00Z">
                <w:pPr>
                  <w:keepNext/>
                  <w:spacing w:line="360" w:lineRule="auto"/>
                </w:pPr>
              </w:pPrChange>
            </w:pPr>
            <w:ins w:id="7884" w:author="ilham.nur@office.ui.ac.id [2]" w:date="2023-01-28T21:34:00Z">
              <w:del w:id="7885" w:author="ilham.nur@office.ui.ac.id" w:date="2023-03-04T10:18:00Z">
                <w:r w:rsidDel="002F4D53">
                  <w:delText>Tanggal di mana proyek sesungguhnya dimulai</w:delText>
                </w:r>
              </w:del>
            </w:ins>
            <w:bookmarkStart w:id="7886" w:name="_Toc128821802"/>
            <w:bookmarkStart w:id="7887" w:name="_Toc128852520"/>
            <w:bookmarkStart w:id="7888" w:name="_Toc128944113"/>
            <w:bookmarkEnd w:id="7886"/>
            <w:bookmarkEnd w:id="7887"/>
            <w:bookmarkEnd w:id="7888"/>
          </w:p>
        </w:tc>
        <w:bookmarkStart w:id="7889" w:name="_Toc128821803"/>
        <w:bookmarkStart w:id="7890" w:name="_Toc128852521"/>
        <w:bookmarkStart w:id="7891" w:name="_Toc128944114"/>
        <w:bookmarkEnd w:id="7889"/>
        <w:bookmarkEnd w:id="7890"/>
        <w:bookmarkEnd w:id="7891"/>
      </w:tr>
      <w:tr w:rsidR="00BB4A04" w:rsidDel="002F4D53" w14:paraId="0B57D7C8" w14:textId="100F7D52" w:rsidTr="00BB4A04">
        <w:trPr>
          <w:ins w:id="7892" w:author="ilham.nur@office.ui.ac.id [2]" w:date="2023-01-28T21:24:00Z"/>
          <w:del w:id="7893" w:author="ilham.nur@office.ui.ac.id" w:date="2023-03-04T10:18:00Z"/>
        </w:trPr>
        <w:tc>
          <w:tcPr>
            <w:tcW w:w="696" w:type="dxa"/>
          </w:tcPr>
          <w:p w14:paraId="019812CB" w14:textId="10911FC6" w:rsidR="00BB4A04" w:rsidDel="002F4D53" w:rsidRDefault="00BB4A04">
            <w:pPr>
              <w:spacing w:line="360" w:lineRule="auto"/>
              <w:rPr>
                <w:ins w:id="7894" w:author="ilham.nur@office.ui.ac.id [2]" w:date="2023-01-28T21:24:00Z"/>
                <w:del w:id="7895" w:author="ilham.nur@office.ui.ac.id" w:date="2023-03-04T10:18:00Z"/>
              </w:rPr>
              <w:pPrChange w:id="7896" w:author="ilham.nur@office.ui.ac.id [2]" w:date="2023-01-28T21:24:00Z">
                <w:pPr>
                  <w:keepNext/>
                  <w:spacing w:line="360" w:lineRule="auto"/>
                </w:pPr>
              </w:pPrChange>
            </w:pPr>
            <w:ins w:id="7897" w:author="Ilham Pratama" w:date="2023-02-19T19:30:00Z">
              <w:del w:id="7898" w:author="ilham.nur@office.ui.ac.id" w:date="2023-03-04T10:18:00Z">
                <w:r w:rsidDel="002F4D53">
                  <w:delText>9</w:delText>
                </w:r>
              </w:del>
            </w:ins>
            <w:bookmarkStart w:id="7899" w:name="_Toc128821804"/>
            <w:bookmarkStart w:id="7900" w:name="_Toc128852522"/>
            <w:bookmarkStart w:id="7901" w:name="_Toc128944115"/>
            <w:bookmarkEnd w:id="7899"/>
            <w:bookmarkEnd w:id="7900"/>
            <w:bookmarkEnd w:id="7901"/>
          </w:p>
        </w:tc>
        <w:tc>
          <w:tcPr>
            <w:tcW w:w="2391" w:type="dxa"/>
          </w:tcPr>
          <w:p w14:paraId="4215B297" w14:textId="0E043834" w:rsidR="00BB4A04" w:rsidDel="002F4D53" w:rsidRDefault="00BB4A04">
            <w:pPr>
              <w:spacing w:line="360" w:lineRule="auto"/>
              <w:rPr>
                <w:ins w:id="7902" w:author="ilham.nur@office.ui.ac.id [2]" w:date="2023-01-28T21:24:00Z"/>
                <w:del w:id="7903" w:author="ilham.nur@office.ui.ac.id" w:date="2023-03-04T10:18:00Z"/>
              </w:rPr>
              <w:pPrChange w:id="7904" w:author="ilham.nur@office.ui.ac.id [2]" w:date="2023-01-28T21:24:00Z">
                <w:pPr>
                  <w:keepNext/>
                  <w:spacing w:line="360" w:lineRule="auto"/>
                </w:pPr>
              </w:pPrChange>
            </w:pPr>
            <w:ins w:id="7905" w:author="ilham.nur@office.ui.ac.id [2]" w:date="2023-01-28T21:25:00Z">
              <w:del w:id="7906" w:author="ilham.nur@office.ui.ac.id" w:date="2023-03-04T10:18:00Z">
                <w:r w:rsidDel="002F4D53">
                  <w:delText>exactEndDate</w:delText>
                </w:r>
              </w:del>
            </w:ins>
            <w:bookmarkStart w:id="7907" w:name="_Toc128821805"/>
            <w:bookmarkStart w:id="7908" w:name="_Toc128852523"/>
            <w:bookmarkStart w:id="7909" w:name="_Toc128944116"/>
            <w:bookmarkEnd w:id="7907"/>
            <w:bookmarkEnd w:id="7908"/>
            <w:bookmarkEnd w:id="7909"/>
          </w:p>
        </w:tc>
        <w:tc>
          <w:tcPr>
            <w:tcW w:w="950" w:type="dxa"/>
          </w:tcPr>
          <w:p w14:paraId="55711137" w14:textId="614D9850" w:rsidR="00BB4A04" w:rsidDel="002F4D53" w:rsidRDefault="00BB4A04">
            <w:pPr>
              <w:spacing w:line="360" w:lineRule="auto"/>
              <w:rPr>
                <w:ins w:id="7910" w:author="ilham.nur@office.ui.ac.id [2]" w:date="2023-01-28T21:24:00Z"/>
                <w:del w:id="7911" w:author="ilham.nur@office.ui.ac.id" w:date="2023-03-04T10:18:00Z"/>
                <w:i/>
                <w:iCs/>
              </w:rPr>
              <w:pPrChange w:id="7912" w:author="ilham.nur@office.ui.ac.id [2]" w:date="2023-01-28T21:24:00Z">
                <w:pPr>
                  <w:keepNext/>
                  <w:spacing w:line="360" w:lineRule="auto"/>
                </w:pPr>
              </w:pPrChange>
            </w:pPr>
            <w:ins w:id="7913" w:author="ilham.nur@office.ui.ac.id [2]" w:date="2023-01-28T21:25:00Z">
              <w:del w:id="7914" w:author="ilham.nur@office.ui.ac.id" w:date="2023-03-04T10:18:00Z">
                <w:r w:rsidDel="002F4D53">
                  <w:rPr>
                    <w:i/>
                    <w:iCs/>
                  </w:rPr>
                  <w:delText>String</w:delText>
                </w:r>
              </w:del>
            </w:ins>
            <w:bookmarkStart w:id="7915" w:name="_Toc128821806"/>
            <w:bookmarkStart w:id="7916" w:name="_Toc128852524"/>
            <w:bookmarkStart w:id="7917" w:name="_Toc128944117"/>
            <w:bookmarkEnd w:id="7915"/>
            <w:bookmarkEnd w:id="7916"/>
            <w:bookmarkEnd w:id="7917"/>
          </w:p>
        </w:tc>
        <w:tc>
          <w:tcPr>
            <w:tcW w:w="1844" w:type="dxa"/>
          </w:tcPr>
          <w:p w14:paraId="6DAE3F6C" w14:textId="3C200E71" w:rsidR="00BB4A04" w:rsidDel="002F4D53" w:rsidRDefault="00BB4A04">
            <w:pPr>
              <w:spacing w:line="360" w:lineRule="auto"/>
              <w:rPr>
                <w:ins w:id="7918" w:author="ilham.nur@office.ui.ac.id [2]" w:date="2023-01-28T21:24:00Z"/>
                <w:del w:id="7919" w:author="ilham.nur@office.ui.ac.id" w:date="2023-03-04T10:18:00Z"/>
              </w:rPr>
              <w:pPrChange w:id="7920" w:author="ilham.nur@office.ui.ac.id [2]" w:date="2023-01-28T21:24:00Z">
                <w:pPr>
                  <w:keepNext/>
                  <w:spacing w:line="360" w:lineRule="auto"/>
                </w:pPr>
              </w:pPrChange>
            </w:pPr>
            <w:ins w:id="7921" w:author="ilham.nur@office.ui.ac.id [2]" w:date="2023-01-28T21:25:00Z">
              <w:del w:id="7922" w:author="ilham.nur@office.ui.ac.id" w:date="2023-03-04T10:18:00Z">
                <w:r w:rsidDel="002F4D53">
                  <w:delText>Wajib</w:delText>
                </w:r>
              </w:del>
            </w:ins>
            <w:bookmarkStart w:id="7923" w:name="_Toc128821807"/>
            <w:bookmarkStart w:id="7924" w:name="_Toc128852525"/>
            <w:bookmarkStart w:id="7925" w:name="_Toc128944118"/>
            <w:bookmarkEnd w:id="7923"/>
            <w:bookmarkEnd w:id="7924"/>
            <w:bookmarkEnd w:id="7925"/>
          </w:p>
        </w:tc>
        <w:tc>
          <w:tcPr>
            <w:tcW w:w="2613" w:type="dxa"/>
          </w:tcPr>
          <w:p w14:paraId="50C40746" w14:textId="27A56B3B" w:rsidR="00BB4A04" w:rsidDel="002F4D53" w:rsidRDefault="00BB4A04">
            <w:pPr>
              <w:spacing w:line="360" w:lineRule="auto"/>
              <w:rPr>
                <w:ins w:id="7926" w:author="ilham.nur@office.ui.ac.id [2]" w:date="2023-01-28T21:24:00Z"/>
                <w:del w:id="7927" w:author="ilham.nur@office.ui.ac.id" w:date="2023-03-04T10:18:00Z"/>
              </w:rPr>
              <w:pPrChange w:id="7928" w:author="ilham.nur@office.ui.ac.id [2]" w:date="2023-01-28T21:24:00Z">
                <w:pPr>
                  <w:keepNext/>
                  <w:spacing w:line="360" w:lineRule="auto"/>
                </w:pPr>
              </w:pPrChange>
            </w:pPr>
            <w:ins w:id="7929" w:author="ilham.nur@office.ui.ac.id [2]" w:date="2023-01-28T21:34:00Z">
              <w:del w:id="7930" w:author="ilham.nur@office.ui.ac.id" w:date="2023-03-04T10:18:00Z">
                <w:r w:rsidDel="002F4D53">
                  <w:delText xml:space="preserve">Tanggal proyek selesai dikerjakan secara </w:delText>
                </w:r>
                <w:r w:rsidRPr="00CC12AC" w:rsidDel="002F4D53">
                  <w:rPr>
                    <w:i/>
                    <w:iCs/>
                    <w:rPrChange w:id="7931" w:author="ilham.nur@office.ui.ac.id [2]" w:date="2023-01-28T21:34:00Z">
                      <w:rPr/>
                    </w:rPrChange>
                  </w:rPr>
                  <w:delText>real</w:delText>
                </w:r>
              </w:del>
            </w:ins>
            <w:bookmarkStart w:id="7932" w:name="_Toc128821808"/>
            <w:bookmarkStart w:id="7933" w:name="_Toc128852526"/>
            <w:bookmarkStart w:id="7934" w:name="_Toc128944119"/>
            <w:bookmarkEnd w:id="7932"/>
            <w:bookmarkEnd w:id="7933"/>
            <w:bookmarkEnd w:id="7934"/>
          </w:p>
        </w:tc>
        <w:bookmarkStart w:id="7935" w:name="_Toc128821809"/>
        <w:bookmarkStart w:id="7936" w:name="_Toc128852527"/>
        <w:bookmarkStart w:id="7937" w:name="_Toc128944120"/>
        <w:bookmarkEnd w:id="7935"/>
        <w:bookmarkEnd w:id="7936"/>
        <w:bookmarkEnd w:id="7937"/>
      </w:tr>
      <w:tr w:rsidR="00BB4A04" w:rsidDel="002F4D53" w14:paraId="5F79B2E0" w14:textId="7BEBD0B7" w:rsidTr="00BB4A04">
        <w:trPr>
          <w:ins w:id="7938" w:author="ilham.nur@office.ui.ac.id [2]" w:date="2023-01-25T20:03:00Z"/>
          <w:del w:id="7939" w:author="ilham.nur@office.ui.ac.id" w:date="2023-03-04T10:18:00Z"/>
        </w:trPr>
        <w:tc>
          <w:tcPr>
            <w:tcW w:w="696" w:type="dxa"/>
          </w:tcPr>
          <w:p w14:paraId="5D2DB0E6" w14:textId="3E7879AB" w:rsidR="00BB4A04" w:rsidDel="002F4D53" w:rsidRDefault="00BB4A04" w:rsidP="00BB4A04">
            <w:pPr>
              <w:spacing w:line="360" w:lineRule="auto"/>
              <w:rPr>
                <w:ins w:id="7940" w:author="ilham.nur@office.ui.ac.id [2]" w:date="2023-01-25T20:03:00Z"/>
                <w:del w:id="7941" w:author="ilham.nur@office.ui.ac.id" w:date="2023-03-04T10:18:00Z"/>
              </w:rPr>
            </w:pPr>
            <w:ins w:id="7942" w:author="Ilham Pratama" w:date="2023-02-19T19:30:00Z">
              <w:del w:id="7943" w:author="ilham.nur@office.ui.ac.id" w:date="2023-03-04T10:18:00Z">
                <w:r w:rsidDel="002F4D53">
                  <w:delText>10</w:delText>
                </w:r>
              </w:del>
            </w:ins>
            <w:ins w:id="7944" w:author="ilham.nur@office.ui.ac.id [2]" w:date="2023-01-28T21:35:00Z">
              <w:del w:id="7945" w:author="ilham.nur@office.ui.ac.id" w:date="2023-03-04T10:18:00Z">
                <w:r w:rsidDel="002F4D53">
                  <w:delText>9</w:delText>
                </w:r>
              </w:del>
            </w:ins>
            <w:bookmarkStart w:id="7946" w:name="_Toc128821810"/>
            <w:bookmarkStart w:id="7947" w:name="_Toc128852528"/>
            <w:bookmarkStart w:id="7948" w:name="_Toc128944121"/>
            <w:bookmarkEnd w:id="7946"/>
            <w:bookmarkEnd w:id="7947"/>
            <w:bookmarkEnd w:id="7948"/>
          </w:p>
        </w:tc>
        <w:tc>
          <w:tcPr>
            <w:tcW w:w="2391" w:type="dxa"/>
          </w:tcPr>
          <w:p w14:paraId="3CE8466A" w14:textId="723EAE59" w:rsidR="00BB4A04" w:rsidDel="002F4D53" w:rsidRDefault="00BB4A04" w:rsidP="00BB4A04">
            <w:pPr>
              <w:spacing w:line="360" w:lineRule="auto"/>
              <w:rPr>
                <w:ins w:id="7949" w:author="ilham.nur@office.ui.ac.id [2]" w:date="2023-01-25T20:03:00Z"/>
                <w:del w:id="7950" w:author="ilham.nur@office.ui.ac.id" w:date="2023-03-04T10:18:00Z"/>
              </w:rPr>
            </w:pPr>
            <w:ins w:id="7951" w:author="ilham.nur@office.ui.ac.id [2]" w:date="2023-01-28T08:24:00Z">
              <w:del w:id="7952" w:author="ilham.nur@office.ui.ac.id" w:date="2023-03-04T10:18:00Z">
                <w:r w:rsidDel="002F4D53">
                  <w:delText>TID</w:delText>
                </w:r>
              </w:del>
            </w:ins>
            <w:bookmarkStart w:id="7953" w:name="_Toc128821811"/>
            <w:bookmarkStart w:id="7954" w:name="_Toc128852529"/>
            <w:bookmarkStart w:id="7955" w:name="_Toc128944122"/>
            <w:bookmarkEnd w:id="7953"/>
            <w:bookmarkEnd w:id="7954"/>
            <w:bookmarkEnd w:id="7955"/>
          </w:p>
        </w:tc>
        <w:tc>
          <w:tcPr>
            <w:tcW w:w="950" w:type="dxa"/>
          </w:tcPr>
          <w:p w14:paraId="35E228B3" w14:textId="268B07E2" w:rsidR="00BB4A04" w:rsidDel="002F4D53" w:rsidRDefault="00BB4A04" w:rsidP="00BB4A04">
            <w:pPr>
              <w:spacing w:line="360" w:lineRule="auto"/>
              <w:rPr>
                <w:ins w:id="7956" w:author="ilham.nur@office.ui.ac.id [2]" w:date="2023-01-25T20:03:00Z"/>
                <w:del w:id="7957" w:author="ilham.nur@office.ui.ac.id" w:date="2023-03-04T10:18:00Z"/>
                <w:i/>
                <w:iCs/>
              </w:rPr>
            </w:pPr>
            <w:ins w:id="7958" w:author="ilham.nur@office.ui.ac.id [2]" w:date="2023-01-25T20:03:00Z">
              <w:del w:id="7959" w:author="ilham.nur@office.ui.ac.id" w:date="2023-03-04T10:18:00Z">
                <w:r w:rsidDel="002F4D53">
                  <w:rPr>
                    <w:i/>
                    <w:iCs/>
                  </w:rPr>
                  <w:delText>String</w:delText>
                </w:r>
                <w:bookmarkStart w:id="7960" w:name="_Toc128821812"/>
                <w:bookmarkStart w:id="7961" w:name="_Toc128852530"/>
                <w:bookmarkStart w:id="7962" w:name="_Toc128944123"/>
                <w:bookmarkEnd w:id="7960"/>
                <w:bookmarkEnd w:id="7961"/>
                <w:bookmarkEnd w:id="7962"/>
              </w:del>
            </w:ins>
          </w:p>
        </w:tc>
        <w:tc>
          <w:tcPr>
            <w:tcW w:w="1844" w:type="dxa"/>
          </w:tcPr>
          <w:p w14:paraId="40402CD9" w14:textId="0756EF61" w:rsidR="00BB4A04" w:rsidDel="002F4D53" w:rsidRDefault="00BB4A04" w:rsidP="00BB4A04">
            <w:pPr>
              <w:spacing w:line="360" w:lineRule="auto"/>
              <w:rPr>
                <w:ins w:id="7963" w:author="ilham.nur@office.ui.ac.id [2]" w:date="2023-01-25T20:03:00Z"/>
                <w:del w:id="7964" w:author="ilham.nur@office.ui.ac.id" w:date="2023-03-04T10:18:00Z"/>
              </w:rPr>
            </w:pPr>
            <w:ins w:id="7965" w:author="ilham.nur@office.ui.ac.id [2]" w:date="2023-01-25T20:07:00Z">
              <w:del w:id="7966" w:author="ilham.nur@office.ui.ac.id" w:date="2023-03-04T10:18:00Z">
                <w:r w:rsidDel="002F4D53">
                  <w:delText>Wajib</w:delText>
                </w:r>
              </w:del>
            </w:ins>
            <w:bookmarkStart w:id="7967" w:name="_Toc128821813"/>
            <w:bookmarkStart w:id="7968" w:name="_Toc128852531"/>
            <w:bookmarkStart w:id="7969" w:name="_Toc128944124"/>
            <w:bookmarkEnd w:id="7967"/>
            <w:bookmarkEnd w:id="7968"/>
            <w:bookmarkEnd w:id="7969"/>
          </w:p>
        </w:tc>
        <w:tc>
          <w:tcPr>
            <w:tcW w:w="2613" w:type="dxa"/>
          </w:tcPr>
          <w:p w14:paraId="79056828" w14:textId="129BBE9A" w:rsidR="00BB4A04" w:rsidDel="002F4D53" w:rsidRDefault="00BB4A04" w:rsidP="00BB4A04">
            <w:pPr>
              <w:spacing w:line="360" w:lineRule="auto"/>
              <w:rPr>
                <w:ins w:id="7970" w:author="ilham.nur@office.ui.ac.id [2]" w:date="2023-01-25T20:03:00Z"/>
                <w:del w:id="7971" w:author="ilham.nur@office.ui.ac.id" w:date="2023-03-04T10:18:00Z"/>
              </w:rPr>
            </w:pPr>
            <w:ins w:id="7972" w:author="ilham.nur@office.ui.ac.id [2]" w:date="2023-01-25T20:07:00Z">
              <w:del w:id="7973" w:author="ilham.nur@office.ui.ac.id" w:date="2023-03-04T10:18:00Z">
                <w:r w:rsidDel="002F4D53">
                  <w:delText>Identitas dari pekerjaan yang akan dilakukan</w:delText>
                </w:r>
              </w:del>
            </w:ins>
            <w:bookmarkStart w:id="7974" w:name="_Toc128821814"/>
            <w:bookmarkStart w:id="7975" w:name="_Toc128852532"/>
            <w:bookmarkStart w:id="7976" w:name="_Toc128944125"/>
            <w:bookmarkEnd w:id="7974"/>
            <w:bookmarkEnd w:id="7975"/>
            <w:bookmarkEnd w:id="7976"/>
          </w:p>
        </w:tc>
        <w:bookmarkStart w:id="7977" w:name="_Toc128821815"/>
        <w:bookmarkStart w:id="7978" w:name="_Toc128852533"/>
        <w:bookmarkStart w:id="7979" w:name="_Toc128944126"/>
        <w:bookmarkEnd w:id="7977"/>
        <w:bookmarkEnd w:id="7978"/>
        <w:bookmarkEnd w:id="7979"/>
      </w:tr>
      <w:tr w:rsidR="00BB4A04" w:rsidDel="002F4D53" w14:paraId="48EBEB36" w14:textId="47ED099E" w:rsidTr="00BB4A04">
        <w:trPr>
          <w:ins w:id="7980" w:author="ilham.nur@office.ui.ac.id [2]" w:date="2023-01-25T20:07:00Z"/>
          <w:del w:id="7981" w:author="ilham.nur@office.ui.ac.id" w:date="2023-03-04T10:18:00Z"/>
        </w:trPr>
        <w:tc>
          <w:tcPr>
            <w:tcW w:w="696" w:type="dxa"/>
          </w:tcPr>
          <w:p w14:paraId="27C83883" w14:textId="6B6C275F" w:rsidR="00BB4A04" w:rsidDel="002F4D53" w:rsidRDefault="00BB4A04" w:rsidP="00BB4A04">
            <w:pPr>
              <w:spacing w:line="360" w:lineRule="auto"/>
              <w:rPr>
                <w:ins w:id="7982" w:author="ilham.nur@office.ui.ac.id [2]" w:date="2023-01-25T20:07:00Z"/>
                <w:del w:id="7983" w:author="ilham.nur@office.ui.ac.id" w:date="2023-03-04T10:18:00Z"/>
              </w:rPr>
            </w:pPr>
            <w:ins w:id="7984" w:author="Ilham Pratama" w:date="2023-02-19T19:30:00Z">
              <w:del w:id="7985" w:author="ilham.nur@office.ui.ac.id" w:date="2023-03-04T10:18:00Z">
                <w:r w:rsidDel="002F4D53">
                  <w:delText>11</w:delText>
                </w:r>
              </w:del>
            </w:ins>
            <w:ins w:id="7986" w:author="ilham.nur@office.ui.ac.id [2]" w:date="2023-01-28T21:35:00Z">
              <w:del w:id="7987" w:author="ilham.nur@office.ui.ac.id" w:date="2023-03-04T10:18:00Z">
                <w:r w:rsidDel="002F4D53">
                  <w:delText>10</w:delText>
                </w:r>
              </w:del>
            </w:ins>
            <w:bookmarkStart w:id="7988" w:name="_Toc128821816"/>
            <w:bookmarkStart w:id="7989" w:name="_Toc128852534"/>
            <w:bookmarkStart w:id="7990" w:name="_Toc128944127"/>
            <w:bookmarkEnd w:id="7988"/>
            <w:bookmarkEnd w:id="7989"/>
            <w:bookmarkEnd w:id="7990"/>
          </w:p>
        </w:tc>
        <w:tc>
          <w:tcPr>
            <w:tcW w:w="2391" w:type="dxa"/>
          </w:tcPr>
          <w:p w14:paraId="472CBB01" w14:textId="4518925A" w:rsidR="00BB4A04" w:rsidDel="002F4D53" w:rsidRDefault="00BB4A04" w:rsidP="00BB4A04">
            <w:pPr>
              <w:spacing w:line="360" w:lineRule="auto"/>
              <w:rPr>
                <w:ins w:id="7991" w:author="ilham.nur@office.ui.ac.id [2]" w:date="2023-01-25T20:07:00Z"/>
                <w:del w:id="7992" w:author="ilham.nur@office.ui.ac.id" w:date="2023-03-04T10:18:00Z"/>
              </w:rPr>
            </w:pPr>
            <w:ins w:id="7993" w:author="ilham.nur@office.ui.ac.id [2]" w:date="2023-01-28T08:24:00Z">
              <w:del w:id="7994" w:author="ilham.nur@office.ui.ac.id" w:date="2023-03-04T10:18:00Z">
                <w:r w:rsidDel="002F4D53">
                  <w:delText>taskName</w:delText>
                </w:r>
              </w:del>
            </w:ins>
            <w:bookmarkStart w:id="7995" w:name="_Toc128821817"/>
            <w:bookmarkStart w:id="7996" w:name="_Toc128852535"/>
            <w:bookmarkStart w:id="7997" w:name="_Toc128944128"/>
            <w:bookmarkEnd w:id="7995"/>
            <w:bookmarkEnd w:id="7996"/>
            <w:bookmarkEnd w:id="7997"/>
          </w:p>
        </w:tc>
        <w:tc>
          <w:tcPr>
            <w:tcW w:w="950" w:type="dxa"/>
          </w:tcPr>
          <w:p w14:paraId="1A0EDECC" w14:textId="30710396" w:rsidR="00BB4A04" w:rsidDel="002F4D53" w:rsidRDefault="00BB4A04" w:rsidP="00BB4A04">
            <w:pPr>
              <w:spacing w:line="360" w:lineRule="auto"/>
              <w:rPr>
                <w:ins w:id="7998" w:author="ilham.nur@office.ui.ac.id [2]" w:date="2023-01-25T20:07:00Z"/>
                <w:del w:id="7999" w:author="ilham.nur@office.ui.ac.id" w:date="2023-03-04T10:18:00Z"/>
                <w:i/>
                <w:iCs/>
              </w:rPr>
            </w:pPr>
            <w:ins w:id="8000" w:author="ilham.nur@office.ui.ac.id [2]" w:date="2023-01-25T20:08:00Z">
              <w:del w:id="8001" w:author="ilham.nur@office.ui.ac.id" w:date="2023-03-04T10:18:00Z">
                <w:r w:rsidDel="002F4D53">
                  <w:rPr>
                    <w:i/>
                    <w:iCs/>
                  </w:rPr>
                  <w:delText>String</w:delText>
                </w:r>
              </w:del>
            </w:ins>
            <w:bookmarkStart w:id="8002" w:name="_Toc128821818"/>
            <w:bookmarkStart w:id="8003" w:name="_Toc128852536"/>
            <w:bookmarkStart w:id="8004" w:name="_Toc128944129"/>
            <w:bookmarkEnd w:id="8002"/>
            <w:bookmarkEnd w:id="8003"/>
            <w:bookmarkEnd w:id="8004"/>
          </w:p>
        </w:tc>
        <w:tc>
          <w:tcPr>
            <w:tcW w:w="1844" w:type="dxa"/>
          </w:tcPr>
          <w:p w14:paraId="4785EBE2" w14:textId="6965188B" w:rsidR="00BB4A04" w:rsidDel="002F4D53" w:rsidRDefault="00BB4A04" w:rsidP="00BB4A04">
            <w:pPr>
              <w:spacing w:line="360" w:lineRule="auto"/>
              <w:rPr>
                <w:ins w:id="8005" w:author="ilham.nur@office.ui.ac.id [2]" w:date="2023-01-25T20:07:00Z"/>
                <w:del w:id="8006" w:author="ilham.nur@office.ui.ac.id" w:date="2023-03-04T10:18:00Z"/>
              </w:rPr>
            </w:pPr>
            <w:ins w:id="8007" w:author="ilham.nur@office.ui.ac.id [2]" w:date="2023-01-25T20:08:00Z">
              <w:del w:id="8008" w:author="ilham.nur@office.ui.ac.id" w:date="2023-03-04T10:18:00Z">
                <w:r w:rsidDel="002F4D53">
                  <w:delText>Wajib</w:delText>
                </w:r>
              </w:del>
            </w:ins>
            <w:bookmarkStart w:id="8009" w:name="_Toc128821819"/>
            <w:bookmarkStart w:id="8010" w:name="_Toc128852537"/>
            <w:bookmarkStart w:id="8011" w:name="_Toc128944130"/>
            <w:bookmarkEnd w:id="8009"/>
            <w:bookmarkEnd w:id="8010"/>
            <w:bookmarkEnd w:id="8011"/>
          </w:p>
        </w:tc>
        <w:tc>
          <w:tcPr>
            <w:tcW w:w="2613" w:type="dxa"/>
          </w:tcPr>
          <w:p w14:paraId="77B72AA5" w14:textId="41F3FAE5" w:rsidR="00BB4A04" w:rsidDel="002F4D53" w:rsidRDefault="00BB4A04" w:rsidP="00BB4A04">
            <w:pPr>
              <w:spacing w:line="360" w:lineRule="auto"/>
              <w:rPr>
                <w:ins w:id="8012" w:author="ilham.nur@office.ui.ac.id [2]" w:date="2023-01-25T20:07:00Z"/>
                <w:del w:id="8013" w:author="ilham.nur@office.ui.ac.id" w:date="2023-03-04T10:18:00Z"/>
              </w:rPr>
            </w:pPr>
            <w:ins w:id="8014" w:author="ilham.nur@office.ui.ac.id [2]" w:date="2023-01-25T20:08:00Z">
              <w:del w:id="8015" w:author="ilham.nur@office.ui.ac.id" w:date="2023-03-04T10:18:00Z">
                <w:r w:rsidDel="002F4D53">
                  <w:delText>Nama pekerjaan yang akan dikerjakan</w:delText>
                </w:r>
              </w:del>
            </w:ins>
            <w:bookmarkStart w:id="8016" w:name="_Toc128821820"/>
            <w:bookmarkStart w:id="8017" w:name="_Toc128852538"/>
            <w:bookmarkStart w:id="8018" w:name="_Toc128944131"/>
            <w:bookmarkEnd w:id="8016"/>
            <w:bookmarkEnd w:id="8017"/>
            <w:bookmarkEnd w:id="8018"/>
          </w:p>
        </w:tc>
        <w:bookmarkStart w:id="8019" w:name="_Toc128821821"/>
        <w:bookmarkStart w:id="8020" w:name="_Toc128852539"/>
        <w:bookmarkStart w:id="8021" w:name="_Toc128944132"/>
        <w:bookmarkEnd w:id="8019"/>
        <w:bookmarkEnd w:id="8020"/>
        <w:bookmarkEnd w:id="8021"/>
      </w:tr>
      <w:tr w:rsidR="00BB4A04" w:rsidDel="002F4D53" w14:paraId="2A0D7E74" w14:textId="492B7B49" w:rsidTr="00BB4A04">
        <w:trPr>
          <w:ins w:id="8022" w:author="ilham.nur@office.ui.ac.id [2]" w:date="2023-01-25T20:13:00Z"/>
          <w:del w:id="8023" w:author="ilham.nur@office.ui.ac.id" w:date="2023-03-04T10:18:00Z"/>
        </w:trPr>
        <w:tc>
          <w:tcPr>
            <w:tcW w:w="696" w:type="dxa"/>
          </w:tcPr>
          <w:p w14:paraId="70F1787D" w14:textId="7B290EE5" w:rsidR="00BB4A04" w:rsidDel="002F4D53" w:rsidRDefault="00BB4A04" w:rsidP="00BB4A04">
            <w:pPr>
              <w:spacing w:line="360" w:lineRule="auto"/>
              <w:rPr>
                <w:ins w:id="8024" w:author="ilham.nur@office.ui.ac.id [2]" w:date="2023-01-25T20:13:00Z"/>
                <w:del w:id="8025" w:author="ilham.nur@office.ui.ac.id" w:date="2023-03-04T10:18:00Z"/>
              </w:rPr>
            </w:pPr>
            <w:ins w:id="8026" w:author="Ilham Pratama" w:date="2023-02-19T19:30:00Z">
              <w:del w:id="8027" w:author="ilham.nur@office.ui.ac.id" w:date="2023-03-04T10:18:00Z">
                <w:r w:rsidDel="002F4D53">
                  <w:delText>12</w:delText>
                </w:r>
              </w:del>
            </w:ins>
            <w:ins w:id="8028" w:author="ilham.nur@office.ui.ac.id [2]" w:date="2023-01-28T21:35:00Z">
              <w:del w:id="8029" w:author="ilham.nur@office.ui.ac.id" w:date="2023-03-04T10:18:00Z">
                <w:r w:rsidDel="002F4D53">
                  <w:delText>11</w:delText>
                </w:r>
              </w:del>
            </w:ins>
            <w:bookmarkStart w:id="8030" w:name="_Toc128821822"/>
            <w:bookmarkStart w:id="8031" w:name="_Toc128852540"/>
            <w:bookmarkStart w:id="8032" w:name="_Toc128944133"/>
            <w:bookmarkEnd w:id="8030"/>
            <w:bookmarkEnd w:id="8031"/>
            <w:bookmarkEnd w:id="8032"/>
          </w:p>
        </w:tc>
        <w:tc>
          <w:tcPr>
            <w:tcW w:w="2391" w:type="dxa"/>
          </w:tcPr>
          <w:p w14:paraId="7AA84752" w14:textId="72666795" w:rsidR="00BB4A04" w:rsidRPr="00866032" w:rsidDel="002F4D53" w:rsidRDefault="00BB4A04" w:rsidP="00BB4A04">
            <w:pPr>
              <w:spacing w:line="360" w:lineRule="auto"/>
              <w:rPr>
                <w:ins w:id="8033" w:author="ilham.nur@office.ui.ac.id [2]" w:date="2023-01-25T20:13:00Z"/>
                <w:del w:id="8034" w:author="ilham.nur@office.ui.ac.id" w:date="2023-03-04T10:18:00Z"/>
                <w:i/>
                <w:iCs/>
                <w:rPrChange w:id="8035" w:author="ilham.nur@office.ui.ac.id [2]" w:date="2023-01-28T21:35:00Z">
                  <w:rPr>
                    <w:ins w:id="8036" w:author="ilham.nur@office.ui.ac.id [2]" w:date="2023-01-25T20:13:00Z"/>
                    <w:del w:id="8037" w:author="ilham.nur@office.ui.ac.id" w:date="2023-03-04T10:18:00Z"/>
                  </w:rPr>
                </w:rPrChange>
              </w:rPr>
            </w:pPr>
            <w:ins w:id="8038" w:author="ilham.nur@office.ui.ac.id [2]" w:date="2023-01-28T21:35:00Z">
              <w:del w:id="8039" w:author="ilham.nur@office.ui.ac.id" w:date="2023-03-04T10:18:00Z">
                <w:r w:rsidDel="002F4D53">
                  <w:rPr>
                    <w:i/>
                    <w:iCs/>
                  </w:rPr>
                  <w:delText>description</w:delText>
                </w:r>
              </w:del>
            </w:ins>
            <w:bookmarkStart w:id="8040" w:name="_Toc128821823"/>
            <w:bookmarkStart w:id="8041" w:name="_Toc128852541"/>
            <w:bookmarkStart w:id="8042" w:name="_Toc128944134"/>
            <w:bookmarkEnd w:id="8040"/>
            <w:bookmarkEnd w:id="8041"/>
            <w:bookmarkEnd w:id="8042"/>
          </w:p>
        </w:tc>
        <w:tc>
          <w:tcPr>
            <w:tcW w:w="950" w:type="dxa"/>
          </w:tcPr>
          <w:p w14:paraId="24C514FE" w14:textId="77639974" w:rsidR="00BB4A04" w:rsidDel="002F4D53" w:rsidRDefault="00BB4A04" w:rsidP="00BB4A04">
            <w:pPr>
              <w:spacing w:line="360" w:lineRule="auto"/>
              <w:rPr>
                <w:ins w:id="8043" w:author="ilham.nur@office.ui.ac.id [2]" w:date="2023-01-25T20:13:00Z"/>
                <w:del w:id="8044" w:author="ilham.nur@office.ui.ac.id" w:date="2023-03-04T10:18:00Z"/>
                <w:i/>
                <w:iCs/>
              </w:rPr>
            </w:pPr>
            <w:ins w:id="8045" w:author="ilham.nur@office.ui.ac.id [2]" w:date="2023-01-25T20:13:00Z">
              <w:del w:id="8046" w:author="ilham.nur@office.ui.ac.id" w:date="2023-03-04T10:18:00Z">
                <w:r w:rsidDel="002F4D53">
                  <w:rPr>
                    <w:i/>
                    <w:iCs/>
                  </w:rPr>
                  <w:delText>String</w:delText>
                </w:r>
                <w:bookmarkStart w:id="8047" w:name="_Toc128821824"/>
                <w:bookmarkStart w:id="8048" w:name="_Toc128852542"/>
                <w:bookmarkStart w:id="8049" w:name="_Toc128944135"/>
                <w:bookmarkEnd w:id="8047"/>
                <w:bookmarkEnd w:id="8048"/>
                <w:bookmarkEnd w:id="8049"/>
              </w:del>
            </w:ins>
          </w:p>
        </w:tc>
        <w:tc>
          <w:tcPr>
            <w:tcW w:w="1844" w:type="dxa"/>
          </w:tcPr>
          <w:p w14:paraId="37C32605" w14:textId="65504BD9" w:rsidR="00BB4A04" w:rsidDel="002F4D53" w:rsidRDefault="00BB4A04" w:rsidP="00BB4A04">
            <w:pPr>
              <w:spacing w:line="360" w:lineRule="auto"/>
              <w:rPr>
                <w:ins w:id="8050" w:author="ilham.nur@office.ui.ac.id [2]" w:date="2023-01-25T20:13:00Z"/>
                <w:del w:id="8051" w:author="ilham.nur@office.ui.ac.id" w:date="2023-03-04T10:18:00Z"/>
              </w:rPr>
            </w:pPr>
            <w:ins w:id="8052" w:author="ilham.nur@office.ui.ac.id [2]" w:date="2023-01-25T20:13:00Z">
              <w:del w:id="8053" w:author="ilham.nur@office.ui.ac.id" w:date="2023-03-04T10:18:00Z">
                <w:r w:rsidDel="002F4D53">
                  <w:delText>Opsional</w:delText>
                </w:r>
                <w:bookmarkStart w:id="8054" w:name="_Toc128821825"/>
                <w:bookmarkStart w:id="8055" w:name="_Toc128852543"/>
                <w:bookmarkStart w:id="8056" w:name="_Toc128944136"/>
                <w:bookmarkEnd w:id="8054"/>
                <w:bookmarkEnd w:id="8055"/>
                <w:bookmarkEnd w:id="8056"/>
              </w:del>
            </w:ins>
          </w:p>
        </w:tc>
        <w:tc>
          <w:tcPr>
            <w:tcW w:w="2613" w:type="dxa"/>
          </w:tcPr>
          <w:p w14:paraId="54966E2C" w14:textId="009AAEAB" w:rsidR="00BB4A04" w:rsidDel="002F4D53" w:rsidRDefault="00BB4A04" w:rsidP="00BB4A04">
            <w:pPr>
              <w:spacing w:line="360" w:lineRule="auto"/>
              <w:rPr>
                <w:ins w:id="8057" w:author="ilham.nur@office.ui.ac.id [2]" w:date="2023-01-25T20:13:00Z"/>
                <w:del w:id="8058" w:author="ilham.nur@office.ui.ac.id" w:date="2023-03-04T10:18:00Z"/>
              </w:rPr>
            </w:pPr>
            <w:ins w:id="8059" w:author="ilham.nur@office.ui.ac.id [2]" w:date="2023-01-25T20:13:00Z">
              <w:del w:id="8060" w:author="ilham.nur@office.ui.ac.id" w:date="2023-03-04T10:18:00Z">
                <w:r w:rsidDel="002F4D53">
                  <w:delText>Deskripsi dari pekerjaan yang akan dilakukan, berisikan detil-detil pekerjaan jika ada</w:delText>
                </w:r>
                <w:bookmarkStart w:id="8061" w:name="_Toc128821826"/>
                <w:bookmarkStart w:id="8062" w:name="_Toc128852544"/>
                <w:bookmarkStart w:id="8063" w:name="_Toc128944137"/>
                <w:bookmarkEnd w:id="8061"/>
                <w:bookmarkEnd w:id="8062"/>
                <w:bookmarkEnd w:id="8063"/>
              </w:del>
            </w:ins>
          </w:p>
        </w:tc>
        <w:bookmarkStart w:id="8064" w:name="_Toc128821827"/>
        <w:bookmarkStart w:id="8065" w:name="_Toc128852545"/>
        <w:bookmarkStart w:id="8066" w:name="_Toc128944138"/>
        <w:bookmarkEnd w:id="8064"/>
        <w:bookmarkEnd w:id="8065"/>
        <w:bookmarkEnd w:id="8066"/>
      </w:tr>
      <w:tr w:rsidR="00BB4A04" w:rsidDel="002F4D53" w14:paraId="6FE2462D" w14:textId="26FE42D8" w:rsidTr="00BB4A04">
        <w:trPr>
          <w:ins w:id="8067" w:author="ilham.nur@office.ui.ac.id [2]" w:date="2023-01-28T21:35:00Z"/>
          <w:del w:id="8068" w:author="ilham.nur@office.ui.ac.id" w:date="2023-03-04T10:18:00Z"/>
        </w:trPr>
        <w:tc>
          <w:tcPr>
            <w:tcW w:w="696" w:type="dxa"/>
          </w:tcPr>
          <w:p w14:paraId="50D076C2" w14:textId="68696912" w:rsidR="00BB4A04" w:rsidDel="002F4D53" w:rsidRDefault="00BB4A04" w:rsidP="00BB4A04">
            <w:pPr>
              <w:spacing w:line="360" w:lineRule="auto"/>
              <w:rPr>
                <w:ins w:id="8069" w:author="ilham.nur@office.ui.ac.id [2]" w:date="2023-01-28T21:35:00Z"/>
                <w:del w:id="8070" w:author="ilham.nur@office.ui.ac.id" w:date="2023-03-04T10:18:00Z"/>
              </w:rPr>
            </w:pPr>
            <w:ins w:id="8071" w:author="Ilham Pratama" w:date="2023-02-19T19:30:00Z">
              <w:del w:id="8072" w:author="ilham.nur@office.ui.ac.id" w:date="2023-03-04T10:18:00Z">
                <w:r w:rsidDel="002F4D53">
                  <w:delText>13</w:delText>
                </w:r>
              </w:del>
            </w:ins>
            <w:ins w:id="8073" w:author="ilham.nur@office.ui.ac.id [2]" w:date="2023-01-28T21:35:00Z">
              <w:del w:id="8074" w:author="ilham.nur@office.ui.ac.id" w:date="2023-03-04T10:18:00Z">
                <w:r w:rsidDel="002F4D53">
                  <w:delText>12</w:delText>
                </w:r>
                <w:bookmarkStart w:id="8075" w:name="_Toc128821828"/>
                <w:bookmarkStart w:id="8076" w:name="_Toc128852546"/>
                <w:bookmarkStart w:id="8077" w:name="_Toc128944139"/>
                <w:bookmarkEnd w:id="8075"/>
                <w:bookmarkEnd w:id="8076"/>
                <w:bookmarkEnd w:id="8077"/>
              </w:del>
            </w:ins>
          </w:p>
        </w:tc>
        <w:tc>
          <w:tcPr>
            <w:tcW w:w="2391" w:type="dxa"/>
          </w:tcPr>
          <w:p w14:paraId="6868C13F" w14:textId="6704B78A" w:rsidR="00BB4A04" w:rsidDel="002F4D53" w:rsidRDefault="00BB4A04" w:rsidP="00BB4A04">
            <w:pPr>
              <w:spacing w:line="360" w:lineRule="auto"/>
              <w:rPr>
                <w:ins w:id="8078" w:author="ilham.nur@office.ui.ac.id [2]" w:date="2023-01-28T21:35:00Z"/>
                <w:del w:id="8079" w:author="ilham.nur@office.ui.ac.id" w:date="2023-03-04T10:18:00Z"/>
                <w:i/>
                <w:iCs/>
              </w:rPr>
            </w:pPr>
            <w:ins w:id="8080" w:author="ilham.nur@office.ui.ac.id [2]" w:date="2023-01-28T21:35:00Z">
              <w:del w:id="8081" w:author="ilham.nur@office.ui.ac.id" w:date="2023-03-04T10:18:00Z">
                <w:r w:rsidDel="002F4D53">
                  <w:rPr>
                    <w:i/>
                    <w:iCs/>
                  </w:rPr>
                  <w:delText>priority</w:delText>
                </w:r>
                <w:bookmarkStart w:id="8082" w:name="_Toc128821829"/>
                <w:bookmarkStart w:id="8083" w:name="_Toc128852547"/>
                <w:bookmarkStart w:id="8084" w:name="_Toc128944140"/>
                <w:bookmarkEnd w:id="8082"/>
                <w:bookmarkEnd w:id="8083"/>
                <w:bookmarkEnd w:id="8084"/>
              </w:del>
            </w:ins>
          </w:p>
        </w:tc>
        <w:tc>
          <w:tcPr>
            <w:tcW w:w="950" w:type="dxa"/>
          </w:tcPr>
          <w:p w14:paraId="15CA86C0" w14:textId="5BE4A654" w:rsidR="00BB4A04" w:rsidDel="002F4D53" w:rsidRDefault="00BB4A04" w:rsidP="00BB4A04">
            <w:pPr>
              <w:spacing w:line="360" w:lineRule="auto"/>
              <w:rPr>
                <w:ins w:id="8085" w:author="ilham.nur@office.ui.ac.id [2]" w:date="2023-01-28T21:35:00Z"/>
                <w:del w:id="8086" w:author="ilham.nur@office.ui.ac.id" w:date="2023-03-04T10:18:00Z"/>
                <w:i/>
                <w:iCs/>
              </w:rPr>
            </w:pPr>
            <w:ins w:id="8087" w:author="ilham.nur@office.ui.ac.id [2]" w:date="2023-01-28T21:36:00Z">
              <w:del w:id="8088" w:author="ilham.nur@office.ui.ac.id" w:date="2023-03-04T10:18:00Z">
                <w:r w:rsidDel="002F4D53">
                  <w:rPr>
                    <w:i/>
                    <w:iCs/>
                  </w:rPr>
                  <w:delText>Float</w:delText>
                </w:r>
              </w:del>
            </w:ins>
            <w:bookmarkStart w:id="8089" w:name="_Toc128821830"/>
            <w:bookmarkStart w:id="8090" w:name="_Toc128852548"/>
            <w:bookmarkStart w:id="8091" w:name="_Toc128944141"/>
            <w:bookmarkEnd w:id="8089"/>
            <w:bookmarkEnd w:id="8090"/>
            <w:bookmarkEnd w:id="8091"/>
          </w:p>
        </w:tc>
        <w:tc>
          <w:tcPr>
            <w:tcW w:w="1844" w:type="dxa"/>
          </w:tcPr>
          <w:p w14:paraId="15A026B4" w14:textId="0AC726D1" w:rsidR="00BB4A04" w:rsidDel="002F4D53" w:rsidRDefault="00BB4A04" w:rsidP="00BB4A04">
            <w:pPr>
              <w:spacing w:line="360" w:lineRule="auto"/>
              <w:rPr>
                <w:ins w:id="8092" w:author="ilham.nur@office.ui.ac.id [2]" w:date="2023-01-28T21:35:00Z"/>
                <w:del w:id="8093" w:author="ilham.nur@office.ui.ac.id" w:date="2023-03-04T10:18:00Z"/>
              </w:rPr>
            </w:pPr>
            <w:ins w:id="8094" w:author="ilham.nur@office.ui.ac.id [2]" w:date="2023-01-28T21:35:00Z">
              <w:del w:id="8095" w:author="ilham.nur@office.ui.ac.id" w:date="2023-03-04T10:18:00Z">
                <w:r w:rsidDel="002F4D53">
                  <w:delText>Opsional</w:delText>
                </w:r>
                <w:bookmarkStart w:id="8096" w:name="_Toc128821831"/>
                <w:bookmarkStart w:id="8097" w:name="_Toc128852549"/>
                <w:bookmarkStart w:id="8098" w:name="_Toc128944142"/>
                <w:bookmarkEnd w:id="8096"/>
                <w:bookmarkEnd w:id="8097"/>
                <w:bookmarkEnd w:id="8098"/>
              </w:del>
            </w:ins>
          </w:p>
        </w:tc>
        <w:tc>
          <w:tcPr>
            <w:tcW w:w="2613" w:type="dxa"/>
          </w:tcPr>
          <w:p w14:paraId="3BF98EA6" w14:textId="0A84E2D2" w:rsidR="00BB4A04" w:rsidDel="002F4D53" w:rsidRDefault="00BB4A04" w:rsidP="00BB4A04">
            <w:pPr>
              <w:spacing w:line="360" w:lineRule="auto"/>
              <w:rPr>
                <w:ins w:id="8099" w:author="ilham.nur@office.ui.ac.id [2]" w:date="2023-01-28T21:35:00Z"/>
                <w:del w:id="8100" w:author="ilham.nur@office.ui.ac.id" w:date="2023-03-04T10:18:00Z"/>
              </w:rPr>
            </w:pPr>
            <w:ins w:id="8101" w:author="ilham.nur@office.ui.ac.id [2]" w:date="2023-01-28T21:35:00Z">
              <w:del w:id="8102" w:author="ilham.nur@office.ui.ac.id" w:date="2023-03-04T10:18:00Z">
                <w:r w:rsidDel="002F4D53">
                  <w:delText xml:space="preserve">Prioritas pekerjaan proyek jika dibandingkan dengan </w:delText>
                </w:r>
              </w:del>
            </w:ins>
            <w:ins w:id="8103" w:author="ilham.nur@office.ui.ac.id [2]" w:date="2023-01-28T21:36:00Z">
              <w:del w:id="8104" w:author="ilham.nur@office.ui.ac.id" w:date="2023-03-04T10:18:00Z">
                <w:r w:rsidDel="002F4D53">
                  <w:delText>proyek lainya dalam skala 1-10.</w:delText>
                </w:r>
              </w:del>
            </w:ins>
            <w:bookmarkStart w:id="8105" w:name="_Toc128821832"/>
            <w:bookmarkStart w:id="8106" w:name="_Toc128852550"/>
            <w:bookmarkStart w:id="8107" w:name="_Toc128944143"/>
            <w:bookmarkEnd w:id="8105"/>
            <w:bookmarkEnd w:id="8106"/>
            <w:bookmarkEnd w:id="8107"/>
          </w:p>
        </w:tc>
        <w:bookmarkStart w:id="8108" w:name="_Toc128821833"/>
        <w:bookmarkStart w:id="8109" w:name="_Toc128852551"/>
        <w:bookmarkStart w:id="8110" w:name="_Toc128944144"/>
        <w:bookmarkEnd w:id="8108"/>
        <w:bookmarkEnd w:id="8109"/>
        <w:bookmarkEnd w:id="8110"/>
      </w:tr>
      <w:tr w:rsidR="00BB4A04" w:rsidDel="002F4D53" w14:paraId="0E49815F" w14:textId="1F5E4D96" w:rsidTr="00BB4A04">
        <w:trPr>
          <w:ins w:id="8111" w:author="ilham.nur@office.ui.ac.id [2]" w:date="2023-01-28T21:37:00Z"/>
          <w:del w:id="8112" w:author="ilham.nur@office.ui.ac.id" w:date="2023-03-04T10:18:00Z"/>
        </w:trPr>
        <w:tc>
          <w:tcPr>
            <w:tcW w:w="696" w:type="dxa"/>
          </w:tcPr>
          <w:p w14:paraId="094D8C46" w14:textId="6F918085" w:rsidR="00BB4A04" w:rsidDel="002F4D53" w:rsidRDefault="00BB4A04" w:rsidP="00BB4A04">
            <w:pPr>
              <w:spacing w:line="360" w:lineRule="auto"/>
              <w:rPr>
                <w:ins w:id="8113" w:author="ilham.nur@office.ui.ac.id [2]" w:date="2023-01-28T21:37:00Z"/>
                <w:del w:id="8114" w:author="ilham.nur@office.ui.ac.id" w:date="2023-03-04T10:18:00Z"/>
              </w:rPr>
            </w:pPr>
            <w:ins w:id="8115" w:author="Ilham Pratama" w:date="2023-02-19T19:30:00Z">
              <w:del w:id="8116" w:author="ilham.nur@office.ui.ac.id" w:date="2023-03-04T10:18:00Z">
                <w:r w:rsidDel="002F4D53">
                  <w:delText>14</w:delText>
                </w:r>
              </w:del>
            </w:ins>
            <w:ins w:id="8117" w:author="ilham.nur@office.ui.ac.id [2]" w:date="2023-01-28T21:37:00Z">
              <w:del w:id="8118" w:author="ilham.nur@office.ui.ac.id" w:date="2023-03-04T10:18:00Z">
                <w:r w:rsidDel="002F4D53">
                  <w:delText>13</w:delText>
                </w:r>
                <w:bookmarkStart w:id="8119" w:name="_Toc128821834"/>
                <w:bookmarkStart w:id="8120" w:name="_Toc128852552"/>
                <w:bookmarkStart w:id="8121" w:name="_Toc128944145"/>
                <w:bookmarkEnd w:id="8119"/>
                <w:bookmarkEnd w:id="8120"/>
                <w:bookmarkEnd w:id="8121"/>
              </w:del>
            </w:ins>
          </w:p>
        </w:tc>
        <w:tc>
          <w:tcPr>
            <w:tcW w:w="2391" w:type="dxa"/>
          </w:tcPr>
          <w:p w14:paraId="7F0B0CC1" w14:textId="59A24A1B" w:rsidR="00BB4A04" w:rsidDel="002F4D53" w:rsidRDefault="00BB4A04" w:rsidP="00BB4A04">
            <w:pPr>
              <w:spacing w:line="360" w:lineRule="auto"/>
              <w:rPr>
                <w:ins w:id="8122" w:author="ilham.nur@office.ui.ac.id [2]" w:date="2023-01-28T21:37:00Z"/>
                <w:del w:id="8123" w:author="ilham.nur@office.ui.ac.id" w:date="2023-03-04T10:18:00Z"/>
                <w:i/>
                <w:iCs/>
              </w:rPr>
            </w:pPr>
            <w:ins w:id="8124" w:author="ilham.nur@office.ui.ac.id [2]" w:date="2023-01-28T21:37:00Z">
              <w:del w:id="8125" w:author="ilham.nur@office.ui.ac.id" w:date="2023-03-04T10:18:00Z">
                <w:r w:rsidDel="002F4D53">
                  <w:rPr>
                    <w:i/>
                    <w:iCs/>
                  </w:rPr>
                  <w:delText>role</w:delText>
                </w:r>
                <w:bookmarkStart w:id="8126" w:name="_Toc128821835"/>
                <w:bookmarkStart w:id="8127" w:name="_Toc128852553"/>
                <w:bookmarkStart w:id="8128" w:name="_Toc128944146"/>
                <w:bookmarkEnd w:id="8126"/>
                <w:bookmarkEnd w:id="8127"/>
                <w:bookmarkEnd w:id="8128"/>
              </w:del>
            </w:ins>
          </w:p>
        </w:tc>
        <w:tc>
          <w:tcPr>
            <w:tcW w:w="950" w:type="dxa"/>
          </w:tcPr>
          <w:p w14:paraId="65F53236" w14:textId="5AF00A7B" w:rsidR="00BB4A04" w:rsidDel="002F4D53" w:rsidRDefault="00BB4A04" w:rsidP="00BB4A04">
            <w:pPr>
              <w:spacing w:line="360" w:lineRule="auto"/>
              <w:rPr>
                <w:ins w:id="8129" w:author="ilham.nur@office.ui.ac.id [2]" w:date="2023-01-28T21:37:00Z"/>
                <w:del w:id="8130" w:author="ilham.nur@office.ui.ac.id" w:date="2023-03-04T10:18:00Z"/>
                <w:i/>
                <w:iCs/>
              </w:rPr>
            </w:pPr>
            <w:ins w:id="8131" w:author="ilham.nur@office.ui.ac.id [2]" w:date="2023-01-28T21:37:00Z">
              <w:del w:id="8132" w:author="ilham.nur@office.ui.ac.id" w:date="2023-03-04T10:18:00Z">
                <w:r w:rsidDel="002F4D53">
                  <w:rPr>
                    <w:i/>
                    <w:iCs/>
                  </w:rPr>
                  <w:delText>String</w:delText>
                </w:r>
                <w:bookmarkStart w:id="8133" w:name="_Toc128821836"/>
                <w:bookmarkStart w:id="8134" w:name="_Toc128852554"/>
                <w:bookmarkStart w:id="8135" w:name="_Toc128944147"/>
                <w:bookmarkEnd w:id="8133"/>
                <w:bookmarkEnd w:id="8134"/>
                <w:bookmarkEnd w:id="8135"/>
              </w:del>
            </w:ins>
          </w:p>
        </w:tc>
        <w:tc>
          <w:tcPr>
            <w:tcW w:w="1844" w:type="dxa"/>
          </w:tcPr>
          <w:p w14:paraId="0A942341" w14:textId="31A29ED7" w:rsidR="00BB4A04" w:rsidDel="002F4D53" w:rsidRDefault="00BB4A04" w:rsidP="00BB4A04">
            <w:pPr>
              <w:spacing w:line="360" w:lineRule="auto"/>
              <w:rPr>
                <w:ins w:id="8136" w:author="ilham.nur@office.ui.ac.id [2]" w:date="2023-01-28T21:37:00Z"/>
                <w:del w:id="8137" w:author="ilham.nur@office.ui.ac.id" w:date="2023-03-04T10:18:00Z"/>
              </w:rPr>
            </w:pPr>
            <w:ins w:id="8138" w:author="ilham.nur@office.ui.ac.id [2]" w:date="2023-01-28T21:37:00Z">
              <w:del w:id="8139" w:author="ilham.nur@office.ui.ac.id" w:date="2023-03-04T10:18:00Z">
                <w:r w:rsidDel="002F4D53">
                  <w:delText>Wajib</w:delText>
                </w:r>
                <w:bookmarkStart w:id="8140" w:name="_Toc128821837"/>
                <w:bookmarkStart w:id="8141" w:name="_Toc128852555"/>
                <w:bookmarkStart w:id="8142" w:name="_Toc128944148"/>
                <w:bookmarkEnd w:id="8140"/>
                <w:bookmarkEnd w:id="8141"/>
                <w:bookmarkEnd w:id="8142"/>
              </w:del>
            </w:ins>
          </w:p>
        </w:tc>
        <w:tc>
          <w:tcPr>
            <w:tcW w:w="2613" w:type="dxa"/>
          </w:tcPr>
          <w:p w14:paraId="6E08421B" w14:textId="1193114F" w:rsidR="00BB4A04" w:rsidDel="002F4D53" w:rsidRDefault="00BB4A04" w:rsidP="00BB4A04">
            <w:pPr>
              <w:spacing w:line="360" w:lineRule="auto"/>
              <w:rPr>
                <w:ins w:id="8143" w:author="ilham.nur@office.ui.ac.id [2]" w:date="2023-01-28T21:37:00Z"/>
                <w:del w:id="8144" w:author="ilham.nur@office.ui.ac.id" w:date="2023-03-04T10:18:00Z"/>
              </w:rPr>
            </w:pPr>
            <w:ins w:id="8145" w:author="ilham.nur@office.ui.ac.id [2]" w:date="2023-01-28T21:37:00Z">
              <w:del w:id="8146" w:author="ilham.nur@office.ui.ac.id" w:date="2023-03-04T10:18:00Z">
                <w:r w:rsidDel="002F4D53">
                  <w:delText>Peran seorang dalam sebuah proyek. Komponen dari entitas ini adalah:</w:delText>
                </w:r>
                <w:bookmarkStart w:id="8147" w:name="_Toc128821838"/>
                <w:bookmarkStart w:id="8148" w:name="_Toc128852556"/>
                <w:bookmarkStart w:id="8149" w:name="_Toc128944149"/>
                <w:bookmarkEnd w:id="8147"/>
                <w:bookmarkEnd w:id="8148"/>
                <w:bookmarkEnd w:id="8149"/>
              </w:del>
            </w:ins>
          </w:p>
          <w:p w14:paraId="625B2A6E" w14:textId="27736007" w:rsidR="00BB4A04" w:rsidDel="002F4D53" w:rsidRDefault="00BB4A04" w:rsidP="00BB4A04">
            <w:pPr>
              <w:pStyle w:val="ListParagraph"/>
              <w:numPr>
                <w:ilvl w:val="0"/>
                <w:numId w:val="38"/>
              </w:numPr>
              <w:spacing w:line="360" w:lineRule="auto"/>
              <w:rPr>
                <w:ins w:id="8150" w:author="ilham.nur@office.ui.ac.id [2]" w:date="2023-01-28T21:37:00Z"/>
                <w:del w:id="8151" w:author="ilham.nur@office.ui.ac.id" w:date="2023-03-04T10:18:00Z"/>
              </w:rPr>
            </w:pPr>
            <w:ins w:id="8152" w:author="ilham.nur@office.ui.ac.id [2]" w:date="2023-01-28T21:37:00Z">
              <w:del w:id="8153" w:author="ilham.nur@office.ui.ac.id" w:date="2023-03-04T10:18:00Z">
                <w:r w:rsidDel="002F4D53">
                  <w:delText>PM</w:delText>
                </w:r>
                <w:bookmarkStart w:id="8154" w:name="_Toc128821839"/>
                <w:bookmarkStart w:id="8155" w:name="_Toc128852557"/>
                <w:bookmarkStart w:id="8156" w:name="_Toc128944150"/>
                <w:bookmarkEnd w:id="8154"/>
                <w:bookmarkEnd w:id="8155"/>
                <w:bookmarkEnd w:id="8156"/>
              </w:del>
            </w:ins>
          </w:p>
          <w:p w14:paraId="2AB8B019" w14:textId="45F098B7" w:rsidR="00BB4A04" w:rsidDel="002F4D53" w:rsidRDefault="00BB4A04" w:rsidP="00BB4A04">
            <w:pPr>
              <w:pStyle w:val="ListParagraph"/>
              <w:numPr>
                <w:ilvl w:val="0"/>
                <w:numId w:val="38"/>
              </w:numPr>
              <w:spacing w:line="360" w:lineRule="auto"/>
              <w:rPr>
                <w:ins w:id="8157" w:author="ilham.nur@office.ui.ac.id [2]" w:date="2023-01-28T21:37:00Z"/>
                <w:del w:id="8158" w:author="ilham.nur@office.ui.ac.id" w:date="2023-03-04T10:18:00Z"/>
              </w:rPr>
            </w:pPr>
            <w:ins w:id="8159" w:author="ilham.nur@office.ui.ac.id [2]" w:date="2023-01-28T21:37:00Z">
              <w:del w:id="8160" w:author="ilham.nur@office.ui.ac.id" w:date="2023-03-04T10:18:00Z">
                <w:r w:rsidDel="002F4D53">
                  <w:delText>AM</w:delText>
                </w:r>
                <w:bookmarkStart w:id="8161" w:name="_Toc128821840"/>
                <w:bookmarkStart w:id="8162" w:name="_Toc128852558"/>
                <w:bookmarkStart w:id="8163" w:name="_Toc128944151"/>
                <w:bookmarkEnd w:id="8161"/>
                <w:bookmarkEnd w:id="8162"/>
                <w:bookmarkEnd w:id="8163"/>
              </w:del>
            </w:ins>
          </w:p>
          <w:p w14:paraId="33E5A7DA" w14:textId="6443CCB6" w:rsidR="00BB4A04" w:rsidRPr="001F51FC" w:rsidDel="002F4D53" w:rsidRDefault="00BB4A04" w:rsidP="00BB4A04">
            <w:pPr>
              <w:pStyle w:val="ListParagraph"/>
              <w:numPr>
                <w:ilvl w:val="0"/>
                <w:numId w:val="38"/>
              </w:numPr>
              <w:spacing w:line="360" w:lineRule="auto"/>
              <w:rPr>
                <w:ins w:id="8164" w:author="ilham.nur@office.ui.ac.id [2]" w:date="2023-01-28T21:37:00Z"/>
                <w:del w:id="8165" w:author="ilham.nur@office.ui.ac.id" w:date="2023-03-04T10:18:00Z"/>
                <w:rPrChange w:id="8166" w:author="ilham.nur@office.ui.ac.id [2]" w:date="2023-01-28T21:37:00Z">
                  <w:rPr>
                    <w:ins w:id="8167" w:author="ilham.nur@office.ui.ac.id [2]" w:date="2023-01-28T21:37:00Z"/>
                    <w:del w:id="8168" w:author="ilham.nur@office.ui.ac.id" w:date="2023-03-04T10:18:00Z"/>
                    <w:i/>
                    <w:iCs/>
                  </w:rPr>
                </w:rPrChange>
              </w:rPr>
            </w:pPr>
            <w:ins w:id="8169" w:author="ilham.nur@office.ui.ac.id [2]" w:date="2023-01-28T21:37:00Z">
              <w:del w:id="8170" w:author="ilham.nur@office.ui.ac.id" w:date="2023-03-04T10:18:00Z">
                <w:r w:rsidDel="002F4D53">
                  <w:rPr>
                    <w:i/>
                    <w:iCs/>
                  </w:rPr>
                  <w:delText>Developer</w:delText>
                </w:r>
                <w:bookmarkStart w:id="8171" w:name="_Toc128821841"/>
                <w:bookmarkStart w:id="8172" w:name="_Toc128852559"/>
                <w:bookmarkStart w:id="8173" w:name="_Toc128944152"/>
                <w:bookmarkEnd w:id="8171"/>
                <w:bookmarkEnd w:id="8172"/>
                <w:bookmarkEnd w:id="8173"/>
              </w:del>
            </w:ins>
          </w:p>
          <w:p w14:paraId="07447F40" w14:textId="6A21818F" w:rsidR="00BB4A04" w:rsidDel="002F4D53" w:rsidRDefault="00BB4A04" w:rsidP="00BB4A04">
            <w:pPr>
              <w:pStyle w:val="ListParagraph"/>
              <w:numPr>
                <w:ilvl w:val="0"/>
                <w:numId w:val="38"/>
              </w:numPr>
              <w:spacing w:line="360" w:lineRule="auto"/>
              <w:rPr>
                <w:ins w:id="8174" w:author="ilham.nur@office.ui.ac.id [2]" w:date="2023-01-28T21:37:00Z"/>
                <w:del w:id="8175" w:author="ilham.nur@office.ui.ac.id" w:date="2023-03-04T10:18:00Z"/>
              </w:rPr>
            </w:pPr>
            <w:ins w:id="8176" w:author="ilham.nur@office.ui.ac.id [2]" w:date="2023-01-28T21:37:00Z">
              <w:del w:id="8177" w:author="ilham.nur@office.ui.ac.id" w:date="2023-03-04T10:18:00Z">
                <w:r w:rsidDel="002F4D53">
                  <w:delText>PE</w:delText>
                </w:r>
                <w:bookmarkStart w:id="8178" w:name="_Toc128821842"/>
                <w:bookmarkStart w:id="8179" w:name="_Toc128852560"/>
                <w:bookmarkStart w:id="8180" w:name="_Toc128944153"/>
                <w:bookmarkEnd w:id="8178"/>
                <w:bookmarkEnd w:id="8179"/>
                <w:bookmarkEnd w:id="8180"/>
              </w:del>
            </w:ins>
          </w:p>
          <w:p w14:paraId="5328AAC8" w14:textId="6043620F" w:rsidR="00BB4A04" w:rsidRPr="001F51FC" w:rsidDel="002F4D53" w:rsidRDefault="00BB4A04" w:rsidP="00BB4A04">
            <w:pPr>
              <w:pStyle w:val="ListParagraph"/>
              <w:numPr>
                <w:ilvl w:val="0"/>
                <w:numId w:val="38"/>
              </w:numPr>
              <w:spacing w:line="360" w:lineRule="auto"/>
              <w:rPr>
                <w:ins w:id="8181" w:author="ilham.nur@office.ui.ac.id [2]" w:date="2023-01-28T21:38:00Z"/>
                <w:del w:id="8182" w:author="ilham.nur@office.ui.ac.id" w:date="2023-03-04T10:18:00Z"/>
                <w:rPrChange w:id="8183" w:author="ilham.nur@office.ui.ac.id [2]" w:date="2023-01-28T21:38:00Z">
                  <w:rPr>
                    <w:ins w:id="8184" w:author="ilham.nur@office.ui.ac.id [2]" w:date="2023-01-28T21:38:00Z"/>
                    <w:del w:id="8185" w:author="ilham.nur@office.ui.ac.id" w:date="2023-03-04T10:18:00Z"/>
                    <w:i/>
                    <w:iCs/>
                  </w:rPr>
                </w:rPrChange>
              </w:rPr>
            </w:pPr>
            <w:ins w:id="8186" w:author="ilham.nur@office.ui.ac.id [2]" w:date="2023-01-28T21:38:00Z">
              <w:del w:id="8187" w:author="ilham.nur@office.ui.ac.id" w:date="2023-03-04T10:18:00Z">
                <w:r w:rsidDel="002F4D53">
                  <w:rPr>
                    <w:i/>
                    <w:iCs/>
                  </w:rPr>
                  <w:delText>Tester</w:delText>
                </w:r>
                <w:bookmarkStart w:id="8188" w:name="_Toc128821843"/>
                <w:bookmarkStart w:id="8189" w:name="_Toc128852561"/>
                <w:bookmarkStart w:id="8190" w:name="_Toc128944154"/>
                <w:bookmarkEnd w:id="8188"/>
                <w:bookmarkEnd w:id="8189"/>
                <w:bookmarkEnd w:id="8190"/>
              </w:del>
            </w:ins>
          </w:p>
          <w:p w14:paraId="70191BB9" w14:textId="1F2D13D3" w:rsidR="00BB4A04" w:rsidDel="002F4D53" w:rsidRDefault="00BB4A04">
            <w:pPr>
              <w:pStyle w:val="ListParagraph"/>
              <w:numPr>
                <w:ilvl w:val="0"/>
                <w:numId w:val="38"/>
              </w:numPr>
              <w:spacing w:line="360" w:lineRule="auto"/>
              <w:rPr>
                <w:ins w:id="8191" w:author="ilham.nur@office.ui.ac.id [2]" w:date="2023-01-28T21:37:00Z"/>
                <w:del w:id="8192" w:author="ilham.nur@office.ui.ac.id" w:date="2023-03-04T10:18:00Z"/>
              </w:rPr>
              <w:pPrChange w:id="8193" w:author="ilham.nur@office.ui.ac.id [2]" w:date="2023-01-28T21:37:00Z">
                <w:pPr>
                  <w:spacing w:line="360" w:lineRule="auto"/>
                </w:pPr>
              </w:pPrChange>
            </w:pPr>
            <w:ins w:id="8194" w:author="ilham.nur@office.ui.ac.id [2]" w:date="2023-01-28T21:38:00Z">
              <w:del w:id="8195" w:author="ilham.nur@office.ui.ac.id" w:date="2023-03-04T10:18:00Z">
                <w:r w:rsidDel="002F4D53">
                  <w:delText>OE</w:delText>
                </w:r>
              </w:del>
            </w:ins>
            <w:bookmarkStart w:id="8196" w:name="_Toc128821844"/>
            <w:bookmarkStart w:id="8197" w:name="_Toc128852562"/>
            <w:bookmarkStart w:id="8198" w:name="_Toc128944155"/>
            <w:bookmarkEnd w:id="8196"/>
            <w:bookmarkEnd w:id="8197"/>
            <w:bookmarkEnd w:id="8198"/>
          </w:p>
        </w:tc>
        <w:bookmarkStart w:id="8199" w:name="_Toc128821845"/>
        <w:bookmarkStart w:id="8200" w:name="_Toc128852563"/>
        <w:bookmarkStart w:id="8201" w:name="_Toc128944156"/>
        <w:bookmarkEnd w:id="8199"/>
        <w:bookmarkEnd w:id="8200"/>
        <w:bookmarkEnd w:id="8201"/>
      </w:tr>
      <w:tr w:rsidR="00BB4A04" w:rsidDel="002F4D53" w14:paraId="1F2A6DAF" w14:textId="0F7A6962" w:rsidTr="00BB4A04">
        <w:trPr>
          <w:ins w:id="8202" w:author="ilham.nur@office.ui.ac.id [2]" w:date="2023-01-28T21:54:00Z"/>
          <w:del w:id="8203" w:author="ilham.nur@office.ui.ac.id" w:date="2023-03-04T10:18:00Z"/>
        </w:trPr>
        <w:tc>
          <w:tcPr>
            <w:tcW w:w="696" w:type="dxa"/>
          </w:tcPr>
          <w:p w14:paraId="36167930" w14:textId="64B2B0EF" w:rsidR="00BB4A04" w:rsidDel="002F4D53" w:rsidRDefault="00BB4A04" w:rsidP="00BB4A04">
            <w:pPr>
              <w:spacing w:line="360" w:lineRule="auto"/>
              <w:rPr>
                <w:ins w:id="8204" w:author="ilham.nur@office.ui.ac.id [2]" w:date="2023-01-28T21:54:00Z"/>
                <w:del w:id="8205" w:author="ilham.nur@office.ui.ac.id" w:date="2023-03-04T10:18:00Z"/>
              </w:rPr>
            </w:pPr>
            <w:ins w:id="8206" w:author="Ilham Pratama" w:date="2023-02-19T19:30:00Z">
              <w:del w:id="8207" w:author="ilham.nur@office.ui.ac.id" w:date="2023-03-04T10:18:00Z">
                <w:r w:rsidDel="002F4D53">
                  <w:delText>15</w:delText>
                </w:r>
              </w:del>
            </w:ins>
            <w:bookmarkStart w:id="8208" w:name="_Toc128821846"/>
            <w:bookmarkStart w:id="8209" w:name="_Toc128852564"/>
            <w:bookmarkStart w:id="8210" w:name="_Toc128944157"/>
            <w:bookmarkEnd w:id="8208"/>
            <w:bookmarkEnd w:id="8209"/>
            <w:bookmarkEnd w:id="8210"/>
          </w:p>
        </w:tc>
        <w:tc>
          <w:tcPr>
            <w:tcW w:w="2391" w:type="dxa"/>
          </w:tcPr>
          <w:p w14:paraId="1733E71A" w14:textId="0368A51F" w:rsidR="00BB4A04" w:rsidDel="002F4D53" w:rsidRDefault="00BB4A04" w:rsidP="00BB4A04">
            <w:pPr>
              <w:spacing w:line="360" w:lineRule="auto"/>
              <w:rPr>
                <w:ins w:id="8211" w:author="ilham.nur@office.ui.ac.id [2]" w:date="2023-01-28T21:54:00Z"/>
                <w:del w:id="8212" w:author="ilham.nur@office.ui.ac.id" w:date="2023-03-04T10:18:00Z"/>
                <w:i/>
                <w:iCs/>
              </w:rPr>
            </w:pPr>
            <w:ins w:id="8213" w:author="ilham.nur@office.ui.ac.id [2]" w:date="2023-01-28T21:54:00Z">
              <w:del w:id="8214" w:author="ilham.nur@office.ui.ac.id" w:date="2023-03-04T10:18:00Z">
                <w:r w:rsidDel="002F4D53">
                  <w:rPr>
                    <w:i/>
                    <w:iCs/>
                  </w:rPr>
                  <w:delText>level</w:delText>
                </w:r>
                <w:bookmarkStart w:id="8215" w:name="_Toc128821847"/>
                <w:bookmarkStart w:id="8216" w:name="_Toc128852565"/>
                <w:bookmarkStart w:id="8217" w:name="_Toc128944158"/>
                <w:bookmarkEnd w:id="8215"/>
                <w:bookmarkEnd w:id="8216"/>
                <w:bookmarkEnd w:id="8217"/>
              </w:del>
            </w:ins>
          </w:p>
        </w:tc>
        <w:tc>
          <w:tcPr>
            <w:tcW w:w="950" w:type="dxa"/>
          </w:tcPr>
          <w:p w14:paraId="3D35A0EB" w14:textId="0C4FF70B" w:rsidR="00BB4A04" w:rsidDel="002F4D53" w:rsidRDefault="00BB4A04" w:rsidP="00BB4A04">
            <w:pPr>
              <w:spacing w:line="360" w:lineRule="auto"/>
              <w:rPr>
                <w:ins w:id="8218" w:author="ilham.nur@office.ui.ac.id [2]" w:date="2023-01-28T21:54:00Z"/>
                <w:del w:id="8219" w:author="ilham.nur@office.ui.ac.id" w:date="2023-03-04T10:18:00Z"/>
                <w:i/>
                <w:iCs/>
              </w:rPr>
            </w:pPr>
            <w:ins w:id="8220" w:author="ilham.nur@office.ui.ac.id [2]" w:date="2023-01-28T21:54:00Z">
              <w:del w:id="8221" w:author="ilham.nur@office.ui.ac.id" w:date="2023-03-04T10:18:00Z">
                <w:r w:rsidDel="002F4D53">
                  <w:rPr>
                    <w:i/>
                    <w:iCs/>
                  </w:rPr>
                  <w:delText>String</w:delText>
                </w:r>
                <w:bookmarkStart w:id="8222" w:name="_Toc128821848"/>
                <w:bookmarkStart w:id="8223" w:name="_Toc128852566"/>
                <w:bookmarkStart w:id="8224" w:name="_Toc128944159"/>
                <w:bookmarkEnd w:id="8222"/>
                <w:bookmarkEnd w:id="8223"/>
                <w:bookmarkEnd w:id="8224"/>
              </w:del>
            </w:ins>
          </w:p>
        </w:tc>
        <w:tc>
          <w:tcPr>
            <w:tcW w:w="1844" w:type="dxa"/>
          </w:tcPr>
          <w:p w14:paraId="4D6B345B" w14:textId="0FD71ECD" w:rsidR="00BB4A04" w:rsidDel="002F4D53" w:rsidRDefault="00BB4A04" w:rsidP="00BB4A04">
            <w:pPr>
              <w:spacing w:line="360" w:lineRule="auto"/>
              <w:rPr>
                <w:ins w:id="8225" w:author="ilham.nur@office.ui.ac.id [2]" w:date="2023-01-28T21:54:00Z"/>
                <w:del w:id="8226" w:author="ilham.nur@office.ui.ac.id" w:date="2023-03-04T10:18:00Z"/>
              </w:rPr>
            </w:pPr>
            <w:ins w:id="8227" w:author="ilham.nur@office.ui.ac.id [2]" w:date="2023-01-28T21:54:00Z">
              <w:del w:id="8228" w:author="ilham.nur@office.ui.ac.id" w:date="2023-03-04T10:18:00Z">
                <w:r w:rsidDel="002F4D53">
                  <w:delText>Wajib</w:delText>
                </w:r>
                <w:bookmarkStart w:id="8229" w:name="_Toc128821849"/>
                <w:bookmarkStart w:id="8230" w:name="_Toc128852567"/>
                <w:bookmarkStart w:id="8231" w:name="_Toc128944160"/>
                <w:bookmarkEnd w:id="8229"/>
                <w:bookmarkEnd w:id="8230"/>
                <w:bookmarkEnd w:id="8231"/>
              </w:del>
            </w:ins>
          </w:p>
        </w:tc>
        <w:tc>
          <w:tcPr>
            <w:tcW w:w="2613" w:type="dxa"/>
          </w:tcPr>
          <w:p w14:paraId="24C470DC" w14:textId="6D632474" w:rsidR="00BB4A04" w:rsidRPr="009D41E7" w:rsidDel="002F4D53" w:rsidRDefault="00BB4A04" w:rsidP="00BB4A04">
            <w:pPr>
              <w:spacing w:line="360" w:lineRule="auto"/>
              <w:rPr>
                <w:ins w:id="8232" w:author="ilham.nur@office.ui.ac.id [2]" w:date="2023-01-28T21:54:00Z"/>
                <w:del w:id="8233" w:author="ilham.nur@office.ui.ac.id" w:date="2023-03-04T10:18:00Z"/>
              </w:rPr>
            </w:pPr>
            <w:ins w:id="8234" w:author="ilham.nur@office.ui.ac.id [2]" w:date="2023-01-28T21:54:00Z">
              <w:del w:id="8235" w:author="ilham.nur@office.ui.ac.id" w:date="2023-03-04T10:18:00Z">
                <w:r w:rsidDel="002F4D53">
                  <w:rPr>
                    <w:i/>
                    <w:iCs/>
                  </w:rPr>
                  <w:delText xml:space="preserve">Level </w:delText>
                </w:r>
                <w:r w:rsidDel="002F4D53">
                  <w:delText>merupakan tingkatan seseorang secara hirarki. Komponen level berisikan integer nomor 1-5</w:delText>
                </w:r>
              </w:del>
            </w:ins>
            <w:ins w:id="8236" w:author="ilham.nur@office.ui.ac.id [2]" w:date="2023-01-28T21:55:00Z">
              <w:del w:id="8237" w:author="ilham.nur@office.ui.ac.id" w:date="2023-03-04T10:18:00Z">
                <w:r w:rsidDel="002F4D53">
                  <w:delText>, dengan 1 adalah level tertinggi dan 5 adalah level terendah.</w:delText>
                </w:r>
              </w:del>
            </w:ins>
            <w:bookmarkStart w:id="8238" w:name="_Toc128821850"/>
            <w:bookmarkStart w:id="8239" w:name="_Toc128852568"/>
            <w:bookmarkStart w:id="8240" w:name="_Toc128944161"/>
            <w:bookmarkEnd w:id="8238"/>
            <w:bookmarkEnd w:id="8239"/>
            <w:bookmarkEnd w:id="8240"/>
          </w:p>
        </w:tc>
        <w:bookmarkStart w:id="8241" w:name="_Toc128821851"/>
        <w:bookmarkStart w:id="8242" w:name="_Toc128852569"/>
        <w:bookmarkStart w:id="8243" w:name="_Toc128944162"/>
        <w:bookmarkEnd w:id="8241"/>
        <w:bookmarkEnd w:id="8242"/>
        <w:bookmarkEnd w:id="8243"/>
      </w:tr>
      <w:tr w:rsidR="00BB4A04" w:rsidDel="002F4D53" w14:paraId="679FFCF9" w14:textId="761F243E" w:rsidTr="00BB4A04">
        <w:trPr>
          <w:ins w:id="8244" w:author="ilham.nur@office.ui.ac.id [2]" w:date="2023-01-28T21:39:00Z"/>
          <w:del w:id="8245" w:author="ilham.nur@office.ui.ac.id" w:date="2023-03-04T10:18:00Z"/>
        </w:trPr>
        <w:tc>
          <w:tcPr>
            <w:tcW w:w="696" w:type="dxa"/>
          </w:tcPr>
          <w:p w14:paraId="5FAD3DCC" w14:textId="1C88EC06" w:rsidR="00BB4A04" w:rsidDel="002F4D53" w:rsidRDefault="00BB4A04" w:rsidP="00BB4A04">
            <w:pPr>
              <w:spacing w:line="360" w:lineRule="auto"/>
              <w:rPr>
                <w:ins w:id="8246" w:author="ilham.nur@office.ui.ac.id [2]" w:date="2023-01-28T21:39:00Z"/>
                <w:del w:id="8247" w:author="ilham.nur@office.ui.ac.id" w:date="2023-03-04T10:18:00Z"/>
              </w:rPr>
            </w:pPr>
            <w:ins w:id="8248" w:author="Ilham Pratama" w:date="2023-02-19T19:30:00Z">
              <w:del w:id="8249" w:author="ilham.nur@office.ui.ac.id" w:date="2023-03-04T10:18:00Z">
                <w:r w:rsidDel="002F4D53">
                  <w:delText>16</w:delText>
                </w:r>
              </w:del>
            </w:ins>
            <w:ins w:id="8250" w:author="ilham.nur@office.ui.ac.id [2]" w:date="2023-01-28T21:41:00Z">
              <w:del w:id="8251" w:author="ilham.nur@office.ui.ac.id" w:date="2023-03-04T10:18:00Z">
                <w:r w:rsidDel="002F4D53">
                  <w:delText>14</w:delText>
                </w:r>
              </w:del>
            </w:ins>
            <w:bookmarkStart w:id="8252" w:name="_Toc128821852"/>
            <w:bookmarkStart w:id="8253" w:name="_Toc128852570"/>
            <w:bookmarkStart w:id="8254" w:name="_Toc128944163"/>
            <w:bookmarkEnd w:id="8252"/>
            <w:bookmarkEnd w:id="8253"/>
            <w:bookmarkEnd w:id="8254"/>
          </w:p>
        </w:tc>
        <w:tc>
          <w:tcPr>
            <w:tcW w:w="2391" w:type="dxa"/>
          </w:tcPr>
          <w:p w14:paraId="1428A536" w14:textId="089A9C67" w:rsidR="00BB4A04" w:rsidDel="002F4D53" w:rsidRDefault="00BB4A04" w:rsidP="00BB4A04">
            <w:pPr>
              <w:spacing w:line="360" w:lineRule="auto"/>
              <w:rPr>
                <w:ins w:id="8255" w:author="ilham.nur@office.ui.ac.id [2]" w:date="2023-01-28T21:39:00Z"/>
                <w:del w:id="8256" w:author="ilham.nur@office.ui.ac.id" w:date="2023-03-04T10:18:00Z"/>
                <w:i/>
                <w:iCs/>
              </w:rPr>
            </w:pPr>
            <w:ins w:id="8257" w:author="ilham.nur@office.ui.ac.id [2]" w:date="2023-01-28T21:39:00Z">
              <w:del w:id="8258" w:author="ilham.nur@office.ui.ac.id" w:date="2023-03-04T10:18:00Z">
                <w:r w:rsidDel="002F4D53">
                  <w:rPr>
                    <w:i/>
                    <w:iCs/>
                  </w:rPr>
                  <w:delText>isManager</w:delText>
                </w:r>
                <w:bookmarkStart w:id="8259" w:name="_Toc128821853"/>
                <w:bookmarkStart w:id="8260" w:name="_Toc128852571"/>
                <w:bookmarkStart w:id="8261" w:name="_Toc128944164"/>
                <w:bookmarkEnd w:id="8259"/>
                <w:bookmarkEnd w:id="8260"/>
                <w:bookmarkEnd w:id="8261"/>
              </w:del>
            </w:ins>
          </w:p>
        </w:tc>
        <w:tc>
          <w:tcPr>
            <w:tcW w:w="950" w:type="dxa"/>
          </w:tcPr>
          <w:p w14:paraId="7656C3E2" w14:textId="6A12AF3C" w:rsidR="00BB4A04" w:rsidDel="002F4D53" w:rsidRDefault="00BB4A04" w:rsidP="00BB4A04">
            <w:pPr>
              <w:spacing w:line="360" w:lineRule="auto"/>
              <w:rPr>
                <w:ins w:id="8262" w:author="ilham.nur@office.ui.ac.id [2]" w:date="2023-01-28T21:39:00Z"/>
                <w:del w:id="8263" w:author="ilham.nur@office.ui.ac.id" w:date="2023-03-04T10:18:00Z"/>
                <w:i/>
                <w:iCs/>
              </w:rPr>
            </w:pPr>
            <w:ins w:id="8264" w:author="ilham.nur@office.ui.ac.id [2]" w:date="2023-01-28T21:39:00Z">
              <w:del w:id="8265" w:author="ilham.nur@office.ui.ac.id" w:date="2023-03-04T10:18:00Z">
                <w:r w:rsidDel="002F4D53">
                  <w:rPr>
                    <w:i/>
                    <w:iCs/>
                  </w:rPr>
                  <w:delText>Integer</w:delText>
                </w:r>
                <w:bookmarkStart w:id="8266" w:name="_Toc128821854"/>
                <w:bookmarkStart w:id="8267" w:name="_Toc128852572"/>
                <w:bookmarkStart w:id="8268" w:name="_Toc128944165"/>
                <w:bookmarkEnd w:id="8266"/>
                <w:bookmarkEnd w:id="8267"/>
                <w:bookmarkEnd w:id="8268"/>
              </w:del>
            </w:ins>
          </w:p>
        </w:tc>
        <w:tc>
          <w:tcPr>
            <w:tcW w:w="1844" w:type="dxa"/>
          </w:tcPr>
          <w:p w14:paraId="79A5A8F0" w14:textId="5826FAFE" w:rsidR="00BB4A04" w:rsidDel="002F4D53" w:rsidRDefault="00BB4A04" w:rsidP="00BB4A04">
            <w:pPr>
              <w:spacing w:line="360" w:lineRule="auto"/>
              <w:rPr>
                <w:ins w:id="8269" w:author="ilham.nur@office.ui.ac.id [2]" w:date="2023-01-28T21:39:00Z"/>
                <w:del w:id="8270" w:author="ilham.nur@office.ui.ac.id" w:date="2023-03-04T10:18:00Z"/>
              </w:rPr>
            </w:pPr>
            <w:ins w:id="8271" w:author="ilham.nur@office.ui.ac.id [2]" w:date="2023-01-28T21:39:00Z">
              <w:del w:id="8272" w:author="ilham.nur@office.ui.ac.id" w:date="2023-03-04T10:18:00Z">
                <w:r w:rsidDel="002F4D53">
                  <w:delText>Wajib</w:delText>
                </w:r>
                <w:bookmarkStart w:id="8273" w:name="_Toc128821855"/>
                <w:bookmarkStart w:id="8274" w:name="_Toc128852573"/>
                <w:bookmarkStart w:id="8275" w:name="_Toc128944166"/>
                <w:bookmarkEnd w:id="8273"/>
                <w:bookmarkEnd w:id="8274"/>
                <w:bookmarkEnd w:id="8275"/>
              </w:del>
            </w:ins>
          </w:p>
        </w:tc>
        <w:tc>
          <w:tcPr>
            <w:tcW w:w="2613" w:type="dxa"/>
          </w:tcPr>
          <w:p w14:paraId="634EF87F" w14:textId="5221CF6B" w:rsidR="00BB4A04" w:rsidRPr="003E5783" w:rsidDel="002F4D53" w:rsidRDefault="00BB4A04" w:rsidP="00BB4A04">
            <w:pPr>
              <w:spacing w:line="360" w:lineRule="auto"/>
              <w:rPr>
                <w:ins w:id="8276" w:author="ilham.nur@office.ui.ac.id [2]" w:date="2023-01-28T21:39:00Z"/>
                <w:del w:id="8277" w:author="ilham.nur@office.ui.ac.id" w:date="2023-03-04T10:18:00Z"/>
              </w:rPr>
            </w:pPr>
            <w:ins w:id="8278" w:author="ilham.nur@office.ui.ac.id [2]" w:date="2023-01-28T21:39:00Z">
              <w:del w:id="8279" w:author="ilham.nur@office.ui.ac.id" w:date="2023-03-04T10:18:00Z">
                <w:r w:rsidDel="002F4D53">
                  <w:rPr>
                    <w:i/>
                    <w:iCs/>
                  </w:rPr>
                  <w:delText xml:space="preserve">isManager </w:delText>
                </w:r>
                <w:r w:rsidDel="002F4D53">
                  <w:delText xml:space="preserve">merupakan entitas yang berisikan nilai 1 atau 0. Di mana </w:delText>
                </w:r>
              </w:del>
            </w:ins>
            <w:ins w:id="8280" w:author="ilham.nur@office.ui.ac.id [2]" w:date="2023-01-28T21:40:00Z">
              <w:del w:id="8281" w:author="ilham.nur@office.ui.ac.id" w:date="2023-03-04T10:18:00Z">
                <w:r w:rsidDel="002F4D53">
                  <w:delText>nilai 1 menunjukan bahwa seseorang adalah FM dan 0 apabila sebagai pegawai biasa.</w:delText>
                </w:r>
              </w:del>
            </w:ins>
            <w:bookmarkStart w:id="8282" w:name="_Toc128821856"/>
            <w:bookmarkStart w:id="8283" w:name="_Toc128852574"/>
            <w:bookmarkStart w:id="8284" w:name="_Toc128944167"/>
            <w:bookmarkEnd w:id="8282"/>
            <w:bookmarkEnd w:id="8283"/>
            <w:bookmarkEnd w:id="8284"/>
          </w:p>
        </w:tc>
        <w:bookmarkStart w:id="8285" w:name="_Toc128821857"/>
        <w:bookmarkStart w:id="8286" w:name="_Toc128852575"/>
        <w:bookmarkStart w:id="8287" w:name="_Toc128944168"/>
        <w:bookmarkEnd w:id="8285"/>
        <w:bookmarkEnd w:id="8286"/>
        <w:bookmarkEnd w:id="8287"/>
      </w:tr>
      <w:tr w:rsidR="00BB4A04" w:rsidDel="002F4D53" w14:paraId="214EE80C" w14:textId="78867C9F" w:rsidTr="00BB4A04">
        <w:trPr>
          <w:ins w:id="8288" w:author="ilham.nur@office.ui.ac.id [2]" w:date="2023-01-28T21:39:00Z"/>
          <w:del w:id="8289" w:author="ilham.nur@office.ui.ac.id" w:date="2023-03-04T10:18:00Z"/>
        </w:trPr>
        <w:tc>
          <w:tcPr>
            <w:tcW w:w="696" w:type="dxa"/>
          </w:tcPr>
          <w:p w14:paraId="2108BEE2" w14:textId="5A959F7D" w:rsidR="00BB4A04" w:rsidDel="002F4D53" w:rsidRDefault="00BB4A04" w:rsidP="00BB4A04">
            <w:pPr>
              <w:spacing w:line="360" w:lineRule="auto"/>
              <w:rPr>
                <w:ins w:id="8290" w:author="ilham.nur@office.ui.ac.id [2]" w:date="2023-01-28T21:39:00Z"/>
                <w:del w:id="8291" w:author="ilham.nur@office.ui.ac.id" w:date="2023-03-04T10:18:00Z"/>
              </w:rPr>
            </w:pPr>
            <w:ins w:id="8292" w:author="Ilham Pratama" w:date="2023-02-19T19:30:00Z">
              <w:del w:id="8293" w:author="ilham.nur@office.ui.ac.id" w:date="2023-03-04T10:18:00Z">
                <w:r w:rsidDel="002F4D53">
                  <w:delText>17</w:delText>
                </w:r>
              </w:del>
            </w:ins>
            <w:ins w:id="8294" w:author="ilham.nur@office.ui.ac.id [2]" w:date="2023-01-28T21:41:00Z">
              <w:del w:id="8295" w:author="ilham.nur@office.ui.ac.id" w:date="2023-03-04T10:18:00Z">
                <w:r w:rsidDel="002F4D53">
                  <w:delText>15</w:delText>
                </w:r>
              </w:del>
            </w:ins>
            <w:bookmarkStart w:id="8296" w:name="_Toc128821858"/>
            <w:bookmarkStart w:id="8297" w:name="_Toc128852576"/>
            <w:bookmarkStart w:id="8298" w:name="_Toc128944169"/>
            <w:bookmarkEnd w:id="8296"/>
            <w:bookmarkEnd w:id="8297"/>
            <w:bookmarkEnd w:id="8298"/>
          </w:p>
        </w:tc>
        <w:tc>
          <w:tcPr>
            <w:tcW w:w="2391" w:type="dxa"/>
          </w:tcPr>
          <w:p w14:paraId="678F9D92" w14:textId="61476A58" w:rsidR="00BB4A04" w:rsidDel="002F4D53" w:rsidRDefault="00BB4A04" w:rsidP="00BB4A04">
            <w:pPr>
              <w:spacing w:line="360" w:lineRule="auto"/>
              <w:rPr>
                <w:ins w:id="8299" w:author="ilham.nur@office.ui.ac.id [2]" w:date="2023-01-28T21:39:00Z"/>
                <w:del w:id="8300" w:author="ilham.nur@office.ui.ac.id" w:date="2023-03-04T10:18:00Z"/>
                <w:i/>
                <w:iCs/>
              </w:rPr>
            </w:pPr>
            <w:ins w:id="8301" w:author="ilham.nur@office.ui.ac.id [2]" w:date="2023-01-28T21:41:00Z">
              <w:del w:id="8302" w:author="ilham.nur@office.ui.ac.id" w:date="2023-03-04T10:18:00Z">
                <w:r w:rsidDel="002F4D53">
                  <w:rPr>
                    <w:i/>
                    <w:iCs/>
                  </w:rPr>
                  <w:delText>unitPlacement</w:delText>
                </w:r>
              </w:del>
            </w:ins>
            <w:bookmarkStart w:id="8303" w:name="_Toc128821859"/>
            <w:bookmarkStart w:id="8304" w:name="_Toc128852577"/>
            <w:bookmarkStart w:id="8305" w:name="_Toc128944170"/>
            <w:bookmarkEnd w:id="8303"/>
            <w:bookmarkEnd w:id="8304"/>
            <w:bookmarkEnd w:id="8305"/>
          </w:p>
        </w:tc>
        <w:tc>
          <w:tcPr>
            <w:tcW w:w="950" w:type="dxa"/>
          </w:tcPr>
          <w:p w14:paraId="0B9CD018" w14:textId="05112A6C" w:rsidR="00BB4A04" w:rsidDel="002F4D53" w:rsidRDefault="00BB4A04" w:rsidP="00BB4A04">
            <w:pPr>
              <w:spacing w:line="360" w:lineRule="auto"/>
              <w:rPr>
                <w:ins w:id="8306" w:author="ilham.nur@office.ui.ac.id [2]" w:date="2023-01-28T21:39:00Z"/>
                <w:del w:id="8307" w:author="ilham.nur@office.ui.ac.id" w:date="2023-03-04T10:18:00Z"/>
                <w:i/>
                <w:iCs/>
              </w:rPr>
            </w:pPr>
            <w:ins w:id="8308" w:author="ilham.nur@office.ui.ac.id [2]" w:date="2023-01-28T21:41:00Z">
              <w:del w:id="8309" w:author="ilham.nur@office.ui.ac.id" w:date="2023-03-04T10:18:00Z">
                <w:r w:rsidDel="002F4D53">
                  <w:rPr>
                    <w:i/>
                    <w:iCs/>
                  </w:rPr>
                  <w:delText>String</w:delText>
                </w:r>
              </w:del>
            </w:ins>
            <w:bookmarkStart w:id="8310" w:name="_Toc128821860"/>
            <w:bookmarkStart w:id="8311" w:name="_Toc128852578"/>
            <w:bookmarkStart w:id="8312" w:name="_Toc128944171"/>
            <w:bookmarkEnd w:id="8310"/>
            <w:bookmarkEnd w:id="8311"/>
            <w:bookmarkEnd w:id="8312"/>
          </w:p>
        </w:tc>
        <w:tc>
          <w:tcPr>
            <w:tcW w:w="1844" w:type="dxa"/>
          </w:tcPr>
          <w:p w14:paraId="19E7EB55" w14:textId="3A12F2C6" w:rsidR="00BB4A04" w:rsidDel="002F4D53" w:rsidRDefault="00BB4A04" w:rsidP="00BB4A04">
            <w:pPr>
              <w:spacing w:line="360" w:lineRule="auto"/>
              <w:rPr>
                <w:ins w:id="8313" w:author="ilham.nur@office.ui.ac.id [2]" w:date="2023-01-28T21:39:00Z"/>
                <w:del w:id="8314" w:author="ilham.nur@office.ui.ac.id" w:date="2023-03-04T10:18:00Z"/>
              </w:rPr>
            </w:pPr>
            <w:ins w:id="8315" w:author="ilham.nur@office.ui.ac.id [2]" w:date="2023-01-28T21:41:00Z">
              <w:del w:id="8316" w:author="ilham.nur@office.ui.ac.id" w:date="2023-03-04T10:18:00Z">
                <w:r w:rsidDel="002F4D53">
                  <w:delText>Wajib</w:delText>
                </w:r>
              </w:del>
            </w:ins>
            <w:bookmarkStart w:id="8317" w:name="_Toc128821861"/>
            <w:bookmarkStart w:id="8318" w:name="_Toc128852579"/>
            <w:bookmarkStart w:id="8319" w:name="_Toc128944172"/>
            <w:bookmarkEnd w:id="8317"/>
            <w:bookmarkEnd w:id="8318"/>
            <w:bookmarkEnd w:id="8319"/>
          </w:p>
        </w:tc>
        <w:tc>
          <w:tcPr>
            <w:tcW w:w="2613" w:type="dxa"/>
          </w:tcPr>
          <w:p w14:paraId="713BE1B6" w14:textId="15AF135C" w:rsidR="00BB4A04" w:rsidRPr="00920B1D" w:rsidDel="002F4D53" w:rsidRDefault="00BB4A04" w:rsidP="00BB4A04">
            <w:pPr>
              <w:spacing w:line="360" w:lineRule="auto"/>
              <w:rPr>
                <w:ins w:id="8320" w:author="ilham.nur@office.ui.ac.id [2]" w:date="2023-01-28T21:39:00Z"/>
                <w:del w:id="8321" w:author="ilham.nur@office.ui.ac.id" w:date="2023-03-04T10:18:00Z"/>
              </w:rPr>
            </w:pPr>
            <w:ins w:id="8322" w:author="ilham.nur@office.ui.ac.id [2]" w:date="2023-01-28T21:41:00Z">
              <w:del w:id="8323" w:author="ilham.nur@office.ui.ac.id" w:date="2023-03-04T10:18:00Z">
                <w:r w:rsidDel="002F4D53">
                  <w:rPr>
                    <w:i/>
                    <w:iCs/>
                  </w:rPr>
                  <w:delText xml:space="preserve">unitPlacement </w:delText>
                </w:r>
                <w:r w:rsidDel="002F4D53">
                  <w:delText xml:space="preserve"> merupakan unit tempat di mana seorang bekerja.</w:delText>
                </w:r>
              </w:del>
            </w:ins>
            <w:bookmarkStart w:id="8324" w:name="_Toc128821862"/>
            <w:bookmarkStart w:id="8325" w:name="_Toc128852580"/>
            <w:bookmarkStart w:id="8326" w:name="_Toc128944173"/>
            <w:bookmarkEnd w:id="8324"/>
            <w:bookmarkEnd w:id="8325"/>
            <w:bookmarkEnd w:id="8326"/>
          </w:p>
        </w:tc>
        <w:bookmarkStart w:id="8327" w:name="_Toc128821863"/>
        <w:bookmarkStart w:id="8328" w:name="_Toc128852581"/>
        <w:bookmarkStart w:id="8329" w:name="_Toc128944174"/>
        <w:bookmarkEnd w:id="8327"/>
        <w:bookmarkEnd w:id="8328"/>
        <w:bookmarkEnd w:id="8329"/>
      </w:tr>
      <w:tr w:rsidR="00BB4A04" w:rsidDel="002F4D53" w14:paraId="1FC881E4" w14:textId="64ADFFA2" w:rsidTr="00BB4A04">
        <w:trPr>
          <w:ins w:id="8330" w:author="ilham.nur@office.ui.ac.id [2]" w:date="2023-01-25T20:13:00Z"/>
          <w:del w:id="8331" w:author="ilham.nur@office.ui.ac.id" w:date="2023-03-04T10:18:00Z"/>
        </w:trPr>
        <w:tc>
          <w:tcPr>
            <w:tcW w:w="696" w:type="dxa"/>
          </w:tcPr>
          <w:p w14:paraId="2EF6BE06" w14:textId="0DCA4202" w:rsidR="00BB4A04" w:rsidDel="002F4D53" w:rsidRDefault="00BB4A04" w:rsidP="00BB4A04">
            <w:pPr>
              <w:spacing w:line="360" w:lineRule="auto"/>
              <w:rPr>
                <w:ins w:id="8332" w:author="ilham.nur@office.ui.ac.id [2]" w:date="2023-01-25T20:13:00Z"/>
                <w:del w:id="8333" w:author="ilham.nur@office.ui.ac.id" w:date="2023-03-04T10:18:00Z"/>
              </w:rPr>
            </w:pPr>
            <w:ins w:id="8334" w:author="ilham.nur@office.ui.ac.id [2]" w:date="2023-01-28T21:41:00Z">
              <w:del w:id="8335" w:author="ilham.nur@office.ui.ac.id" w:date="2023-03-04T10:18:00Z">
                <w:r w:rsidDel="002F4D53">
                  <w:delText>1</w:delText>
                </w:r>
              </w:del>
            </w:ins>
            <w:ins w:id="8336" w:author="ilham.nur@office.ui.ac.id [2]" w:date="2023-01-28T21:54:00Z">
              <w:del w:id="8337" w:author="ilham.nur@office.ui.ac.id" w:date="2023-02-19T19:30:00Z">
                <w:r w:rsidDel="00BB4A04">
                  <w:delText>7</w:delText>
                </w:r>
              </w:del>
            </w:ins>
            <w:bookmarkStart w:id="8338" w:name="_Toc128821864"/>
            <w:bookmarkStart w:id="8339" w:name="_Toc128852582"/>
            <w:bookmarkStart w:id="8340" w:name="_Toc128944175"/>
            <w:bookmarkEnd w:id="8338"/>
            <w:bookmarkEnd w:id="8339"/>
            <w:bookmarkEnd w:id="8340"/>
          </w:p>
        </w:tc>
        <w:tc>
          <w:tcPr>
            <w:tcW w:w="2391" w:type="dxa"/>
          </w:tcPr>
          <w:p w14:paraId="4AE4C63E" w14:textId="4349980F" w:rsidR="00BB4A04" w:rsidDel="002F4D53" w:rsidRDefault="00BB4A04" w:rsidP="00BB4A04">
            <w:pPr>
              <w:spacing w:line="360" w:lineRule="auto"/>
              <w:rPr>
                <w:ins w:id="8341" w:author="ilham.nur@office.ui.ac.id [2]" w:date="2023-01-25T20:13:00Z"/>
                <w:del w:id="8342" w:author="ilham.nur@office.ui.ac.id" w:date="2023-03-04T10:18:00Z"/>
              </w:rPr>
            </w:pPr>
            <w:ins w:id="8343" w:author="ilham.nur@office.ui.ac.id [2]" w:date="2023-01-25T20:13:00Z">
              <w:del w:id="8344" w:author="ilham.nur@office.ui.ac.id" w:date="2023-03-04T10:18:00Z">
                <w:r w:rsidDel="002F4D53">
                  <w:delText>skillResource</w:delText>
                </w:r>
                <w:bookmarkStart w:id="8345" w:name="_Toc128821865"/>
                <w:bookmarkStart w:id="8346" w:name="_Toc128852583"/>
                <w:bookmarkStart w:id="8347" w:name="_Toc128944176"/>
                <w:bookmarkEnd w:id="8345"/>
                <w:bookmarkEnd w:id="8346"/>
                <w:bookmarkEnd w:id="8347"/>
              </w:del>
            </w:ins>
          </w:p>
        </w:tc>
        <w:tc>
          <w:tcPr>
            <w:tcW w:w="950" w:type="dxa"/>
          </w:tcPr>
          <w:p w14:paraId="45961F1A" w14:textId="40FF41E6" w:rsidR="00BB4A04" w:rsidDel="002F4D53" w:rsidRDefault="00BB4A04" w:rsidP="00BB4A04">
            <w:pPr>
              <w:spacing w:line="360" w:lineRule="auto"/>
              <w:rPr>
                <w:ins w:id="8348" w:author="ilham.nur@office.ui.ac.id [2]" w:date="2023-01-25T20:13:00Z"/>
                <w:del w:id="8349" w:author="ilham.nur@office.ui.ac.id" w:date="2023-03-04T10:18:00Z"/>
                <w:i/>
                <w:iCs/>
              </w:rPr>
            </w:pPr>
            <w:ins w:id="8350" w:author="ilham.nur@office.ui.ac.id [2]" w:date="2023-01-25T20:13:00Z">
              <w:del w:id="8351" w:author="ilham.nur@office.ui.ac.id" w:date="2023-03-04T10:18:00Z">
                <w:r w:rsidDel="002F4D53">
                  <w:rPr>
                    <w:i/>
                    <w:iCs/>
                  </w:rPr>
                  <w:delText>String</w:delText>
                </w:r>
                <w:bookmarkStart w:id="8352" w:name="_Toc128821866"/>
                <w:bookmarkStart w:id="8353" w:name="_Toc128852584"/>
                <w:bookmarkStart w:id="8354" w:name="_Toc128944177"/>
                <w:bookmarkEnd w:id="8352"/>
                <w:bookmarkEnd w:id="8353"/>
                <w:bookmarkEnd w:id="8354"/>
              </w:del>
            </w:ins>
          </w:p>
        </w:tc>
        <w:tc>
          <w:tcPr>
            <w:tcW w:w="1844" w:type="dxa"/>
          </w:tcPr>
          <w:p w14:paraId="2B33F579" w14:textId="79CB009B" w:rsidR="00BB4A04" w:rsidDel="002F4D53" w:rsidRDefault="00BB4A04" w:rsidP="00BB4A04">
            <w:pPr>
              <w:spacing w:line="360" w:lineRule="auto"/>
              <w:rPr>
                <w:ins w:id="8355" w:author="ilham.nur@office.ui.ac.id [2]" w:date="2023-01-25T20:13:00Z"/>
                <w:del w:id="8356" w:author="ilham.nur@office.ui.ac.id" w:date="2023-03-04T10:18:00Z"/>
              </w:rPr>
            </w:pPr>
            <w:ins w:id="8357" w:author="ilham.nur@office.ui.ac.id [2]" w:date="2023-01-25T20:13:00Z">
              <w:del w:id="8358" w:author="ilham.nur@office.ui.ac.id" w:date="2023-03-04T10:18:00Z">
                <w:r w:rsidDel="002F4D53">
                  <w:delText>Opsional</w:delText>
                </w:r>
                <w:bookmarkStart w:id="8359" w:name="_Toc128821867"/>
                <w:bookmarkStart w:id="8360" w:name="_Toc128852585"/>
                <w:bookmarkStart w:id="8361" w:name="_Toc128944178"/>
                <w:bookmarkEnd w:id="8359"/>
                <w:bookmarkEnd w:id="8360"/>
                <w:bookmarkEnd w:id="8361"/>
              </w:del>
            </w:ins>
          </w:p>
        </w:tc>
        <w:tc>
          <w:tcPr>
            <w:tcW w:w="2613" w:type="dxa"/>
          </w:tcPr>
          <w:p w14:paraId="035CF24F" w14:textId="0BE82A5E" w:rsidR="00BB4A04" w:rsidDel="002F4D53" w:rsidRDefault="00BB4A04" w:rsidP="00BB4A04">
            <w:pPr>
              <w:spacing w:line="360" w:lineRule="auto"/>
              <w:rPr>
                <w:ins w:id="8362" w:author="ilham.nur@office.ui.ac.id [2]" w:date="2023-01-25T20:13:00Z"/>
                <w:del w:id="8363" w:author="ilham.nur@office.ui.ac.id" w:date="2023-03-04T10:18:00Z"/>
              </w:rPr>
            </w:pPr>
            <w:ins w:id="8364" w:author="ilham.nur@office.ui.ac.id [2]" w:date="2023-01-25T20:13:00Z">
              <w:del w:id="8365" w:author="ilham.nur@office.ui.ac.id" w:date="2023-03-04T10:18:00Z">
                <w:r w:rsidDel="002F4D53">
                  <w:delText>Be</w:delText>
                </w:r>
              </w:del>
            </w:ins>
            <w:ins w:id="8366" w:author="ilham.nur@office.ui.ac.id [2]" w:date="2023-01-25T20:14:00Z">
              <w:del w:id="8367" w:author="ilham.nur@office.ui.ac.id" w:date="2023-03-04T10:18:00Z">
                <w:r w:rsidDel="002F4D53">
                  <w:delText xml:space="preserve">risikan skill yang dimiliki oleh </w:delText>
                </w:r>
              </w:del>
            </w:ins>
            <w:ins w:id="8368" w:author="ilham.nur@office.ui.ac.id [2]" w:date="2023-01-25T20:15:00Z">
              <w:del w:id="8369" w:author="ilham.nur@office.ui.ac.id" w:date="2023-03-04T10:18:00Z">
                <w:r w:rsidDel="002F4D53">
                  <w:delText>pekerja</w:delText>
                </w:r>
              </w:del>
            </w:ins>
            <w:bookmarkStart w:id="8370" w:name="_Toc128821868"/>
            <w:bookmarkStart w:id="8371" w:name="_Toc128852586"/>
            <w:bookmarkStart w:id="8372" w:name="_Toc128944179"/>
            <w:bookmarkEnd w:id="8370"/>
            <w:bookmarkEnd w:id="8371"/>
            <w:bookmarkEnd w:id="8372"/>
          </w:p>
        </w:tc>
        <w:bookmarkStart w:id="8373" w:name="_Toc128821869"/>
        <w:bookmarkStart w:id="8374" w:name="_Toc128852587"/>
        <w:bookmarkStart w:id="8375" w:name="_Toc128944180"/>
        <w:bookmarkEnd w:id="8373"/>
        <w:bookmarkEnd w:id="8374"/>
        <w:bookmarkEnd w:id="8375"/>
      </w:tr>
    </w:tbl>
    <w:p w14:paraId="35272D96" w14:textId="0234DF7E" w:rsidR="009E638B" w:rsidDel="002F4D53" w:rsidRDefault="009E638B">
      <w:pPr>
        <w:spacing w:line="360" w:lineRule="auto"/>
        <w:rPr>
          <w:ins w:id="8376" w:author="ilham.nur@office.ui.ac.id [2]" w:date="2023-01-25T20:34:00Z"/>
          <w:del w:id="8377" w:author="ilham.nur@office.ui.ac.id" w:date="2023-03-04T10:18:00Z"/>
        </w:rPr>
      </w:pPr>
      <w:bookmarkStart w:id="8378" w:name="_Toc128821870"/>
      <w:bookmarkStart w:id="8379" w:name="_Toc128852588"/>
      <w:bookmarkStart w:id="8380" w:name="_Toc128944181"/>
      <w:bookmarkEnd w:id="8378"/>
      <w:bookmarkEnd w:id="8379"/>
      <w:bookmarkEnd w:id="8380"/>
    </w:p>
    <w:p w14:paraId="6160CE26" w14:textId="5F326A7D" w:rsidR="004562BB" w:rsidDel="002F4D53" w:rsidRDefault="0017492A">
      <w:pPr>
        <w:spacing w:line="360" w:lineRule="auto"/>
        <w:rPr>
          <w:ins w:id="8381" w:author="ilham.nur@office.ui.ac.id [2]" w:date="2023-01-25T21:13:00Z"/>
          <w:del w:id="8382" w:author="ilham.nur@office.ui.ac.id" w:date="2023-03-04T10:18:00Z"/>
        </w:rPr>
      </w:pPr>
      <w:ins w:id="8383" w:author="ilham.nur@office.ui.ac.id [2]" w:date="2023-01-25T20:34:00Z">
        <w:del w:id="8384" w:author="ilham.nur@office.ui.ac.id" w:date="2023-03-04T10:18:00Z">
          <w:r w:rsidDel="002F4D53">
            <w:delText xml:space="preserve">Dari tabel yang ada pada sistem basis data terdapat </w:delText>
          </w:r>
        </w:del>
      </w:ins>
      <w:ins w:id="8385" w:author="ilham.nur@office.ui.ac.id [2]" w:date="2023-01-25T20:35:00Z">
        <w:del w:id="8386" w:author="ilham.nur@office.ui.ac.id" w:date="2023-03-04T10:18:00Z">
          <w:r w:rsidDel="002F4D53">
            <w:delText xml:space="preserve">relasi yang menghubungkan data antar tabel dengan menggunakan </w:delText>
          </w:r>
          <w:r w:rsidDel="002F4D53">
            <w:rPr>
              <w:i/>
              <w:iCs/>
            </w:rPr>
            <w:delText xml:space="preserve">key </w:delText>
          </w:r>
          <w:r w:rsidDel="002F4D53">
            <w:delText xml:space="preserve">khusus. </w:delText>
          </w:r>
        </w:del>
      </w:ins>
      <w:ins w:id="8387" w:author="ilham.nur@office.ui.ac.id [2]" w:date="2023-01-25T21:12:00Z">
        <w:del w:id="8388" w:author="ilham.nur@office.ui.ac.id" w:date="2023-03-04T10:18:00Z">
          <w:r w:rsidR="00D9263B" w:rsidDel="002F4D53">
            <w:delText xml:space="preserve">Relasi antar tabel yang terdapat pada </w:delText>
          </w:r>
          <w:r w:rsidR="00704EE5" w:rsidDel="002F4D53">
            <w:delText xml:space="preserve">sistem basis data dapat ditunjukan </w:delText>
          </w:r>
        </w:del>
      </w:ins>
      <w:ins w:id="8389" w:author="ilham.nur@office.ui.ac.id [2]" w:date="2023-01-25T21:13:00Z">
        <w:del w:id="8390" w:author="ilham.nur@office.ui.ac.id" w:date="2023-03-04T10:18:00Z">
          <w:r w:rsidR="00704EE5" w:rsidDel="002F4D53">
            <w:delText xml:space="preserve">secara detil pada </w:delText>
          </w:r>
        </w:del>
      </w:ins>
      <w:ins w:id="8391" w:author="ilham.nur@office.ui.ac.id [2]" w:date="2023-01-25T21:15:00Z">
        <w:del w:id="8392" w:author="ilham.nur@office.ui.ac.id" w:date="2023-03-04T10:18:00Z">
          <w:r w:rsidR="00431914" w:rsidDel="002F4D53">
            <w:fldChar w:fldCharType="begin"/>
          </w:r>
          <w:r w:rsidR="00431914" w:rsidDel="002F4D53">
            <w:delInstrText xml:space="preserve"> REF _Ref125573734 \h </w:delInstrText>
          </w:r>
        </w:del>
      </w:ins>
      <w:del w:id="8393" w:author="ilham.nur@office.ui.ac.id" w:date="2023-03-04T10:18:00Z">
        <w:r w:rsidR="00000000">
          <w:fldChar w:fldCharType="separate"/>
        </w:r>
      </w:del>
      <w:ins w:id="8394" w:author="ilham.nur@office.ui.ac.id [2]" w:date="2023-01-25T21:15:00Z">
        <w:del w:id="8395" w:author="ilham.nur@office.ui.ac.id" w:date="2023-03-04T10:18:00Z">
          <w:r w:rsidR="00431914" w:rsidDel="002F4D53">
            <w:fldChar w:fldCharType="end"/>
          </w:r>
        </w:del>
      </w:ins>
      <w:ins w:id="8396" w:author="ilham.nur@office.ui.ac.id [2]" w:date="2023-01-25T21:13:00Z">
        <w:del w:id="8397" w:author="ilham.nur@office.ui.ac.id" w:date="2023-03-04T10:18:00Z">
          <w:r w:rsidR="00704EE5" w:rsidDel="002F4D53">
            <w:delText>.</w:delText>
          </w:r>
          <w:bookmarkStart w:id="8398" w:name="_Toc128821871"/>
          <w:bookmarkStart w:id="8399" w:name="_Toc128852589"/>
          <w:bookmarkStart w:id="8400" w:name="_Toc128944182"/>
          <w:bookmarkEnd w:id="8398"/>
          <w:bookmarkEnd w:id="8399"/>
          <w:bookmarkEnd w:id="8400"/>
        </w:del>
      </w:ins>
    </w:p>
    <w:p w14:paraId="2E111FB6" w14:textId="790028A1" w:rsidR="009532C4" w:rsidDel="002F4D53" w:rsidRDefault="009532C4">
      <w:pPr>
        <w:pStyle w:val="Caption"/>
        <w:rPr>
          <w:ins w:id="8401" w:author="ilham.nur@office.ui.ac.id [2]" w:date="2023-01-25T21:14:00Z"/>
          <w:del w:id="8402" w:author="ilham.nur@office.ui.ac.id" w:date="2023-03-04T10:18:00Z"/>
        </w:rPr>
        <w:pPrChange w:id="8403" w:author="ilham.nur@office.ui.ac.id" w:date="2023-02-22T22:32:00Z">
          <w:pPr/>
        </w:pPrChange>
      </w:pPr>
      <w:bookmarkStart w:id="8404" w:name="_Ref125573734"/>
      <w:ins w:id="8405" w:author="ilham.nur@office.ui.ac.id [2]" w:date="2023-01-25T21:14:00Z">
        <w:del w:id="8406" w:author="ilham.nur@office.ui.ac.id" w:date="2023-03-04T10:18:00Z">
          <w:r w:rsidDel="002F4D53">
            <w:delText xml:space="preserve">Tabel </w:delText>
          </w:r>
        </w:del>
      </w:ins>
      <w:ins w:id="8407" w:author="ilham.nur@office.ui.ac.id [2]" w:date="2023-01-28T21:53:00Z">
        <w:del w:id="8408" w:author="ilham.nur@office.ui.ac.id" w:date="2023-02-02T21:41:00Z">
          <w:r w:rsidR="009035EE" w:rsidDel="003B572F">
            <w:fldChar w:fldCharType="begin"/>
          </w:r>
          <w:r w:rsidR="009035EE" w:rsidDel="003B572F">
            <w:delInstrText xml:space="preserve"> STYLEREF 1 \s </w:delInstrText>
          </w:r>
        </w:del>
      </w:ins>
      <w:del w:id="8409" w:author="ilham.nur@office.ui.ac.id" w:date="2023-02-02T21:41:00Z">
        <w:r w:rsidR="009035EE" w:rsidDel="003B572F">
          <w:fldChar w:fldCharType="separate"/>
        </w:r>
        <w:r w:rsidR="00C64CA0" w:rsidDel="003B572F">
          <w:rPr>
            <w:noProof/>
          </w:rPr>
          <w:delText>4</w:delText>
        </w:r>
      </w:del>
      <w:ins w:id="8410" w:author="ilham.nur@office.ui.ac.id [2]" w:date="2023-01-28T21:53:00Z">
        <w:del w:id="8411"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8412" w:author="ilham.nur@office.ui.ac.id" w:date="2023-02-02T21:41:00Z">
        <w:r w:rsidR="00000000">
          <w:fldChar w:fldCharType="separate"/>
        </w:r>
      </w:del>
      <w:ins w:id="8413" w:author="ilham.nur@office.ui.ac.id [2]" w:date="2023-01-28T21:53:00Z">
        <w:del w:id="8414" w:author="ilham.nur@office.ui.ac.id" w:date="2023-02-02T21:41:00Z">
          <w:r w:rsidR="009035EE" w:rsidDel="003B572F">
            <w:fldChar w:fldCharType="end"/>
          </w:r>
        </w:del>
      </w:ins>
      <w:bookmarkEnd w:id="8404"/>
      <w:ins w:id="8415" w:author="ilham.nur@office.ui.ac.id [2]" w:date="2023-01-25T21:14:00Z">
        <w:del w:id="8416" w:author="ilham.nur@office.ui.ac.id" w:date="2023-03-04T10:18:00Z">
          <w:r w:rsidDel="002F4D53">
            <w:delText xml:space="preserve"> Relasi Tabel pada sistem basis data</w:delText>
          </w:r>
          <w:bookmarkStart w:id="8417" w:name="_Toc128821872"/>
          <w:bookmarkStart w:id="8418" w:name="_Toc128852590"/>
          <w:bookmarkStart w:id="8419" w:name="_Toc128944183"/>
          <w:bookmarkEnd w:id="8417"/>
          <w:bookmarkEnd w:id="8418"/>
          <w:bookmarkEnd w:id="8419"/>
        </w:del>
      </w:ins>
    </w:p>
    <w:tbl>
      <w:tblPr>
        <w:tblStyle w:val="TableGrid"/>
        <w:tblW w:w="0" w:type="auto"/>
        <w:tblLook w:val="04A0" w:firstRow="1" w:lastRow="0" w:firstColumn="1" w:lastColumn="0" w:noHBand="0" w:noVBand="1"/>
      </w:tblPr>
      <w:tblGrid>
        <w:gridCol w:w="3069"/>
        <w:gridCol w:w="2691"/>
        <w:gridCol w:w="2734"/>
      </w:tblGrid>
      <w:tr w:rsidR="00000F1F" w:rsidDel="002F4D53" w14:paraId="7CA41920" w14:textId="623F37D1" w:rsidTr="00000F1F">
        <w:trPr>
          <w:ins w:id="8420" w:author="ilham.nur@office.ui.ac.id [2]" w:date="2023-01-25T21:13:00Z"/>
          <w:del w:id="8421" w:author="ilham.nur@office.ui.ac.id" w:date="2023-03-04T10:18:00Z"/>
        </w:trPr>
        <w:tc>
          <w:tcPr>
            <w:tcW w:w="2831" w:type="dxa"/>
          </w:tcPr>
          <w:p w14:paraId="1CD8CDF5" w14:textId="6E3140E5" w:rsidR="00000F1F" w:rsidRPr="002F4D53" w:rsidDel="002F4D53" w:rsidRDefault="00000F1F" w:rsidP="00656010">
            <w:pPr>
              <w:spacing w:line="360" w:lineRule="auto"/>
              <w:rPr>
                <w:ins w:id="8422" w:author="ilham.nur@office.ui.ac.id [2]" w:date="2023-01-25T21:13:00Z"/>
                <w:del w:id="8423" w:author="ilham.nur@office.ui.ac.id" w:date="2023-03-04T10:18:00Z"/>
                <w:b/>
                <w:bCs/>
              </w:rPr>
            </w:pPr>
            <w:ins w:id="8424" w:author="ilham.nur@office.ui.ac.id [2]" w:date="2023-01-25T21:14:00Z">
              <w:del w:id="8425" w:author="ilham.nur@office.ui.ac.id" w:date="2023-03-04T10:18:00Z">
                <w:r w:rsidRPr="002F4D53" w:rsidDel="002F4D53">
                  <w:rPr>
                    <w:b/>
                    <w:bCs/>
                  </w:rPr>
                  <w:delText>Relasi Tabel</w:delText>
                </w:r>
              </w:del>
            </w:ins>
            <w:bookmarkStart w:id="8426" w:name="_Toc128821873"/>
            <w:bookmarkStart w:id="8427" w:name="_Toc128852591"/>
            <w:bookmarkStart w:id="8428" w:name="_Toc128944184"/>
            <w:bookmarkEnd w:id="8426"/>
            <w:bookmarkEnd w:id="8427"/>
            <w:bookmarkEnd w:id="8428"/>
          </w:p>
        </w:tc>
        <w:tc>
          <w:tcPr>
            <w:tcW w:w="2831" w:type="dxa"/>
          </w:tcPr>
          <w:p w14:paraId="4461F6E3" w14:textId="1F1BA573" w:rsidR="00000F1F" w:rsidRPr="002F4D53" w:rsidDel="002F4D53" w:rsidRDefault="00000F1F" w:rsidP="00656010">
            <w:pPr>
              <w:spacing w:line="360" w:lineRule="auto"/>
              <w:rPr>
                <w:ins w:id="8429" w:author="ilham.nur@office.ui.ac.id [2]" w:date="2023-01-25T21:13:00Z"/>
                <w:del w:id="8430" w:author="ilham.nur@office.ui.ac.id" w:date="2023-03-04T10:18:00Z"/>
                <w:b/>
                <w:bCs/>
              </w:rPr>
            </w:pPr>
            <w:ins w:id="8431" w:author="ilham.nur@office.ui.ac.id [2]" w:date="2023-01-25T21:14:00Z">
              <w:del w:id="8432" w:author="ilham.nur@office.ui.ac.id" w:date="2023-03-04T10:18:00Z">
                <w:r w:rsidRPr="002F4D53" w:rsidDel="002F4D53">
                  <w:rPr>
                    <w:b/>
                    <w:bCs/>
                  </w:rPr>
                  <w:delText>Jenis Relasi</w:delText>
                </w:r>
              </w:del>
            </w:ins>
            <w:bookmarkStart w:id="8433" w:name="_Toc128821874"/>
            <w:bookmarkStart w:id="8434" w:name="_Toc128852592"/>
            <w:bookmarkStart w:id="8435" w:name="_Toc128944185"/>
            <w:bookmarkEnd w:id="8433"/>
            <w:bookmarkEnd w:id="8434"/>
            <w:bookmarkEnd w:id="8435"/>
          </w:p>
        </w:tc>
        <w:tc>
          <w:tcPr>
            <w:tcW w:w="2832" w:type="dxa"/>
          </w:tcPr>
          <w:p w14:paraId="7D4935DB" w14:textId="1669571A" w:rsidR="00000F1F" w:rsidRPr="002F4D53" w:rsidDel="002F4D53" w:rsidRDefault="009532C4" w:rsidP="00656010">
            <w:pPr>
              <w:spacing w:line="360" w:lineRule="auto"/>
              <w:rPr>
                <w:ins w:id="8436" w:author="ilham.nur@office.ui.ac.id [2]" w:date="2023-01-25T21:13:00Z"/>
                <w:del w:id="8437" w:author="ilham.nur@office.ui.ac.id" w:date="2023-03-04T10:18:00Z"/>
                <w:b/>
                <w:bCs/>
              </w:rPr>
            </w:pPr>
            <w:ins w:id="8438" w:author="ilham.nur@office.ui.ac.id [2]" w:date="2023-01-25T21:14:00Z">
              <w:del w:id="8439" w:author="ilham.nur@office.ui.ac.id" w:date="2023-03-04T10:18:00Z">
                <w:r w:rsidRPr="002F4D53" w:rsidDel="002F4D53">
                  <w:rPr>
                    <w:b/>
                    <w:bCs/>
                  </w:rPr>
                  <w:delText>Ke</w:delText>
                </w:r>
              </w:del>
            </w:ins>
            <w:ins w:id="8440" w:author="ilham.nur@office.ui.ac.id [2]" w:date="2023-01-25T21:15:00Z">
              <w:del w:id="8441" w:author="ilham.nur@office.ui.ac.id" w:date="2023-03-04T10:18:00Z">
                <w:r w:rsidRPr="002F4D53" w:rsidDel="002F4D53">
                  <w:rPr>
                    <w:b/>
                    <w:bCs/>
                  </w:rPr>
                  <w:delText>terangan</w:delText>
                </w:r>
              </w:del>
            </w:ins>
            <w:bookmarkStart w:id="8442" w:name="_Toc128821875"/>
            <w:bookmarkStart w:id="8443" w:name="_Toc128852593"/>
            <w:bookmarkStart w:id="8444" w:name="_Toc128944186"/>
            <w:bookmarkEnd w:id="8442"/>
            <w:bookmarkEnd w:id="8443"/>
            <w:bookmarkEnd w:id="8444"/>
          </w:p>
        </w:tc>
        <w:bookmarkStart w:id="8445" w:name="_Toc128821876"/>
        <w:bookmarkStart w:id="8446" w:name="_Toc128852594"/>
        <w:bookmarkStart w:id="8447" w:name="_Toc128944187"/>
        <w:bookmarkEnd w:id="8445"/>
        <w:bookmarkEnd w:id="8446"/>
        <w:bookmarkEnd w:id="8447"/>
      </w:tr>
      <w:tr w:rsidR="00000F1F" w:rsidDel="002F4D53" w14:paraId="09620128" w14:textId="25698ED3" w:rsidTr="00000F1F">
        <w:trPr>
          <w:ins w:id="8448" w:author="ilham.nur@office.ui.ac.id [2]" w:date="2023-01-25T21:13:00Z"/>
          <w:del w:id="8449" w:author="ilham.nur@office.ui.ac.id" w:date="2023-03-04T10:18:00Z"/>
        </w:trPr>
        <w:tc>
          <w:tcPr>
            <w:tcW w:w="2831" w:type="dxa"/>
          </w:tcPr>
          <w:p w14:paraId="3E64E985" w14:textId="2FFD658F" w:rsidR="00000F1F" w:rsidRPr="00505433" w:rsidDel="002F4D53" w:rsidRDefault="00C463BD" w:rsidP="00656010">
            <w:pPr>
              <w:spacing w:line="360" w:lineRule="auto"/>
              <w:rPr>
                <w:ins w:id="8450" w:author="ilham.nur@office.ui.ac.id [2]" w:date="2023-01-25T21:13:00Z"/>
                <w:del w:id="8451" w:author="ilham.nur@office.ui.ac.id" w:date="2023-03-04T10:18:00Z"/>
                <w:i/>
                <w:iCs/>
                <w:rPrChange w:id="8452" w:author="ilham.nur@office.ui.ac.id [2]" w:date="2023-01-28T21:50:00Z">
                  <w:rPr>
                    <w:ins w:id="8453" w:author="ilham.nur@office.ui.ac.id [2]" w:date="2023-01-25T21:13:00Z"/>
                    <w:del w:id="8454" w:author="ilham.nur@office.ui.ac.id" w:date="2023-03-04T10:18:00Z"/>
                  </w:rPr>
                </w:rPrChange>
              </w:rPr>
            </w:pPr>
            <w:ins w:id="8455" w:author="ilham.nur@office.ui.ac.id [2]" w:date="2023-01-25T21:52:00Z">
              <w:del w:id="8456" w:author="ilham.nur@office.ui.ac.id" w:date="2023-03-04T10:18:00Z">
                <w:r w:rsidRPr="00505433" w:rsidDel="002F4D53">
                  <w:rPr>
                    <w:i/>
                    <w:iCs/>
                    <w:rPrChange w:id="8457" w:author="ilham.nur@office.ui.ac.id [2]" w:date="2023-01-28T21:50:00Z">
                      <w:rPr/>
                    </w:rPrChange>
                  </w:rPr>
                  <w:delText>projectTable→</w:delText>
                </w:r>
              </w:del>
            </w:ins>
            <w:ins w:id="8458" w:author="ilham.nur@office.ui.ac.id [2]" w:date="2023-01-28T21:49:00Z">
              <w:del w:id="8459" w:author="ilham.nur@office.ui.ac.id" w:date="2023-03-04T10:18:00Z">
                <w:r w:rsidR="007C0047" w:rsidRPr="00505433" w:rsidDel="002F4D53">
                  <w:rPr>
                    <w:i/>
                    <w:iCs/>
                    <w:rPrChange w:id="8460" w:author="ilham.nur@office.ui.ac.id [2]" w:date="2023-01-28T21:50:00Z">
                      <w:rPr/>
                    </w:rPrChange>
                  </w:rPr>
                  <w:delText>task</w:delText>
                </w:r>
              </w:del>
            </w:ins>
            <w:ins w:id="8461" w:author="ilham.nur@office.ui.ac.id [2]" w:date="2023-01-25T21:52:00Z">
              <w:del w:id="8462" w:author="ilham.nur@office.ui.ac.id" w:date="2023-03-04T10:18:00Z">
                <w:r w:rsidRPr="00505433" w:rsidDel="002F4D53">
                  <w:rPr>
                    <w:i/>
                    <w:iCs/>
                    <w:rPrChange w:id="8463" w:author="ilham.nur@office.ui.ac.id [2]" w:date="2023-01-28T21:50:00Z">
                      <w:rPr/>
                    </w:rPrChange>
                  </w:rPr>
                  <w:delText>Table</w:delText>
                </w:r>
              </w:del>
            </w:ins>
            <w:bookmarkStart w:id="8464" w:name="_Toc128821877"/>
            <w:bookmarkStart w:id="8465" w:name="_Toc128852595"/>
            <w:bookmarkStart w:id="8466" w:name="_Toc128944188"/>
            <w:bookmarkEnd w:id="8464"/>
            <w:bookmarkEnd w:id="8465"/>
            <w:bookmarkEnd w:id="8466"/>
          </w:p>
        </w:tc>
        <w:tc>
          <w:tcPr>
            <w:tcW w:w="2831" w:type="dxa"/>
          </w:tcPr>
          <w:p w14:paraId="405F67C3" w14:textId="2801E253" w:rsidR="00000F1F" w:rsidRPr="00B51E02" w:rsidDel="002F4D53" w:rsidRDefault="00B51E02" w:rsidP="00656010">
            <w:pPr>
              <w:spacing w:line="360" w:lineRule="auto"/>
              <w:rPr>
                <w:ins w:id="8467" w:author="ilham.nur@office.ui.ac.id [2]" w:date="2023-01-25T21:13:00Z"/>
                <w:del w:id="8468" w:author="ilham.nur@office.ui.ac.id" w:date="2023-03-04T10:18:00Z"/>
                <w:i/>
                <w:iCs/>
                <w:rPrChange w:id="8469" w:author="ilham.nur@office.ui.ac.id [2]" w:date="2023-01-25T21:52:00Z">
                  <w:rPr>
                    <w:ins w:id="8470" w:author="ilham.nur@office.ui.ac.id [2]" w:date="2023-01-25T21:13:00Z"/>
                    <w:del w:id="8471" w:author="ilham.nur@office.ui.ac.id" w:date="2023-03-04T10:18:00Z"/>
                  </w:rPr>
                </w:rPrChange>
              </w:rPr>
            </w:pPr>
            <w:ins w:id="8472" w:author="ilham.nur@office.ui.ac.id [2]" w:date="2023-01-25T21:52:00Z">
              <w:del w:id="8473" w:author="ilham.nur@office.ui.ac.id" w:date="2023-03-04T10:18:00Z">
                <w:r w:rsidDel="002F4D53">
                  <w:rPr>
                    <w:i/>
                    <w:iCs/>
                  </w:rPr>
                  <w:delText>One or many</w:delText>
                </w:r>
              </w:del>
            </w:ins>
            <w:bookmarkStart w:id="8474" w:name="_Toc128821878"/>
            <w:bookmarkStart w:id="8475" w:name="_Toc128852596"/>
            <w:bookmarkStart w:id="8476" w:name="_Toc128944189"/>
            <w:bookmarkEnd w:id="8474"/>
            <w:bookmarkEnd w:id="8475"/>
            <w:bookmarkEnd w:id="8476"/>
          </w:p>
        </w:tc>
        <w:tc>
          <w:tcPr>
            <w:tcW w:w="2832" w:type="dxa"/>
          </w:tcPr>
          <w:p w14:paraId="271C7284" w14:textId="2E9857B5" w:rsidR="00000F1F" w:rsidDel="002F4D53" w:rsidRDefault="00B51E02" w:rsidP="00656010">
            <w:pPr>
              <w:spacing w:line="360" w:lineRule="auto"/>
              <w:rPr>
                <w:ins w:id="8477" w:author="ilham.nur@office.ui.ac.id [2]" w:date="2023-01-25T21:13:00Z"/>
                <w:del w:id="8478" w:author="ilham.nur@office.ui.ac.id" w:date="2023-03-04T10:18:00Z"/>
              </w:rPr>
            </w:pPr>
            <w:ins w:id="8479" w:author="ilham.nur@office.ui.ac.id [2]" w:date="2023-01-25T21:52:00Z">
              <w:del w:id="8480" w:author="ilham.nur@office.ui.ac.id" w:date="2023-03-04T10:18:00Z">
                <w:r w:rsidDel="002F4D53">
                  <w:delText>Setiap proyek yang dikerjakan pasti memerlukan minimal satu pekerjaan yang akan dikerjakan, dan umumnya akan memiliki lebih dari satu pekerjaan di dalam s</w:delText>
                </w:r>
              </w:del>
            </w:ins>
            <w:ins w:id="8481" w:author="ilham.nur@office.ui.ac.id [2]" w:date="2023-01-25T21:53:00Z">
              <w:del w:id="8482" w:author="ilham.nur@office.ui.ac.id" w:date="2023-03-04T10:18:00Z">
                <w:r w:rsidDel="002F4D53">
                  <w:delText>uatu proyek.</w:delText>
                </w:r>
              </w:del>
            </w:ins>
            <w:bookmarkStart w:id="8483" w:name="_Toc128821879"/>
            <w:bookmarkStart w:id="8484" w:name="_Toc128852597"/>
            <w:bookmarkStart w:id="8485" w:name="_Toc128944190"/>
            <w:bookmarkEnd w:id="8483"/>
            <w:bookmarkEnd w:id="8484"/>
            <w:bookmarkEnd w:id="8485"/>
          </w:p>
        </w:tc>
        <w:bookmarkStart w:id="8486" w:name="_Toc128821880"/>
        <w:bookmarkStart w:id="8487" w:name="_Toc128852598"/>
        <w:bookmarkStart w:id="8488" w:name="_Toc128944191"/>
        <w:bookmarkEnd w:id="8486"/>
        <w:bookmarkEnd w:id="8487"/>
        <w:bookmarkEnd w:id="8488"/>
      </w:tr>
      <w:tr w:rsidR="004A18A1" w:rsidDel="002F4D53" w14:paraId="2082DFD8" w14:textId="04CBBFB6" w:rsidTr="00000F1F">
        <w:trPr>
          <w:ins w:id="8489" w:author="ilham.nur@office.ui.ac.id [2]" w:date="2023-01-25T21:53:00Z"/>
          <w:del w:id="8490" w:author="ilham.nur@office.ui.ac.id" w:date="2023-03-04T10:18:00Z"/>
        </w:trPr>
        <w:tc>
          <w:tcPr>
            <w:tcW w:w="2831" w:type="dxa"/>
          </w:tcPr>
          <w:p w14:paraId="79839258" w14:textId="28A7C2F5" w:rsidR="004A18A1" w:rsidRPr="00505433" w:rsidDel="002F4D53" w:rsidRDefault="007C0047">
            <w:pPr>
              <w:spacing w:line="360" w:lineRule="auto"/>
              <w:rPr>
                <w:ins w:id="8491" w:author="ilham.nur@office.ui.ac.id [2]" w:date="2023-01-25T21:53:00Z"/>
                <w:del w:id="8492" w:author="ilham.nur@office.ui.ac.id" w:date="2023-03-04T10:18:00Z"/>
                <w:i/>
                <w:iCs/>
                <w:rPrChange w:id="8493" w:author="ilham.nur@office.ui.ac.id [2]" w:date="2023-01-28T21:50:00Z">
                  <w:rPr>
                    <w:ins w:id="8494" w:author="ilham.nur@office.ui.ac.id [2]" w:date="2023-01-25T21:53:00Z"/>
                    <w:del w:id="8495" w:author="ilham.nur@office.ui.ac.id" w:date="2023-03-04T10:18:00Z"/>
                  </w:rPr>
                </w:rPrChange>
              </w:rPr>
              <w:pPrChange w:id="8496" w:author="ilham.nur@office.ui.ac.id [2]" w:date="2023-01-28T21:48:00Z">
                <w:pPr>
                  <w:keepNext/>
                  <w:spacing w:line="360" w:lineRule="auto"/>
                </w:pPr>
              </w:pPrChange>
            </w:pPr>
            <w:ins w:id="8497" w:author="ilham.nur@office.ui.ac.id [2]" w:date="2023-01-28T21:49:00Z">
              <w:del w:id="8498" w:author="ilham.nur@office.ui.ac.id" w:date="2023-03-04T10:18:00Z">
                <w:r w:rsidRPr="00505433" w:rsidDel="002F4D53">
                  <w:rPr>
                    <w:i/>
                    <w:iCs/>
                    <w:rPrChange w:id="8499" w:author="ilham.nur@office.ui.ac.id [2]" w:date="2023-01-28T21:50:00Z">
                      <w:rPr/>
                    </w:rPrChange>
                  </w:rPr>
                  <w:delText>task</w:delText>
                </w:r>
              </w:del>
            </w:ins>
            <w:ins w:id="8500" w:author="ilham.nur@office.ui.ac.id [2]" w:date="2023-01-25T21:53:00Z">
              <w:del w:id="8501" w:author="ilham.nur@office.ui.ac.id" w:date="2023-03-04T10:18:00Z">
                <w:r w:rsidR="004A18A1" w:rsidRPr="00505433" w:rsidDel="002F4D53">
                  <w:rPr>
                    <w:i/>
                    <w:iCs/>
                    <w:rPrChange w:id="8502" w:author="ilham.nur@office.ui.ac.id [2]" w:date="2023-01-28T21:50:00Z">
                      <w:rPr/>
                    </w:rPrChange>
                  </w:rPr>
                  <w:delText>Table→projectTable</w:delText>
                </w:r>
                <w:bookmarkStart w:id="8503" w:name="_Toc128821881"/>
                <w:bookmarkStart w:id="8504" w:name="_Toc128852599"/>
                <w:bookmarkStart w:id="8505" w:name="_Toc128944192"/>
                <w:bookmarkEnd w:id="8503"/>
                <w:bookmarkEnd w:id="8504"/>
                <w:bookmarkEnd w:id="8505"/>
              </w:del>
            </w:ins>
          </w:p>
        </w:tc>
        <w:tc>
          <w:tcPr>
            <w:tcW w:w="2831" w:type="dxa"/>
          </w:tcPr>
          <w:p w14:paraId="4792227E" w14:textId="59C805ED" w:rsidR="004A18A1" w:rsidDel="002F4D53" w:rsidRDefault="002710BC">
            <w:pPr>
              <w:spacing w:line="360" w:lineRule="auto"/>
              <w:rPr>
                <w:ins w:id="8506" w:author="ilham.nur@office.ui.ac.id [2]" w:date="2023-01-25T21:53:00Z"/>
                <w:del w:id="8507" w:author="ilham.nur@office.ui.ac.id" w:date="2023-03-04T10:18:00Z"/>
                <w:i/>
                <w:iCs/>
              </w:rPr>
              <w:pPrChange w:id="8508" w:author="ilham.nur@office.ui.ac.id [2]" w:date="2023-01-28T21:48:00Z">
                <w:pPr>
                  <w:keepNext/>
                  <w:spacing w:line="360" w:lineRule="auto"/>
                </w:pPr>
              </w:pPrChange>
            </w:pPr>
            <w:ins w:id="8509" w:author="ilham.nur@office.ui.ac.id [2]" w:date="2023-01-25T21:53:00Z">
              <w:del w:id="8510" w:author="ilham.nur@office.ui.ac.id" w:date="2023-03-04T10:18:00Z">
                <w:r w:rsidDel="002F4D53">
                  <w:rPr>
                    <w:i/>
                    <w:iCs/>
                  </w:rPr>
                  <w:delText>One and only one</w:delText>
                </w:r>
                <w:bookmarkStart w:id="8511" w:name="_Toc128821882"/>
                <w:bookmarkStart w:id="8512" w:name="_Toc128852600"/>
                <w:bookmarkStart w:id="8513" w:name="_Toc128944193"/>
                <w:bookmarkEnd w:id="8511"/>
                <w:bookmarkEnd w:id="8512"/>
                <w:bookmarkEnd w:id="8513"/>
              </w:del>
            </w:ins>
          </w:p>
        </w:tc>
        <w:tc>
          <w:tcPr>
            <w:tcW w:w="2832" w:type="dxa"/>
          </w:tcPr>
          <w:p w14:paraId="4C422499" w14:textId="0651A24B" w:rsidR="004A18A1" w:rsidDel="002F4D53" w:rsidRDefault="002710BC">
            <w:pPr>
              <w:spacing w:line="360" w:lineRule="auto"/>
              <w:rPr>
                <w:ins w:id="8514" w:author="ilham.nur@office.ui.ac.id [2]" w:date="2023-01-25T21:53:00Z"/>
                <w:del w:id="8515" w:author="ilham.nur@office.ui.ac.id" w:date="2023-03-04T10:18:00Z"/>
              </w:rPr>
              <w:pPrChange w:id="8516" w:author="ilham.nur@office.ui.ac.id [2]" w:date="2023-01-28T21:48:00Z">
                <w:pPr>
                  <w:keepNext/>
                  <w:spacing w:line="360" w:lineRule="auto"/>
                </w:pPr>
              </w:pPrChange>
            </w:pPr>
            <w:ins w:id="8517" w:author="ilham.nur@office.ui.ac.id [2]" w:date="2023-01-25T21:54:00Z">
              <w:del w:id="8518" w:author="ilham.nur@office.ui.ac.id" w:date="2023-03-04T10:18:00Z">
                <w:r w:rsidDel="002F4D53">
                  <w:delText xml:space="preserve">Setiap pekerjaan yang ada hanya memiliki satu buah proyek dan hanya satu proyek saja. Apa bila terdapat pekerjaan serupa maka </w:delText>
                </w:r>
                <w:r w:rsidR="003E1F48" w:rsidDel="002F4D53">
                  <w:delText>akan memiliki PID yang berbeda.</w:delText>
                </w:r>
              </w:del>
            </w:ins>
            <w:bookmarkStart w:id="8519" w:name="_Toc128821883"/>
            <w:bookmarkStart w:id="8520" w:name="_Toc128852601"/>
            <w:bookmarkStart w:id="8521" w:name="_Toc128944194"/>
            <w:bookmarkEnd w:id="8519"/>
            <w:bookmarkEnd w:id="8520"/>
            <w:bookmarkEnd w:id="8521"/>
          </w:p>
        </w:tc>
        <w:bookmarkStart w:id="8522" w:name="_Toc128821884"/>
        <w:bookmarkStart w:id="8523" w:name="_Toc128852602"/>
        <w:bookmarkStart w:id="8524" w:name="_Toc128944195"/>
        <w:bookmarkEnd w:id="8522"/>
        <w:bookmarkEnd w:id="8523"/>
        <w:bookmarkEnd w:id="8524"/>
      </w:tr>
      <w:tr w:rsidR="00656010" w:rsidDel="002F4D53" w14:paraId="04648D48" w14:textId="54FEED5F" w:rsidTr="00000F1F">
        <w:trPr>
          <w:ins w:id="8525" w:author="ilham.nur@office.ui.ac.id [2]" w:date="2023-01-28T21:48:00Z"/>
          <w:del w:id="8526" w:author="ilham.nur@office.ui.ac.id" w:date="2023-03-04T10:18:00Z"/>
        </w:trPr>
        <w:tc>
          <w:tcPr>
            <w:tcW w:w="2831" w:type="dxa"/>
          </w:tcPr>
          <w:p w14:paraId="6A5B7947" w14:textId="19197F34" w:rsidR="00656010" w:rsidRPr="00505433" w:rsidDel="002F4D53" w:rsidRDefault="007C0047">
            <w:pPr>
              <w:spacing w:line="360" w:lineRule="auto"/>
              <w:rPr>
                <w:ins w:id="8527" w:author="ilham.nur@office.ui.ac.id [2]" w:date="2023-01-28T21:48:00Z"/>
                <w:del w:id="8528" w:author="ilham.nur@office.ui.ac.id" w:date="2023-03-04T10:18:00Z"/>
                <w:i/>
                <w:iCs/>
                <w:rPrChange w:id="8529" w:author="ilham.nur@office.ui.ac.id [2]" w:date="2023-01-28T21:50:00Z">
                  <w:rPr>
                    <w:ins w:id="8530" w:author="ilham.nur@office.ui.ac.id [2]" w:date="2023-01-28T21:48:00Z"/>
                    <w:del w:id="8531" w:author="ilham.nur@office.ui.ac.id" w:date="2023-03-04T10:18:00Z"/>
                  </w:rPr>
                </w:rPrChange>
              </w:rPr>
              <w:pPrChange w:id="8532" w:author="ilham.nur@office.ui.ac.id [2]" w:date="2023-01-28T21:48:00Z">
                <w:pPr>
                  <w:keepNext/>
                  <w:spacing w:line="360" w:lineRule="auto"/>
                </w:pPr>
              </w:pPrChange>
            </w:pPr>
            <w:ins w:id="8533" w:author="ilham.nur@office.ui.ac.id [2]" w:date="2023-01-28T21:49:00Z">
              <w:del w:id="8534" w:author="ilham.nur@office.ui.ac.id" w:date="2023-03-04T10:18:00Z">
                <w:r w:rsidRPr="00505433" w:rsidDel="002F4D53">
                  <w:rPr>
                    <w:i/>
                    <w:iCs/>
                    <w:rPrChange w:id="8535" w:author="ilham.nur@office.ui.ac.id [2]" w:date="2023-01-28T21:50:00Z">
                      <w:rPr/>
                    </w:rPrChange>
                  </w:rPr>
                  <w:delText>projectTable→resourceTable</w:delText>
                </w:r>
              </w:del>
            </w:ins>
            <w:bookmarkStart w:id="8536" w:name="_Toc128821885"/>
            <w:bookmarkStart w:id="8537" w:name="_Toc128852603"/>
            <w:bookmarkStart w:id="8538" w:name="_Toc128944196"/>
            <w:bookmarkEnd w:id="8536"/>
            <w:bookmarkEnd w:id="8537"/>
            <w:bookmarkEnd w:id="8538"/>
          </w:p>
        </w:tc>
        <w:tc>
          <w:tcPr>
            <w:tcW w:w="2831" w:type="dxa"/>
          </w:tcPr>
          <w:p w14:paraId="52487B66" w14:textId="4689937E" w:rsidR="00656010" w:rsidDel="002F4D53" w:rsidRDefault="00B0073D">
            <w:pPr>
              <w:spacing w:line="360" w:lineRule="auto"/>
              <w:rPr>
                <w:ins w:id="8539" w:author="ilham.nur@office.ui.ac.id [2]" w:date="2023-01-28T21:48:00Z"/>
                <w:del w:id="8540" w:author="ilham.nur@office.ui.ac.id" w:date="2023-03-04T10:18:00Z"/>
                <w:i/>
                <w:iCs/>
              </w:rPr>
              <w:pPrChange w:id="8541" w:author="ilham.nur@office.ui.ac.id [2]" w:date="2023-01-28T21:48:00Z">
                <w:pPr>
                  <w:keepNext/>
                  <w:spacing w:line="360" w:lineRule="auto"/>
                </w:pPr>
              </w:pPrChange>
            </w:pPr>
            <w:ins w:id="8542" w:author="ilham.nur@office.ui.ac.id [2]" w:date="2023-01-29T11:18:00Z">
              <w:del w:id="8543" w:author="ilham.nur@office.ui.ac.id" w:date="2023-03-04T10:18:00Z">
                <w:r w:rsidDel="002F4D53">
                  <w:rPr>
                    <w:i/>
                    <w:iCs/>
                  </w:rPr>
                  <w:delText>One and only one</w:delText>
                </w:r>
              </w:del>
            </w:ins>
            <w:bookmarkStart w:id="8544" w:name="_Toc128821886"/>
            <w:bookmarkStart w:id="8545" w:name="_Toc128852604"/>
            <w:bookmarkStart w:id="8546" w:name="_Toc128944197"/>
            <w:bookmarkEnd w:id="8544"/>
            <w:bookmarkEnd w:id="8545"/>
            <w:bookmarkEnd w:id="8546"/>
          </w:p>
        </w:tc>
        <w:tc>
          <w:tcPr>
            <w:tcW w:w="2832" w:type="dxa"/>
          </w:tcPr>
          <w:p w14:paraId="41B2D364" w14:textId="07AB62EE" w:rsidR="00656010" w:rsidDel="002F4D53" w:rsidRDefault="00635608">
            <w:pPr>
              <w:spacing w:line="360" w:lineRule="auto"/>
              <w:rPr>
                <w:ins w:id="8547" w:author="ilham.nur@office.ui.ac.id [2]" w:date="2023-01-28T21:48:00Z"/>
                <w:del w:id="8548" w:author="ilham.nur@office.ui.ac.id" w:date="2023-03-04T10:18:00Z"/>
              </w:rPr>
              <w:pPrChange w:id="8549" w:author="ilham.nur@office.ui.ac.id [2]" w:date="2023-01-28T21:48:00Z">
                <w:pPr>
                  <w:keepNext/>
                  <w:spacing w:line="360" w:lineRule="auto"/>
                </w:pPr>
              </w:pPrChange>
            </w:pPr>
            <w:ins w:id="8550" w:author="ilham.nur@office.ui.ac.id [2]" w:date="2023-01-29T11:18:00Z">
              <w:del w:id="8551" w:author="ilham.nur@office.ui.ac.id" w:date="2023-03-04T10:18:00Z">
                <w:r w:rsidDel="002F4D53">
                  <w:delText>Setiap p</w:delText>
                </w:r>
              </w:del>
            </w:ins>
            <w:ins w:id="8552" w:author="ilham.nur@office.ui.ac.id [2]" w:date="2023-01-29T11:19:00Z">
              <w:del w:id="8553" w:author="ilham.nur@office.ui.ac.id" w:date="2023-03-04T10:18:00Z">
                <w:r w:rsidDel="002F4D53">
                  <w:delText>royek hanya memiliki satu penanggung jawab proyek baik AM ataupun PM yang telah ditunjuk.</w:delText>
                </w:r>
              </w:del>
            </w:ins>
            <w:bookmarkStart w:id="8554" w:name="_Toc128821887"/>
            <w:bookmarkStart w:id="8555" w:name="_Toc128852605"/>
            <w:bookmarkStart w:id="8556" w:name="_Toc128944198"/>
            <w:bookmarkEnd w:id="8554"/>
            <w:bookmarkEnd w:id="8555"/>
            <w:bookmarkEnd w:id="8556"/>
          </w:p>
        </w:tc>
        <w:bookmarkStart w:id="8557" w:name="_Toc128821888"/>
        <w:bookmarkStart w:id="8558" w:name="_Toc128852606"/>
        <w:bookmarkStart w:id="8559" w:name="_Toc128944199"/>
        <w:bookmarkEnd w:id="8557"/>
        <w:bookmarkEnd w:id="8558"/>
        <w:bookmarkEnd w:id="8559"/>
      </w:tr>
      <w:tr w:rsidR="00656010" w:rsidDel="002F4D53" w14:paraId="41F4E46B" w14:textId="6E4829B7" w:rsidTr="00000F1F">
        <w:trPr>
          <w:ins w:id="8560" w:author="ilham.nur@office.ui.ac.id [2]" w:date="2023-01-28T21:48:00Z"/>
          <w:del w:id="8561" w:author="ilham.nur@office.ui.ac.id" w:date="2023-03-04T10:18:00Z"/>
        </w:trPr>
        <w:tc>
          <w:tcPr>
            <w:tcW w:w="2831" w:type="dxa"/>
          </w:tcPr>
          <w:p w14:paraId="19DDBC48" w14:textId="3E5915BA" w:rsidR="00656010" w:rsidRPr="00505433" w:rsidDel="002F4D53" w:rsidRDefault="00D40811">
            <w:pPr>
              <w:spacing w:line="360" w:lineRule="auto"/>
              <w:rPr>
                <w:ins w:id="8562" w:author="ilham.nur@office.ui.ac.id [2]" w:date="2023-01-28T21:48:00Z"/>
                <w:del w:id="8563" w:author="ilham.nur@office.ui.ac.id" w:date="2023-03-04T10:18:00Z"/>
                <w:i/>
                <w:iCs/>
                <w:rPrChange w:id="8564" w:author="ilham.nur@office.ui.ac.id [2]" w:date="2023-01-28T21:50:00Z">
                  <w:rPr>
                    <w:ins w:id="8565" w:author="ilham.nur@office.ui.ac.id [2]" w:date="2023-01-28T21:48:00Z"/>
                    <w:del w:id="8566" w:author="ilham.nur@office.ui.ac.id" w:date="2023-03-04T10:18:00Z"/>
                  </w:rPr>
                </w:rPrChange>
              </w:rPr>
              <w:pPrChange w:id="8567" w:author="ilham.nur@office.ui.ac.id [2]" w:date="2023-01-28T21:48:00Z">
                <w:pPr>
                  <w:keepNext/>
                  <w:spacing w:line="360" w:lineRule="auto"/>
                </w:pPr>
              </w:pPrChange>
            </w:pPr>
            <w:ins w:id="8568" w:author="ilham.nur@office.ui.ac.id [2]" w:date="2023-01-28T21:50:00Z">
              <w:del w:id="8569" w:author="ilham.nur@office.ui.ac.id" w:date="2023-03-04T10:18:00Z">
                <w:r w:rsidRPr="00505433" w:rsidDel="002F4D53">
                  <w:rPr>
                    <w:i/>
                    <w:iCs/>
                    <w:rPrChange w:id="8570" w:author="ilham.nur@office.ui.ac.id [2]" w:date="2023-01-28T21:50:00Z">
                      <w:rPr/>
                    </w:rPrChange>
                  </w:rPr>
                  <w:delText>resourceTable→projectTable</w:delText>
                </w:r>
              </w:del>
            </w:ins>
            <w:bookmarkStart w:id="8571" w:name="_Toc128821889"/>
            <w:bookmarkStart w:id="8572" w:name="_Toc128852607"/>
            <w:bookmarkStart w:id="8573" w:name="_Toc128944200"/>
            <w:bookmarkEnd w:id="8571"/>
            <w:bookmarkEnd w:id="8572"/>
            <w:bookmarkEnd w:id="8573"/>
          </w:p>
        </w:tc>
        <w:tc>
          <w:tcPr>
            <w:tcW w:w="2831" w:type="dxa"/>
          </w:tcPr>
          <w:p w14:paraId="6A8CD3AC" w14:textId="69A7AA9B" w:rsidR="00656010" w:rsidDel="002F4D53" w:rsidRDefault="00B0073D">
            <w:pPr>
              <w:spacing w:line="360" w:lineRule="auto"/>
              <w:rPr>
                <w:ins w:id="8574" w:author="ilham.nur@office.ui.ac.id [2]" w:date="2023-01-28T21:48:00Z"/>
                <w:del w:id="8575" w:author="ilham.nur@office.ui.ac.id" w:date="2023-03-04T10:18:00Z"/>
                <w:i/>
                <w:iCs/>
              </w:rPr>
              <w:pPrChange w:id="8576" w:author="ilham.nur@office.ui.ac.id [2]" w:date="2023-01-28T21:48:00Z">
                <w:pPr>
                  <w:keepNext/>
                  <w:spacing w:line="360" w:lineRule="auto"/>
                </w:pPr>
              </w:pPrChange>
            </w:pPr>
            <w:ins w:id="8577" w:author="ilham.nur@office.ui.ac.id [2]" w:date="2023-01-29T11:18:00Z">
              <w:del w:id="8578" w:author="ilham.nur@office.ui.ac.id" w:date="2023-03-04T10:18:00Z">
                <w:r w:rsidDel="002F4D53">
                  <w:rPr>
                    <w:i/>
                    <w:iCs/>
                  </w:rPr>
                  <w:delText>Zero or Many</w:delText>
                </w:r>
              </w:del>
            </w:ins>
            <w:bookmarkStart w:id="8579" w:name="_Toc128821890"/>
            <w:bookmarkStart w:id="8580" w:name="_Toc128852608"/>
            <w:bookmarkStart w:id="8581" w:name="_Toc128944201"/>
            <w:bookmarkEnd w:id="8579"/>
            <w:bookmarkEnd w:id="8580"/>
            <w:bookmarkEnd w:id="8581"/>
          </w:p>
        </w:tc>
        <w:tc>
          <w:tcPr>
            <w:tcW w:w="2832" w:type="dxa"/>
          </w:tcPr>
          <w:p w14:paraId="37A14C32" w14:textId="677428A5" w:rsidR="00656010" w:rsidDel="002F4D53" w:rsidRDefault="00683B27">
            <w:pPr>
              <w:spacing w:line="360" w:lineRule="auto"/>
              <w:rPr>
                <w:ins w:id="8582" w:author="ilham.nur@office.ui.ac.id [2]" w:date="2023-01-28T21:48:00Z"/>
                <w:del w:id="8583" w:author="ilham.nur@office.ui.ac.id" w:date="2023-03-04T10:18:00Z"/>
              </w:rPr>
              <w:pPrChange w:id="8584" w:author="ilham.nur@office.ui.ac.id [2]" w:date="2023-01-28T21:48:00Z">
                <w:pPr>
                  <w:keepNext/>
                  <w:spacing w:line="360" w:lineRule="auto"/>
                </w:pPr>
              </w:pPrChange>
            </w:pPr>
            <w:ins w:id="8585" w:author="ilham.nur@office.ui.ac.id [2]" w:date="2023-01-29T11:19:00Z">
              <w:del w:id="8586" w:author="ilham.nur@office.ui.ac.id" w:date="2023-03-04T10:18:00Z">
                <w:r w:rsidDel="002F4D53">
                  <w:delText>Sumber daya yang ada pada perusahaan dapat memiliki nol ataupun banyak proyek dalam satu waktu.</w:delText>
                </w:r>
              </w:del>
            </w:ins>
            <w:bookmarkStart w:id="8587" w:name="_Toc128821891"/>
            <w:bookmarkStart w:id="8588" w:name="_Toc128852609"/>
            <w:bookmarkStart w:id="8589" w:name="_Toc128944202"/>
            <w:bookmarkEnd w:id="8587"/>
            <w:bookmarkEnd w:id="8588"/>
            <w:bookmarkEnd w:id="8589"/>
          </w:p>
        </w:tc>
        <w:bookmarkStart w:id="8590" w:name="_Toc128821892"/>
        <w:bookmarkStart w:id="8591" w:name="_Toc128852610"/>
        <w:bookmarkStart w:id="8592" w:name="_Toc128944203"/>
        <w:bookmarkEnd w:id="8590"/>
        <w:bookmarkEnd w:id="8591"/>
        <w:bookmarkEnd w:id="8592"/>
      </w:tr>
      <w:tr w:rsidR="00505433" w:rsidDel="002F4D53" w14:paraId="0C8B1289" w14:textId="450A75EB" w:rsidTr="00000F1F">
        <w:trPr>
          <w:ins w:id="8593" w:author="ilham.nur@office.ui.ac.id [2]" w:date="2023-01-28T21:50:00Z"/>
          <w:del w:id="8594" w:author="ilham.nur@office.ui.ac.id" w:date="2023-03-04T10:18:00Z"/>
        </w:trPr>
        <w:tc>
          <w:tcPr>
            <w:tcW w:w="2831" w:type="dxa"/>
          </w:tcPr>
          <w:p w14:paraId="35875197" w14:textId="6A55F491" w:rsidR="00505433" w:rsidRPr="00505433" w:rsidDel="002F4D53" w:rsidRDefault="00505433" w:rsidP="00656010">
            <w:pPr>
              <w:spacing w:line="360" w:lineRule="auto"/>
              <w:rPr>
                <w:ins w:id="8595" w:author="ilham.nur@office.ui.ac.id [2]" w:date="2023-01-28T21:50:00Z"/>
                <w:del w:id="8596" w:author="ilham.nur@office.ui.ac.id" w:date="2023-03-04T10:18:00Z"/>
                <w:i/>
                <w:iCs/>
                <w:rPrChange w:id="8597" w:author="ilham.nur@office.ui.ac.id [2]" w:date="2023-01-28T21:50:00Z">
                  <w:rPr>
                    <w:ins w:id="8598" w:author="ilham.nur@office.ui.ac.id [2]" w:date="2023-01-28T21:50:00Z"/>
                    <w:del w:id="8599" w:author="ilham.nur@office.ui.ac.id" w:date="2023-03-04T10:18:00Z"/>
                  </w:rPr>
                </w:rPrChange>
              </w:rPr>
            </w:pPr>
            <w:ins w:id="8600" w:author="ilham.nur@office.ui.ac.id [2]" w:date="2023-01-28T21:50:00Z">
              <w:del w:id="8601" w:author="ilham.nur@office.ui.ac.id" w:date="2023-03-04T10:18:00Z">
                <w:r w:rsidRPr="00505433" w:rsidDel="002F4D53">
                  <w:rPr>
                    <w:i/>
                    <w:iCs/>
                    <w:rPrChange w:id="8602" w:author="ilham.nur@office.ui.ac.id [2]" w:date="2023-01-28T21:50:00Z">
                      <w:rPr/>
                    </w:rPrChange>
                  </w:rPr>
                  <w:delText>taskTable→resourceTable</w:delText>
                </w:r>
                <w:bookmarkStart w:id="8603" w:name="_Toc128821893"/>
                <w:bookmarkStart w:id="8604" w:name="_Toc128852611"/>
                <w:bookmarkStart w:id="8605" w:name="_Toc128944204"/>
                <w:bookmarkEnd w:id="8603"/>
                <w:bookmarkEnd w:id="8604"/>
                <w:bookmarkEnd w:id="8605"/>
              </w:del>
            </w:ins>
          </w:p>
        </w:tc>
        <w:tc>
          <w:tcPr>
            <w:tcW w:w="2831" w:type="dxa"/>
          </w:tcPr>
          <w:p w14:paraId="2351DEDB" w14:textId="1A3CEF9D" w:rsidR="00505433" w:rsidDel="002F4D53" w:rsidRDefault="00D606B8" w:rsidP="00656010">
            <w:pPr>
              <w:spacing w:line="360" w:lineRule="auto"/>
              <w:rPr>
                <w:ins w:id="8606" w:author="ilham.nur@office.ui.ac.id [2]" w:date="2023-01-28T21:50:00Z"/>
                <w:del w:id="8607" w:author="ilham.nur@office.ui.ac.id" w:date="2023-03-04T10:18:00Z"/>
                <w:i/>
                <w:iCs/>
              </w:rPr>
            </w:pPr>
            <w:ins w:id="8608" w:author="ilham.nur@office.ui.ac.id [2]" w:date="2023-01-29T11:18:00Z">
              <w:del w:id="8609" w:author="ilham.nur@office.ui.ac.id" w:date="2023-03-04T10:18:00Z">
                <w:r w:rsidDel="002F4D53">
                  <w:rPr>
                    <w:i/>
                    <w:iCs/>
                  </w:rPr>
                  <w:delText>One and only one</w:delText>
                </w:r>
              </w:del>
            </w:ins>
            <w:bookmarkStart w:id="8610" w:name="_Toc128821894"/>
            <w:bookmarkStart w:id="8611" w:name="_Toc128852612"/>
            <w:bookmarkStart w:id="8612" w:name="_Toc128944205"/>
            <w:bookmarkEnd w:id="8610"/>
            <w:bookmarkEnd w:id="8611"/>
            <w:bookmarkEnd w:id="8612"/>
          </w:p>
        </w:tc>
        <w:tc>
          <w:tcPr>
            <w:tcW w:w="2832" w:type="dxa"/>
          </w:tcPr>
          <w:p w14:paraId="16DF3899" w14:textId="7BBE0D20" w:rsidR="00505433" w:rsidRPr="00047209" w:rsidDel="002F4D53" w:rsidRDefault="00047209" w:rsidP="00656010">
            <w:pPr>
              <w:spacing w:line="360" w:lineRule="auto"/>
              <w:rPr>
                <w:ins w:id="8613" w:author="ilham.nur@office.ui.ac.id [2]" w:date="2023-01-28T21:50:00Z"/>
                <w:del w:id="8614" w:author="ilham.nur@office.ui.ac.id" w:date="2023-03-04T10:18:00Z"/>
              </w:rPr>
            </w:pPr>
            <w:ins w:id="8615" w:author="ilham.nur@office.ui.ac.id [2]" w:date="2023-01-29T11:55:00Z">
              <w:del w:id="8616" w:author="ilham.nur@office.ui.ac.id" w:date="2023-03-04T10:18:00Z">
                <w:r w:rsidDel="002F4D53">
                  <w:delText xml:space="preserve">Sebuah pekerjaan yang dilakukan hanya dapat dilakukan oleh satu orang saja, sehingga apabila ada pekerjaan lain maka akan dibuat pada </w:delText>
                </w:r>
                <w:r w:rsidDel="002F4D53">
                  <w:rPr>
                    <w:i/>
                    <w:iCs/>
                  </w:rPr>
                  <w:delText xml:space="preserve">task </w:delText>
                </w:r>
                <w:r w:rsidDel="002F4D53">
                  <w:delText>yang berbeda.</w:delText>
                </w:r>
              </w:del>
            </w:ins>
            <w:bookmarkStart w:id="8617" w:name="_Toc128821895"/>
            <w:bookmarkStart w:id="8618" w:name="_Toc128852613"/>
            <w:bookmarkStart w:id="8619" w:name="_Toc128944206"/>
            <w:bookmarkEnd w:id="8617"/>
            <w:bookmarkEnd w:id="8618"/>
            <w:bookmarkEnd w:id="8619"/>
          </w:p>
        </w:tc>
        <w:bookmarkStart w:id="8620" w:name="_Toc128821896"/>
        <w:bookmarkStart w:id="8621" w:name="_Toc128852614"/>
        <w:bookmarkStart w:id="8622" w:name="_Toc128944207"/>
        <w:bookmarkEnd w:id="8620"/>
        <w:bookmarkEnd w:id="8621"/>
        <w:bookmarkEnd w:id="8622"/>
      </w:tr>
      <w:tr w:rsidR="00505433" w:rsidDel="002F4D53" w14:paraId="1CE75FD6" w14:textId="4EAB6DC9" w:rsidTr="00000F1F">
        <w:trPr>
          <w:ins w:id="8623" w:author="ilham.nur@office.ui.ac.id [2]" w:date="2023-01-28T21:50:00Z"/>
          <w:del w:id="8624" w:author="ilham.nur@office.ui.ac.id" w:date="2023-03-04T10:18:00Z"/>
        </w:trPr>
        <w:tc>
          <w:tcPr>
            <w:tcW w:w="2831" w:type="dxa"/>
          </w:tcPr>
          <w:p w14:paraId="3534668C" w14:textId="54970B16" w:rsidR="00505433" w:rsidRPr="00505433" w:rsidDel="002F4D53" w:rsidRDefault="00505433" w:rsidP="00656010">
            <w:pPr>
              <w:spacing w:line="360" w:lineRule="auto"/>
              <w:rPr>
                <w:ins w:id="8625" w:author="ilham.nur@office.ui.ac.id [2]" w:date="2023-01-28T21:50:00Z"/>
                <w:del w:id="8626" w:author="ilham.nur@office.ui.ac.id" w:date="2023-03-04T10:18:00Z"/>
                <w:i/>
                <w:iCs/>
                <w:rPrChange w:id="8627" w:author="ilham.nur@office.ui.ac.id [2]" w:date="2023-01-28T21:50:00Z">
                  <w:rPr>
                    <w:ins w:id="8628" w:author="ilham.nur@office.ui.ac.id [2]" w:date="2023-01-28T21:50:00Z"/>
                    <w:del w:id="8629" w:author="ilham.nur@office.ui.ac.id" w:date="2023-03-04T10:18:00Z"/>
                  </w:rPr>
                </w:rPrChange>
              </w:rPr>
            </w:pPr>
            <w:ins w:id="8630" w:author="ilham.nur@office.ui.ac.id [2]" w:date="2023-01-28T21:50:00Z">
              <w:del w:id="8631" w:author="ilham.nur@office.ui.ac.id" w:date="2023-03-04T10:18:00Z">
                <w:r w:rsidRPr="00505433" w:rsidDel="002F4D53">
                  <w:rPr>
                    <w:i/>
                    <w:iCs/>
                    <w:rPrChange w:id="8632" w:author="ilham.nur@office.ui.ac.id [2]" w:date="2023-01-28T21:50:00Z">
                      <w:rPr/>
                    </w:rPrChange>
                  </w:rPr>
                  <w:delText>resourceTable→taskTable</w:delText>
                </w:r>
                <w:bookmarkStart w:id="8633" w:name="_Toc128821897"/>
                <w:bookmarkStart w:id="8634" w:name="_Toc128852615"/>
                <w:bookmarkStart w:id="8635" w:name="_Toc128944208"/>
                <w:bookmarkEnd w:id="8633"/>
                <w:bookmarkEnd w:id="8634"/>
                <w:bookmarkEnd w:id="8635"/>
              </w:del>
            </w:ins>
          </w:p>
        </w:tc>
        <w:tc>
          <w:tcPr>
            <w:tcW w:w="2831" w:type="dxa"/>
          </w:tcPr>
          <w:p w14:paraId="364ED822" w14:textId="76D4A158" w:rsidR="00505433" w:rsidDel="002F4D53" w:rsidRDefault="00D606B8" w:rsidP="00656010">
            <w:pPr>
              <w:spacing w:line="360" w:lineRule="auto"/>
              <w:rPr>
                <w:ins w:id="8636" w:author="ilham.nur@office.ui.ac.id [2]" w:date="2023-01-28T21:50:00Z"/>
                <w:del w:id="8637" w:author="ilham.nur@office.ui.ac.id" w:date="2023-03-04T10:18:00Z"/>
                <w:i/>
                <w:iCs/>
              </w:rPr>
            </w:pPr>
            <w:ins w:id="8638" w:author="ilham.nur@office.ui.ac.id [2]" w:date="2023-01-29T11:18:00Z">
              <w:del w:id="8639" w:author="ilham.nur@office.ui.ac.id" w:date="2023-03-04T10:18:00Z">
                <w:r w:rsidDel="002F4D53">
                  <w:rPr>
                    <w:i/>
                    <w:iCs/>
                  </w:rPr>
                  <w:delText>Zero or Many</w:delText>
                </w:r>
              </w:del>
            </w:ins>
            <w:bookmarkStart w:id="8640" w:name="_Toc128821898"/>
            <w:bookmarkStart w:id="8641" w:name="_Toc128852616"/>
            <w:bookmarkStart w:id="8642" w:name="_Toc128944209"/>
            <w:bookmarkEnd w:id="8640"/>
            <w:bookmarkEnd w:id="8641"/>
            <w:bookmarkEnd w:id="8642"/>
          </w:p>
        </w:tc>
        <w:tc>
          <w:tcPr>
            <w:tcW w:w="2832" w:type="dxa"/>
          </w:tcPr>
          <w:p w14:paraId="09C670F0" w14:textId="117EF5E1" w:rsidR="00505433" w:rsidDel="002F4D53" w:rsidRDefault="00476F02" w:rsidP="00656010">
            <w:pPr>
              <w:spacing w:line="360" w:lineRule="auto"/>
              <w:rPr>
                <w:ins w:id="8643" w:author="ilham.nur@office.ui.ac.id [2]" w:date="2023-01-28T21:50:00Z"/>
                <w:del w:id="8644" w:author="ilham.nur@office.ui.ac.id" w:date="2023-03-04T10:18:00Z"/>
              </w:rPr>
            </w:pPr>
            <w:ins w:id="8645" w:author="ilham.nur@office.ui.ac.id [2]" w:date="2023-01-29T11:55:00Z">
              <w:del w:id="8646" w:author="ilham.nur@office.ui.ac.id" w:date="2023-03-04T10:18:00Z">
                <w:r w:rsidDel="002F4D53">
                  <w:delText>Sumber daya manusia dalam perusahaan dapat memiliki nol pekerjaan dan juga banyak pekerjaan tergantung dari disposisi yang</w:delText>
                </w:r>
              </w:del>
            </w:ins>
            <w:ins w:id="8647" w:author="ilham.nur@office.ui.ac.id [2]" w:date="2023-01-29T11:56:00Z">
              <w:del w:id="8648" w:author="ilham.nur@office.ui.ac.id" w:date="2023-03-04T10:18:00Z">
                <w:r w:rsidDel="002F4D53">
                  <w:delText xml:space="preserve"> dilakukan oleh FM.</w:delText>
                </w:r>
              </w:del>
            </w:ins>
            <w:bookmarkStart w:id="8649" w:name="_Toc128821899"/>
            <w:bookmarkStart w:id="8650" w:name="_Toc128852617"/>
            <w:bookmarkStart w:id="8651" w:name="_Toc128944210"/>
            <w:bookmarkEnd w:id="8649"/>
            <w:bookmarkEnd w:id="8650"/>
            <w:bookmarkEnd w:id="8651"/>
          </w:p>
        </w:tc>
        <w:bookmarkStart w:id="8652" w:name="_Toc128821900"/>
        <w:bookmarkStart w:id="8653" w:name="_Toc128852618"/>
        <w:bookmarkStart w:id="8654" w:name="_Toc128944211"/>
        <w:bookmarkEnd w:id="8652"/>
        <w:bookmarkEnd w:id="8653"/>
        <w:bookmarkEnd w:id="8654"/>
      </w:tr>
    </w:tbl>
    <w:p w14:paraId="219A0E3D" w14:textId="26C7AD6C" w:rsidR="00A43D8E" w:rsidRPr="00E138C6" w:rsidDel="002F4D53" w:rsidRDefault="00A43D8E">
      <w:pPr>
        <w:spacing w:line="360" w:lineRule="auto"/>
        <w:rPr>
          <w:ins w:id="8655" w:author="ilham.nur@office.ui.ac.id [2]" w:date="2023-01-25T20:16:00Z"/>
          <w:del w:id="8656" w:author="ilham.nur@office.ui.ac.id" w:date="2023-03-04T10:18:00Z"/>
          <w:i/>
          <w:iCs/>
          <w:rPrChange w:id="8657" w:author="ilham.nur@office.ui.ac.id" w:date="2023-03-04T10:15:00Z">
            <w:rPr>
              <w:ins w:id="8658" w:author="ilham.nur@office.ui.ac.id [2]" w:date="2023-01-25T20:16:00Z"/>
              <w:del w:id="8659" w:author="ilham.nur@office.ui.ac.id" w:date="2023-03-04T10:18:00Z"/>
            </w:rPr>
          </w:rPrChange>
        </w:rPr>
      </w:pPr>
      <w:bookmarkStart w:id="8660" w:name="_Toc128821901"/>
      <w:bookmarkStart w:id="8661" w:name="_Toc128852619"/>
      <w:bookmarkStart w:id="8662" w:name="_Toc128944212"/>
      <w:bookmarkEnd w:id="8660"/>
      <w:bookmarkEnd w:id="8661"/>
      <w:bookmarkEnd w:id="8662"/>
    </w:p>
    <w:p w14:paraId="538DC1AA" w14:textId="3130E535" w:rsidR="002A7DCF" w:rsidDel="00453BE1" w:rsidRDefault="002A7DCF">
      <w:pPr>
        <w:pStyle w:val="Heading2"/>
        <w:spacing w:line="360" w:lineRule="auto"/>
        <w:rPr>
          <w:ins w:id="8663" w:author="ilham.nur@office.ui.ac.id [2]" w:date="2023-01-25T04:42:00Z"/>
          <w:del w:id="8664" w:author="ilham.nur@office.ui.ac.id" w:date="2023-03-04T10:31:00Z"/>
        </w:rPr>
        <w:pPrChange w:id="8665" w:author="ilham.nur@office.ui.ac.id" w:date="2023-03-05T21:24:00Z">
          <w:pPr>
            <w:pStyle w:val="Heading2"/>
          </w:pPr>
        </w:pPrChange>
      </w:pPr>
      <w:ins w:id="8666" w:author="ilham.nur@office.ui.ac.id [2]" w:date="2023-01-23T20:29:00Z">
        <w:del w:id="8667" w:author="ilham.nur@office.ui.ac.id" w:date="2023-03-04T10:31:00Z">
          <w:r w:rsidDel="00453BE1">
            <w:delText>Pembangunan Sistem Optimasi Alokasi Pekerjaan dan Sumber Daya</w:delText>
          </w:r>
        </w:del>
      </w:ins>
      <w:bookmarkStart w:id="8668" w:name="_Toc128821902"/>
      <w:bookmarkStart w:id="8669" w:name="_Toc128852620"/>
      <w:bookmarkStart w:id="8670" w:name="_Toc128944213"/>
      <w:bookmarkEnd w:id="8668"/>
      <w:bookmarkEnd w:id="8669"/>
      <w:bookmarkEnd w:id="8670"/>
    </w:p>
    <w:p w14:paraId="4E957387" w14:textId="1530DB67" w:rsidR="001270BF" w:rsidRPr="001270BF" w:rsidDel="00453BE1" w:rsidRDefault="001270BF">
      <w:pPr>
        <w:spacing w:line="360" w:lineRule="auto"/>
        <w:rPr>
          <w:ins w:id="8671" w:author="ilham.nur@office.ui.ac.id [2]" w:date="2023-01-23T20:29:00Z"/>
          <w:del w:id="8672" w:author="ilham.nur@office.ui.ac.id" w:date="2023-03-04T10:31:00Z"/>
        </w:rPr>
        <w:pPrChange w:id="8673" w:author="ilham.nur@office.ui.ac.id" w:date="2023-03-05T21:24:00Z">
          <w:pPr>
            <w:pStyle w:val="Heading2"/>
          </w:pPr>
        </w:pPrChange>
      </w:pPr>
      <w:bookmarkStart w:id="8674" w:name="_Toc128821903"/>
      <w:bookmarkStart w:id="8675" w:name="_Toc128852621"/>
      <w:bookmarkStart w:id="8676" w:name="_Toc128944214"/>
      <w:bookmarkEnd w:id="8674"/>
      <w:bookmarkEnd w:id="8675"/>
      <w:bookmarkEnd w:id="8676"/>
    </w:p>
    <w:p w14:paraId="4E47E2B6" w14:textId="4EE8C77B" w:rsidR="002A7DCF" w:rsidDel="004527F9" w:rsidRDefault="002A7DCF">
      <w:pPr>
        <w:pStyle w:val="Heading2"/>
        <w:spacing w:line="360" w:lineRule="auto"/>
        <w:rPr>
          <w:ins w:id="8677" w:author="ilham.nur@office.ui.ac.id [2]" w:date="2023-01-25T04:38:00Z"/>
          <w:del w:id="8678" w:author="ilham.nur@office.ui.ac.id" w:date="2023-03-04T10:32:00Z"/>
        </w:rPr>
        <w:pPrChange w:id="8679" w:author="ilham.nur@office.ui.ac.id" w:date="2023-03-05T21:24:00Z">
          <w:pPr>
            <w:pStyle w:val="Heading2"/>
          </w:pPr>
        </w:pPrChange>
      </w:pPr>
      <w:ins w:id="8680" w:author="ilham.nur@office.ui.ac.id [2]" w:date="2023-01-23T20:29:00Z">
        <w:del w:id="8681" w:author="ilham.nur@office.ui.ac.id" w:date="2023-03-04T10:32:00Z">
          <w:r w:rsidDel="004527F9">
            <w:delText xml:space="preserve">Pemodelan </w:delText>
          </w:r>
        </w:del>
      </w:ins>
      <w:ins w:id="8682" w:author="ilham.nur@office.ui.ac.id [2]" w:date="2023-01-25T04:38:00Z">
        <w:del w:id="8683" w:author="ilham.nur@office.ui.ac.id" w:date="2023-03-04T10:32:00Z">
          <w:r w:rsidR="00B47F3C" w:rsidDel="004527F9">
            <w:delText xml:space="preserve">Proses </w:delText>
          </w:r>
        </w:del>
      </w:ins>
      <w:ins w:id="8684" w:author="ilham.nur@office.ui.ac.id [2]" w:date="2023-01-23T20:30:00Z">
        <w:del w:id="8685" w:author="ilham.nur@office.ui.ac.id" w:date="2023-03-04T10:32:00Z">
          <w:r w:rsidDel="004527F9">
            <w:delText>B</w:delText>
          </w:r>
        </w:del>
      </w:ins>
      <w:ins w:id="8686" w:author="ilham.nur@office.ui.ac.id [2]" w:date="2023-01-23T20:29:00Z">
        <w:del w:id="8687" w:author="ilham.nur@office.ui.ac.id" w:date="2023-03-04T10:32:00Z">
          <w:r w:rsidDel="004527F9">
            <w:delText xml:space="preserve">isnis kondisi </w:delText>
          </w:r>
        </w:del>
      </w:ins>
      <w:ins w:id="8688" w:author="ilham.nur@office.ui.ac.id [2]" w:date="2023-01-23T20:30:00Z">
        <w:del w:id="8689" w:author="ilham.nur@office.ui.ac.id" w:date="2023-03-04T10:32:00Z">
          <w:r w:rsidDel="004527F9">
            <w:rPr>
              <w:i/>
              <w:iCs/>
            </w:rPr>
            <w:delText>A</w:delText>
          </w:r>
        </w:del>
      </w:ins>
      <w:ins w:id="8690" w:author="ilham.nur@office.ui.ac.id [2]" w:date="2023-01-23T20:29:00Z">
        <w:del w:id="8691" w:author="ilham.nur@office.ui.ac.id" w:date="2023-03-04T10:32:00Z">
          <w:r w:rsidDel="004527F9">
            <w:rPr>
              <w:i/>
              <w:iCs/>
            </w:rPr>
            <w:delText xml:space="preserve">s </w:delText>
          </w:r>
        </w:del>
      </w:ins>
      <w:ins w:id="8692" w:author="ilham.nur@office.ui.ac.id [2]" w:date="2023-01-23T20:30:00Z">
        <w:del w:id="8693" w:author="ilham.nur@office.ui.ac.id" w:date="2023-03-04T10:32:00Z">
          <w:r w:rsidDel="004527F9">
            <w:rPr>
              <w:i/>
              <w:iCs/>
            </w:rPr>
            <w:delText>I</w:delText>
          </w:r>
        </w:del>
      </w:ins>
      <w:ins w:id="8694" w:author="ilham.nur@office.ui.ac.id [2]" w:date="2023-01-23T20:29:00Z">
        <w:del w:id="8695" w:author="ilham.nur@office.ui.ac.id" w:date="2023-03-04T10:32:00Z">
          <w:r w:rsidDel="004527F9">
            <w:rPr>
              <w:i/>
              <w:iCs/>
            </w:rPr>
            <w:delText>s</w:delText>
          </w:r>
        </w:del>
      </w:ins>
      <w:ins w:id="8696" w:author="ilham.nur@office.ui.ac.id [2]" w:date="2023-01-25T04:38:00Z">
        <w:del w:id="8697" w:author="ilham.nur@office.ui.ac.id" w:date="2023-03-04T10:32:00Z">
          <w:r w:rsidR="00251432" w:rsidDel="004527F9">
            <w:rPr>
              <w:i/>
              <w:iCs/>
            </w:rPr>
            <w:delText xml:space="preserve"> </w:delText>
          </w:r>
          <w:bookmarkStart w:id="8698" w:name="_Toc128821904"/>
          <w:bookmarkStart w:id="8699" w:name="_Toc128852622"/>
          <w:bookmarkStart w:id="8700" w:name="_Toc128944215"/>
          <w:bookmarkEnd w:id="8698"/>
          <w:bookmarkEnd w:id="8699"/>
          <w:bookmarkEnd w:id="8700"/>
        </w:del>
      </w:ins>
    </w:p>
    <w:p w14:paraId="4FF913DC" w14:textId="04E7D5AA" w:rsidR="00251432" w:rsidRPr="00B47F3C" w:rsidDel="004527F9" w:rsidRDefault="00B47F3C">
      <w:pPr>
        <w:spacing w:line="360" w:lineRule="auto"/>
        <w:rPr>
          <w:ins w:id="8701" w:author="ilham.nur@office.ui.ac.id [2]" w:date="2023-01-23T20:30:00Z"/>
          <w:del w:id="8702" w:author="ilham.nur@office.ui.ac.id" w:date="2023-03-04T10:32:00Z"/>
          <w:bCs/>
        </w:rPr>
        <w:pPrChange w:id="8703" w:author="ilham.nur@office.ui.ac.id" w:date="2023-03-05T21:24:00Z">
          <w:pPr>
            <w:pStyle w:val="Heading2"/>
          </w:pPr>
        </w:pPrChange>
      </w:pPr>
      <w:ins w:id="8704" w:author="ilham.nur@office.ui.ac.id [2]" w:date="2023-01-25T04:38:00Z">
        <w:del w:id="8705" w:author="ilham.nur@office.ui.ac.id" w:date="2023-03-04T10:32:00Z">
          <w:r w:rsidDel="004527F9">
            <w:rPr>
              <w:rFonts w:eastAsiaTheme="majorEastAsia" w:cstheme="majorBidi"/>
              <w:bCs/>
              <w:szCs w:val="26"/>
            </w:rPr>
            <w:delText>Kondisi Proses Bisnis saat ini seperti yang telah disebutkan pada</w:delText>
          </w:r>
        </w:del>
      </w:ins>
      <w:ins w:id="8706" w:author="ilham.nur@office.ui.ac.id [2]" w:date="2023-01-25T04:39:00Z">
        <w:del w:id="8707" w:author="ilham.nur@office.ui.ac.id" w:date="2023-03-04T10:32:00Z">
          <w:r w:rsidR="00293E00" w:rsidDel="004527F9">
            <w:rPr>
              <w:rFonts w:eastAsiaTheme="majorEastAsia" w:cstheme="majorBidi"/>
              <w:bCs/>
              <w:szCs w:val="26"/>
            </w:rPr>
            <w:delText xml:space="preserve"> Sub-Bab</w:delText>
          </w:r>
        </w:del>
      </w:ins>
      <w:ins w:id="8708" w:author="ilham.nur@office.ui.ac.id [2]" w:date="2023-01-25T04:38:00Z">
        <w:del w:id="8709" w:author="ilham.nur@office.ui.ac.id" w:date="2023-03-04T10:32:00Z">
          <w:r w:rsidDel="004527F9">
            <w:rPr>
              <w:rFonts w:eastAsiaTheme="majorEastAsia" w:cstheme="majorBidi"/>
              <w:bCs/>
              <w:szCs w:val="26"/>
            </w:rPr>
            <w:delText xml:space="preserve"> </w:delText>
          </w:r>
        </w:del>
      </w:ins>
      <w:ins w:id="8710" w:author="ilham.nur@office.ui.ac.id [2]" w:date="2023-01-25T04:39:00Z">
        <w:del w:id="8711" w:author="ilham.nur@office.ui.ac.id" w:date="2023-03-04T10:32:00Z">
          <w:r w:rsidR="00293E00" w:rsidDel="004527F9">
            <w:rPr>
              <w:rFonts w:eastAsiaTheme="majorEastAsia" w:cstheme="majorBidi"/>
              <w:bCs/>
              <w:szCs w:val="26"/>
            </w:rPr>
            <w:fldChar w:fldCharType="begin"/>
          </w:r>
          <w:r w:rsidR="00293E00" w:rsidRPr="006F448D" w:rsidDel="004527F9">
            <w:rPr>
              <w:rFonts w:eastAsiaTheme="majorEastAsia" w:cstheme="majorBidi"/>
              <w:bCs/>
              <w:szCs w:val="26"/>
            </w:rPr>
            <w:delInstrText xml:space="preserve"> REF _Ref125513991 \r \h </w:delInstrText>
          </w:r>
        </w:del>
      </w:ins>
      <w:del w:id="8712" w:author="ilham.nur@office.ui.ac.id" w:date="2023-03-04T10:32:00Z">
        <w:r w:rsidR="001270BF" w:rsidRPr="006F448D" w:rsidDel="004527F9">
          <w:rPr>
            <w:rFonts w:eastAsiaTheme="majorEastAsia" w:cstheme="majorBidi"/>
            <w:bCs/>
            <w:szCs w:val="26"/>
          </w:rPr>
          <w:delInstrText xml:space="preserve"> \* MERGEFORMAT </w:delInstrText>
        </w:r>
        <w:r w:rsidR="00293E00" w:rsidDel="004527F9">
          <w:rPr>
            <w:rFonts w:eastAsiaTheme="majorEastAsia" w:cstheme="majorBidi"/>
            <w:bCs/>
            <w:szCs w:val="26"/>
          </w:rPr>
        </w:r>
        <w:r w:rsidR="00000000">
          <w:rPr>
            <w:rFonts w:eastAsiaTheme="majorEastAsia" w:cstheme="majorBidi"/>
            <w:bCs/>
            <w:szCs w:val="26"/>
          </w:rPr>
          <w:fldChar w:fldCharType="separate"/>
        </w:r>
      </w:del>
      <w:ins w:id="8713" w:author="ilham.nur@office.ui.ac.id [2]" w:date="2023-01-25T04:39:00Z">
        <w:del w:id="8714" w:author="ilham.nur@office.ui.ac.id" w:date="2023-03-04T10:32:00Z">
          <w:r w:rsidR="00293E00" w:rsidDel="004527F9">
            <w:rPr>
              <w:rFonts w:eastAsiaTheme="majorEastAsia" w:cstheme="majorBidi"/>
              <w:bCs/>
              <w:szCs w:val="26"/>
            </w:rPr>
            <w:fldChar w:fldCharType="end"/>
          </w:r>
          <w:r w:rsidR="00CC53DF" w:rsidDel="004527F9">
            <w:rPr>
              <w:rFonts w:eastAsiaTheme="majorEastAsia" w:cstheme="majorBidi"/>
              <w:bCs/>
              <w:szCs w:val="26"/>
            </w:rPr>
            <w:delText xml:space="preserve"> akan digambarkan kedala</w:delText>
          </w:r>
        </w:del>
      </w:ins>
      <w:ins w:id="8715" w:author="ilham.nur@office.ui.ac.id [2]" w:date="2023-01-25T04:40:00Z">
        <w:del w:id="8716" w:author="ilham.nur@office.ui.ac.id" w:date="2023-03-04T10:32:00Z">
          <w:r w:rsidR="00CC53DF" w:rsidDel="004527F9">
            <w:rPr>
              <w:rFonts w:eastAsiaTheme="majorEastAsia" w:cstheme="majorBidi"/>
              <w:bCs/>
              <w:szCs w:val="26"/>
            </w:rPr>
            <w:delText>m sebuah BPMN agar dapat dilihat bagaimana alur proses yang berjalan, dan dapat disimulasikan bagaimana aliran pekerjaan yang dilakukan</w:delText>
          </w:r>
        </w:del>
      </w:ins>
      <w:ins w:id="8717" w:author="ilham.nur@office.ui.ac.id [2]" w:date="2023-01-25T04:42:00Z">
        <w:del w:id="8718" w:author="ilham.nur@office.ui.ac.id" w:date="2023-03-04T10:32:00Z">
          <w:r w:rsidR="001270BF" w:rsidDel="004527F9">
            <w:rPr>
              <w:rFonts w:eastAsiaTheme="majorEastAsia" w:cstheme="majorBidi"/>
              <w:bCs/>
              <w:szCs w:val="26"/>
            </w:rPr>
            <w:delText>.</w:delText>
          </w:r>
        </w:del>
      </w:ins>
      <w:bookmarkStart w:id="8719" w:name="_Toc128821905"/>
      <w:bookmarkStart w:id="8720" w:name="_Toc128852623"/>
      <w:bookmarkStart w:id="8721" w:name="_Toc128944216"/>
      <w:bookmarkEnd w:id="8719"/>
      <w:bookmarkEnd w:id="8720"/>
      <w:bookmarkEnd w:id="8721"/>
    </w:p>
    <w:p w14:paraId="5A760396" w14:textId="05623D0A" w:rsidR="002A7DCF" w:rsidDel="00AC506A" w:rsidRDefault="002A7DCF">
      <w:pPr>
        <w:pStyle w:val="Heading2"/>
        <w:spacing w:line="360" w:lineRule="auto"/>
        <w:rPr>
          <w:ins w:id="8722" w:author="ilham.nur@office.ui.ac.id [2]" w:date="2023-01-23T20:31:00Z"/>
          <w:del w:id="8723" w:author="ilham.nur@office.ui.ac.id" w:date="2023-03-04T10:33:00Z"/>
        </w:rPr>
        <w:pPrChange w:id="8724" w:author="ilham.nur@office.ui.ac.id" w:date="2023-03-05T21:24:00Z">
          <w:pPr>
            <w:pStyle w:val="Heading2"/>
          </w:pPr>
        </w:pPrChange>
      </w:pPr>
      <w:ins w:id="8725" w:author="ilham.nur@office.ui.ac.id [2]" w:date="2023-01-23T20:30:00Z">
        <w:del w:id="8726" w:author="ilham.nur@office.ui.ac.id" w:date="2023-03-04T10:33:00Z">
          <w:r w:rsidDel="00AC506A">
            <w:delText xml:space="preserve">Simulasi </w:delText>
          </w:r>
        </w:del>
      </w:ins>
      <w:ins w:id="8727" w:author="ilham.nur@office.ui.ac.id [2]" w:date="2023-01-23T20:31:00Z">
        <w:del w:id="8728" w:author="ilham.nur@office.ui.ac.id" w:date="2023-03-04T10:33:00Z">
          <w:r w:rsidR="009272A0" w:rsidDel="00AC506A">
            <w:delText>Sistem Optimasi Alokasi Pekerjaan dan Sumber Daya</w:delText>
          </w:r>
          <w:bookmarkStart w:id="8729" w:name="_Toc128821906"/>
          <w:bookmarkStart w:id="8730" w:name="_Toc128852624"/>
          <w:bookmarkStart w:id="8731" w:name="_Toc128944217"/>
          <w:bookmarkEnd w:id="8729"/>
          <w:bookmarkEnd w:id="8730"/>
          <w:bookmarkEnd w:id="8731"/>
        </w:del>
      </w:ins>
    </w:p>
    <w:p w14:paraId="6F13D002" w14:textId="4057F24B" w:rsidR="009272A0" w:rsidDel="00AC506A" w:rsidRDefault="009272A0">
      <w:pPr>
        <w:pStyle w:val="Heading3"/>
        <w:spacing w:line="360" w:lineRule="auto"/>
        <w:rPr>
          <w:ins w:id="8732" w:author="ilham.nur@office.ui.ac.id [2]" w:date="2023-01-25T21:57:00Z"/>
          <w:moveFrom w:id="8733" w:author="ilham.nur@office.ui.ac.id" w:date="2023-03-04T10:33:00Z"/>
        </w:rPr>
        <w:pPrChange w:id="8734" w:author="ilham.nur@office.ui.ac.id" w:date="2023-03-05T21:24:00Z">
          <w:pPr>
            <w:pStyle w:val="Heading3"/>
          </w:pPr>
        </w:pPrChange>
      </w:pPr>
      <w:moveFromRangeStart w:id="8735" w:author="ilham.nur@office.ui.ac.id" w:date="2023-03-04T10:33:00Z" w:name="move128818406"/>
      <w:moveFrom w:id="8736" w:author="ilham.nur@office.ui.ac.id" w:date="2023-03-04T10:33:00Z">
        <w:ins w:id="8737" w:author="ilham.nur@office.ui.ac.id [2]" w:date="2023-01-23T20:32:00Z">
          <w:r w:rsidDel="00AC506A">
            <w:t>Simulasi Sistem</w:t>
          </w:r>
        </w:ins>
        <w:bookmarkStart w:id="8738" w:name="_Toc128821907"/>
        <w:bookmarkStart w:id="8739" w:name="_Toc128852625"/>
        <w:bookmarkStart w:id="8740" w:name="_Toc128944218"/>
        <w:bookmarkEnd w:id="8738"/>
        <w:bookmarkEnd w:id="8739"/>
        <w:bookmarkEnd w:id="8740"/>
      </w:moveFrom>
    </w:p>
    <w:p w14:paraId="797B3250" w14:textId="08F6FB2B" w:rsidR="00C663DB" w:rsidRPr="00C663DB" w:rsidDel="00AC506A" w:rsidRDefault="00C663DB">
      <w:pPr>
        <w:spacing w:line="360" w:lineRule="auto"/>
        <w:ind w:left="720"/>
        <w:rPr>
          <w:ins w:id="8741" w:author="ilham.nur@office.ui.ac.id [2]" w:date="2023-01-23T20:31:00Z"/>
          <w:moveFrom w:id="8742" w:author="ilham.nur@office.ui.ac.id" w:date="2023-03-04T10:33:00Z"/>
        </w:rPr>
        <w:pPrChange w:id="8743" w:author="ilham.nur@office.ui.ac.id" w:date="2023-03-05T21:24:00Z">
          <w:pPr>
            <w:pStyle w:val="Heading2"/>
          </w:pPr>
        </w:pPrChange>
      </w:pPr>
      <w:bookmarkStart w:id="8744" w:name="_Toc128821908"/>
      <w:bookmarkStart w:id="8745" w:name="_Toc128852626"/>
      <w:bookmarkStart w:id="8746" w:name="_Toc128944219"/>
      <w:bookmarkEnd w:id="8744"/>
      <w:bookmarkEnd w:id="8745"/>
      <w:bookmarkEnd w:id="8746"/>
    </w:p>
    <w:p w14:paraId="5055482C" w14:textId="48212115" w:rsidR="009272A0" w:rsidDel="00AC506A" w:rsidRDefault="009272A0">
      <w:pPr>
        <w:pStyle w:val="Heading3"/>
        <w:spacing w:line="360" w:lineRule="auto"/>
        <w:rPr>
          <w:ins w:id="8747" w:author="ilham.nur@office.ui.ac.id [2]" w:date="2023-01-25T21:57:00Z"/>
          <w:moveFrom w:id="8748" w:author="ilham.nur@office.ui.ac.id" w:date="2023-03-04T10:33:00Z"/>
        </w:rPr>
        <w:pPrChange w:id="8749" w:author="ilham.nur@office.ui.ac.id" w:date="2023-03-05T21:24:00Z">
          <w:pPr>
            <w:pStyle w:val="Heading3"/>
          </w:pPr>
        </w:pPrChange>
      </w:pPr>
      <w:moveFrom w:id="8750" w:author="ilham.nur@office.ui.ac.id" w:date="2023-03-04T10:33:00Z">
        <w:ins w:id="8751" w:author="ilham.nur@office.ui.ac.id [2]" w:date="2023-01-23T20:31:00Z">
          <w:r w:rsidDel="00AC506A">
            <w:t>Optimasi Sistem</w:t>
          </w:r>
        </w:ins>
        <w:bookmarkStart w:id="8752" w:name="_Toc128821909"/>
        <w:bookmarkStart w:id="8753" w:name="_Toc128852627"/>
        <w:bookmarkStart w:id="8754" w:name="_Toc128944220"/>
        <w:bookmarkEnd w:id="8752"/>
        <w:bookmarkEnd w:id="8753"/>
        <w:bookmarkEnd w:id="8754"/>
      </w:moveFrom>
    </w:p>
    <w:p w14:paraId="53A79DA3" w14:textId="39FF017D" w:rsidR="00C663DB" w:rsidRPr="00C663DB" w:rsidDel="00AC506A" w:rsidRDefault="00C663DB">
      <w:pPr>
        <w:spacing w:line="360" w:lineRule="auto"/>
        <w:ind w:left="720"/>
        <w:rPr>
          <w:ins w:id="8755" w:author="ilham.nur@office.ui.ac.id [2]" w:date="2023-01-23T20:30:00Z"/>
          <w:moveFrom w:id="8756" w:author="ilham.nur@office.ui.ac.id" w:date="2023-03-04T10:33:00Z"/>
        </w:rPr>
        <w:pPrChange w:id="8757" w:author="ilham.nur@office.ui.ac.id" w:date="2023-03-05T21:24:00Z">
          <w:pPr>
            <w:pStyle w:val="Heading2"/>
          </w:pPr>
        </w:pPrChange>
      </w:pPr>
      <w:bookmarkStart w:id="8758" w:name="_Toc128821910"/>
      <w:bookmarkStart w:id="8759" w:name="_Toc128852628"/>
      <w:bookmarkStart w:id="8760" w:name="_Toc128944221"/>
      <w:bookmarkEnd w:id="8758"/>
      <w:bookmarkEnd w:id="8759"/>
      <w:bookmarkEnd w:id="8760"/>
    </w:p>
    <w:moveFromRangeEnd w:id="8735"/>
    <w:p w14:paraId="67E0DD83" w14:textId="1D7BEE1A" w:rsidR="002A7DCF" w:rsidDel="0047472D" w:rsidRDefault="002A7DCF">
      <w:pPr>
        <w:pStyle w:val="Heading2"/>
        <w:spacing w:line="360" w:lineRule="auto"/>
        <w:rPr>
          <w:ins w:id="8761" w:author="ilham.nur@office.ui.ac.id [2]" w:date="2023-01-25T05:26:00Z"/>
          <w:del w:id="8762" w:author="ilham.nur@office.ui.ac.id" w:date="2023-03-04T10:34:00Z"/>
        </w:rPr>
        <w:pPrChange w:id="8763" w:author="ilham.nur@office.ui.ac.id" w:date="2023-03-05T21:24:00Z">
          <w:pPr>
            <w:pStyle w:val="Heading2"/>
          </w:pPr>
        </w:pPrChange>
      </w:pPr>
      <w:ins w:id="8764" w:author="ilham.nur@office.ui.ac.id [2]" w:date="2023-01-23T20:30:00Z">
        <w:del w:id="8765" w:author="ilham.nur@office.ui.ac.id" w:date="2023-03-04T10:34:00Z">
          <w:r w:rsidDel="0047472D">
            <w:delText xml:space="preserve">Pemodelan Bisnis </w:delText>
          </w:r>
          <w:r w:rsidDel="0047472D">
            <w:rPr>
              <w:i/>
              <w:iCs/>
            </w:rPr>
            <w:delText>To Be</w:delText>
          </w:r>
        </w:del>
      </w:ins>
      <w:ins w:id="8766" w:author="ilham.nur@office.ui.ac.id [2]" w:date="2023-01-25T05:26:00Z">
        <w:del w:id="8767" w:author="ilham.nur@office.ui.ac.id" w:date="2023-03-04T10:34:00Z">
          <w:r w:rsidR="00575CDF" w:rsidDel="0047472D">
            <w:rPr>
              <w:i/>
              <w:iCs/>
            </w:rPr>
            <w:delText xml:space="preserve"> </w:delText>
          </w:r>
          <w:bookmarkStart w:id="8768" w:name="_Toc128821911"/>
          <w:bookmarkStart w:id="8769" w:name="_Toc128852629"/>
          <w:bookmarkStart w:id="8770" w:name="_Toc128944222"/>
          <w:bookmarkEnd w:id="8768"/>
          <w:bookmarkEnd w:id="8769"/>
          <w:bookmarkEnd w:id="8770"/>
        </w:del>
      </w:ins>
    </w:p>
    <w:p w14:paraId="1A3EB2FD" w14:textId="366A191D" w:rsidR="00575CDF" w:rsidRPr="00575CDF" w:rsidDel="0047472D" w:rsidRDefault="00575CDF">
      <w:pPr>
        <w:spacing w:line="360" w:lineRule="auto"/>
        <w:rPr>
          <w:ins w:id="8771" w:author="ilham.nur@office.ui.ac.id [2]" w:date="2023-01-23T20:32:00Z"/>
          <w:del w:id="8772" w:author="ilham.nur@office.ui.ac.id" w:date="2023-03-04T10:34:00Z"/>
        </w:rPr>
        <w:pPrChange w:id="8773" w:author="ilham.nur@office.ui.ac.id" w:date="2023-03-05T21:24:00Z">
          <w:pPr>
            <w:pStyle w:val="Heading2"/>
          </w:pPr>
        </w:pPrChange>
      </w:pPr>
      <w:bookmarkStart w:id="8774" w:name="_Toc128821912"/>
      <w:bookmarkStart w:id="8775" w:name="_Toc128852630"/>
      <w:bookmarkStart w:id="8776" w:name="_Toc128944223"/>
      <w:bookmarkEnd w:id="8774"/>
      <w:bookmarkEnd w:id="8775"/>
      <w:bookmarkEnd w:id="8776"/>
    </w:p>
    <w:p w14:paraId="1C239D0E" w14:textId="783AAB38" w:rsidR="00FB6967" w:rsidRDefault="00EB2AB0">
      <w:pPr>
        <w:pStyle w:val="Heading2"/>
        <w:spacing w:line="360" w:lineRule="auto"/>
        <w:rPr>
          <w:ins w:id="8777" w:author="ilham.nur@office.ui.ac.id" w:date="2023-02-02T23:05:00Z"/>
        </w:rPr>
        <w:pPrChange w:id="8778" w:author="ilham.nur@office.ui.ac.id" w:date="2023-03-05T21:24:00Z">
          <w:pPr>
            <w:pStyle w:val="Heading3"/>
          </w:pPr>
        </w:pPrChange>
      </w:pPr>
      <w:ins w:id="8779" w:author="ilham.nur@office.ui.ac.id [2]" w:date="2023-01-25T05:26:00Z">
        <w:del w:id="8780" w:author="ilham.nur@office.ui.ac.id" w:date="2023-03-04T10:35:00Z">
          <w:r w:rsidDel="00E768BF">
            <w:delText>Uji dan Analisis Hasil</w:delText>
          </w:r>
        </w:del>
      </w:ins>
      <w:bookmarkStart w:id="8781" w:name="_Toc128944224"/>
      <w:proofErr w:type="spellStart"/>
      <w:ins w:id="8782" w:author="ilham.nur@office.ui.ac.id" w:date="2023-02-02T23:05:00Z">
        <w:r w:rsidR="00FB6967">
          <w:t>Perbandingan</w:t>
        </w:r>
        <w:proofErr w:type="spellEnd"/>
        <w:r w:rsidR="00FB6967">
          <w:t xml:space="preserve"> Alur </w:t>
        </w:r>
      </w:ins>
      <w:ins w:id="8783" w:author="ilham.nur@office.ui.ac.id" w:date="2023-03-04T19:50:00Z">
        <w:r w:rsidR="00394D77">
          <w:t xml:space="preserve">Proses </w:t>
        </w:r>
      </w:ins>
      <w:proofErr w:type="gramStart"/>
      <w:ins w:id="8784" w:author="ilham.nur@office.ui.ac.id" w:date="2023-02-02T23:05:00Z">
        <w:r w:rsidR="00FB6967">
          <w:rPr>
            <w:i/>
            <w:iCs/>
          </w:rPr>
          <w:t>As</w:t>
        </w:r>
        <w:proofErr w:type="gramEnd"/>
        <w:r w:rsidR="00FB6967">
          <w:rPr>
            <w:i/>
            <w:iCs/>
          </w:rPr>
          <w:t xml:space="preserve"> Is </w:t>
        </w:r>
        <w:r w:rsidR="00FB6967">
          <w:t xml:space="preserve">dengan </w:t>
        </w:r>
        <w:r w:rsidR="00FB6967">
          <w:rPr>
            <w:i/>
            <w:iCs/>
          </w:rPr>
          <w:t>To Be</w:t>
        </w:r>
        <w:bookmarkEnd w:id="8781"/>
        <w:r w:rsidR="00FB6967">
          <w:rPr>
            <w:i/>
            <w:iCs/>
          </w:rPr>
          <w:t xml:space="preserve"> </w:t>
        </w:r>
      </w:ins>
    </w:p>
    <w:p w14:paraId="6C836764" w14:textId="717243E7" w:rsidR="00854DAE" w:rsidRDefault="00F13A3D" w:rsidP="006F448D">
      <w:pPr>
        <w:spacing w:line="360" w:lineRule="auto"/>
        <w:rPr>
          <w:ins w:id="8785" w:author="ilham.nur@office.ui.ac.id" w:date="2023-03-04T19:56:00Z"/>
        </w:rPr>
      </w:pPr>
      <w:proofErr w:type="spellStart"/>
      <w:ins w:id="8786" w:author="ilham.nur@office.ui.ac.id" w:date="2023-03-04T19:49:00Z">
        <w:r>
          <w:t>Perbandingan</w:t>
        </w:r>
        <w:proofErr w:type="spellEnd"/>
        <w:r>
          <w:t xml:space="preserve"> </w:t>
        </w:r>
        <w:proofErr w:type="spellStart"/>
        <w:r>
          <w:t>alur</w:t>
        </w:r>
        <w:proofErr w:type="spellEnd"/>
        <w:r>
          <w:t xml:space="preserve"> </w:t>
        </w:r>
      </w:ins>
      <w:ins w:id="8787" w:author="ilham.nur@office.ui.ac.id" w:date="2023-03-04T19:50:00Z">
        <w:r w:rsidR="00394D77">
          <w:t xml:space="preserve">proses </w:t>
        </w:r>
      </w:ins>
      <w:ins w:id="8788" w:author="ilham.nur@office.ui.ac.id" w:date="2023-03-04T19:49:00Z">
        <w:r>
          <w:rPr>
            <w:i/>
            <w:iCs/>
          </w:rPr>
          <w:t xml:space="preserve">as is </w:t>
        </w:r>
        <w:r>
          <w:t xml:space="preserve">dengan </w:t>
        </w:r>
        <w:r>
          <w:rPr>
            <w:i/>
            <w:iCs/>
          </w:rPr>
          <w:t xml:space="preserve">to be </w:t>
        </w:r>
        <w:proofErr w:type="spellStart"/>
        <w:r w:rsidR="00394D77">
          <w:t>akan</w:t>
        </w:r>
        <w:proofErr w:type="spellEnd"/>
        <w:r w:rsidR="00394D77">
          <w:t xml:space="preserve"> </w:t>
        </w:r>
        <w:proofErr w:type="spellStart"/>
        <w:r w:rsidR="00394D77">
          <w:t>dibahas</w:t>
        </w:r>
        <w:proofErr w:type="spellEnd"/>
        <w:r w:rsidR="00394D77">
          <w:t xml:space="preserve"> </w:t>
        </w:r>
        <w:proofErr w:type="spellStart"/>
        <w:r w:rsidR="00394D77">
          <w:t>lebih</w:t>
        </w:r>
        <w:proofErr w:type="spellEnd"/>
        <w:r w:rsidR="00394D77">
          <w:t xml:space="preserve"> </w:t>
        </w:r>
        <w:proofErr w:type="spellStart"/>
        <w:r w:rsidR="00394D77">
          <w:t>lanjut</w:t>
        </w:r>
        <w:proofErr w:type="spellEnd"/>
        <w:r w:rsidR="00394D77">
          <w:t xml:space="preserve"> dengan </w:t>
        </w:r>
        <w:proofErr w:type="spellStart"/>
        <w:r w:rsidR="00394D77">
          <w:t>membahas</w:t>
        </w:r>
        <w:proofErr w:type="spellEnd"/>
        <w:r w:rsidR="00394D77">
          <w:t xml:space="preserve"> </w:t>
        </w:r>
        <w:proofErr w:type="spellStart"/>
        <w:r w:rsidR="00394D77">
          <w:t>peta</w:t>
        </w:r>
        <w:proofErr w:type="spellEnd"/>
        <w:r w:rsidR="00394D77">
          <w:t xml:space="preserve"> </w:t>
        </w:r>
        <w:proofErr w:type="spellStart"/>
        <w:r w:rsidR="00394D77">
          <w:t>panas</w:t>
        </w:r>
        <w:proofErr w:type="spellEnd"/>
        <w:r w:rsidR="00394D77">
          <w:t xml:space="preserve"> </w:t>
        </w:r>
        <w:proofErr w:type="spellStart"/>
        <w:r w:rsidR="00394D77">
          <w:t>dari</w:t>
        </w:r>
        <w:proofErr w:type="spellEnd"/>
        <w:r w:rsidR="00394D77">
          <w:t xml:space="preserve"> </w:t>
        </w:r>
        <w:proofErr w:type="spellStart"/>
        <w:r w:rsidR="00394D77">
          <w:t>kedua</w:t>
        </w:r>
        <w:proofErr w:type="spellEnd"/>
        <w:r w:rsidR="00394D77">
          <w:t xml:space="preserve"> </w:t>
        </w:r>
      </w:ins>
      <w:proofErr w:type="spellStart"/>
      <w:ins w:id="8789" w:author="ilham.nur@office.ui.ac.id" w:date="2023-03-04T19:50:00Z">
        <w:r w:rsidR="00394D77">
          <w:t>alur</w:t>
        </w:r>
        <w:proofErr w:type="spellEnd"/>
        <w:r w:rsidR="00394D77">
          <w:t xml:space="preserve"> proses </w:t>
        </w:r>
      </w:ins>
      <w:proofErr w:type="spellStart"/>
      <w:ins w:id="8790" w:author="ilham.nur@office.ui.ac.id" w:date="2023-03-04T19:51:00Z">
        <w:r w:rsidR="00566564">
          <w:t>kemudian</w:t>
        </w:r>
        <w:proofErr w:type="spellEnd"/>
        <w:r w:rsidR="00566564">
          <w:t xml:space="preserve"> </w:t>
        </w:r>
      </w:ins>
      <w:ins w:id="8791" w:author="ilham.nur@office.ui.ac.id" w:date="2023-03-04T19:52:00Z">
        <w:r w:rsidR="00D01D5B">
          <w:t xml:space="preserve">dilakukan uji </w:t>
        </w:r>
        <w:proofErr w:type="spellStart"/>
        <w:r w:rsidR="00D01D5B">
          <w:t>statistik</w:t>
        </w:r>
        <w:proofErr w:type="spellEnd"/>
        <w:r w:rsidR="00D01D5B">
          <w:t xml:space="preserve"> </w:t>
        </w:r>
        <w:proofErr w:type="spellStart"/>
        <w:r w:rsidR="00D01D5B">
          <w:t>terhadap</w:t>
        </w:r>
        <w:proofErr w:type="spellEnd"/>
        <w:r w:rsidR="00D01D5B">
          <w:t xml:space="preserve"> untuk </w:t>
        </w:r>
        <w:proofErr w:type="spellStart"/>
        <w:r w:rsidR="00D01D5B">
          <w:t>melihat</w:t>
        </w:r>
        <w:proofErr w:type="spellEnd"/>
        <w:r w:rsidR="00D01D5B">
          <w:t xml:space="preserve"> </w:t>
        </w:r>
        <w:proofErr w:type="spellStart"/>
        <w:r w:rsidR="00D01D5B">
          <w:t>signifikansi</w:t>
        </w:r>
        <w:proofErr w:type="spellEnd"/>
        <w:r w:rsidR="00D01D5B">
          <w:t xml:space="preserve"> </w:t>
        </w:r>
        <w:proofErr w:type="spellStart"/>
        <w:r w:rsidR="00B03C8A">
          <w:t>penambahan</w:t>
        </w:r>
        <w:proofErr w:type="spellEnd"/>
        <w:r w:rsidR="00B03C8A">
          <w:t xml:space="preserve"> SOAPSD </w:t>
        </w:r>
        <w:proofErr w:type="spellStart"/>
        <w:r w:rsidR="00B03C8A">
          <w:t>dapat</w:t>
        </w:r>
        <w:proofErr w:type="spellEnd"/>
        <w:r w:rsidR="00B03C8A">
          <w:t xml:space="preserve"> </w:t>
        </w:r>
        <w:proofErr w:type="spellStart"/>
        <w:r w:rsidR="00B03C8A">
          <w:t>memperbaiki</w:t>
        </w:r>
        <w:proofErr w:type="spellEnd"/>
        <w:r w:rsidR="00B03C8A">
          <w:t xml:space="preserve"> </w:t>
        </w:r>
        <w:proofErr w:type="spellStart"/>
        <w:r w:rsidR="00B03C8A">
          <w:t>alur</w:t>
        </w:r>
        <w:proofErr w:type="spellEnd"/>
        <w:r w:rsidR="00B03C8A">
          <w:t xml:space="preserve"> proses yang </w:t>
        </w:r>
        <w:proofErr w:type="spellStart"/>
        <w:r w:rsidR="00B03C8A">
          <w:t>berjalan</w:t>
        </w:r>
        <w:proofErr w:type="spellEnd"/>
        <w:r w:rsidR="00B03C8A">
          <w:t>.</w:t>
        </w:r>
      </w:ins>
      <w:ins w:id="8792" w:author="ilham.nur@office.ui.ac.id" w:date="2023-03-04T19:55:00Z">
        <w:r w:rsidR="00854DAE">
          <w:t xml:space="preserve"> </w:t>
        </w:r>
        <w:proofErr w:type="spellStart"/>
        <w:r w:rsidR="00854DAE">
          <w:t>Berdasarkan</w:t>
        </w:r>
        <w:proofErr w:type="spellEnd"/>
        <w:r w:rsidR="00854DAE">
          <w:t xml:space="preserve"> hasil </w:t>
        </w:r>
        <w:proofErr w:type="spellStart"/>
        <w:r w:rsidR="00854DAE">
          <w:t>simulasi</w:t>
        </w:r>
        <w:proofErr w:type="spellEnd"/>
        <w:r w:rsidR="00854DAE">
          <w:t xml:space="preserve"> BPMN as is pada </w:t>
        </w:r>
        <w:r w:rsidR="00854DAE">
          <w:fldChar w:fldCharType="begin"/>
        </w:r>
        <w:r w:rsidR="00854DAE">
          <w:instrText xml:space="preserve"> REF _Ref128825682 \h </w:instrText>
        </w:r>
      </w:ins>
      <w:ins w:id="8793" w:author="ilham.nur@office.ui.ac.id" w:date="2023-03-04T19:55:00Z">
        <w:r w:rsidR="00854DAE">
          <w:fldChar w:fldCharType="separate"/>
        </w:r>
      </w:ins>
      <w:ins w:id="8794" w:author="ilham.nur@office.ui.ac.id" w:date="2023-03-05T21:23:00Z">
        <w:r w:rsidR="00A262DF">
          <w:t xml:space="preserve">Gambar </w:t>
        </w:r>
        <w:r w:rsidR="00A262DF">
          <w:rPr>
            <w:noProof/>
          </w:rPr>
          <w:t>3</w:t>
        </w:r>
        <w:r w:rsidR="00A262DF">
          <w:t>.</w:t>
        </w:r>
        <w:r w:rsidR="00A262DF">
          <w:rPr>
            <w:noProof/>
          </w:rPr>
          <w:t>9</w:t>
        </w:r>
      </w:ins>
      <w:ins w:id="8795" w:author="ilham.nur@office.ui.ac.id" w:date="2023-03-04T19:55:00Z">
        <w:r w:rsidR="00854DAE">
          <w:fldChar w:fldCharType="end"/>
        </w:r>
        <w:r w:rsidR="00854DAE">
          <w:t xml:space="preserve">, </w:t>
        </w:r>
        <w:proofErr w:type="spellStart"/>
        <w:r w:rsidR="00854DAE">
          <w:t>peta</w:t>
        </w:r>
        <w:proofErr w:type="spellEnd"/>
        <w:r w:rsidR="00854DAE">
          <w:t xml:space="preserve"> </w:t>
        </w:r>
        <w:proofErr w:type="spellStart"/>
        <w:r w:rsidR="00854DAE">
          <w:t>panas</w:t>
        </w:r>
        <w:proofErr w:type="spellEnd"/>
        <w:r w:rsidR="00854DAE">
          <w:t xml:space="preserve"> </w:t>
        </w:r>
        <w:proofErr w:type="spellStart"/>
        <w:r w:rsidR="00854DAE">
          <w:t>dari</w:t>
        </w:r>
        <w:proofErr w:type="spellEnd"/>
        <w:r w:rsidR="00854DAE">
          <w:t xml:space="preserve"> BPMN </w:t>
        </w:r>
        <w:r w:rsidR="00854DAE" w:rsidRPr="00463C7A">
          <w:rPr>
            <w:i/>
            <w:iCs/>
          </w:rPr>
          <w:t>as is</w:t>
        </w:r>
        <w:r w:rsidR="00854DAE">
          <w:t xml:space="preserve"> </w:t>
        </w:r>
        <w:proofErr w:type="spellStart"/>
        <w:r w:rsidR="00854DAE">
          <w:t>dapat</w:t>
        </w:r>
        <w:proofErr w:type="spellEnd"/>
        <w:r w:rsidR="00854DAE">
          <w:t xml:space="preserve"> </w:t>
        </w:r>
        <w:proofErr w:type="spellStart"/>
        <w:r w:rsidR="00854DAE">
          <w:t>dilihat</w:t>
        </w:r>
        <w:proofErr w:type="spellEnd"/>
        <w:r w:rsidR="00854DAE">
          <w:t xml:space="preserve"> pada </w:t>
        </w:r>
        <w:r w:rsidR="00854DAE">
          <w:fldChar w:fldCharType="begin"/>
        </w:r>
        <w:r w:rsidR="00854DAE">
          <w:instrText xml:space="preserve"> REF _Ref128851520 \h </w:instrText>
        </w:r>
      </w:ins>
      <w:ins w:id="8796" w:author="ilham.nur@office.ui.ac.id" w:date="2023-03-04T19:55:00Z">
        <w:r w:rsidR="00854DAE">
          <w:fldChar w:fldCharType="separate"/>
        </w:r>
      </w:ins>
      <w:ins w:id="8797" w:author="ilham.nur@office.ui.ac.id" w:date="2023-03-05T21:23:00Z">
        <w:r w:rsidR="00A262DF">
          <w:t xml:space="preserve">Gambar </w:t>
        </w:r>
        <w:r w:rsidR="00A262DF">
          <w:rPr>
            <w:noProof/>
          </w:rPr>
          <w:t>4</w:t>
        </w:r>
        <w:r w:rsidR="00A262DF">
          <w:t>.</w:t>
        </w:r>
        <w:r w:rsidR="00A262DF">
          <w:rPr>
            <w:noProof/>
          </w:rPr>
          <w:t>1</w:t>
        </w:r>
      </w:ins>
      <w:ins w:id="8798" w:author="ilham.nur@office.ui.ac.id" w:date="2023-03-04T19:55:00Z">
        <w:r w:rsidR="00854DAE">
          <w:fldChar w:fldCharType="end"/>
        </w:r>
        <w:r w:rsidR="00854DAE">
          <w:t xml:space="preserve">, </w:t>
        </w:r>
        <w:r w:rsidR="00854DAE">
          <w:fldChar w:fldCharType="begin"/>
        </w:r>
        <w:r w:rsidR="00854DAE">
          <w:instrText xml:space="preserve"> REF _Ref128851521 \h </w:instrText>
        </w:r>
      </w:ins>
      <w:ins w:id="8799" w:author="ilham.nur@office.ui.ac.id" w:date="2023-03-04T19:55:00Z">
        <w:r w:rsidR="00854DAE">
          <w:fldChar w:fldCharType="separate"/>
        </w:r>
      </w:ins>
      <w:ins w:id="8800" w:author="ilham.nur@office.ui.ac.id" w:date="2023-03-05T21:23:00Z">
        <w:r w:rsidR="00A262DF">
          <w:t xml:space="preserve">Gambar </w:t>
        </w:r>
        <w:r w:rsidR="00A262DF">
          <w:rPr>
            <w:noProof/>
          </w:rPr>
          <w:t>4</w:t>
        </w:r>
        <w:r w:rsidR="00A262DF">
          <w:t>.</w:t>
        </w:r>
        <w:r w:rsidR="00A262DF">
          <w:rPr>
            <w:noProof/>
          </w:rPr>
          <w:t>2</w:t>
        </w:r>
      </w:ins>
      <w:ins w:id="8801" w:author="ilham.nur@office.ui.ac.id" w:date="2023-03-04T19:55:00Z">
        <w:r w:rsidR="00854DAE">
          <w:fldChar w:fldCharType="end"/>
        </w:r>
        <w:r w:rsidR="00854DAE">
          <w:t xml:space="preserve">, </w:t>
        </w:r>
        <w:r w:rsidR="00854DAE">
          <w:fldChar w:fldCharType="begin"/>
        </w:r>
        <w:r w:rsidR="00854DAE">
          <w:instrText xml:space="preserve"> REF _Ref128851522 \h </w:instrText>
        </w:r>
      </w:ins>
      <w:ins w:id="8802" w:author="ilham.nur@office.ui.ac.id" w:date="2023-03-04T19:55:00Z">
        <w:r w:rsidR="00854DAE">
          <w:fldChar w:fldCharType="separate"/>
        </w:r>
      </w:ins>
      <w:ins w:id="8803" w:author="ilham.nur@office.ui.ac.id" w:date="2023-03-05T21:23:00Z">
        <w:r w:rsidR="00A262DF">
          <w:t xml:space="preserve">Gambar </w:t>
        </w:r>
        <w:r w:rsidR="00A262DF">
          <w:rPr>
            <w:noProof/>
          </w:rPr>
          <w:t>4</w:t>
        </w:r>
        <w:r w:rsidR="00A262DF">
          <w:t>.</w:t>
        </w:r>
        <w:r w:rsidR="00A262DF">
          <w:rPr>
            <w:noProof/>
          </w:rPr>
          <w:t>3</w:t>
        </w:r>
      </w:ins>
      <w:ins w:id="8804" w:author="ilham.nur@office.ui.ac.id" w:date="2023-03-04T19:55:00Z">
        <w:r w:rsidR="00854DAE">
          <w:fldChar w:fldCharType="end"/>
        </w:r>
        <w:r w:rsidR="00854DAE">
          <w:t xml:space="preserve">, dan </w:t>
        </w:r>
        <w:r w:rsidR="00854DAE">
          <w:fldChar w:fldCharType="begin"/>
        </w:r>
        <w:r w:rsidR="00854DAE">
          <w:instrText xml:space="preserve"> REF _Ref128852118 \h </w:instrText>
        </w:r>
      </w:ins>
      <w:ins w:id="8805" w:author="ilham.nur@office.ui.ac.id" w:date="2023-03-04T19:55:00Z">
        <w:r w:rsidR="00854DAE">
          <w:fldChar w:fldCharType="separate"/>
        </w:r>
      </w:ins>
      <w:ins w:id="8806" w:author="ilham.nur@office.ui.ac.id" w:date="2023-03-05T21:23:00Z">
        <w:r w:rsidR="00A262DF">
          <w:t xml:space="preserve">Gambar </w:t>
        </w:r>
        <w:r w:rsidR="00A262DF">
          <w:rPr>
            <w:noProof/>
          </w:rPr>
          <w:t>4</w:t>
        </w:r>
        <w:r w:rsidR="00A262DF">
          <w:t>.</w:t>
        </w:r>
        <w:r w:rsidR="00A262DF">
          <w:rPr>
            <w:noProof/>
          </w:rPr>
          <w:t>4</w:t>
        </w:r>
      </w:ins>
      <w:ins w:id="8807" w:author="ilham.nur@office.ui.ac.id" w:date="2023-03-04T19:55:00Z">
        <w:r w:rsidR="00854DAE">
          <w:fldChar w:fldCharType="end"/>
        </w:r>
        <w:r w:rsidR="00854DAE">
          <w:t>.</w:t>
        </w:r>
      </w:ins>
    </w:p>
    <w:p w14:paraId="0DF7E0B7" w14:textId="260B8CA1" w:rsidR="00854DAE" w:rsidRDefault="00854DAE" w:rsidP="00854DAE">
      <w:pPr>
        <w:spacing w:line="360" w:lineRule="auto"/>
        <w:rPr>
          <w:ins w:id="8808" w:author="ilham.nur@office.ui.ac.id" w:date="2023-03-04T19:56:00Z"/>
        </w:rPr>
      </w:pPr>
      <w:ins w:id="8809" w:author="ilham.nur@office.ui.ac.id" w:date="2023-03-04T19:56:00Z">
        <w:r>
          <w:rPr>
            <w:noProof/>
          </w:rPr>
          <w:drawing>
            <wp:inline distT="0" distB="0" distL="0" distR="0" wp14:anchorId="241ECCE3" wp14:editId="1F01F507">
              <wp:extent cx="5400040" cy="2642235"/>
              <wp:effectExtent l="0" t="0" r="0" b="5715"/>
              <wp:docPr id="95" name="Picture 9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 schematic&#10;&#10;Description automatically generated"/>
                      <pic:cNvPicPr/>
                    </pic:nvPicPr>
                    <pic:blipFill>
                      <a:blip r:embed="rId131"/>
                      <a:stretch>
                        <a:fillRect/>
                      </a:stretch>
                    </pic:blipFill>
                    <pic:spPr>
                      <a:xfrm>
                        <a:off x="0" y="0"/>
                        <a:ext cx="5400040" cy="2642235"/>
                      </a:xfrm>
                      <a:prstGeom prst="rect">
                        <a:avLst/>
                      </a:prstGeom>
                    </pic:spPr>
                  </pic:pic>
                </a:graphicData>
              </a:graphic>
            </wp:inline>
          </w:drawing>
        </w:r>
      </w:ins>
    </w:p>
    <w:p w14:paraId="3DC0EFFC" w14:textId="77661D56" w:rsidR="00854DAE" w:rsidRDefault="00854DAE" w:rsidP="003F0C01">
      <w:pPr>
        <w:pStyle w:val="Caption"/>
        <w:rPr>
          <w:ins w:id="8810" w:author="ilham.nur@office.ui.ac.id" w:date="2023-03-04T19:56:00Z"/>
          <w:i/>
        </w:rPr>
      </w:pPr>
      <w:bookmarkStart w:id="8811" w:name="_Ref128851520"/>
      <w:bookmarkStart w:id="8812" w:name="_Toc128944253"/>
      <w:ins w:id="8813" w:author="ilham.nur@office.ui.ac.id" w:date="2023-03-04T19:56:00Z">
        <w:r>
          <w:t xml:space="preserve">Gambar </w:t>
        </w:r>
      </w:ins>
      <w:ins w:id="8814" w:author="ilham.nur@office.ui.ac.id" w:date="2023-03-10T23:19:00Z">
        <w:r w:rsidR="0017462A">
          <w:fldChar w:fldCharType="begin"/>
        </w:r>
        <w:r w:rsidR="0017462A">
          <w:instrText xml:space="preserve"> STYLEREF 1 \s </w:instrText>
        </w:r>
      </w:ins>
      <w:r w:rsidR="0017462A">
        <w:fldChar w:fldCharType="separate"/>
      </w:r>
      <w:r w:rsidR="0017462A">
        <w:rPr>
          <w:noProof/>
        </w:rPr>
        <w:t>4</w:t>
      </w:r>
      <w:ins w:id="8815"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8816" w:author="ilham.nur@office.ui.ac.id" w:date="2023-03-10T23:19:00Z">
        <w:r w:rsidR="0017462A">
          <w:rPr>
            <w:noProof/>
          </w:rPr>
          <w:t>1</w:t>
        </w:r>
        <w:r w:rsidR="0017462A">
          <w:fldChar w:fldCharType="end"/>
        </w:r>
      </w:ins>
      <w:ins w:id="8817" w:author="Ilham Nur Pratama" w:date="2023-03-09T00:23:00Z">
        <w:del w:id="8818" w:author="ilham.nur@office.ui.ac.id" w:date="2023-03-10T23:19:00Z">
          <w:r w:rsidR="00C56C18" w:rsidDel="0017462A">
            <w:fldChar w:fldCharType="begin"/>
          </w:r>
          <w:r w:rsidR="00C56C18" w:rsidDel="0017462A">
            <w:delInstrText xml:space="preserve"> STYLEREF 1 \s </w:delInstrText>
          </w:r>
        </w:del>
      </w:ins>
      <w:del w:id="8819" w:author="ilham.nur@office.ui.ac.id" w:date="2023-03-10T23:19:00Z">
        <w:r w:rsidR="00C56C18" w:rsidDel="0017462A">
          <w:fldChar w:fldCharType="separate"/>
        </w:r>
        <w:r w:rsidR="00C56C18" w:rsidDel="0017462A">
          <w:rPr>
            <w:noProof/>
          </w:rPr>
          <w:delText>4</w:delText>
        </w:r>
      </w:del>
      <w:ins w:id="8820" w:author="Ilham Nur Pratama" w:date="2023-03-09T00:23:00Z">
        <w:del w:id="8821"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8822" w:author="ilham.nur@office.ui.ac.id" w:date="2023-03-10T23:19:00Z">
        <w:r w:rsidR="00C56C18" w:rsidDel="0017462A">
          <w:fldChar w:fldCharType="separate"/>
        </w:r>
      </w:del>
      <w:ins w:id="8823" w:author="Ilham Nur Pratama" w:date="2023-03-09T00:23:00Z">
        <w:del w:id="8824" w:author="ilham.nur@office.ui.ac.id" w:date="2023-03-10T23:19:00Z">
          <w:r w:rsidR="00C56C18" w:rsidDel="0017462A">
            <w:rPr>
              <w:noProof/>
            </w:rPr>
            <w:delText>1</w:delText>
          </w:r>
          <w:r w:rsidR="00C56C18" w:rsidDel="0017462A">
            <w:fldChar w:fldCharType="end"/>
          </w:r>
        </w:del>
      </w:ins>
      <w:ins w:id="8825" w:author="ilham.nur@office.ui.ac.id" w:date="2023-03-05T14:12:00Z">
        <w:del w:id="8826" w:author="Ilham Nur Pratama" w:date="2023-03-08T18:52:00Z">
          <w:r w:rsidR="00604724" w:rsidDel="0067134C">
            <w:fldChar w:fldCharType="begin"/>
          </w:r>
          <w:r w:rsidR="00604724" w:rsidDel="0067134C">
            <w:delInstrText xml:space="preserve"> STYLEREF 1 \s </w:delInstrText>
          </w:r>
        </w:del>
      </w:ins>
      <w:del w:id="8827" w:author="Ilham Nur Pratama" w:date="2023-03-08T18:52:00Z">
        <w:r w:rsidR="00604724" w:rsidDel="0067134C">
          <w:fldChar w:fldCharType="separate"/>
        </w:r>
        <w:r w:rsidR="00A262DF" w:rsidDel="0067134C">
          <w:rPr>
            <w:noProof/>
          </w:rPr>
          <w:delText>4</w:delText>
        </w:r>
      </w:del>
      <w:ins w:id="8828" w:author="ilham.nur@office.ui.ac.id" w:date="2023-03-05T14:12:00Z">
        <w:del w:id="8829"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8830" w:author="Ilham Nur Pratama" w:date="2023-03-08T18:52:00Z">
        <w:r w:rsidR="00604724" w:rsidDel="0067134C">
          <w:fldChar w:fldCharType="separate"/>
        </w:r>
      </w:del>
      <w:ins w:id="8831" w:author="ilham.nur@office.ui.ac.id" w:date="2023-03-05T21:23:00Z">
        <w:del w:id="8832" w:author="Ilham Nur Pratama" w:date="2023-03-08T18:52:00Z">
          <w:r w:rsidR="00A262DF" w:rsidDel="0067134C">
            <w:rPr>
              <w:noProof/>
            </w:rPr>
            <w:delText>1</w:delText>
          </w:r>
        </w:del>
      </w:ins>
      <w:ins w:id="8833" w:author="ilham.nur@office.ui.ac.id" w:date="2023-03-05T14:12:00Z">
        <w:del w:id="8834" w:author="Ilham Nur Pratama" w:date="2023-03-08T18:52:00Z">
          <w:r w:rsidR="00604724" w:rsidDel="0067134C">
            <w:fldChar w:fldCharType="end"/>
          </w:r>
        </w:del>
      </w:ins>
      <w:bookmarkEnd w:id="8811"/>
      <w:ins w:id="8835" w:author="ilham.nur@office.ui.ac.id" w:date="2023-03-04T19:56:00Z">
        <w:r>
          <w:t xml:space="preserve"> Peta </w:t>
        </w:r>
        <w:proofErr w:type="spellStart"/>
        <w:r>
          <w:t>panas</w:t>
        </w:r>
        <w:proofErr w:type="spellEnd"/>
        <w:r>
          <w:t xml:space="preserve"> </w:t>
        </w:r>
        <w:proofErr w:type="spellStart"/>
        <w:r>
          <w:t>Biaya</w:t>
        </w:r>
        <w:proofErr w:type="spellEnd"/>
        <w:r>
          <w:t xml:space="preserve"> </w:t>
        </w:r>
        <w:proofErr w:type="spellStart"/>
        <w:r>
          <w:t>dari</w:t>
        </w:r>
        <w:proofErr w:type="spellEnd"/>
        <w:r>
          <w:t xml:space="preserve"> Proses </w:t>
        </w:r>
        <w:r w:rsidR="000B5F4E">
          <w:rPr>
            <w:i/>
          </w:rPr>
          <w:t>a</w:t>
        </w:r>
        <w:r w:rsidRPr="00463C7A">
          <w:rPr>
            <w:i/>
          </w:rPr>
          <w:t>s is</w:t>
        </w:r>
        <w:bookmarkEnd w:id="8812"/>
      </w:ins>
    </w:p>
    <w:p w14:paraId="5BAD534F" w14:textId="579408C5" w:rsidR="00854DAE" w:rsidRDefault="00D92E0A" w:rsidP="00854DAE">
      <w:pPr>
        <w:spacing w:line="360" w:lineRule="auto"/>
        <w:rPr>
          <w:ins w:id="8836" w:author="ilham.nur@office.ui.ac.id" w:date="2023-03-04T19:56:00Z"/>
        </w:rPr>
      </w:pPr>
      <w:ins w:id="8837" w:author="ilham.nur@office.ui.ac.id" w:date="2023-03-04T19:56:00Z">
        <w:r>
          <w:rPr>
            <w:noProof/>
          </w:rPr>
          <w:drawing>
            <wp:inline distT="0" distB="0" distL="0" distR="0" wp14:anchorId="65215258" wp14:editId="2921DB52">
              <wp:extent cx="5400040" cy="2636520"/>
              <wp:effectExtent l="0" t="0" r="0" b="0"/>
              <wp:docPr id="98" name="Picture 9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 schematic&#10;&#10;Description automatically generated"/>
                      <pic:cNvPicPr/>
                    </pic:nvPicPr>
                    <pic:blipFill>
                      <a:blip r:embed="rId132"/>
                      <a:stretch>
                        <a:fillRect/>
                      </a:stretch>
                    </pic:blipFill>
                    <pic:spPr>
                      <a:xfrm>
                        <a:off x="0" y="0"/>
                        <a:ext cx="5400040" cy="2636520"/>
                      </a:xfrm>
                      <a:prstGeom prst="rect">
                        <a:avLst/>
                      </a:prstGeom>
                    </pic:spPr>
                  </pic:pic>
                </a:graphicData>
              </a:graphic>
            </wp:inline>
          </w:drawing>
        </w:r>
      </w:ins>
    </w:p>
    <w:p w14:paraId="0F3E0526" w14:textId="77777777" w:rsidR="00D92E0A" w:rsidRDefault="00D92E0A" w:rsidP="00D92E0A">
      <w:pPr>
        <w:keepNext/>
        <w:ind w:left="720"/>
        <w:jc w:val="center"/>
        <w:rPr>
          <w:ins w:id="8838" w:author="ilham.nur@office.ui.ac.id" w:date="2023-03-04T19:56:00Z"/>
        </w:rPr>
      </w:pPr>
    </w:p>
    <w:p w14:paraId="5958493C" w14:textId="5532DF2B" w:rsidR="00D92E0A" w:rsidRDefault="00D92E0A" w:rsidP="003F0C01">
      <w:pPr>
        <w:pStyle w:val="Caption"/>
        <w:rPr>
          <w:ins w:id="8839" w:author="ilham.nur@office.ui.ac.id" w:date="2023-03-04T19:56:00Z"/>
          <w:i/>
        </w:rPr>
      </w:pPr>
      <w:bookmarkStart w:id="8840" w:name="_Ref128851521"/>
      <w:bookmarkStart w:id="8841" w:name="_Toc128944254"/>
      <w:ins w:id="8842" w:author="ilham.nur@office.ui.ac.id" w:date="2023-03-04T19:56:00Z">
        <w:r>
          <w:t xml:space="preserve">Gambar </w:t>
        </w:r>
      </w:ins>
      <w:ins w:id="8843" w:author="ilham.nur@office.ui.ac.id" w:date="2023-03-10T23:19:00Z">
        <w:r w:rsidR="0017462A">
          <w:fldChar w:fldCharType="begin"/>
        </w:r>
        <w:r w:rsidR="0017462A">
          <w:instrText xml:space="preserve"> STYLEREF 1 \s </w:instrText>
        </w:r>
      </w:ins>
      <w:r w:rsidR="0017462A">
        <w:fldChar w:fldCharType="separate"/>
      </w:r>
      <w:r w:rsidR="0017462A">
        <w:rPr>
          <w:noProof/>
        </w:rPr>
        <w:t>4</w:t>
      </w:r>
      <w:ins w:id="8844"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8845" w:author="ilham.nur@office.ui.ac.id" w:date="2023-03-10T23:19:00Z">
        <w:r w:rsidR="0017462A">
          <w:rPr>
            <w:noProof/>
          </w:rPr>
          <w:t>2</w:t>
        </w:r>
        <w:r w:rsidR="0017462A">
          <w:fldChar w:fldCharType="end"/>
        </w:r>
      </w:ins>
      <w:ins w:id="8846" w:author="Ilham Nur Pratama" w:date="2023-03-09T00:23:00Z">
        <w:del w:id="8847" w:author="ilham.nur@office.ui.ac.id" w:date="2023-03-10T23:19:00Z">
          <w:r w:rsidR="00C56C18" w:rsidDel="0017462A">
            <w:fldChar w:fldCharType="begin"/>
          </w:r>
          <w:r w:rsidR="00C56C18" w:rsidDel="0017462A">
            <w:delInstrText xml:space="preserve"> STYLEREF 1 \s </w:delInstrText>
          </w:r>
        </w:del>
      </w:ins>
      <w:del w:id="8848" w:author="ilham.nur@office.ui.ac.id" w:date="2023-03-10T23:19:00Z">
        <w:r w:rsidR="00C56C18" w:rsidDel="0017462A">
          <w:fldChar w:fldCharType="separate"/>
        </w:r>
        <w:r w:rsidR="00C56C18" w:rsidDel="0017462A">
          <w:rPr>
            <w:noProof/>
          </w:rPr>
          <w:delText>4</w:delText>
        </w:r>
      </w:del>
      <w:ins w:id="8849" w:author="Ilham Nur Pratama" w:date="2023-03-09T00:23:00Z">
        <w:del w:id="8850"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8851" w:author="ilham.nur@office.ui.ac.id" w:date="2023-03-10T23:19:00Z">
        <w:r w:rsidR="00C56C18" w:rsidDel="0017462A">
          <w:fldChar w:fldCharType="separate"/>
        </w:r>
      </w:del>
      <w:ins w:id="8852" w:author="Ilham Nur Pratama" w:date="2023-03-09T00:23:00Z">
        <w:del w:id="8853" w:author="ilham.nur@office.ui.ac.id" w:date="2023-03-10T23:19:00Z">
          <w:r w:rsidR="00C56C18" w:rsidDel="0017462A">
            <w:rPr>
              <w:noProof/>
            </w:rPr>
            <w:delText>2</w:delText>
          </w:r>
          <w:r w:rsidR="00C56C18" w:rsidDel="0017462A">
            <w:fldChar w:fldCharType="end"/>
          </w:r>
        </w:del>
      </w:ins>
      <w:ins w:id="8854" w:author="ilham.nur@office.ui.ac.id" w:date="2023-03-05T14:12:00Z">
        <w:del w:id="8855" w:author="Ilham Nur Pratama" w:date="2023-03-08T18:52:00Z">
          <w:r w:rsidR="00604724" w:rsidDel="0067134C">
            <w:fldChar w:fldCharType="begin"/>
          </w:r>
          <w:r w:rsidR="00604724" w:rsidDel="0067134C">
            <w:delInstrText xml:space="preserve"> STYLEREF 1 \s </w:delInstrText>
          </w:r>
        </w:del>
      </w:ins>
      <w:del w:id="8856" w:author="Ilham Nur Pratama" w:date="2023-03-08T18:52:00Z">
        <w:r w:rsidR="00604724" w:rsidDel="0067134C">
          <w:fldChar w:fldCharType="separate"/>
        </w:r>
        <w:r w:rsidR="00A262DF" w:rsidDel="0067134C">
          <w:rPr>
            <w:noProof/>
          </w:rPr>
          <w:delText>4</w:delText>
        </w:r>
      </w:del>
      <w:ins w:id="8857" w:author="ilham.nur@office.ui.ac.id" w:date="2023-03-05T14:12:00Z">
        <w:del w:id="8858"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8859" w:author="Ilham Nur Pratama" w:date="2023-03-08T18:52:00Z">
        <w:r w:rsidR="00604724" w:rsidDel="0067134C">
          <w:fldChar w:fldCharType="separate"/>
        </w:r>
      </w:del>
      <w:ins w:id="8860" w:author="ilham.nur@office.ui.ac.id" w:date="2023-03-05T21:23:00Z">
        <w:del w:id="8861" w:author="Ilham Nur Pratama" w:date="2023-03-08T18:52:00Z">
          <w:r w:rsidR="00A262DF" w:rsidDel="0067134C">
            <w:rPr>
              <w:noProof/>
            </w:rPr>
            <w:delText>2</w:delText>
          </w:r>
        </w:del>
      </w:ins>
      <w:ins w:id="8862" w:author="ilham.nur@office.ui.ac.id" w:date="2023-03-05T14:12:00Z">
        <w:del w:id="8863" w:author="Ilham Nur Pratama" w:date="2023-03-08T18:52:00Z">
          <w:r w:rsidR="00604724" w:rsidDel="0067134C">
            <w:fldChar w:fldCharType="end"/>
          </w:r>
        </w:del>
      </w:ins>
      <w:bookmarkEnd w:id="8840"/>
      <w:ins w:id="8864" w:author="ilham.nur@office.ui.ac.id" w:date="2023-03-04T19:56:00Z">
        <w:r>
          <w:t xml:space="preserve"> Peta </w:t>
        </w:r>
        <w:proofErr w:type="spellStart"/>
        <w:r>
          <w:t>penas</w:t>
        </w:r>
        <w:proofErr w:type="spellEnd"/>
        <w:r>
          <w:t xml:space="preserve"> </w:t>
        </w:r>
        <w:proofErr w:type="spellStart"/>
        <w:r>
          <w:t>perulangan</w:t>
        </w:r>
        <w:proofErr w:type="spellEnd"/>
        <w:r>
          <w:t xml:space="preserve"> </w:t>
        </w:r>
        <w:proofErr w:type="spellStart"/>
        <w:r>
          <w:t>pekerjaan</w:t>
        </w:r>
        <w:proofErr w:type="spellEnd"/>
        <w:r>
          <w:t xml:space="preserve"> </w:t>
        </w:r>
        <w:proofErr w:type="spellStart"/>
        <w:r>
          <w:t>dari</w:t>
        </w:r>
        <w:proofErr w:type="spellEnd"/>
        <w:r>
          <w:t xml:space="preserve"> proses </w:t>
        </w:r>
        <w:r w:rsidR="000B5F4E">
          <w:rPr>
            <w:i/>
          </w:rPr>
          <w:t>a</w:t>
        </w:r>
        <w:r w:rsidRPr="00463C7A">
          <w:rPr>
            <w:i/>
          </w:rPr>
          <w:t>s is</w:t>
        </w:r>
        <w:bookmarkEnd w:id="8841"/>
      </w:ins>
    </w:p>
    <w:p w14:paraId="055A0097" w14:textId="77777777" w:rsidR="00854DAE" w:rsidRDefault="00854DAE" w:rsidP="00854DAE">
      <w:pPr>
        <w:keepNext/>
        <w:ind w:left="360"/>
        <w:jc w:val="center"/>
        <w:rPr>
          <w:ins w:id="8865" w:author="ilham.nur@office.ui.ac.id" w:date="2023-03-04T19:55:00Z"/>
        </w:rPr>
      </w:pPr>
      <w:ins w:id="8866" w:author="ilham.nur@office.ui.ac.id" w:date="2023-03-04T19:55:00Z">
        <w:r>
          <w:rPr>
            <w:noProof/>
          </w:rPr>
          <w:drawing>
            <wp:inline distT="0" distB="0" distL="0" distR="0" wp14:anchorId="63781D91" wp14:editId="12E7A119">
              <wp:extent cx="5400040" cy="2674620"/>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33"/>
                      <a:stretch>
                        <a:fillRect/>
                      </a:stretch>
                    </pic:blipFill>
                    <pic:spPr>
                      <a:xfrm>
                        <a:off x="0" y="0"/>
                        <a:ext cx="5400040" cy="2674620"/>
                      </a:xfrm>
                      <a:prstGeom prst="rect">
                        <a:avLst/>
                      </a:prstGeom>
                    </pic:spPr>
                  </pic:pic>
                </a:graphicData>
              </a:graphic>
            </wp:inline>
          </w:drawing>
        </w:r>
      </w:ins>
    </w:p>
    <w:p w14:paraId="68D55D52" w14:textId="32272E74" w:rsidR="00854DAE" w:rsidRDefault="00854DAE" w:rsidP="003F0C01">
      <w:pPr>
        <w:pStyle w:val="Caption"/>
        <w:rPr>
          <w:ins w:id="8867" w:author="ilham.nur@office.ui.ac.id" w:date="2023-03-04T19:55:00Z"/>
        </w:rPr>
      </w:pPr>
      <w:bookmarkStart w:id="8868" w:name="_Ref128851522"/>
      <w:bookmarkStart w:id="8869" w:name="_Toc128944255"/>
      <w:ins w:id="8870" w:author="ilham.nur@office.ui.ac.id" w:date="2023-03-04T19:55:00Z">
        <w:r>
          <w:t xml:space="preserve">Gambar </w:t>
        </w:r>
      </w:ins>
      <w:ins w:id="8871" w:author="ilham.nur@office.ui.ac.id" w:date="2023-03-10T23:19:00Z">
        <w:r w:rsidR="0017462A">
          <w:fldChar w:fldCharType="begin"/>
        </w:r>
        <w:r w:rsidR="0017462A">
          <w:instrText xml:space="preserve"> STYLEREF 1 \s </w:instrText>
        </w:r>
      </w:ins>
      <w:r w:rsidR="0017462A">
        <w:fldChar w:fldCharType="separate"/>
      </w:r>
      <w:r w:rsidR="0017462A">
        <w:rPr>
          <w:noProof/>
        </w:rPr>
        <w:t>4</w:t>
      </w:r>
      <w:ins w:id="8872"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8873" w:author="ilham.nur@office.ui.ac.id" w:date="2023-03-10T23:19:00Z">
        <w:r w:rsidR="0017462A">
          <w:rPr>
            <w:noProof/>
          </w:rPr>
          <w:t>3</w:t>
        </w:r>
        <w:r w:rsidR="0017462A">
          <w:fldChar w:fldCharType="end"/>
        </w:r>
      </w:ins>
      <w:ins w:id="8874" w:author="Ilham Nur Pratama" w:date="2023-03-09T00:23:00Z">
        <w:del w:id="8875" w:author="ilham.nur@office.ui.ac.id" w:date="2023-03-10T23:19:00Z">
          <w:r w:rsidR="00C56C18" w:rsidDel="0017462A">
            <w:fldChar w:fldCharType="begin"/>
          </w:r>
          <w:r w:rsidR="00C56C18" w:rsidDel="0017462A">
            <w:delInstrText xml:space="preserve"> STYLEREF 1 \s </w:delInstrText>
          </w:r>
        </w:del>
      </w:ins>
      <w:del w:id="8876" w:author="ilham.nur@office.ui.ac.id" w:date="2023-03-10T23:19:00Z">
        <w:r w:rsidR="00C56C18" w:rsidDel="0017462A">
          <w:fldChar w:fldCharType="separate"/>
        </w:r>
        <w:r w:rsidR="00C56C18" w:rsidDel="0017462A">
          <w:rPr>
            <w:noProof/>
          </w:rPr>
          <w:delText>4</w:delText>
        </w:r>
      </w:del>
      <w:ins w:id="8877" w:author="Ilham Nur Pratama" w:date="2023-03-09T00:23:00Z">
        <w:del w:id="8878"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8879" w:author="ilham.nur@office.ui.ac.id" w:date="2023-03-10T23:19:00Z">
        <w:r w:rsidR="00C56C18" w:rsidDel="0017462A">
          <w:fldChar w:fldCharType="separate"/>
        </w:r>
      </w:del>
      <w:ins w:id="8880" w:author="Ilham Nur Pratama" w:date="2023-03-09T00:23:00Z">
        <w:del w:id="8881" w:author="ilham.nur@office.ui.ac.id" w:date="2023-03-10T23:19:00Z">
          <w:r w:rsidR="00C56C18" w:rsidDel="0017462A">
            <w:rPr>
              <w:noProof/>
            </w:rPr>
            <w:delText>3</w:delText>
          </w:r>
          <w:r w:rsidR="00C56C18" w:rsidDel="0017462A">
            <w:fldChar w:fldCharType="end"/>
          </w:r>
        </w:del>
      </w:ins>
      <w:ins w:id="8882" w:author="ilham.nur@office.ui.ac.id" w:date="2023-03-05T14:12:00Z">
        <w:del w:id="8883" w:author="Ilham Nur Pratama" w:date="2023-03-08T18:52:00Z">
          <w:r w:rsidR="00604724" w:rsidDel="0067134C">
            <w:fldChar w:fldCharType="begin"/>
          </w:r>
          <w:r w:rsidR="00604724" w:rsidDel="0067134C">
            <w:delInstrText xml:space="preserve"> STYLEREF 1 \s </w:delInstrText>
          </w:r>
        </w:del>
      </w:ins>
      <w:del w:id="8884" w:author="Ilham Nur Pratama" w:date="2023-03-08T18:52:00Z">
        <w:r w:rsidR="00604724" w:rsidDel="0067134C">
          <w:fldChar w:fldCharType="separate"/>
        </w:r>
        <w:r w:rsidR="00A262DF" w:rsidDel="0067134C">
          <w:rPr>
            <w:noProof/>
          </w:rPr>
          <w:delText>4</w:delText>
        </w:r>
      </w:del>
      <w:ins w:id="8885" w:author="ilham.nur@office.ui.ac.id" w:date="2023-03-05T14:12:00Z">
        <w:del w:id="8886"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8887" w:author="Ilham Nur Pratama" w:date="2023-03-08T18:52:00Z">
        <w:r w:rsidR="00604724" w:rsidDel="0067134C">
          <w:fldChar w:fldCharType="separate"/>
        </w:r>
      </w:del>
      <w:ins w:id="8888" w:author="ilham.nur@office.ui.ac.id" w:date="2023-03-05T21:23:00Z">
        <w:del w:id="8889" w:author="Ilham Nur Pratama" w:date="2023-03-08T18:52:00Z">
          <w:r w:rsidR="00A262DF" w:rsidDel="0067134C">
            <w:rPr>
              <w:noProof/>
            </w:rPr>
            <w:delText>3</w:delText>
          </w:r>
        </w:del>
      </w:ins>
      <w:ins w:id="8890" w:author="ilham.nur@office.ui.ac.id" w:date="2023-03-05T14:12:00Z">
        <w:del w:id="8891" w:author="Ilham Nur Pratama" w:date="2023-03-08T18:52:00Z">
          <w:r w:rsidR="00604724" w:rsidDel="0067134C">
            <w:fldChar w:fldCharType="end"/>
          </w:r>
        </w:del>
      </w:ins>
      <w:bookmarkEnd w:id="8868"/>
      <w:ins w:id="8892" w:author="ilham.nur@office.ui.ac.id" w:date="2023-03-04T19:55:00Z">
        <w:r>
          <w:t xml:space="preserve"> Peta </w:t>
        </w:r>
        <w:proofErr w:type="spellStart"/>
        <w:r>
          <w:t>panas</w:t>
        </w:r>
        <w:proofErr w:type="spellEnd"/>
        <w:r>
          <w:t xml:space="preserve"> </w:t>
        </w:r>
        <w:proofErr w:type="spellStart"/>
        <w:r>
          <w:t>durasi</w:t>
        </w:r>
        <w:proofErr w:type="spellEnd"/>
        <w:r>
          <w:t xml:space="preserve"> </w:t>
        </w:r>
        <w:proofErr w:type="spellStart"/>
        <w:r>
          <w:t>dari</w:t>
        </w:r>
        <w:proofErr w:type="spellEnd"/>
        <w:r>
          <w:t xml:space="preserve"> proses </w:t>
        </w:r>
      </w:ins>
      <w:ins w:id="8893" w:author="ilham.nur@office.ui.ac.id" w:date="2023-03-04T19:56:00Z">
        <w:r w:rsidR="000B5F4E">
          <w:rPr>
            <w:i/>
          </w:rPr>
          <w:t>a</w:t>
        </w:r>
      </w:ins>
      <w:ins w:id="8894" w:author="ilham.nur@office.ui.ac.id" w:date="2023-03-04T19:55:00Z">
        <w:r w:rsidRPr="00463C7A">
          <w:rPr>
            <w:i/>
          </w:rPr>
          <w:t>s is</w:t>
        </w:r>
        <w:bookmarkEnd w:id="8869"/>
      </w:ins>
    </w:p>
    <w:p w14:paraId="5C6A0308" w14:textId="77777777" w:rsidR="00854DAE" w:rsidRDefault="00854DAE" w:rsidP="00854DAE">
      <w:pPr>
        <w:keepNext/>
        <w:ind w:left="360"/>
        <w:jc w:val="center"/>
        <w:rPr>
          <w:ins w:id="8895" w:author="ilham.nur@office.ui.ac.id" w:date="2023-03-04T19:55:00Z"/>
        </w:rPr>
      </w:pPr>
      <w:ins w:id="8896" w:author="ilham.nur@office.ui.ac.id" w:date="2023-03-04T19:55:00Z">
        <w:r>
          <w:rPr>
            <w:noProof/>
          </w:rPr>
          <w:drawing>
            <wp:inline distT="0" distB="0" distL="0" distR="0" wp14:anchorId="024C0389" wp14:editId="5B1BFA6C">
              <wp:extent cx="5400040" cy="2607945"/>
              <wp:effectExtent l="0" t="0" r="0" b="1905"/>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134"/>
                      <a:stretch>
                        <a:fillRect/>
                      </a:stretch>
                    </pic:blipFill>
                    <pic:spPr>
                      <a:xfrm>
                        <a:off x="0" y="0"/>
                        <a:ext cx="5400040" cy="2607945"/>
                      </a:xfrm>
                      <a:prstGeom prst="rect">
                        <a:avLst/>
                      </a:prstGeom>
                    </pic:spPr>
                  </pic:pic>
                </a:graphicData>
              </a:graphic>
            </wp:inline>
          </w:drawing>
        </w:r>
      </w:ins>
    </w:p>
    <w:p w14:paraId="6A03277D" w14:textId="034CBB9C" w:rsidR="00854DAE" w:rsidRPr="004F6AB6" w:rsidRDefault="00854DAE" w:rsidP="003F0C01">
      <w:pPr>
        <w:pStyle w:val="Caption"/>
        <w:rPr>
          <w:ins w:id="8897" w:author="ilham.nur@office.ui.ac.id" w:date="2023-03-04T19:55:00Z"/>
        </w:rPr>
      </w:pPr>
      <w:bookmarkStart w:id="8898" w:name="_Ref128852118"/>
      <w:bookmarkStart w:id="8899" w:name="_Toc128944256"/>
      <w:ins w:id="8900" w:author="ilham.nur@office.ui.ac.id" w:date="2023-03-04T19:55:00Z">
        <w:r>
          <w:t xml:space="preserve">Gambar </w:t>
        </w:r>
      </w:ins>
      <w:ins w:id="8901" w:author="ilham.nur@office.ui.ac.id" w:date="2023-03-10T23:19:00Z">
        <w:r w:rsidR="0017462A">
          <w:fldChar w:fldCharType="begin"/>
        </w:r>
        <w:r w:rsidR="0017462A">
          <w:instrText xml:space="preserve"> STYLEREF 1 \s </w:instrText>
        </w:r>
      </w:ins>
      <w:r w:rsidR="0017462A">
        <w:fldChar w:fldCharType="separate"/>
      </w:r>
      <w:r w:rsidR="0017462A">
        <w:rPr>
          <w:noProof/>
        </w:rPr>
        <w:t>4</w:t>
      </w:r>
      <w:ins w:id="8902" w:author="ilham.nur@office.ui.ac.id" w:date="2023-03-10T23:19:00Z">
        <w:r w:rsidR="0017462A">
          <w:fldChar w:fldCharType="end"/>
        </w:r>
        <w:r w:rsidR="0017462A">
          <w:t>.</w:t>
        </w:r>
        <w:r w:rsidR="0017462A">
          <w:fldChar w:fldCharType="begin"/>
        </w:r>
        <w:r w:rsidR="0017462A">
          <w:instrText xml:space="preserve"> SEQ Gambar \* ARABIC \s 1 </w:instrText>
        </w:r>
      </w:ins>
      <w:r w:rsidR="0017462A">
        <w:fldChar w:fldCharType="separate"/>
      </w:r>
      <w:ins w:id="8903" w:author="ilham.nur@office.ui.ac.id" w:date="2023-03-10T23:19:00Z">
        <w:r w:rsidR="0017462A">
          <w:rPr>
            <w:noProof/>
          </w:rPr>
          <w:t>4</w:t>
        </w:r>
        <w:r w:rsidR="0017462A">
          <w:fldChar w:fldCharType="end"/>
        </w:r>
      </w:ins>
      <w:ins w:id="8904" w:author="Ilham Nur Pratama" w:date="2023-03-09T00:23:00Z">
        <w:del w:id="8905" w:author="ilham.nur@office.ui.ac.id" w:date="2023-03-10T23:19:00Z">
          <w:r w:rsidR="00C56C18" w:rsidDel="0017462A">
            <w:fldChar w:fldCharType="begin"/>
          </w:r>
          <w:r w:rsidR="00C56C18" w:rsidDel="0017462A">
            <w:delInstrText xml:space="preserve"> STYLEREF 1 \s </w:delInstrText>
          </w:r>
        </w:del>
      </w:ins>
      <w:del w:id="8906" w:author="ilham.nur@office.ui.ac.id" w:date="2023-03-10T23:19:00Z">
        <w:r w:rsidR="00C56C18" w:rsidDel="0017462A">
          <w:fldChar w:fldCharType="separate"/>
        </w:r>
        <w:r w:rsidR="00C56C18" w:rsidDel="0017462A">
          <w:rPr>
            <w:noProof/>
          </w:rPr>
          <w:delText>4</w:delText>
        </w:r>
      </w:del>
      <w:ins w:id="8907" w:author="Ilham Nur Pratama" w:date="2023-03-09T00:23:00Z">
        <w:del w:id="8908"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8909" w:author="ilham.nur@office.ui.ac.id" w:date="2023-03-10T23:19:00Z">
        <w:r w:rsidR="00C56C18" w:rsidDel="0017462A">
          <w:fldChar w:fldCharType="separate"/>
        </w:r>
      </w:del>
      <w:ins w:id="8910" w:author="Ilham Nur Pratama" w:date="2023-03-09T00:23:00Z">
        <w:del w:id="8911" w:author="ilham.nur@office.ui.ac.id" w:date="2023-03-10T23:19:00Z">
          <w:r w:rsidR="00C56C18" w:rsidDel="0017462A">
            <w:rPr>
              <w:noProof/>
            </w:rPr>
            <w:delText>4</w:delText>
          </w:r>
          <w:r w:rsidR="00C56C18" w:rsidDel="0017462A">
            <w:fldChar w:fldCharType="end"/>
          </w:r>
        </w:del>
      </w:ins>
      <w:ins w:id="8912" w:author="ilham.nur@office.ui.ac.id" w:date="2023-03-05T14:12:00Z">
        <w:del w:id="8913" w:author="Ilham Nur Pratama" w:date="2023-03-08T18:52:00Z">
          <w:r w:rsidR="00604724" w:rsidDel="0067134C">
            <w:fldChar w:fldCharType="begin"/>
          </w:r>
          <w:r w:rsidR="00604724" w:rsidDel="0067134C">
            <w:delInstrText xml:space="preserve"> STYLEREF 1 \s </w:delInstrText>
          </w:r>
        </w:del>
      </w:ins>
      <w:del w:id="8914" w:author="Ilham Nur Pratama" w:date="2023-03-08T18:52:00Z">
        <w:r w:rsidR="00604724" w:rsidDel="0067134C">
          <w:fldChar w:fldCharType="separate"/>
        </w:r>
        <w:r w:rsidR="00A262DF" w:rsidDel="0067134C">
          <w:rPr>
            <w:noProof/>
          </w:rPr>
          <w:delText>4</w:delText>
        </w:r>
      </w:del>
      <w:ins w:id="8915" w:author="ilham.nur@office.ui.ac.id" w:date="2023-03-05T14:12:00Z">
        <w:del w:id="8916"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8917" w:author="Ilham Nur Pratama" w:date="2023-03-08T18:52:00Z">
        <w:r w:rsidR="00604724" w:rsidDel="0067134C">
          <w:fldChar w:fldCharType="separate"/>
        </w:r>
      </w:del>
      <w:ins w:id="8918" w:author="ilham.nur@office.ui.ac.id" w:date="2023-03-05T21:23:00Z">
        <w:del w:id="8919" w:author="Ilham Nur Pratama" w:date="2023-03-08T18:52:00Z">
          <w:r w:rsidR="00A262DF" w:rsidDel="0067134C">
            <w:rPr>
              <w:noProof/>
            </w:rPr>
            <w:delText>4</w:delText>
          </w:r>
        </w:del>
      </w:ins>
      <w:ins w:id="8920" w:author="ilham.nur@office.ui.ac.id" w:date="2023-03-05T14:12:00Z">
        <w:del w:id="8921" w:author="Ilham Nur Pratama" w:date="2023-03-08T18:52:00Z">
          <w:r w:rsidR="00604724" w:rsidDel="0067134C">
            <w:fldChar w:fldCharType="end"/>
          </w:r>
        </w:del>
      </w:ins>
      <w:bookmarkEnd w:id="8898"/>
      <w:ins w:id="8922" w:author="ilham.nur@office.ui.ac.id" w:date="2023-03-04T19:55:00Z">
        <w:r>
          <w:t xml:space="preserve"> Peta </w:t>
        </w:r>
        <w:proofErr w:type="spellStart"/>
        <w:r>
          <w:t>panas</w:t>
        </w:r>
        <w:proofErr w:type="spellEnd"/>
        <w:r>
          <w:t xml:space="preserve"> </w:t>
        </w:r>
        <w:proofErr w:type="spellStart"/>
        <w:r>
          <w:t>waktu</w:t>
        </w:r>
        <w:proofErr w:type="spellEnd"/>
        <w:r>
          <w:t xml:space="preserve"> </w:t>
        </w:r>
        <w:proofErr w:type="spellStart"/>
        <w:r>
          <w:t>tunggu</w:t>
        </w:r>
        <w:proofErr w:type="spellEnd"/>
        <w:r>
          <w:t xml:space="preserve"> proses </w:t>
        </w:r>
        <w:r>
          <w:rPr>
            <w:i/>
          </w:rPr>
          <w:t>as is</w:t>
        </w:r>
        <w:bookmarkEnd w:id="8899"/>
      </w:ins>
    </w:p>
    <w:p w14:paraId="7DE995FC" w14:textId="0E1CFC89" w:rsidR="00FB6967" w:rsidRDefault="00D31FF1">
      <w:pPr>
        <w:spacing w:line="360" w:lineRule="auto"/>
        <w:rPr>
          <w:ins w:id="8923" w:author="ilham.nur@office.ui.ac.id" w:date="2023-03-06T23:14:00Z"/>
        </w:rPr>
      </w:pPr>
      <w:ins w:id="8924" w:author="ilham.nur@office.ui.ac.id" w:date="2023-03-05T12:19:00Z">
        <w:r>
          <w:t xml:space="preserve">Pada </w:t>
        </w:r>
      </w:ins>
      <w:ins w:id="8925" w:author="ilham.nur@office.ui.ac.id" w:date="2023-03-05T13:49:00Z">
        <w:r w:rsidR="00EE00DD">
          <w:fldChar w:fldCharType="begin"/>
        </w:r>
        <w:r w:rsidR="00EE00DD">
          <w:instrText xml:space="preserve"> REF _Ref128851520 \h </w:instrText>
        </w:r>
      </w:ins>
      <w:r w:rsidR="00EE00DD">
        <w:fldChar w:fldCharType="separate"/>
      </w:r>
      <w:ins w:id="8926" w:author="ilham.nur@office.ui.ac.id" w:date="2023-03-05T21:23:00Z">
        <w:r w:rsidR="00A262DF">
          <w:t xml:space="preserve">Gambar </w:t>
        </w:r>
        <w:r w:rsidR="00A262DF">
          <w:rPr>
            <w:noProof/>
          </w:rPr>
          <w:t>4</w:t>
        </w:r>
        <w:r w:rsidR="00A262DF">
          <w:t>.</w:t>
        </w:r>
        <w:r w:rsidR="00A262DF">
          <w:rPr>
            <w:noProof/>
          </w:rPr>
          <w:t>1</w:t>
        </w:r>
      </w:ins>
      <w:ins w:id="8927" w:author="ilham.nur@office.ui.ac.id" w:date="2023-03-05T13:49:00Z">
        <w:r w:rsidR="00EE00DD">
          <w:fldChar w:fldCharType="end"/>
        </w:r>
        <w:r w:rsidR="00466A27">
          <w:t xml:space="preserve"> </w:t>
        </w:r>
        <w:proofErr w:type="spellStart"/>
        <w:r w:rsidR="00466A27">
          <w:t>merupakan</w:t>
        </w:r>
        <w:proofErr w:type="spellEnd"/>
        <w:r w:rsidR="00466A27">
          <w:t xml:space="preserve"> </w:t>
        </w:r>
      </w:ins>
      <w:proofErr w:type="spellStart"/>
      <w:ins w:id="8928" w:author="ilham.nur@office.ui.ac.id" w:date="2023-03-05T13:50:00Z">
        <w:r w:rsidR="0051419C">
          <w:t>peta</w:t>
        </w:r>
        <w:proofErr w:type="spellEnd"/>
        <w:r w:rsidR="0051419C">
          <w:t xml:space="preserve"> </w:t>
        </w:r>
        <w:proofErr w:type="spellStart"/>
        <w:r w:rsidR="0051419C">
          <w:t>panas</w:t>
        </w:r>
        <w:proofErr w:type="spellEnd"/>
        <w:r w:rsidR="0051419C">
          <w:t xml:space="preserve"> </w:t>
        </w:r>
        <w:proofErr w:type="spellStart"/>
        <w:r w:rsidR="0051419C">
          <w:t>biaya</w:t>
        </w:r>
        <w:proofErr w:type="spellEnd"/>
        <w:r w:rsidR="0051419C">
          <w:t xml:space="preserve"> </w:t>
        </w:r>
        <w:proofErr w:type="spellStart"/>
        <w:r w:rsidR="0051419C">
          <w:t>dari</w:t>
        </w:r>
        <w:proofErr w:type="spellEnd"/>
        <w:r w:rsidR="0051419C">
          <w:t xml:space="preserve"> </w:t>
        </w:r>
      </w:ins>
      <w:ins w:id="8929" w:author="ilham.nur@office.ui.ac.id" w:date="2023-03-05T13:51:00Z">
        <w:r w:rsidR="0051419C">
          <w:t xml:space="preserve">proses </w:t>
        </w:r>
        <w:r w:rsidR="0051419C">
          <w:rPr>
            <w:i/>
            <w:iCs/>
          </w:rPr>
          <w:t>as is</w:t>
        </w:r>
        <w:r w:rsidR="0078360F">
          <w:t xml:space="preserve">. </w:t>
        </w:r>
        <w:proofErr w:type="spellStart"/>
        <w:r w:rsidR="009D1F47">
          <w:t>Eksekusi</w:t>
        </w:r>
        <w:proofErr w:type="spellEnd"/>
        <w:r w:rsidR="009D1F47">
          <w:t xml:space="preserve"> yang dilakukan oleh </w:t>
        </w:r>
        <w:r w:rsidR="009547BE">
          <w:t xml:space="preserve">senior </w:t>
        </w:r>
        <w:r w:rsidR="009547BE">
          <w:rPr>
            <w:i/>
            <w:iCs/>
          </w:rPr>
          <w:t>devel</w:t>
        </w:r>
      </w:ins>
      <w:ins w:id="8930" w:author="ilham.nur@office.ui.ac.id" w:date="2023-03-05T13:52:00Z">
        <w:r w:rsidR="009547BE">
          <w:rPr>
            <w:i/>
            <w:iCs/>
          </w:rPr>
          <w:t xml:space="preserve">oper/provisioning engineer/tester </w:t>
        </w:r>
        <w:proofErr w:type="spellStart"/>
        <w:r w:rsidR="009547BE">
          <w:t>merupakan</w:t>
        </w:r>
        <w:proofErr w:type="spellEnd"/>
        <w:r w:rsidR="009547BE">
          <w:t xml:space="preserve"> proses dengan </w:t>
        </w:r>
        <w:proofErr w:type="spellStart"/>
        <w:r w:rsidR="009547BE">
          <w:t>biaya</w:t>
        </w:r>
        <w:proofErr w:type="spellEnd"/>
        <w:r w:rsidR="009547BE">
          <w:t xml:space="preserve"> </w:t>
        </w:r>
        <w:proofErr w:type="spellStart"/>
        <w:r w:rsidR="009547BE">
          <w:t>terbeasar</w:t>
        </w:r>
        <w:proofErr w:type="spellEnd"/>
        <w:r w:rsidR="009547BE">
          <w:t xml:space="preserve">. Hal </w:t>
        </w:r>
        <w:proofErr w:type="spellStart"/>
        <w:r w:rsidR="009547BE">
          <w:t>ini</w:t>
        </w:r>
        <w:proofErr w:type="spellEnd"/>
        <w:r w:rsidR="009547BE">
          <w:t xml:space="preserve"> </w:t>
        </w:r>
        <w:proofErr w:type="spellStart"/>
        <w:r w:rsidR="009547BE">
          <w:t>diakibatkan</w:t>
        </w:r>
        <w:proofErr w:type="spellEnd"/>
        <w:r w:rsidR="009547BE">
          <w:t xml:space="preserve"> oleh </w:t>
        </w:r>
        <w:proofErr w:type="spellStart"/>
        <w:r w:rsidR="009547BE">
          <w:t>biaya</w:t>
        </w:r>
        <w:proofErr w:type="spellEnd"/>
        <w:r w:rsidR="009547BE">
          <w:t xml:space="preserve"> per jam </w:t>
        </w:r>
        <w:proofErr w:type="spellStart"/>
        <w:r w:rsidR="009547BE">
          <w:t>dari</w:t>
        </w:r>
        <w:proofErr w:type="spellEnd"/>
        <w:r w:rsidR="009547BE">
          <w:t xml:space="preserve"> senior</w:t>
        </w:r>
        <w:r w:rsidR="00830D61">
          <w:t xml:space="preserve"> </w:t>
        </w:r>
        <w:r w:rsidR="00830D61">
          <w:rPr>
            <w:i/>
            <w:iCs/>
          </w:rPr>
          <w:t>developer/provisioning engineer/tester</w:t>
        </w:r>
        <w:r w:rsidR="0074595A">
          <w:rPr>
            <w:i/>
            <w:iCs/>
          </w:rPr>
          <w:t xml:space="preserve"> </w:t>
        </w:r>
        <w:proofErr w:type="spellStart"/>
        <w:r w:rsidR="0074595A">
          <w:t>lebih</w:t>
        </w:r>
        <w:proofErr w:type="spellEnd"/>
        <w:r w:rsidR="0074595A">
          <w:t xml:space="preserve"> </w:t>
        </w:r>
        <w:proofErr w:type="spellStart"/>
        <w:r w:rsidR="0074595A">
          <w:t>besar</w:t>
        </w:r>
        <w:proofErr w:type="spellEnd"/>
        <w:r w:rsidR="0074595A">
          <w:t xml:space="preserve"> </w:t>
        </w:r>
        <w:proofErr w:type="spellStart"/>
        <w:r w:rsidR="0074595A">
          <w:t>diband</w:t>
        </w:r>
      </w:ins>
      <w:ins w:id="8931" w:author="ilham.nur@office.ui.ac.id" w:date="2023-03-05T13:53:00Z">
        <w:r w:rsidR="0074595A">
          <w:t>ingkan</w:t>
        </w:r>
        <w:proofErr w:type="spellEnd"/>
        <w:r w:rsidR="0074595A">
          <w:t xml:space="preserve"> dengan </w:t>
        </w:r>
        <w:proofErr w:type="spellStart"/>
        <w:r w:rsidR="0074595A">
          <w:t>biaya</w:t>
        </w:r>
        <w:proofErr w:type="spellEnd"/>
        <w:r w:rsidR="0074595A">
          <w:t xml:space="preserve"> per jam</w:t>
        </w:r>
      </w:ins>
      <w:ins w:id="8932" w:author="ilham.nur@office.ui.ac.id" w:date="2023-03-05T13:57:00Z">
        <w:r w:rsidR="00600D6B">
          <w:t xml:space="preserve">. Yang </w:t>
        </w:r>
        <w:proofErr w:type="spellStart"/>
        <w:r w:rsidR="00600D6B">
          <w:t>menjadi</w:t>
        </w:r>
        <w:proofErr w:type="spellEnd"/>
        <w:r w:rsidR="00600D6B">
          <w:t xml:space="preserve"> </w:t>
        </w:r>
        <w:proofErr w:type="spellStart"/>
        <w:r w:rsidR="00F71BF3">
          <w:t>pertimbangan</w:t>
        </w:r>
        <w:proofErr w:type="spellEnd"/>
        <w:r w:rsidR="00F71BF3">
          <w:t xml:space="preserve"> </w:t>
        </w:r>
        <w:proofErr w:type="spellStart"/>
        <w:r w:rsidR="00F71BF3">
          <w:t>ada</w:t>
        </w:r>
      </w:ins>
      <w:ins w:id="8933" w:author="ilham.nur@office.ui.ac.id" w:date="2023-03-05T13:58:00Z">
        <w:r w:rsidR="00F71BF3">
          <w:t>lah</w:t>
        </w:r>
        <w:proofErr w:type="spellEnd"/>
        <w:r w:rsidR="00F71BF3">
          <w:t xml:space="preserve"> pada </w:t>
        </w:r>
        <w:r w:rsidR="001D04BE">
          <w:t xml:space="preserve">proses </w:t>
        </w:r>
        <w:proofErr w:type="spellStart"/>
        <w:r w:rsidR="001D04BE">
          <w:t>eksekusi</w:t>
        </w:r>
        <w:proofErr w:type="spellEnd"/>
        <w:r w:rsidR="001D04BE">
          <w:t xml:space="preserve"> </w:t>
        </w:r>
        <w:r w:rsidR="00CF145C">
          <w:t xml:space="preserve">oleh </w:t>
        </w:r>
        <w:r w:rsidR="00CF145C">
          <w:rPr>
            <w:i/>
            <w:iCs/>
          </w:rPr>
          <w:t xml:space="preserve">developer/provisioning engineer/tester. </w:t>
        </w:r>
        <w:proofErr w:type="spellStart"/>
        <w:r w:rsidR="00CF145C">
          <w:t>Biaya</w:t>
        </w:r>
        <w:proofErr w:type="spellEnd"/>
        <w:r w:rsidR="00CF145C">
          <w:t xml:space="preserve"> yang </w:t>
        </w:r>
        <w:proofErr w:type="spellStart"/>
        <w:r w:rsidR="00CF145C">
          <w:t>dikeluarkan</w:t>
        </w:r>
        <w:proofErr w:type="spellEnd"/>
        <w:r w:rsidR="00CF145C">
          <w:t xml:space="preserve"> pada proses </w:t>
        </w:r>
        <w:proofErr w:type="spellStart"/>
        <w:r w:rsidR="00CF145C">
          <w:t>ini</w:t>
        </w:r>
        <w:proofErr w:type="spellEnd"/>
        <w:r w:rsidR="00CF145C">
          <w:t xml:space="preserve"> </w:t>
        </w:r>
        <w:proofErr w:type="spellStart"/>
        <w:r w:rsidR="00CF145C">
          <w:t>seharus</w:t>
        </w:r>
      </w:ins>
      <w:ins w:id="8934" w:author="ilham.nur@office.ui.ac.id" w:date="2023-03-05T13:59:00Z">
        <w:r w:rsidR="00CF145C">
          <w:t>nya</w:t>
        </w:r>
        <w:proofErr w:type="spellEnd"/>
        <w:r w:rsidR="00CF145C">
          <w:t xml:space="preserve"> </w:t>
        </w:r>
        <w:proofErr w:type="spellStart"/>
        <w:r w:rsidR="00CF145C">
          <w:t>rendah</w:t>
        </w:r>
        <w:proofErr w:type="spellEnd"/>
        <w:r w:rsidR="00CF145C">
          <w:t xml:space="preserve"> </w:t>
        </w:r>
        <w:proofErr w:type="spellStart"/>
        <w:r w:rsidR="00CF145C">
          <w:t>mengingat</w:t>
        </w:r>
        <w:proofErr w:type="spellEnd"/>
        <w:r w:rsidR="00CF145C">
          <w:t xml:space="preserve"> </w:t>
        </w:r>
        <w:proofErr w:type="spellStart"/>
        <w:r w:rsidR="00CF145C">
          <w:t>biaya</w:t>
        </w:r>
        <w:proofErr w:type="spellEnd"/>
        <w:r w:rsidR="00CF145C">
          <w:t xml:space="preserve"> per jam </w:t>
        </w:r>
        <w:proofErr w:type="spellStart"/>
        <w:r w:rsidR="00CF145C">
          <w:t>dari</w:t>
        </w:r>
        <w:proofErr w:type="spellEnd"/>
        <w:r w:rsidR="00CF145C">
          <w:t xml:space="preserve"> </w:t>
        </w:r>
        <w:r w:rsidR="00CF145C">
          <w:rPr>
            <w:i/>
            <w:iCs/>
          </w:rPr>
          <w:lastRenderedPageBreak/>
          <w:t xml:space="preserve">developer/provisioning engineer/tester </w:t>
        </w:r>
        <w:r w:rsidR="00CF145C">
          <w:t xml:space="preserve">tidak </w:t>
        </w:r>
        <w:proofErr w:type="spellStart"/>
        <w:r w:rsidR="00CF145C">
          <w:t>sebesar</w:t>
        </w:r>
        <w:proofErr w:type="spellEnd"/>
        <w:r w:rsidR="00CF145C">
          <w:t xml:space="preserve"> senior </w:t>
        </w:r>
        <w:r w:rsidR="00CF145C">
          <w:rPr>
            <w:i/>
            <w:iCs/>
          </w:rPr>
          <w:t xml:space="preserve">developer/provisioning engineer/tester. </w:t>
        </w:r>
        <w:proofErr w:type="spellStart"/>
        <w:r w:rsidR="00CF145C">
          <w:t>Biaya</w:t>
        </w:r>
        <w:proofErr w:type="spellEnd"/>
        <w:r w:rsidR="00CF145C">
          <w:t xml:space="preserve"> </w:t>
        </w:r>
        <w:proofErr w:type="spellStart"/>
        <w:r w:rsidR="00CF145C">
          <w:t>ini</w:t>
        </w:r>
        <w:proofErr w:type="spellEnd"/>
        <w:r w:rsidR="00CF145C">
          <w:t xml:space="preserve"> </w:t>
        </w:r>
        <w:proofErr w:type="spellStart"/>
        <w:r w:rsidR="00CF145C">
          <w:t>menjadi</w:t>
        </w:r>
        <w:proofErr w:type="spellEnd"/>
        <w:r w:rsidR="00CF145C">
          <w:t xml:space="preserve"> </w:t>
        </w:r>
        <w:proofErr w:type="spellStart"/>
        <w:r w:rsidR="00CF145C">
          <w:t>besar</w:t>
        </w:r>
        <w:proofErr w:type="spellEnd"/>
        <w:r w:rsidR="00CF145C">
          <w:t xml:space="preserve"> </w:t>
        </w:r>
        <w:proofErr w:type="spellStart"/>
        <w:r w:rsidR="00CF145C">
          <w:t>dikarenakan</w:t>
        </w:r>
        <w:proofErr w:type="spellEnd"/>
        <w:r w:rsidR="00CF145C">
          <w:t xml:space="preserve"> </w:t>
        </w:r>
        <w:proofErr w:type="spellStart"/>
        <w:r w:rsidR="00CF145C">
          <w:t>penggunaan</w:t>
        </w:r>
        <w:proofErr w:type="spellEnd"/>
        <w:r w:rsidR="00CF145C">
          <w:t xml:space="preserve"> </w:t>
        </w:r>
      </w:ins>
      <w:proofErr w:type="spellStart"/>
      <w:ins w:id="8935" w:author="ilham.nur@office.ui.ac.id" w:date="2023-03-05T14:02:00Z">
        <w:r w:rsidR="009951EA">
          <w:t>berlebihan</w:t>
        </w:r>
        <w:proofErr w:type="spellEnd"/>
        <w:r w:rsidR="009951EA">
          <w:t xml:space="preserve"> </w:t>
        </w:r>
        <w:proofErr w:type="spellStart"/>
        <w:r w:rsidR="009951EA">
          <w:t>atas</w:t>
        </w:r>
        <w:proofErr w:type="spellEnd"/>
        <w:r w:rsidR="009951EA">
          <w:t xml:space="preserve"> </w:t>
        </w:r>
        <w:proofErr w:type="spellStart"/>
        <w:r w:rsidR="009951EA">
          <w:t>sumber</w:t>
        </w:r>
        <w:proofErr w:type="spellEnd"/>
        <w:r w:rsidR="009951EA">
          <w:t xml:space="preserve"> </w:t>
        </w:r>
        <w:proofErr w:type="spellStart"/>
        <w:r w:rsidR="009951EA">
          <w:t>daya</w:t>
        </w:r>
        <w:proofErr w:type="spellEnd"/>
        <w:r w:rsidR="009951EA">
          <w:t xml:space="preserve"> </w:t>
        </w:r>
        <w:r w:rsidR="00FA14CE">
          <w:rPr>
            <w:i/>
            <w:iCs/>
          </w:rPr>
          <w:t xml:space="preserve">developer/provisioning engineer/tester </w:t>
        </w:r>
        <w:proofErr w:type="spellStart"/>
        <w:r w:rsidR="00FA14CE">
          <w:t>tanpa</w:t>
        </w:r>
        <w:proofErr w:type="spellEnd"/>
        <w:r w:rsidR="00FA14CE">
          <w:t xml:space="preserve"> </w:t>
        </w:r>
        <w:proofErr w:type="spellStart"/>
        <w:r w:rsidR="00FA14CE">
          <w:t>melihat</w:t>
        </w:r>
        <w:proofErr w:type="spellEnd"/>
        <w:r w:rsidR="00FA14CE">
          <w:t xml:space="preserve"> </w:t>
        </w:r>
        <w:proofErr w:type="spellStart"/>
        <w:r w:rsidR="00FA14CE">
          <w:t>ketersediaan</w:t>
        </w:r>
        <w:proofErr w:type="spellEnd"/>
        <w:r w:rsidR="00FA14CE">
          <w:t xml:space="preserve"> </w:t>
        </w:r>
        <w:proofErr w:type="spellStart"/>
        <w:r w:rsidR="00FA14CE">
          <w:t>dari</w:t>
        </w:r>
        <w:proofErr w:type="spellEnd"/>
        <w:r w:rsidR="00FA14CE">
          <w:t xml:space="preserve"> </w:t>
        </w:r>
        <w:proofErr w:type="spellStart"/>
        <w:r w:rsidR="00FA14CE">
          <w:t>sumber</w:t>
        </w:r>
        <w:proofErr w:type="spellEnd"/>
        <w:r w:rsidR="00FA14CE">
          <w:t xml:space="preserve"> </w:t>
        </w:r>
        <w:proofErr w:type="spellStart"/>
        <w:r w:rsidR="00FA14CE">
          <w:t>daya</w:t>
        </w:r>
        <w:proofErr w:type="spellEnd"/>
        <w:r w:rsidR="00FA14CE">
          <w:t xml:space="preserve"> dan </w:t>
        </w:r>
        <w:proofErr w:type="spellStart"/>
        <w:r w:rsidR="00FA14CE">
          <w:t>mengakibatkan</w:t>
        </w:r>
        <w:proofErr w:type="spellEnd"/>
        <w:r w:rsidR="00FA14CE">
          <w:t xml:space="preserve"> </w:t>
        </w:r>
        <w:proofErr w:type="spellStart"/>
        <w:r w:rsidR="00FA14CE">
          <w:t>biaya</w:t>
        </w:r>
        <w:proofErr w:type="spellEnd"/>
        <w:r w:rsidR="00FA14CE">
          <w:t xml:space="preserve"> </w:t>
        </w:r>
        <w:r w:rsidR="00FA14CE">
          <w:rPr>
            <w:i/>
            <w:iCs/>
          </w:rPr>
          <w:t xml:space="preserve">developer/provisioning engineer/tester </w:t>
        </w:r>
        <w:r w:rsidR="00FA14CE">
          <w:t xml:space="preserve">dan senior </w:t>
        </w:r>
        <w:r w:rsidR="00FA14CE">
          <w:rPr>
            <w:i/>
            <w:iCs/>
          </w:rPr>
          <w:t xml:space="preserve">developer/provisioning engineer/tester </w:t>
        </w:r>
      </w:ins>
      <w:proofErr w:type="spellStart"/>
      <w:ins w:id="8936" w:author="ilham.nur@office.ui.ac.id" w:date="2023-03-05T14:03:00Z">
        <w:r w:rsidR="007F43E9">
          <w:t>hampir</w:t>
        </w:r>
        <w:proofErr w:type="spellEnd"/>
        <w:r w:rsidR="007F43E9">
          <w:t xml:space="preserve"> </w:t>
        </w:r>
        <w:proofErr w:type="spellStart"/>
        <w:r w:rsidR="007F43E9">
          <w:t>sama</w:t>
        </w:r>
        <w:proofErr w:type="spellEnd"/>
        <w:r w:rsidR="007F43E9">
          <w:t>.</w:t>
        </w:r>
      </w:ins>
    </w:p>
    <w:p w14:paraId="4D7EF28F" w14:textId="22EF99F0" w:rsidR="009814E2" w:rsidRPr="007F43E9" w:rsidRDefault="009814E2">
      <w:pPr>
        <w:spacing w:line="360" w:lineRule="auto"/>
        <w:rPr>
          <w:ins w:id="8937" w:author="ilham.nur@office.ui.ac.id" w:date="2023-02-02T23:03:00Z"/>
        </w:rPr>
        <w:pPrChange w:id="8938" w:author="ilham.nur@office.ui.ac.id" w:date="2023-03-04T19:52:00Z">
          <w:pPr>
            <w:pStyle w:val="Heading2"/>
          </w:pPr>
        </w:pPrChange>
      </w:pPr>
      <w:ins w:id="8939" w:author="ilham.nur@office.ui.ac.id" w:date="2023-03-06T23:14:00Z">
        <w:r>
          <w:t xml:space="preserve">Pada </w:t>
        </w:r>
      </w:ins>
    </w:p>
    <w:p w14:paraId="45FD3458" w14:textId="1C892545" w:rsidR="00BA2A5D" w:rsidRDefault="00BA2A5D">
      <w:pPr>
        <w:pStyle w:val="Heading2"/>
        <w:rPr>
          <w:ins w:id="8940" w:author="ilham.nur@office.ui.ac.id" w:date="2023-02-02T23:04:00Z"/>
        </w:rPr>
        <w:pPrChange w:id="8941" w:author="ilham.nur@office.ui.ac.id" w:date="2023-03-04T10:35:00Z">
          <w:pPr>
            <w:pStyle w:val="Heading3"/>
          </w:pPr>
        </w:pPrChange>
      </w:pPr>
      <w:bookmarkStart w:id="8942" w:name="_Toc128944225"/>
      <w:proofErr w:type="spellStart"/>
      <w:ins w:id="8943" w:author="ilham.nur@office.ui.ac.id" w:date="2023-02-02T23:04:00Z">
        <w:r>
          <w:t>Pemodelan</w:t>
        </w:r>
        <w:proofErr w:type="spellEnd"/>
        <w:r>
          <w:t xml:space="preserve"> </w:t>
        </w:r>
        <w:proofErr w:type="spellStart"/>
        <w:r>
          <w:t>Penyelesaian</w:t>
        </w:r>
        <w:proofErr w:type="spellEnd"/>
        <w:r>
          <w:t xml:space="preserve"> </w:t>
        </w:r>
        <w:proofErr w:type="spellStart"/>
        <w:r>
          <w:t>Proyek</w:t>
        </w:r>
        <w:bookmarkEnd w:id="8942"/>
        <w:proofErr w:type="spellEnd"/>
      </w:ins>
    </w:p>
    <w:p w14:paraId="40BE9D33" w14:textId="77777777" w:rsidR="000951B8" w:rsidRDefault="000951B8" w:rsidP="00445E7F">
      <w:pPr>
        <w:rPr>
          <w:ins w:id="8944" w:author="ilham.nur@office.ui.ac.id" w:date="2023-02-02T23:04:00Z"/>
        </w:rPr>
      </w:pPr>
    </w:p>
    <w:p w14:paraId="78741ECC" w14:textId="1E14119F" w:rsidR="000951B8" w:rsidRPr="000951B8" w:rsidRDefault="000951B8" w:rsidP="00980848">
      <w:pPr>
        <w:pStyle w:val="Heading2"/>
        <w:rPr>
          <w:ins w:id="8945" w:author="ilham.nur@office.ui.ac.id [2]" w:date="2023-01-23T20:30:00Z"/>
        </w:rPr>
      </w:pPr>
      <w:bookmarkStart w:id="8946" w:name="_Toc128944226"/>
      <w:ins w:id="8947" w:author="ilham.nur@office.ui.ac.id" w:date="2023-02-02T23:04:00Z">
        <w:r>
          <w:t xml:space="preserve">Hasil </w:t>
        </w:r>
        <w:proofErr w:type="spellStart"/>
        <w:r>
          <w:t>Komparasi</w:t>
        </w:r>
        <w:proofErr w:type="spellEnd"/>
        <w:r>
          <w:t xml:space="preserve"> Waktu </w:t>
        </w:r>
        <w:proofErr w:type="spellStart"/>
        <w:r>
          <w:t>Penyelesaian</w:t>
        </w:r>
        <w:proofErr w:type="spellEnd"/>
        <w:r>
          <w:t xml:space="preserve"> </w:t>
        </w:r>
        <w:proofErr w:type="spellStart"/>
        <w:r>
          <w:t>Proyek</w:t>
        </w:r>
        <w:proofErr w:type="spellEnd"/>
        <w:r>
          <w:t xml:space="preserve"> </w:t>
        </w:r>
        <w:proofErr w:type="spellStart"/>
        <w:r>
          <w:t>Sebelum</w:t>
        </w:r>
        <w:bookmarkEnd w:id="8946"/>
        <w:proofErr w:type="spellEnd"/>
        <w:r>
          <w:t xml:space="preserve"> </w:t>
        </w:r>
      </w:ins>
      <w:ins w:id="8948" w:author="ilham.nur@office.ui.ac.id" w:date="2023-03-08T08:05:00Z">
        <w:r w:rsidR="00745766">
          <w:t xml:space="preserve">dan </w:t>
        </w:r>
        <w:proofErr w:type="spellStart"/>
        <w:r w:rsidR="00745766">
          <w:t>Sesudah</w:t>
        </w:r>
        <w:proofErr w:type="spellEnd"/>
        <w:r w:rsidR="00745766">
          <w:t xml:space="preserve"> </w:t>
        </w:r>
        <w:proofErr w:type="spellStart"/>
        <w:r w:rsidR="00745766">
          <w:t>Optimasi</w:t>
        </w:r>
      </w:ins>
      <w:proofErr w:type="spellEnd"/>
    </w:p>
    <w:p w14:paraId="1D16D1DF" w14:textId="77777777" w:rsidR="002B322B" w:rsidRDefault="002B322B">
      <w:pPr>
        <w:spacing w:line="360" w:lineRule="auto"/>
        <w:pPrChange w:id="8949" w:author="ilham.nur@office.ui.ac.id" w:date="2023-03-04T10:35:00Z">
          <w:pPr/>
        </w:pPrChange>
      </w:pPr>
    </w:p>
    <w:p w14:paraId="724663AC" w14:textId="77777777" w:rsidR="002B322B" w:rsidRDefault="002B322B" w:rsidP="002B322B"/>
    <w:p w14:paraId="11D7697A" w14:textId="77777777" w:rsidR="002B322B" w:rsidRDefault="002B322B" w:rsidP="002B322B">
      <w:pPr>
        <w:sectPr w:rsidR="002B322B" w:rsidSect="00AD4474">
          <w:footerReference w:type="first" r:id="rId135"/>
          <w:pgSz w:w="11906" w:h="16838" w:code="9"/>
          <w:pgMar w:top="1701" w:right="1701" w:bottom="1701" w:left="1701" w:header="720" w:footer="720" w:gutter="0"/>
          <w:cols w:space="720"/>
          <w:titlePg/>
          <w:docGrid w:linePitch="360"/>
        </w:sectPr>
      </w:pPr>
    </w:p>
    <w:p w14:paraId="47047A5F" w14:textId="2638BA20" w:rsidR="002B322B" w:rsidRDefault="002B322B" w:rsidP="002B322B">
      <w:pPr>
        <w:pStyle w:val="Heading1"/>
      </w:pPr>
      <w:r>
        <w:lastRenderedPageBreak/>
        <w:br/>
      </w:r>
      <w:bookmarkStart w:id="8951" w:name="_Toc120139660"/>
      <w:bookmarkStart w:id="8952" w:name="_Toc128944227"/>
      <w:r>
        <w:t>KESIMPULAN</w:t>
      </w:r>
      <w:bookmarkEnd w:id="8951"/>
      <w:bookmarkEnd w:id="8952"/>
    </w:p>
    <w:p w14:paraId="709CC042" w14:textId="77777777" w:rsidR="00241753" w:rsidRDefault="00241753" w:rsidP="00241753"/>
    <w:p w14:paraId="3D76C5CD" w14:textId="77777777" w:rsidR="00241753" w:rsidRDefault="00241753" w:rsidP="00241753"/>
    <w:p w14:paraId="235D39DD" w14:textId="77777777" w:rsidR="006F18AC" w:rsidRDefault="006F18AC" w:rsidP="00241753">
      <w:pPr>
        <w:sectPr w:rsidR="006F18AC" w:rsidSect="00AD4474">
          <w:headerReference w:type="even" r:id="rId136"/>
          <w:headerReference w:type="default" r:id="rId137"/>
          <w:headerReference w:type="first" r:id="rId138"/>
          <w:footerReference w:type="first" r:id="rId139"/>
          <w:pgSz w:w="11906" w:h="16838" w:code="9"/>
          <w:pgMar w:top="1701" w:right="1701" w:bottom="1701" w:left="1701" w:header="720" w:footer="720" w:gutter="0"/>
          <w:cols w:space="720"/>
          <w:titlePg/>
          <w:docGrid w:linePitch="360"/>
        </w:sectPr>
      </w:pPr>
    </w:p>
    <w:p w14:paraId="600811B0" w14:textId="5D92DB1A" w:rsidR="00241753" w:rsidRDefault="006F18AC" w:rsidP="006F18AC">
      <w:pPr>
        <w:pStyle w:val="Heading1"/>
        <w:numPr>
          <w:ilvl w:val="0"/>
          <w:numId w:val="0"/>
        </w:numPr>
      </w:pPr>
      <w:bookmarkStart w:id="8958" w:name="_Toc120139661"/>
      <w:bookmarkStart w:id="8959" w:name="_Toc128944228"/>
      <w:r>
        <w:lastRenderedPageBreak/>
        <w:t>DAFTAR REFERENSI</w:t>
      </w:r>
      <w:bookmarkEnd w:id="8958"/>
      <w:bookmarkEnd w:id="8959"/>
    </w:p>
    <w:p w14:paraId="7081F1B8" w14:textId="77777777" w:rsidR="00D41F59" w:rsidRPr="00D41F59" w:rsidRDefault="00D41F59" w:rsidP="00D41F59"/>
    <w:p w14:paraId="15CAF5DA" w14:textId="41BB782A" w:rsidR="00EE4E27" w:rsidRPr="00EE4E27" w:rsidRDefault="007904FE" w:rsidP="00EE4E27">
      <w:pPr>
        <w:widowControl w:val="0"/>
        <w:autoSpaceDE w:val="0"/>
        <w:autoSpaceDN w:val="0"/>
        <w:adjustRightInd w:val="0"/>
        <w:spacing w:line="240" w:lineRule="auto"/>
        <w:ind w:left="480" w:hanging="480"/>
        <w:rPr>
          <w:rFonts w:cs="Times New Roman"/>
          <w:noProof/>
          <w:szCs w:val="24"/>
        </w:rPr>
      </w:pPr>
      <w:r>
        <w:fldChar w:fldCharType="begin" w:fldLock="1"/>
      </w:r>
      <w:r>
        <w:instrText xml:space="preserve">ADDIN Mendeley Bibliography CSL_BIBLIOGRAPHY </w:instrText>
      </w:r>
      <w:r>
        <w:fldChar w:fldCharType="separate"/>
      </w:r>
      <w:r w:rsidR="00EE4E27" w:rsidRPr="00EE4E27">
        <w:rPr>
          <w:rFonts w:cs="Times New Roman"/>
          <w:noProof/>
          <w:szCs w:val="24"/>
        </w:rPr>
        <w:t xml:space="preserve">Almeida Prado Cestari, J. M., Loures, E. de F. R., Santos, E. A. P., &amp; Panetto, H. (2020). A capability model for public administration interoperability. </w:t>
      </w:r>
      <w:r w:rsidR="00EE4E27" w:rsidRPr="00EE4E27">
        <w:rPr>
          <w:rFonts w:cs="Times New Roman"/>
          <w:i/>
          <w:iCs/>
          <w:noProof/>
          <w:szCs w:val="24"/>
        </w:rPr>
        <w:t>Enterprise Information Systems</w:t>
      </w:r>
      <w:r w:rsidR="00EE4E27" w:rsidRPr="00EE4E27">
        <w:rPr>
          <w:rFonts w:cs="Times New Roman"/>
          <w:noProof/>
          <w:szCs w:val="24"/>
        </w:rPr>
        <w:t xml:space="preserve">, </w:t>
      </w:r>
      <w:r w:rsidR="00EE4E27" w:rsidRPr="00EE4E27">
        <w:rPr>
          <w:rFonts w:cs="Times New Roman"/>
          <w:i/>
          <w:iCs/>
          <w:noProof/>
          <w:szCs w:val="24"/>
        </w:rPr>
        <w:t>14</w:t>
      </w:r>
      <w:r w:rsidR="00EE4E27" w:rsidRPr="00EE4E27">
        <w:rPr>
          <w:rFonts w:cs="Times New Roman"/>
          <w:noProof/>
          <w:szCs w:val="24"/>
        </w:rPr>
        <w:t>(8), 1071–1101. https://doi.org/10.1080/17517575.2018.1564154</w:t>
      </w:r>
    </w:p>
    <w:p w14:paraId="26465B2D"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Arslan, H. M. (2018). CURRENT CLASSIFICATION OF MULTI CRITERIA DECISION ANALYSIS METHODS AND PUBLIC SECTOR IMPLEMENTATIONS. </w:t>
      </w:r>
      <w:r w:rsidRPr="00EE4E27">
        <w:rPr>
          <w:rFonts w:cs="Times New Roman"/>
          <w:i/>
          <w:iCs/>
          <w:noProof/>
          <w:szCs w:val="24"/>
        </w:rPr>
        <w:t>Current Debates in Public Finance, Public Administration &amp; Environmental Studies</w:t>
      </w:r>
      <w:r w:rsidRPr="00EE4E27">
        <w:rPr>
          <w:rFonts w:cs="Times New Roman"/>
          <w:noProof/>
          <w:szCs w:val="24"/>
        </w:rPr>
        <w:t xml:space="preserve">, </w:t>
      </w:r>
      <w:r w:rsidRPr="00EE4E27">
        <w:rPr>
          <w:rFonts w:cs="Times New Roman"/>
          <w:i/>
          <w:iCs/>
          <w:noProof/>
          <w:szCs w:val="24"/>
        </w:rPr>
        <w:t>October</w:t>
      </w:r>
      <w:r w:rsidRPr="00EE4E27">
        <w:rPr>
          <w:rFonts w:cs="Times New Roman"/>
          <w:noProof/>
          <w:szCs w:val="24"/>
        </w:rPr>
        <w:t>, 241–261.</w:t>
      </w:r>
    </w:p>
    <w:p w14:paraId="7424A2EA"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Ashkezari, A. B., Zokaee, M., Aghsami, A., Jolai, F., &amp; Yazdani, M. (2022). Selecting an Appropriate Configuration in a Construction Project Using a Hybrid Multiple Attribute Decision Making and Failure Analysis Methods. </w:t>
      </w:r>
      <w:r w:rsidRPr="00EE4E27">
        <w:rPr>
          <w:rFonts w:cs="Times New Roman"/>
          <w:i/>
          <w:iCs/>
          <w:noProof/>
          <w:szCs w:val="24"/>
        </w:rPr>
        <w:t>Buildings</w:t>
      </w:r>
      <w:r w:rsidRPr="00EE4E27">
        <w:rPr>
          <w:rFonts w:cs="Times New Roman"/>
          <w:noProof/>
          <w:szCs w:val="24"/>
        </w:rPr>
        <w:t xml:space="preserve">, </w:t>
      </w:r>
      <w:r w:rsidRPr="00EE4E27">
        <w:rPr>
          <w:rFonts w:cs="Times New Roman"/>
          <w:i/>
          <w:iCs/>
          <w:noProof/>
          <w:szCs w:val="24"/>
        </w:rPr>
        <w:t>12</w:t>
      </w:r>
      <w:r w:rsidRPr="00EE4E27">
        <w:rPr>
          <w:rFonts w:cs="Times New Roman"/>
          <w:noProof/>
          <w:szCs w:val="24"/>
        </w:rPr>
        <w:t>(5). https://doi.org/10.3390/buildings12050643</w:t>
      </w:r>
    </w:p>
    <w:p w14:paraId="3C8AD57B"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Badiru, A. B. (2014). </w:t>
      </w:r>
      <w:r w:rsidRPr="00EE4E27">
        <w:rPr>
          <w:rFonts w:cs="Times New Roman"/>
          <w:i/>
          <w:iCs/>
          <w:noProof/>
          <w:szCs w:val="24"/>
        </w:rPr>
        <w:t>Handbook of Industrial and Systems Engineering</w:t>
      </w:r>
      <w:r w:rsidRPr="00EE4E27">
        <w:rPr>
          <w:rFonts w:cs="Times New Roman"/>
          <w:noProof/>
          <w:szCs w:val="24"/>
        </w:rPr>
        <w:t xml:space="preserve"> (A. B. Badiru (ed.); Second). CRC Press.</w:t>
      </w:r>
    </w:p>
    <w:p w14:paraId="352CADDF"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Bohlouli, M., &amp; Schrage, M. (2020). Scalable multi-criteria decision-making: A mapreduce deployed big data approach for skill analytics. </w:t>
      </w:r>
      <w:r w:rsidRPr="00EE4E27">
        <w:rPr>
          <w:rFonts w:cs="Times New Roman"/>
          <w:i/>
          <w:iCs/>
          <w:noProof/>
          <w:szCs w:val="24"/>
        </w:rPr>
        <w:t>Proceedings - 2020 IEEE International Conference on Big Data, Big Data 2020</w:t>
      </w:r>
      <w:r w:rsidRPr="00EE4E27">
        <w:rPr>
          <w:rFonts w:cs="Times New Roman"/>
          <w:noProof/>
          <w:szCs w:val="24"/>
        </w:rPr>
        <w:t xml:space="preserve">, </w:t>
      </w:r>
      <w:r w:rsidRPr="00EE4E27">
        <w:rPr>
          <w:rFonts w:cs="Times New Roman"/>
          <w:i/>
          <w:iCs/>
          <w:noProof/>
          <w:szCs w:val="24"/>
        </w:rPr>
        <w:t>2020</w:t>
      </w:r>
      <w:r w:rsidRPr="00EE4E27">
        <w:rPr>
          <w:rFonts w:cs="Times New Roman"/>
          <w:noProof/>
          <w:szCs w:val="24"/>
        </w:rPr>
        <w:t>-</w:t>
      </w:r>
      <w:r w:rsidRPr="00EE4E27">
        <w:rPr>
          <w:rFonts w:cs="Times New Roman"/>
          <w:i/>
          <w:iCs/>
          <w:noProof/>
          <w:szCs w:val="24"/>
        </w:rPr>
        <w:t>Janua</w:t>
      </w:r>
      <w:r w:rsidRPr="00EE4E27">
        <w:rPr>
          <w:rFonts w:cs="Times New Roman"/>
          <w:noProof/>
          <w:szCs w:val="24"/>
        </w:rPr>
        <w:t>. https://doi.org/10.1109/BigData50022.2020.9439788</w:t>
      </w:r>
    </w:p>
    <w:p w14:paraId="0E1703DB"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Bughin, J., Kretschmer, T., &amp; Van Zeebroeck, N. (2021). Digital Technology Adoption Drives Strategic Renewal for Successful Digital Transformation. </w:t>
      </w:r>
      <w:r w:rsidRPr="00EE4E27">
        <w:rPr>
          <w:rFonts w:cs="Times New Roman"/>
          <w:i/>
          <w:iCs/>
          <w:noProof/>
          <w:szCs w:val="24"/>
        </w:rPr>
        <w:t>IEEE Engineering Management Review</w:t>
      </w:r>
      <w:r w:rsidRPr="00EE4E27">
        <w:rPr>
          <w:rFonts w:cs="Times New Roman"/>
          <w:noProof/>
          <w:szCs w:val="24"/>
        </w:rPr>
        <w:t xml:space="preserve">, </w:t>
      </w:r>
      <w:r w:rsidRPr="00EE4E27">
        <w:rPr>
          <w:rFonts w:cs="Times New Roman"/>
          <w:i/>
          <w:iCs/>
          <w:noProof/>
          <w:szCs w:val="24"/>
        </w:rPr>
        <w:t>49</w:t>
      </w:r>
      <w:r w:rsidRPr="00EE4E27">
        <w:rPr>
          <w:rFonts w:cs="Times New Roman"/>
          <w:noProof/>
          <w:szCs w:val="24"/>
        </w:rPr>
        <w:t>(3), 103–108. https://doi.org/10.1109/EMR.2021.3098663</w:t>
      </w:r>
    </w:p>
    <w:p w14:paraId="23FB92BF"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Burga, R., Spraakman, C., Balestreri, C., &amp; Rezania, D. (2022). Examining the transition to agile practices with information technology projects: Agile teams and their experience of accountability. </w:t>
      </w:r>
      <w:r w:rsidRPr="00EE4E27">
        <w:rPr>
          <w:rFonts w:cs="Times New Roman"/>
          <w:i/>
          <w:iCs/>
          <w:noProof/>
          <w:szCs w:val="24"/>
        </w:rPr>
        <w:t>International Journal of Project Management</w:t>
      </w:r>
      <w:r w:rsidRPr="00EE4E27">
        <w:rPr>
          <w:rFonts w:cs="Times New Roman"/>
          <w:noProof/>
          <w:szCs w:val="24"/>
        </w:rPr>
        <w:t xml:space="preserve">, </w:t>
      </w:r>
      <w:r w:rsidRPr="00EE4E27">
        <w:rPr>
          <w:rFonts w:cs="Times New Roman"/>
          <w:i/>
          <w:iCs/>
          <w:noProof/>
          <w:szCs w:val="24"/>
        </w:rPr>
        <w:t>40</w:t>
      </w:r>
      <w:r w:rsidRPr="00EE4E27">
        <w:rPr>
          <w:rFonts w:cs="Times New Roman"/>
          <w:noProof/>
          <w:szCs w:val="24"/>
        </w:rPr>
        <w:t>(1), 76–87. https://doi.org/10.1016/j.ijproman.2021.10.004</w:t>
      </w:r>
    </w:p>
    <w:p w14:paraId="053966FB"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Chen, Y., Jin, Q., Fang, H., Lei, H., Hu, J., Wu, Y., Chen, J., Wang, C., &amp; Wan, Y. (2019a). Analytic network process: Academic insights and perspectives analysis. </w:t>
      </w:r>
      <w:r w:rsidRPr="00EE4E27">
        <w:rPr>
          <w:rFonts w:cs="Times New Roman"/>
          <w:i/>
          <w:iCs/>
          <w:noProof/>
          <w:szCs w:val="24"/>
        </w:rPr>
        <w:t>Journal of Cleaner Production</w:t>
      </w:r>
      <w:r w:rsidRPr="00EE4E27">
        <w:rPr>
          <w:rFonts w:cs="Times New Roman"/>
          <w:noProof/>
          <w:szCs w:val="24"/>
        </w:rPr>
        <w:t xml:space="preserve">, </w:t>
      </w:r>
      <w:r w:rsidRPr="00EE4E27">
        <w:rPr>
          <w:rFonts w:cs="Times New Roman"/>
          <w:i/>
          <w:iCs/>
          <w:noProof/>
          <w:szCs w:val="24"/>
        </w:rPr>
        <w:t>235</w:t>
      </w:r>
      <w:r w:rsidRPr="00EE4E27">
        <w:rPr>
          <w:rFonts w:cs="Times New Roman"/>
          <w:noProof/>
          <w:szCs w:val="24"/>
        </w:rPr>
        <w:t>, 1276–1294. https://doi.org/10.1016/j.jclepro.2019.07.016</w:t>
      </w:r>
    </w:p>
    <w:p w14:paraId="06306A80"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Chen, Y., Jin, Q., Fang, H., Lei, H., Hu, J., Wu, Y., Chen, J., Wang, C., &amp; Wan, Y. (2019b). Analytic network process: Academic insights and perspectives analysis. In </w:t>
      </w:r>
      <w:r w:rsidRPr="00EE4E27">
        <w:rPr>
          <w:rFonts w:cs="Times New Roman"/>
          <w:i/>
          <w:iCs/>
          <w:noProof/>
          <w:szCs w:val="24"/>
        </w:rPr>
        <w:t>Journal of Cleaner Production</w:t>
      </w:r>
      <w:r w:rsidRPr="00EE4E27">
        <w:rPr>
          <w:rFonts w:cs="Times New Roman"/>
          <w:noProof/>
          <w:szCs w:val="24"/>
        </w:rPr>
        <w:t xml:space="preserve"> (Vol. 235, pp. 1276–1294). Elsevier Ltd. https://doi.org/10.1016/j.jclepro.2019.07.016</w:t>
      </w:r>
    </w:p>
    <w:p w14:paraId="0A7276A3"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Chilton, M. A. (2014). Resource allocation in IT projects: Using schedule optimization. </w:t>
      </w:r>
      <w:r w:rsidRPr="00EE4E27">
        <w:rPr>
          <w:rFonts w:cs="Times New Roman"/>
          <w:i/>
          <w:iCs/>
          <w:noProof/>
          <w:szCs w:val="24"/>
        </w:rPr>
        <w:t>International Journal of Information Systems and Project Management</w:t>
      </w:r>
      <w:r w:rsidRPr="00EE4E27">
        <w:rPr>
          <w:rFonts w:cs="Times New Roman"/>
          <w:noProof/>
          <w:szCs w:val="24"/>
        </w:rPr>
        <w:t xml:space="preserve">, </w:t>
      </w:r>
      <w:r w:rsidRPr="00EE4E27">
        <w:rPr>
          <w:rFonts w:cs="Times New Roman"/>
          <w:i/>
          <w:iCs/>
          <w:noProof/>
          <w:szCs w:val="24"/>
        </w:rPr>
        <w:t>2</w:t>
      </w:r>
      <w:r w:rsidRPr="00EE4E27">
        <w:rPr>
          <w:rFonts w:cs="Times New Roman"/>
          <w:noProof/>
          <w:szCs w:val="24"/>
        </w:rPr>
        <w:t>(3), 47–59. https://doi.org/10.12821/ijispm020303</w:t>
      </w:r>
    </w:p>
    <w:p w14:paraId="643DFF4A"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Condé, G. C. P., &amp; Martens, M. L. (2020). Six sigma project generation and selection: literature review and feature based method proposition. </w:t>
      </w:r>
      <w:r w:rsidRPr="00EE4E27">
        <w:rPr>
          <w:rFonts w:cs="Times New Roman"/>
          <w:i/>
          <w:iCs/>
          <w:noProof/>
          <w:szCs w:val="24"/>
        </w:rPr>
        <w:t>Production Planning and Control</w:t>
      </w:r>
      <w:r w:rsidRPr="00EE4E27">
        <w:rPr>
          <w:rFonts w:cs="Times New Roman"/>
          <w:noProof/>
          <w:szCs w:val="24"/>
        </w:rPr>
        <w:t xml:space="preserve">, </w:t>
      </w:r>
      <w:r w:rsidRPr="00EE4E27">
        <w:rPr>
          <w:rFonts w:cs="Times New Roman"/>
          <w:i/>
          <w:iCs/>
          <w:noProof/>
          <w:szCs w:val="24"/>
        </w:rPr>
        <w:t>31</w:t>
      </w:r>
      <w:r w:rsidRPr="00EE4E27">
        <w:rPr>
          <w:rFonts w:cs="Times New Roman"/>
          <w:noProof/>
          <w:szCs w:val="24"/>
        </w:rPr>
        <w:t>(16), 1303–1312. https://doi.org/10.1080/09537287.2019.1706196</w:t>
      </w:r>
    </w:p>
    <w:p w14:paraId="39779CF0"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lastRenderedPageBreak/>
        <w:t xml:space="preserve">Economy, A. P. (2022). </w:t>
      </w:r>
      <w:r w:rsidRPr="00EE4E27">
        <w:rPr>
          <w:rFonts w:cs="Times New Roman"/>
          <w:i/>
          <w:iCs/>
          <w:noProof/>
          <w:szCs w:val="24"/>
        </w:rPr>
        <w:t>Industrial transformation or business as usual ? Information and communication technologies and Africa ’ s place in the global information economy Author ( s ): James T . Murphy , Pádraig Carmody and Björn Surborg Source : Review of African Political Econ</w:t>
      </w:r>
      <w:r w:rsidRPr="00EE4E27">
        <w:rPr>
          <w:rFonts w:cs="Times New Roman"/>
          <w:noProof/>
          <w:szCs w:val="24"/>
        </w:rPr>
        <w:t xml:space="preserve">. </w:t>
      </w:r>
      <w:r w:rsidRPr="00EE4E27">
        <w:rPr>
          <w:rFonts w:cs="Times New Roman"/>
          <w:i/>
          <w:iCs/>
          <w:noProof/>
          <w:szCs w:val="24"/>
        </w:rPr>
        <w:t>41</w:t>
      </w:r>
      <w:r w:rsidRPr="00EE4E27">
        <w:rPr>
          <w:rFonts w:cs="Times New Roman"/>
          <w:noProof/>
          <w:szCs w:val="24"/>
        </w:rPr>
        <w:t>(140), 264–283.</w:t>
      </w:r>
    </w:p>
    <w:p w14:paraId="3CCC81F9"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Fink, L., &amp; Pinchovski, B. (2020). It is about time: Bias and its mitigation in time-saving decisions in software development projects. </w:t>
      </w:r>
      <w:r w:rsidRPr="00EE4E27">
        <w:rPr>
          <w:rFonts w:cs="Times New Roman"/>
          <w:i/>
          <w:iCs/>
          <w:noProof/>
          <w:szCs w:val="24"/>
        </w:rPr>
        <w:t>International Journal of Project Management</w:t>
      </w:r>
      <w:r w:rsidRPr="00EE4E27">
        <w:rPr>
          <w:rFonts w:cs="Times New Roman"/>
          <w:noProof/>
          <w:szCs w:val="24"/>
        </w:rPr>
        <w:t xml:space="preserve">, </w:t>
      </w:r>
      <w:r w:rsidRPr="00EE4E27">
        <w:rPr>
          <w:rFonts w:cs="Times New Roman"/>
          <w:i/>
          <w:iCs/>
          <w:noProof/>
          <w:szCs w:val="24"/>
        </w:rPr>
        <w:t>38</w:t>
      </w:r>
      <w:r w:rsidRPr="00EE4E27">
        <w:rPr>
          <w:rFonts w:cs="Times New Roman"/>
          <w:noProof/>
          <w:szCs w:val="24"/>
        </w:rPr>
        <w:t>(2), 99–111. https://doi.org/10.1016/j.ijproman.2020.01.001</w:t>
      </w:r>
    </w:p>
    <w:p w14:paraId="0CA2FEAF"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Floyd, M. K., Barker, K., Rocco, C. M., &amp; Whitman, M. G. (2017). A Multi-Criteria Decision Analysis Technique for Stochastic Task Criticality in Project Management. </w:t>
      </w:r>
      <w:r w:rsidRPr="00EE4E27">
        <w:rPr>
          <w:rFonts w:cs="Times New Roman"/>
          <w:i/>
          <w:iCs/>
          <w:noProof/>
          <w:szCs w:val="24"/>
        </w:rPr>
        <w:t>EMJ - Engineering Management Journal</w:t>
      </w:r>
      <w:r w:rsidRPr="00EE4E27">
        <w:rPr>
          <w:rFonts w:cs="Times New Roman"/>
          <w:noProof/>
          <w:szCs w:val="24"/>
        </w:rPr>
        <w:t xml:space="preserve">, </w:t>
      </w:r>
      <w:r w:rsidRPr="00EE4E27">
        <w:rPr>
          <w:rFonts w:cs="Times New Roman"/>
          <w:i/>
          <w:iCs/>
          <w:noProof/>
          <w:szCs w:val="24"/>
        </w:rPr>
        <w:t>29</w:t>
      </w:r>
      <w:r w:rsidRPr="00EE4E27">
        <w:rPr>
          <w:rFonts w:cs="Times New Roman"/>
          <w:noProof/>
          <w:szCs w:val="24"/>
        </w:rPr>
        <w:t>(3), 165–178. https://doi.org/10.1080/10429247.2017.1340038</w:t>
      </w:r>
    </w:p>
    <w:p w14:paraId="64112F27"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Gao. (2001a). A Practical Guide to Federal Enterprise Architecture. In </w:t>
      </w:r>
      <w:r w:rsidRPr="00EE4E27">
        <w:rPr>
          <w:rFonts w:cs="Times New Roman"/>
          <w:i/>
          <w:iCs/>
          <w:noProof/>
          <w:szCs w:val="24"/>
        </w:rPr>
        <w:t>Public Law</w:t>
      </w:r>
      <w:r w:rsidRPr="00EE4E27">
        <w:rPr>
          <w:rFonts w:cs="Times New Roman"/>
          <w:noProof/>
          <w:szCs w:val="24"/>
        </w:rPr>
        <w:t xml:space="preserve"> (Vol. 1, Issue February 2001). http://www.citeulike.org/group/15536/article/9666776</w:t>
      </w:r>
    </w:p>
    <w:p w14:paraId="024AD220"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Gao. (2001b). A Practical Guide to Federal Enterprise Architecture. In </w:t>
      </w:r>
      <w:r w:rsidRPr="00EE4E27">
        <w:rPr>
          <w:rFonts w:cs="Times New Roman"/>
          <w:i/>
          <w:iCs/>
          <w:noProof/>
          <w:szCs w:val="24"/>
        </w:rPr>
        <w:t>Public Law</w:t>
      </w:r>
      <w:r w:rsidRPr="00EE4E27">
        <w:rPr>
          <w:rFonts w:cs="Times New Roman"/>
          <w:noProof/>
          <w:szCs w:val="24"/>
        </w:rPr>
        <w:t xml:space="preserve"> (Vol. 1, Issue February 2001).</w:t>
      </w:r>
    </w:p>
    <w:p w14:paraId="0B6BB8C5"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Gao, H., Ran, L., Wei, G., Wei, C., &amp; Wu, J. (2020). Vikor method for MAGDM based on Q-rung interval-years, given the advantages of considering the compromise between and its application to supplier selection of medical consumption products. </w:t>
      </w:r>
      <w:r w:rsidRPr="00EE4E27">
        <w:rPr>
          <w:rFonts w:cs="Times New Roman"/>
          <w:i/>
          <w:iCs/>
          <w:noProof/>
          <w:szCs w:val="24"/>
        </w:rPr>
        <w:t>International Journal of Environmental Research and Public Health</w:t>
      </w:r>
      <w:r w:rsidRPr="00EE4E27">
        <w:rPr>
          <w:rFonts w:cs="Times New Roman"/>
          <w:noProof/>
          <w:szCs w:val="24"/>
        </w:rPr>
        <w:t xml:space="preserve">, </w:t>
      </w:r>
      <w:r w:rsidRPr="00EE4E27">
        <w:rPr>
          <w:rFonts w:cs="Times New Roman"/>
          <w:i/>
          <w:iCs/>
          <w:noProof/>
          <w:szCs w:val="24"/>
        </w:rPr>
        <w:t>17</w:t>
      </w:r>
      <w:r w:rsidRPr="00EE4E27">
        <w:rPr>
          <w:rFonts w:cs="Times New Roman"/>
          <w:noProof/>
          <w:szCs w:val="24"/>
        </w:rPr>
        <w:t>(2). https://doi.org/10.3390/ijerph17020525</w:t>
      </w:r>
    </w:p>
    <w:p w14:paraId="3E9C1850"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Garg, S., Sinha, S., Kar, A. K., &amp; Mani, M. (2022). A review of machine learning applications in human resource management. </w:t>
      </w:r>
      <w:r w:rsidRPr="00EE4E27">
        <w:rPr>
          <w:rFonts w:cs="Times New Roman"/>
          <w:i/>
          <w:iCs/>
          <w:noProof/>
          <w:szCs w:val="24"/>
        </w:rPr>
        <w:t>International Journal of Productivity and Performance Management</w:t>
      </w:r>
      <w:r w:rsidRPr="00EE4E27">
        <w:rPr>
          <w:rFonts w:cs="Times New Roman"/>
          <w:noProof/>
          <w:szCs w:val="24"/>
        </w:rPr>
        <w:t xml:space="preserve">, </w:t>
      </w:r>
      <w:r w:rsidRPr="00EE4E27">
        <w:rPr>
          <w:rFonts w:cs="Times New Roman"/>
          <w:i/>
          <w:iCs/>
          <w:noProof/>
          <w:szCs w:val="24"/>
        </w:rPr>
        <w:t>71</w:t>
      </w:r>
      <w:r w:rsidRPr="00EE4E27">
        <w:rPr>
          <w:rFonts w:cs="Times New Roman"/>
          <w:noProof/>
          <w:szCs w:val="24"/>
        </w:rPr>
        <w:t>(5), 1590–1610. https://doi.org/10.1108/IJPPM-08-2020-0427</w:t>
      </w:r>
    </w:p>
    <w:p w14:paraId="055D8F1F"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González Moyano, C., Pufahl, L., Weber, I., &amp; Mendling, J. (2022a). Uses of business process modeling in agile software development projects. </w:t>
      </w:r>
      <w:r w:rsidRPr="00EE4E27">
        <w:rPr>
          <w:rFonts w:cs="Times New Roman"/>
          <w:i/>
          <w:iCs/>
          <w:noProof/>
          <w:szCs w:val="24"/>
        </w:rPr>
        <w:t>Information and Software Technology</w:t>
      </w:r>
      <w:r w:rsidRPr="00EE4E27">
        <w:rPr>
          <w:rFonts w:cs="Times New Roman"/>
          <w:noProof/>
          <w:szCs w:val="24"/>
        </w:rPr>
        <w:t xml:space="preserve">, </w:t>
      </w:r>
      <w:r w:rsidRPr="00EE4E27">
        <w:rPr>
          <w:rFonts w:cs="Times New Roman"/>
          <w:i/>
          <w:iCs/>
          <w:noProof/>
          <w:szCs w:val="24"/>
        </w:rPr>
        <w:t>152</w:t>
      </w:r>
      <w:r w:rsidRPr="00EE4E27">
        <w:rPr>
          <w:rFonts w:cs="Times New Roman"/>
          <w:noProof/>
          <w:szCs w:val="24"/>
        </w:rPr>
        <w:t>(March), 107028. https://doi.org/10.1016/j.infsof.2022.107028</w:t>
      </w:r>
    </w:p>
    <w:p w14:paraId="71484930"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González Moyano, C., Pufahl, L., Weber, I., &amp; Mendling, J. (2022b). Uses of business process modeling in agile software development projects. </w:t>
      </w:r>
      <w:r w:rsidRPr="00EE4E27">
        <w:rPr>
          <w:rFonts w:cs="Times New Roman"/>
          <w:i/>
          <w:iCs/>
          <w:noProof/>
          <w:szCs w:val="24"/>
        </w:rPr>
        <w:t>Information and Software Technology</w:t>
      </w:r>
      <w:r w:rsidRPr="00EE4E27">
        <w:rPr>
          <w:rFonts w:cs="Times New Roman"/>
          <w:noProof/>
          <w:szCs w:val="24"/>
        </w:rPr>
        <w:t xml:space="preserve">, </w:t>
      </w:r>
      <w:r w:rsidRPr="00EE4E27">
        <w:rPr>
          <w:rFonts w:cs="Times New Roman"/>
          <w:i/>
          <w:iCs/>
          <w:noProof/>
          <w:szCs w:val="24"/>
        </w:rPr>
        <w:t>152</w:t>
      </w:r>
      <w:r w:rsidRPr="00EE4E27">
        <w:rPr>
          <w:rFonts w:cs="Times New Roman"/>
          <w:noProof/>
          <w:szCs w:val="24"/>
        </w:rPr>
        <w:t>(March), 107028. https://doi.org/10.1016/j.infsof.2022.107028</w:t>
      </w:r>
    </w:p>
    <w:p w14:paraId="7D2CA7BA"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Hannemann, I., Rodrigues, S., Loures, E., Deschamps, F., &amp; Cestari, J. (2022). Applying a decision model based on multiple criteria decision making methods to evaluate the influence of digital transformation technologies on enterprise architecture principles. </w:t>
      </w:r>
      <w:r w:rsidRPr="00EE4E27">
        <w:rPr>
          <w:rFonts w:cs="Times New Roman"/>
          <w:i/>
          <w:iCs/>
          <w:noProof/>
          <w:szCs w:val="24"/>
        </w:rPr>
        <w:t>IET Collaborative Intelligent Manufacturing</w:t>
      </w:r>
      <w:r w:rsidRPr="00EE4E27">
        <w:rPr>
          <w:rFonts w:cs="Times New Roman"/>
          <w:noProof/>
          <w:szCs w:val="24"/>
        </w:rPr>
        <w:t xml:space="preserve">, </w:t>
      </w:r>
      <w:r w:rsidRPr="00EE4E27">
        <w:rPr>
          <w:rFonts w:cs="Times New Roman"/>
          <w:i/>
          <w:iCs/>
          <w:noProof/>
          <w:szCs w:val="24"/>
        </w:rPr>
        <w:t>4</w:t>
      </w:r>
      <w:r w:rsidRPr="00EE4E27">
        <w:rPr>
          <w:rFonts w:cs="Times New Roman"/>
          <w:noProof/>
          <w:szCs w:val="24"/>
        </w:rPr>
        <w:t>(2), 101–111. https://doi.org/10.1049/cim2.12046</w:t>
      </w:r>
    </w:p>
    <w:p w14:paraId="352B7CFD"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Harinaldi. (2005). </w:t>
      </w:r>
      <w:r w:rsidRPr="00EE4E27">
        <w:rPr>
          <w:rFonts w:cs="Times New Roman"/>
          <w:i/>
          <w:iCs/>
          <w:noProof/>
          <w:szCs w:val="24"/>
        </w:rPr>
        <w:t>Prinsip-Prinsip Statistik Untuk Teknik dan Sains</w:t>
      </w:r>
      <w:r w:rsidRPr="00EE4E27">
        <w:rPr>
          <w:rFonts w:cs="Times New Roman"/>
          <w:noProof/>
          <w:szCs w:val="24"/>
        </w:rPr>
        <w:t xml:space="preserve"> (Erlangga (ed.); 1st ed.). Erlangga.</w:t>
      </w:r>
    </w:p>
    <w:p w14:paraId="6066B779"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Hosseinian, A. H., &amp; Baradaran, V. (2021). A two-phase approach for solving the multi-skill resource-constrained multi-project scheduling problem: a case study in construction industry. </w:t>
      </w:r>
      <w:r w:rsidRPr="00EE4E27">
        <w:rPr>
          <w:rFonts w:cs="Times New Roman"/>
          <w:i/>
          <w:iCs/>
          <w:noProof/>
          <w:szCs w:val="24"/>
        </w:rPr>
        <w:t>Engineering, Construction and Architectural Management</w:t>
      </w:r>
      <w:r w:rsidRPr="00EE4E27">
        <w:rPr>
          <w:rFonts w:cs="Times New Roman"/>
          <w:noProof/>
          <w:szCs w:val="24"/>
        </w:rPr>
        <w:t>. https://doi.org/10.1108/ECAM-07-2019-0384</w:t>
      </w:r>
    </w:p>
    <w:p w14:paraId="5F997452"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lastRenderedPageBreak/>
        <w:t xml:space="preserve">Hurwitz, J., &amp; Kirsch, D. (2018). Machine Learning for Dummies. In </w:t>
      </w:r>
      <w:r w:rsidRPr="00EE4E27">
        <w:rPr>
          <w:rFonts w:cs="Times New Roman"/>
          <w:i/>
          <w:iCs/>
          <w:noProof/>
          <w:szCs w:val="24"/>
        </w:rPr>
        <w:t>Journal of the American Society for Information Science</w:t>
      </w:r>
      <w:r w:rsidRPr="00EE4E27">
        <w:rPr>
          <w:rFonts w:cs="Times New Roman"/>
          <w:noProof/>
          <w:szCs w:val="24"/>
        </w:rPr>
        <w:t xml:space="preserve"> (Vol. 35, Issue 5). John Wiley &amp; Sons. https://doi.org/10.1002/asi.4630350509</w:t>
      </w:r>
    </w:p>
    <w:p w14:paraId="1D10660D"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Institute of Industrial and System Engineer. (2021). </w:t>
      </w:r>
      <w:r w:rsidRPr="00EE4E27">
        <w:rPr>
          <w:rFonts w:cs="Times New Roman"/>
          <w:i/>
          <w:iCs/>
          <w:noProof/>
          <w:szCs w:val="24"/>
        </w:rPr>
        <w:t>Industrial and System Engineering Body of Knowledge</w:t>
      </w:r>
      <w:r w:rsidRPr="00EE4E27">
        <w:rPr>
          <w:rFonts w:cs="Times New Roman"/>
          <w:noProof/>
          <w:szCs w:val="24"/>
        </w:rPr>
        <w:t>. IISE.</w:t>
      </w:r>
    </w:p>
    <w:p w14:paraId="1927C8A8"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Jain, V., &amp; Chand, M. (2021). Decision making in FMS by COPRAS approach. </w:t>
      </w:r>
      <w:r w:rsidRPr="00EE4E27">
        <w:rPr>
          <w:rFonts w:cs="Times New Roman"/>
          <w:i/>
          <w:iCs/>
          <w:noProof/>
          <w:szCs w:val="24"/>
        </w:rPr>
        <w:t>International Journal of Business Performance Management</w:t>
      </w:r>
      <w:r w:rsidRPr="00EE4E27">
        <w:rPr>
          <w:rFonts w:cs="Times New Roman"/>
          <w:noProof/>
          <w:szCs w:val="24"/>
        </w:rPr>
        <w:t xml:space="preserve">, </w:t>
      </w:r>
      <w:r w:rsidRPr="00EE4E27">
        <w:rPr>
          <w:rFonts w:cs="Times New Roman"/>
          <w:i/>
          <w:iCs/>
          <w:noProof/>
          <w:szCs w:val="24"/>
        </w:rPr>
        <w:t>22</w:t>
      </w:r>
      <w:r w:rsidRPr="00EE4E27">
        <w:rPr>
          <w:rFonts w:cs="Times New Roman"/>
          <w:noProof/>
          <w:szCs w:val="24"/>
        </w:rPr>
        <w:t>(1), 75–92. https://doi.org/10.1504/IJBPM.2021.112148</w:t>
      </w:r>
    </w:p>
    <w:p w14:paraId="264996E5"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Jalali Sohi, A., Bosch-Rekveldt, M., &amp; Hertogh, M. (2020). Does flexibility in project management in early project phases contribute positively to end-project performance? </w:t>
      </w:r>
      <w:r w:rsidRPr="00EE4E27">
        <w:rPr>
          <w:rFonts w:cs="Times New Roman"/>
          <w:i/>
          <w:iCs/>
          <w:noProof/>
          <w:szCs w:val="24"/>
        </w:rPr>
        <w:t>International Journal of Managing Projects in Business</w:t>
      </w:r>
      <w:r w:rsidRPr="00EE4E27">
        <w:rPr>
          <w:rFonts w:cs="Times New Roman"/>
          <w:noProof/>
          <w:szCs w:val="24"/>
        </w:rPr>
        <w:t xml:space="preserve">, </w:t>
      </w:r>
      <w:r w:rsidRPr="00EE4E27">
        <w:rPr>
          <w:rFonts w:cs="Times New Roman"/>
          <w:i/>
          <w:iCs/>
          <w:noProof/>
          <w:szCs w:val="24"/>
        </w:rPr>
        <w:t>13</w:t>
      </w:r>
      <w:r w:rsidRPr="00EE4E27">
        <w:rPr>
          <w:rFonts w:cs="Times New Roman"/>
          <w:noProof/>
          <w:szCs w:val="24"/>
        </w:rPr>
        <w:t>(4), 665–694. https://doi.org/10.1108/IJMPB-07-2019-0173</w:t>
      </w:r>
    </w:p>
    <w:p w14:paraId="702E9C11"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K.Pratt, M., &amp; Roy, M. (2017). </w:t>
      </w:r>
      <w:r w:rsidRPr="00EE4E27">
        <w:rPr>
          <w:rFonts w:cs="Times New Roman"/>
          <w:i/>
          <w:iCs/>
          <w:noProof/>
          <w:szCs w:val="24"/>
        </w:rPr>
        <w:t>What is business process reengineering (BPR) - Definition from WhatIs</w:t>
      </w:r>
      <w:r w:rsidRPr="00EE4E27">
        <w:rPr>
          <w:rFonts w:cs="Times New Roman"/>
          <w:noProof/>
          <w:szCs w:val="24"/>
        </w:rPr>
        <w:t>. TechTarget. https://www.techtarget.com/searchcio/definition/business-process</w:t>
      </w:r>
    </w:p>
    <w:p w14:paraId="47261FF4"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Kerzner, H. (2017). Project Management 12th Edition. In </w:t>
      </w:r>
      <w:r w:rsidRPr="00EE4E27">
        <w:rPr>
          <w:rFonts w:cs="Times New Roman"/>
          <w:i/>
          <w:iCs/>
          <w:noProof/>
          <w:szCs w:val="24"/>
        </w:rPr>
        <w:t>Syria Studies</w:t>
      </w:r>
      <w:r w:rsidRPr="00EE4E27">
        <w:rPr>
          <w:rFonts w:cs="Times New Roman"/>
          <w:noProof/>
          <w:szCs w:val="24"/>
        </w:rPr>
        <w:t xml:space="preserve"> (12th ed., Vol. 7, Issue 1). John Wiley &amp; Sons. https://www.researchgate.net/publication/269107473_What_is_governance/link/548173090cf22525dcb61443/download%0Ahttp://www.econ.upf.edu/~reynal/Civil wars_12December2010.pdf%0Ahttps://think-asia.org/handle/11540/8282%0Ahttps://www.jstor.org/stable/41857625</w:t>
      </w:r>
    </w:p>
    <w:p w14:paraId="1CA49D26"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Kim, C. W., Yoo, W. S., Lim, H., Yu, I., Cho, H., &amp; Kang, K. I. (2018). Early-warning performance monitoring system (EPMS) using the business information of a project. </w:t>
      </w:r>
      <w:r w:rsidRPr="00EE4E27">
        <w:rPr>
          <w:rFonts w:cs="Times New Roman"/>
          <w:i/>
          <w:iCs/>
          <w:noProof/>
          <w:szCs w:val="24"/>
        </w:rPr>
        <w:t>International Journal of Project Management</w:t>
      </w:r>
      <w:r w:rsidRPr="00EE4E27">
        <w:rPr>
          <w:rFonts w:cs="Times New Roman"/>
          <w:noProof/>
          <w:szCs w:val="24"/>
        </w:rPr>
        <w:t xml:space="preserve">, </w:t>
      </w:r>
      <w:r w:rsidRPr="00EE4E27">
        <w:rPr>
          <w:rFonts w:cs="Times New Roman"/>
          <w:i/>
          <w:iCs/>
          <w:noProof/>
          <w:szCs w:val="24"/>
        </w:rPr>
        <w:t>36</w:t>
      </w:r>
      <w:r w:rsidRPr="00EE4E27">
        <w:rPr>
          <w:rFonts w:cs="Times New Roman"/>
          <w:noProof/>
          <w:szCs w:val="24"/>
        </w:rPr>
        <w:t>(5), 730–743. https://doi.org/10.1016/j.ijproman.2018.03.010</w:t>
      </w:r>
    </w:p>
    <w:p w14:paraId="722D758C"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Kock, A., Schulz, B., Kopmann, J., &amp; Gemünden, H. G. (2020). Project portfolio management information systems’ positive influence on performance – the importance of process maturity. </w:t>
      </w:r>
      <w:r w:rsidRPr="00EE4E27">
        <w:rPr>
          <w:rFonts w:cs="Times New Roman"/>
          <w:i/>
          <w:iCs/>
          <w:noProof/>
          <w:szCs w:val="24"/>
        </w:rPr>
        <w:t>International Journal of Project Management</w:t>
      </w:r>
      <w:r w:rsidRPr="00EE4E27">
        <w:rPr>
          <w:rFonts w:cs="Times New Roman"/>
          <w:noProof/>
          <w:szCs w:val="24"/>
        </w:rPr>
        <w:t xml:space="preserve">, </w:t>
      </w:r>
      <w:r w:rsidRPr="00EE4E27">
        <w:rPr>
          <w:rFonts w:cs="Times New Roman"/>
          <w:i/>
          <w:iCs/>
          <w:noProof/>
          <w:szCs w:val="24"/>
        </w:rPr>
        <w:t>38</w:t>
      </w:r>
      <w:r w:rsidRPr="00EE4E27">
        <w:rPr>
          <w:rFonts w:cs="Times New Roman"/>
          <w:noProof/>
          <w:szCs w:val="24"/>
        </w:rPr>
        <w:t>(4), 229–241. https://doi.org/10.1016/j.ijproman.2020.05.001</w:t>
      </w:r>
    </w:p>
    <w:p w14:paraId="55036548"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Lin, S., Lin, J., Han, F., &amp; Robert, X. (2022). Information &amp; Management How big data analytics enables the alliance relationship stability of contract farming in the age of digital transformation. </w:t>
      </w:r>
      <w:r w:rsidRPr="00EE4E27">
        <w:rPr>
          <w:rFonts w:cs="Times New Roman"/>
          <w:i/>
          <w:iCs/>
          <w:noProof/>
          <w:szCs w:val="24"/>
        </w:rPr>
        <w:t>Information &amp; Management</w:t>
      </w:r>
      <w:r w:rsidRPr="00EE4E27">
        <w:rPr>
          <w:rFonts w:cs="Times New Roman"/>
          <w:noProof/>
          <w:szCs w:val="24"/>
        </w:rPr>
        <w:t xml:space="preserve">, </w:t>
      </w:r>
      <w:r w:rsidRPr="00EE4E27">
        <w:rPr>
          <w:rFonts w:cs="Times New Roman"/>
          <w:i/>
          <w:iCs/>
          <w:noProof/>
          <w:szCs w:val="24"/>
        </w:rPr>
        <w:t>59</w:t>
      </w:r>
      <w:r w:rsidRPr="00EE4E27">
        <w:rPr>
          <w:rFonts w:cs="Times New Roman"/>
          <w:noProof/>
          <w:szCs w:val="24"/>
        </w:rPr>
        <w:t>(6), 103680. https://doi.org/10.1016/j.im.2022.103680</w:t>
      </w:r>
    </w:p>
    <w:p w14:paraId="7E516ADF"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Mrukwa, G. (2018). </w:t>
      </w:r>
      <w:r w:rsidRPr="00EE4E27">
        <w:rPr>
          <w:rFonts w:cs="Times New Roman"/>
          <w:i/>
          <w:iCs/>
          <w:noProof/>
          <w:szCs w:val="24"/>
        </w:rPr>
        <w:t>Supervised and Unsupervised Machine Learning - Types of ML</w:t>
      </w:r>
      <w:r w:rsidRPr="00EE4E27">
        <w:rPr>
          <w:rFonts w:cs="Times New Roman"/>
          <w:noProof/>
          <w:szCs w:val="24"/>
        </w:rPr>
        <w:t>. Netguru. https://www.netguru.com/blog/supervised-machine-learning</w:t>
      </w:r>
    </w:p>
    <w:p w14:paraId="147DE68C"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Onesmus, M. (2020a). </w:t>
      </w:r>
      <w:r w:rsidRPr="00EE4E27">
        <w:rPr>
          <w:rFonts w:cs="Times New Roman"/>
          <w:i/>
          <w:iCs/>
          <w:noProof/>
          <w:szCs w:val="24"/>
        </w:rPr>
        <w:t>Introduction to Random Forest in Machine Learning</w:t>
      </w:r>
      <w:r w:rsidRPr="00EE4E27">
        <w:rPr>
          <w:rFonts w:cs="Times New Roman"/>
          <w:noProof/>
          <w:szCs w:val="24"/>
        </w:rPr>
        <w:t>. Section.Io. https://www.section.io/engineering-education/introduction-to-random-forest-in-machine-learning/</w:t>
      </w:r>
    </w:p>
    <w:p w14:paraId="3D025450"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Onesmus, M. (2020b). </w:t>
      </w:r>
      <w:r w:rsidRPr="00EE4E27">
        <w:rPr>
          <w:rFonts w:cs="Times New Roman"/>
          <w:i/>
          <w:iCs/>
          <w:noProof/>
          <w:szCs w:val="24"/>
        </w:rPr>
        <w:t>Introduction to Random Forest in Machine Learning</w:t>
      </w:r>
      <w:r w:rsidRPr="00EE4E27">
        <w:rPr>
          <w:rFonts w:cs="Times New Roman"/>
          <w:noProof/>
          <w:szCs w:val="24"/>
        </w:rPr>
        <w:t>. Section.Io; Section. https://www.section.io/engineering-education/introduction-to-random-forest-in-machine-learning/</w:t>
      </w:r>
    </w:p>
    <w:p w14:paraId="1D695788"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lastRenderedPageBreak/>
        <w:t xml:space="preserve">Pappas, L. (2021a). The State of Project Management Training. In </w:t>
      </w:r>
      <w:r w:rsidRPr="00EE4E27">
        <w:rPr>
          <w:rFonts w:cs="Times New Roman"/>
          <w:i/>
          <w:iCs/>
          <w:noProof/>
          <w:szCs w:val="24"/>
        </w:rPr>
        <w:t>Wellingtone</w:t>
      </w:r>
      <w:r w:rsidRPr="00EE4E27">
        <w:rPr>
          <w:rFonts w:cs="Times New Roman"/>
          <w:noProof/>
          <w:szCs w:val="24"/>
        </w:rPr>
        <w:t>. http://search.proquest.com.ezproxy.library.wisc.edu/abicomplete/docview/198717427/13BF4534484E6D0878/5?accountid=465</w:t>
      </w:r>
    </w:p>
    <w:p w14:paraId="6D4FC768"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Pappas, L. (2021b). The State of Project Management Training. In </w:t>
      </w:r>
      <w:r w:rsidRPr="00EE4E27">
        <w:rPr>
          <w:rFonts w:cs="Times New Roman"/>
          <w:i/>
          <w:iCs/>
          <w:noProof/>
          <w:szCs w:val="24"/>
        </w:rPr>
        <w:t>Wellingtone</w:t>
      </w:r>
      <w:r w:rsidRPr="00EE4E27">
        <w:rPr>
          <w:rFonts w:cs="Times New Roman"/>
          <w:noProof/>
          <w:szCs w:val="24"/>
        </w:rPr>
        <w:t>.</w:t>
      </w:r>
    </w:p>
    <w:p w14:paraId="28A1DA2B"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Patil, A., Madaan, J., Chan, F. T. S., &amp; Charan, P. (2022). Advancement of performance measurement system in the humanitarian supply chain. </w:t>
      </w:r>
      <w:r w:rsidRPr="00EE4E27">
        <w:rPr>
          <w:rFonts w:cs="Times New Roman"/>
          <w:i/>
          <w:iCs/>
          <w:noProof/>
          <w:szCs w:val="24"/>
        </w:rPr>
        <w:t>Expert Systems with Applications</w:t>
      </w:r>
      <w:r w:rsidRPr="00EE4E27">
        <w:rPr>
          <w:rFonts w:cs="Times New Roman"/>
          <w:noProof/>
          <w:szCs w:val="24"/>
        </w:rPr>
        <w:t xml:space="preserve">, </w:t>
      </w:r>
      <w:r w:rsidRPr="00EE4E27">
        <w:rPr>
          <w:rFonts w:cs="Times New Roman"/>
          <w:i/>
          <w:iCs/>
          <w:noProof/>
          <w:szCs w:val="24"/>
        </w:rPr>
        <w:t>206</w:t>
      </w:r>
      <w:r w:rsidRPr="00EE4E27">
        <w:rPr>
          <w:rFonts w:cs="Times New Roman"/>
          <w:noProof/>
          <w:szCs w:val="24"/>
        </w:rPr>
        <w:t>(June), 117844. https://doi.org/10.1016/j.eswa.2022.117844</w:t>
      </w:r>
    </w:p>
    <w:p w14:paraId="643B60FC"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PMI. (2021a). A Guide to the Project Management Body of Knowledge PMBOK GUIDE Seventh Edition and The Standard for Project Management. In </w:t>
      </w:r>
      <w:r w:rsidRPr="00EE4E27">
        <w:rPr>
          <w:rFonts w:cs="Times New Roman"/>
          <w:i/>
          <w:iCs/>
          <w:noProof/>
          <w:szCs w:val="24"/>
        </w:rPr>
        <w:t>Angewandte Chemie International Edition, 6(11), 951–952.</w:t>
      </w:r>
      <w:r w:rsidRPr="00EE4E27">
        <w:rPr>
          <w:rFonts w:cs="Times New Roman"/>
          <w:noProof/>
          <w:szCs w:val="24"/>
        </w:rPr>
        <w:t xml:space="preserve"> (7th ed.). Project Management Institute.</w:t>
      </w:r>
    </w:p>
    <w:p w14:paraId="55049AAF"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PMI. (2021b). </w:t>
      </w:r>
      <w:r w:rsidRPr="00EE4E27">
        <w:rPr>
          <w:rFonts w:cs="Times New Roman"/>
          <w:i/>
          <w:iCs/>
          <w:noProof/>
          <w:szCs w:val="24"/>
        </w:rPr>
        <w:t>Pulse of Profession 2021: Beyond Agility</w:t>
      </w:r>
      <w:r w:rsidRPr="00EE4E27">
        <w:rPr>
          <w:rFonts w:cs="Times New Roman"/>
          <w:noProof/>
          <w:szCs w:val="24"/>
        </w:rPr>
        <w:t>. https://www.pmi.org/-/media/pmi/documents/public/pdf/learning/thought-leadership/pulse/pmi_pulse_2021.pdf?v=b5c9abc1-e9ff-4ac5-bb0d-010ea8f664da&amp;sc_lang_temp=en</w:t>
      </w:r>
    </w:p>
    <w:p w14:paraId="2CAEFE12"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Saragih, L. R., Dachyar, M., Zagloel, T. Y. M., Wulandari, A., Dachyar, M., &amp; Farizal. (2021). Implementation of telecommunications cross-industry collaboration through agile project management. </w:t>
      </w:r>
      <w:r w:rsidRPr="00EE4E27">
        <w:rPr>
          <w:rFonts w:cs="Times New Roman"/>
          <w:i/>
          <w:iCs/>
          <w:noProof/>
          <w:szCs w:val="24"/>
        </w:rPr>
        <w:t>MATEC Web of Conferences</w:t>
      </w:r>
      <w:r w:rsidRPr="00EE4E27">
        <w:rPr>
          <w:rFonts w:cs="Times New Roman"/>
          <w:noProof/>
          <w:szCs w:val="24"/>
        </w:rPr>
        <w:t xml:space="preserve">, </w:t>
      </w:r>
      <w:r w:rsidRPr="00EE4E27">
        <w:rPr>
          <w:rFonts w:cs="Times New Roman"/>
          <w:i/>
          <w:iCs/>
          <w:noProof/>
          <w:szCs w:val="24"/>
        </w:rPr>
        <w:t>7</w:t>
      </w:r>
      <w:r w:rsidRPr="00EE4E27">
        <w:rPr>
          <w:rFonts w:cs="Times New Roman"/>
          <w:noProof/>
          <w:szCs w:val="24"/>
        </w:rPr>
        <w:t>(5), e07013. https://doi.org/10.1051/matecconf/201824803012</w:t>
      </w:r>
    </w:p>
    <w:p w14:paraId="5055D1DA"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Satic, U., Jacko, P., &amp; Kirkbride, C. (2022). Performance evaluation of scheduling policies for the dynamic and stochastic resource-constrained multi-project scheduling problem. </w:t>
      </w:r>
      <w:r w:rsidRPr="00EE4E27">
        <w:rPr>
          <w:rFonts w:cs="Times New Roman"/>
          <w:i/>
          <w:iCs/>
          <w:noProof/>
          <w:szCs w:val="24"/>
        </w:rPr>
        <w:t>International Journal of Production Research</w:t>
      </w:r>
      <w:r w:rsidRPr="00EE4E27">
        <w:rPr>
          <w:rFonts w:cs="Times New Roman"/>
          <w:noProof/>
          <w:szCs w:val="24"/>
        </w:rPr>
        <w:t xml:space="preserve">, </w:t>
      </w:r>
      <w:r w:rsidRPr="00EE4E27">
        <w:rPr>
          <w:rFonts w:cs="Times New Roman"/>
          <w:i/>
          <w:iCs/>
          <w:noProof/>
          <w:szCs w:val="24"/>
        </w:rPr>
        <w:t>60</w:t>
      </w:r>
      <w:r w:rsidRPr="00EE4E27">
        <w:rPr>
          <w:rFonts w:cs="Times New Roman"/>
          <w:noProof/>
          <w:szCs w:val="24"/>
        </w:rPr>
        <w:t>(4), 1411–1423. https://doi.org/10.1080/00207543.2020.1857450</w:t>
      </w:r>
    </w:p>
    <w:p w14:paraId="076085D2"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Sheoraj, Y., &amp; Sungkur, R. K. (2022). Using AI to develop a framework to prevent employees from missing project deadlines in software projects - case study of a global human capital management (HCM) software company. </w:t>
      </w:r>
      <w:r w:rsidRPr="00EE4E27">
        <w:rPr>
          <w:rFonts w:cs="Times New Roman"/>
          <w:i/>
          <w:iCs/>
          <w:noProof/>
          <w:szCs w:val="24"/>
        </w:rPr>
        <w:t>Advances in Engineering Software</w:t>
      </w:r>
      <w:r w:rsidRPr="00EE4E27">
        <w:rPr>
          <w:rFonts w:cs="Times New Roman"/>
          <w:noProof/>
          <w:szCs w:val="24"/>
        </w:rPr>
        <w:t xml:space="preserve">, </w:t>
      </w:r>
      <w:r w:rsidRPr="00EE4E27">
        <w:rPr>
          <w:rFonts w:cs="Times New Roman"/>
          <w:i/>
          <w:iCs/>
          <w:noProof/>
          <w:szCs w:val="24"/>
        </w:rPr>
        <w:t>170</w:t>
      </w:r>
      <w:r w:rsidRPr="00EE4E27">
        <w:rPr>
          <w:rFonts w:cs="Times New Roman"/>
          <w:noProof/>
          <w:szCs w:val="24"/>
        </w:rPr>
        <w:t>, 103143. https://doi.org/10.1016/j.advengsoft.2022.103143</w:t>
      </w:r>
    </w:p>
    <w:p w14:paraId="1CFA72CD"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Shetty, B. (2019). </w:t>
      </w:r>
      <w:r w:rsidRPr="00EE4E27">
        <w:rPr>
          <w:rFonts w:cs="Times New Roman"/>
          <w:i/>
          <w:iCs/>
          <w:noProof/>
          <w:szCs w:val="24"/>
        </w:rPr>
        <w:t>Supervised Machine Learning Classification: An In-Depth Guide</w:t>
      </w:r>
      <w:r w:rsidRPr="00EE4E27">
        <w:rPr>
          <w:rFonts w:cs="Times New Roman"/>
          <w:noProof/>
          <w:szCs w:val="24"/>
        </w:rPr>
        <w:t>. Builtin. https://builtin.com/data-science/supervised-machine-learning-classification</w:t>
      </w:r>
    </w:p>
    <w:p w14:paraId="4F12EE13"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Shi, Q., Hertogh, M., Bosch-Rekveldt, M., Zhu, J., &amp; Sheng, Z. (2020). Exploring Decision-Making Complexity in Major Infrastructure Projects: A Case Study From China. </w:t>
      </w:r>
      <w:r w:rsidRPr="00EE4E27">
        <w:rPr>
          <w:rFonts w:cs="Times New Roman"/>
          <w:i/>
          <w:iCs/>
          <w:noProof/>
          <w:szCs w:val="24"/>
        </w:rPr>
        <w:t>Project Management Journal</w:t>
      </w:r>
      <w:r w:rsidRPr="00EE4E27">
        <w:rPr>
          <w:rFonts w:cs="Times New Roman"/>
          <w:noProof/>
          <w:szCs w:val="24"/>
        </w:rPr>
        <w:t xml:space="preserve">, </w:t>
      </w:r>
      <w:r w:rsidRPr="00EE4E27">
        <w:rPr>
          <w:rFonts w:cs="Times New Roman"/>
          <w:i/>
          <w:iCs/>
          <w:noProof/>
          <w:szCs w:val="24"/>
        </w:rPr>
        <w:t>51</w:t>
      </w:r>
      <w:r w:rsidRPr="00EE4E27">
        <w:rPr>
          <w:rFonts w:cs="Times New Roman"/>
          <w:noProof/>
          <w:szCs w:val="24"/>
        </w:rPr>
        <w:t>(6), 617–632. https://doi.org/10.1177/8756972820919205</w:t>
      </w:r>
    </w:p>
    <w:p w14:paraId="2444334F"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Tam, C., Moura, E. J. da C., Oliveira, T., &amp; Varajão, J. (2020). The factors influencing the success of on-going agile software development projects. </w:t>
      </w:r>
      <w:r w:rsidRPr="00EE4E27">
        <w:rPr>
          <w:rFonts w:cs="Times New Roman"/>
          <w:i/>
          <w:iCs/>
          <w:noProof/>
          <w:szCs w:val="24"/>
        </w:rPr>
        <w:t>International Journal of Project Management</w:t>
      </w:r>
      <w:r w:rsidRPr="00EE4E27">
        <w:rPr>
          <w:rFonts w:cs="Times New Roman"/>
          <w:noProof/>
          <w:szCs w:val="24"/>
        </w:rPr>
        <w:t xml:space="preserve">, </w:t>
      </w:r>
      <w:r w:rsidRPr="00EE4E27">
        <w:rPr>
          <w:rFonts w:cs="Times New Roman"/>
          <w:i/>
          <w:iCs/>
          <w:noProof/>
          <w:szCs w:val="24"/>
        </w:rPr>
        <w:t>38</w:t>
      </w:r>
      <w:r w:rsidRPr="00EE4E27">
        <w:rPr>
          <w:rFonts w:cs="Times New Roman"/>
          <w:noProof/>
          <w:szCs w:val="24"/>
        </w:rPr>
        <w:t>(3), 165–176. https://doi.org/10.1016/j.ijproman.2020.02.001</w:t>
      </w:r>
    </w:p>
    <w:p w14:paraId="67712075"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Tewari, I., &amp; Pant, M. (2020). Artificial Intelligence Reshaping Human Resource Management : A Review. </w:t>
      </w:r>
      <w:r w:rsidRPr="00EE4E27">
        <w:rPr>
          <w:rFonts w:cs="Times New Roman"/>
          <w:i/>
          <w:iCs/>
          <w:noProof/>
          <w:szCs w:val="24"/>
        </w:rPr>
        <w:t>Proceedings of IEEE International Conference on Advent Trends in Multidisciplinary Research and Innovation, ICATMRI 2020</w:t>
      </w:r>
      <w:r w:rsidRPr="00EE4E27">
        <w:rPr>
          <w:rFonts w:cs="Times New Roman"/>
          <w:noProof/>
          <w:szCs w:val="24"/>
        </w:rPr>
        <w:t>, 2020–2023. https://doi.org/10.1109/ICATMRI51801.2020.9398420</w:t>
      </w:r>
    </w:p>
    <w:p w14:paraId="79F722A2"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lastRenderedPageBreak/>
        <w:t xml:space="preserve">Valeev, S. S., Kondratyeva, N. V., Karimov, R. R., Verkhoturov, M. A., Islamgulov, T. V., &amp; Shekhtman, L. I. (2021). Production planning in a construction company as an element of Gartner enterprise architecture. </w:t>
      </w:r>
      <w:r w:rsidRPr="00EE4E27">
        <w:rPr>
          <w:rFonts w:cs="Times New Roman"/>
          <w:i/>
          <w:iCs/>
          <w:noProof/>
          <w:szCs w:val="24"/>
        </w:rPr>
        <w:t>CEUR Workshop Proceedings</w:t>
      </w:r>
      <w:r w:rsidRPr="00EE4E27">
        <w:rPr>
          <w:rFonts w:cs="Times New Roman"/>
          <w:noProof/>
          <w:szCs w:val="24"/>
        </w:rPr>
        <w:t xml:space="preserve">, </w:t>
      </w:r>
      <w:r w:rsidRPr="00EE4E27">
        <w:rPr>
          <w:rFonts w:cs="Times New Roman"/>
          <w:i/>
          <w:iCs/>
          <w:noProof/>
          <w:szCs w:val="24"/>
        </w:rPr>
        <w:t>2913</w:t>
      </w:r>
      <w:r w:rsidRPr="00EE4E27">
        <w:rPr>
          <w:rFonts w:cs="Times New Roman"/>
          <w:noProof/>
          <w:szCs w:val="24"/>
        </w:rPr>
        <w:t>(July), 198–208. https://doi.org/10.47350/iccs-de.2021.15</w:t>
      </w:r>
    </w:p>
    <w:p w14:paraId="18F8A3E7"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van Besouw, J., &amp; Bond-Barnard, T. (2021). Smart project management information systems (Spmis) for engineering projects – project performance monitoring &amp; reporting. </w:t>
      </w:r>
      <w:r w:rsidRPr="00EE4E27">
        <w:rPr>
          <w:rFonts w:cs="Times New Roman"/>
          <w:i/>
          <w:iCs/>
          <w:noProof/>
          <w:szCs w:val="24"/>
        </w:rPr>
        <w:t>International Journal of Information Systems and Project Management</w:t>
      </w:r>
      <w:r w:rsidRPr="00EE4E27">
        <w:rPr>
          <w:rFonts w:cs="Times New Roman"/>
          <w:noProof/>
          <w:szCs w:val="24"/>
        </w:rPr>
        <w:t xml:space="preserve">, </w:t>
      </w:r>
      <w:r w:rsidRPr="00EE4E27">
        <w:rPr>
          <w:rFonts w:cs="Times New Roman"/>
          <w:i/>
          <w:iCs/>
          <w:noProof/>
          <w:szCs w:val="24"/>
        </w:rPr>
        <w:t>9</w:t>
      </w:r>
      <w:r w:rsidRPr="00EE4E27">
        <w:rPr>
          <w:rFonts w:cs="Times New Roman"/>
          <w:noProof/>
          <w:szCs w:val="24"/>
        </w:rPr>
        <w:t>(1), 78–97. https://doi.org/10.12821/ijispm090104</w:t>
      </w:r>
    </w:p>
    <w:p w14:paraId="15B4A2EC"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Varajão, J., Pereira, J. L., Trigo, A., &amp; Moura, I. (2021). Information systems project management success. </w:t>
      </w:r>
      <w:r w:rsidRPr="00EE4E27">
        <w:rPr>
          <w:rFonts w:cs="Times New Roman"/>
          <w:i/>
          <w:iCs/>
          <w:noProof/>
          <w:szCs w:val="24"/>
        </w:rPr>
        <w:t>International Journal of Information Systems and Project Management</w:t>
      </w:r>
      <w:r w:rsidRPr="00EE4E27">
        <w:rPr>
          <w:rFonts w:cs="Times New Roman"/>
          <w:noProof/>
          <w:szCs w:val="24"/>
        </w:rPr>
        <w:t xml:space="preserve">, </w:t>
      </w:r>
      <w:r w:rsidRPr="00EE4E27">
        <w:rPr>
          <w:rFonts w:cs="Times New Roman"/>
          <w:i/>
          <w:iCs/>
          <w:noProof/>
          <w:szCs w:val="24"/>
        </w:rPr>
        <w:t>9</w:t>
      </w:r>
      <w:r w:rsidRPr="00EE4E27">
        <w:rPr>
          <w:rFonts w:cs="Times New Roman"/>
          <w:noProof/>
          <w:szCs w:val="24"/>
        </w:rPr>
        <w:t>(4), 62–74. https://doi.org/10.12821/ijispm090404</w:t>
      </w:r>
    </w:p>
    <w:p w14:paraId="4DDAEE95"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vom Brocke, J. (2018). </w:t>
      </w:r>
      <w:r w:rsidRPr="00EE4E27">
        <w:rPr>
          <w:rFonts w:cs="Times New Roman"/>
          <w:i/>
          <w:iCs/>
          <w:noProof/>
          <w:szCs w:val="24"/>
        </w:rPr>
        <w:t>Business Process Management Cases :Digital Innovation and Business Transformation in Practice</w:t>
      </w:r>
      <w:r w:rsidRPr="00EE4E27">
        <w:rPr>
          <w:rFonts w:cs="Times New Roman"/>
          <w:noProof/>
          <w:szCs w:val="24"/>
        </w:rPr>
        <w:t xml:space="preserve"> (J. Mendling (ed.); 1th ed.). Springer Berlin Heidelberg. https://doi.org/10.1007/978-3-319-58307-5_9</w:t>
      </w:r>
    </w:p>
    <w:p w14:paraId="62FFA278"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Wulandari, A., Dachyar, M., &amp; Farizal. (2018). Scheduling of Empennage Structure Design Project of Indonesia’s Aircraft with Critical Path Method (CPM). </w:t>
      </w:r>
      <w:r w:rsidRPr="00EE4E27">
        <w:rPr>
          <w:rFonts w:cs="Times New Roman"/>
          <w:i/>
          <w:iCs/>
          <w:noProof/>
          <w:szCs w:val="24"/>
        </w:rPr>
        <w:t>MATEC Web of Conferences</w:t>
      </w:r>
      <w:r w:rsidRPr="00EE4E27">
        <w:rPr>
          <w:rFonts w:cs="Times New Roman"/>
          <w:noProof/>
          <w:szCs w:val="24"/>
        </w:rPr>
        <w:t xml:space="preserve">, </w:t>
      </w:r>
      <w:r w:rsidRPr="00EE4E27">
        <w:rPr>
          <w:rFonts w:cs="Times New Roman"/>
          <w:i/>
          <w:iCs/>
          <w:noProof/>
          <w:szCs w:val="24"/>
        </w:rPr>
        <w:t>248</w:t>
      </w:r>
      <w:r w:rsidRPr="00EE4E27">
        <w:rPr>
          <w:rFonts w:cs="Times New Roman"/>
          <w:noProof/>
          <w:szCs w:val="24"/>
        </w:rPr>
        <w:t>. https://doi.org/10.1051/matecconf/201824803012</w:t>
      </w:r>
    </w:p>
    <w:p w14:paraId="0408B55B"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Xiaojuan, M. (2018). Research on the classification of high dimensional imbalanced data based on the optimization of random forest algorithm. </w:t>
      </w:r>
      <w:r w:rsidRPr="00EE4E27">
        <w:rPr>
          <w:rFonts w:cs="Times New Roman"/>
          <w:i/>
          <w:iCs/>
          <w:noProof/>
          <w:szCs w:val="24"/>
        </w:rPr>
        <w:t>ACM International Conference Proceeding Series</w:t>
      </w:r>
      <w:r w:rsidRPr="00EE4E27">
        <w:rPr>
          <w:rFonts w:cs="Times New Roman"/>
          <w:noProof/>
          <w:szCs w:val="24"/>
        </w:rPr>
        <w:t>, 60–67. https://doi.org/10.1145/3297730.3297747</w:t>
      </w:r>
    </w:p>
    <w:p w14:paraId="5D221CC7" w14:textId="77777777" w:rsidR="00EE4E27" w:rsidRPr="00EE4E27" w:rsidRDefault="00EE4E27" w:rsidP="00EE4E27">
      <w:pPr>
        <w:widowControl w:val="0"/>
        <w:autoSpaceDE w:val="0"/>
        <w:autoSpaceDN w:val="0"/>
        <w:adjustRightInd w:val="0"/>
        <w:spacing w:line="240" w:lineRule="auto"/>
        <w:ind w:left="480" w:hanging="480"/>
        <w:rPr>
          <w:rFonts w:cs="Times New Roman"/>
          <w:noProof/>
          <w:szCs w:val="24"/>
        </w:rPr>
      </w:pPr>
      <w:r w:rsidRPr="00EE4E27">
        <w:rPr>
          <w:rFonts w:cs="Times New Roman"/>
          <w:noProof/>
          <w:szCs w:val="24"/>
        </w:rPr>
        <w:t xml:space="preserve">Yodnual, O., Srimaharaj, W., Chaisricharoen, R., &amp; Pamanee, K. (2020). Automatic Workload Estimation for Software House. </w:t>
      </w:r>
      <w:r w:rsidRPr="00EE4E27">
        <w:rPr>
          <w:rFonts w:cs="Times New Roman"/>
          <w:i/>
          <w:iCs/>
          <w:noProof/>
          <w:szCs w:val="24"/>
        </w:rPr>
        <w:t>ACM International Conference Proceeding Series</w:t>
      </w:r>
      <w:r w:rsidRPr="00EE4E27">
        <w:rPr>
          <w:rFonts w:cs="Times New Roman"/>
          <w:noProof/>
          <w:szCs w:val="24"/>
        </w:rPr>
        <w:t>, 41–45. https://doi.org/10.1145/3439133.3439135</w:t>
      </w:r>
    </w:p>
    <w:p w14:paraId="00B6EB65" w14:textId="77777777" w:rsidR="00EE4E27" w:rsidRPr="00EE4E27" w:rsidRDefault="00EE4E27" w:rsidP="00EE4E27">
      <w:pPr>
        <w:widowControl w:val="0"/>
        <w:autoSpaceDE w:val="0"/>
        <w:autoSpaceDN w:val="0"/>
        <w:adjustRightInd w:val="0"/>
        <w:spacing w:line="240" w:lineRule="auto"/>
        <w:ind w:left="480" w:hanging="480"/>
        <w:rPr>
          <w:rFonts w:cs="Times New Roman"/>
          <w:noProof/>
        </w:rPr>
      </w:pPr>
      <w:r w:rsidRPr="00EE4E27">
        <w:rPr>
          <w:rFonts w:cs="Times New Roman"/>
          <w:noProof/>
          <w:szCs w:val="24"/>
        </w:rPr>
        <w:t xml:space="preserve">Zlaugotne, B., Zihare, L., Balode, L., Kalnbalkite, A., Khabdullin, A., &amp; Blumberga, D. (2020). Multi-Criteria Decision Analysis Methods Comparison. </w:t>
      </w:r>
      <w:r w:rsidRPr="00EE4E27">
        <w:rPr>
          <w:rFonts w:cs="Times New Roman"/>
          <w:i/>
          <w:iCs/>
          <w:noProof/>
          <w:szCs w:val="24"/>
        </w:rPr>
        <w:t>Environmental and Climate Technologies</w:t>
      </w:r>
      <w:r w:rsidRPr="00EE4E27">
        <w:rPr>
          <w:rFonts w:cs="Times New Roman"/>
          <w:noProof/>
          <w:szCs w:val="24"/>
        </w:rPr>
        <w:t xml:space="preserve">, </w:t>
      </w:r>
      <w:r w:rsidRPr="00EE4E27">
        <w:rPr>
          <w:rFonts w:cs="Times New Roman"/>
          <w:i/>
          <w:iCs/>
          <w:noProof/>
          <w:szCs w:val="24"/>
        </w:rPr>
        <w:t>24</w:t>
      </w:r>
      <w:r w:rsidRPr="00EE4E27">
        <w:rPr>
          <w:rFonts w:cs="Times New Roman"/>
          <w:noProof/>
          <w:szCs w:val="24"/>
        </w:rPr>
        <w:t>(1), 454–471. https://doi.org/10.2478/rtuect-2020-0028</w:t>
      </w:r>
    </w:p>
    <w:p w14:paraId="34FA1E66" w14:textId="0C0075AE" w:rsidR="006F18AC" w:rsidRPr="006F18AC" w:rsidRDefault="007904FE" w:rsidP="006F18AC">
      <w:r>
        <w:fldChar w:fldCharType="end"/>
      </w:r>
    </w:p>
    <w:sectPr w:rsidR="006F18AC" w:rsidRPr="006F18AC" w:rsidSect="00AD4474">
      <w:headerReference w:type="default" r:id="rId140"/>
      <w:footerReference w:type="default" r:id="rId141"/>
      <w:pgSz w:w="11906" w:h="16838" w:code="9"/>
      <w:pgMar w:top="1701" w:right="1701" w:bottom="1701"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D8244" w14:textId="77777777" w:rsidR="008A6569" w:rsidRDefault="008A6569" w:rsidP="00FB2759">
      <w:pPr>
        <w:spacing w:after="0" w:line="240" w:lineRule="auto"/>
      </w:pPr>
      <w:r>
        <w:separator/>
      </w:r>
    </w:p>
  </w:endnote>
  <w:endnote w:type="continuationSeparator" w:id="0">
    <w:p w14:paraId="2D984CE8" w14:textId="77777777" w:rsidR="008A6569" w:rsidRDefault="008A6569" w:rsidP="00FB2759">
      <w:pPr>
        <w:spacing w:after="0" w:line="240" w:lineRule="auto"/>
      </w:pPr>
      <w:r>
        <w:continuationSeparator/>
      </w:r>
    </w:p>
  </w:endnote>
  <w:endnote w:type="continuationNotice" w:id="1">
    <w:p w14:paraId="7D1FCD54" w14:textId="77777777" w:rsidR="008A6569" w:rsidRDefault="008A65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97A59" w14:textId="3B21295A" w:rsidR="00FB2759" w:rsidRPr="00FB2759" w:rsidRDefault="00FB2759" w:rsidP="00FB2759">
    <w:pPr>
      <w:pStyle w:val="Footer"/>
      <w:jc w:val="right"/>
      <w:rPr>
        <w:rFonts w:ascii="Arial" w:hAnsi="Arial" w:cs="Arial"/>
        <w:b/>
        <w:bCs/>
        <w:sz w:val="20"/>
        <w:szCs w:val="20"/>
      </w:rPr>
    </w:pPr>
    <w:r>
      <w:rPr>
        <w:rFonts w:ascii="Arial" w:hAnsi="Arial" w:cs="Arial"/>
        <w:b/>
        <w:bCs/>
        <w:sz w:val="20"/>
        <w:szCs w:val="20"/>
      </w:rPr>
      <w:t>Universitas Indonesia</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6076" w:author="ilham.nur@office.ui.ac.id [2]" w:date="2023-01-25T05:06:00Z"/>
  <w:sdt>
    <w:sdtPr>
      <w:id w:val="2097362210"/>
      <w:docPartObj>
        <w:docPartGallery w:val="Page Numbers (Bottom of Page)"/>
        <w:docPartUnique/>
      </w:docPartObj>
    </w:sdtPr>
    <w:sdtEndPr>
      <w:rPr>
        <w:noProof/>
      </w:rPr>
    </w:sdtEndPr>
    <w:sdtContent>
      <w:customXmlInsRangeEnd w:id="6076"/>
      <w:p w14:paraId="7F4ED592" w14:textId="10E67B68" w:rsidR="00A84257" w:rsidRDefault="00000000">
        <w:pPr>
          <w:pStyle w:val="Footer"/>
          <w:jc w:val="center"/>
          <w:rPr>
            <w:ins w:id="6077" w:author="ilham.nur@office.ui.ac.id [2]" w:date="2023-01-25T05:06:00Z"/>
          </w:rPr>
        </w:pPr>
      </w:p>
      <w:customXmlInsRangeStart w:id="6078" w:author="ilham.nur@office.ui.ac.id [2]" w:date="2023-01-25T05:06:00Z"/>
    </w:sdtContent>
  </w:sdt>
  <w:customXmlInsRangeEnd w:id="6078"/>
  <w:p w14:paraId="449FA0D5" w14:textId="3F99834C" w:rsidR="00DA2F15" w:rsidRPr="002F3174" w:rsidRDefault="00DA2F15" w:rsidP="002F3174">
    <w:pPr>
      <w:pStyle w:val="Footer"/>
      <w:jc w:val="right"/>
      <w:rPr>
        <w:rFonts w:ascii="Arial" w:hAnsi="Arial" w:cs="Arial"/>
        <w:b/>
        <w:bCs/>
        <w:sz w:val="20"/>
        <w:szCs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A3B91" w14:textId="56C8C9C4" w:rsidR="00A84257" w:rsidRDefault="00A84257">
    <w:pPr>
      <w:pStyle w:val="Footer"/>
      <w:jc w:val="center"/>
      <w:rPr>
        <w:ins w:id="8950" w:author="ilham.nur@office.ui.ac.id [2]" w:date="2023-01-25T05:06:00Z"/>
      </w:rPr>
    </w:pPr>
  </w:p>
  <w:p w14:paraId="106C03F8" w14:textId="77777777" w:rsidR="00A84257" w:rsidRPr="002F3174" w:rsidRDefault="00A84257" w:rsidP="002F3174">
    <w:pPr>
      <w:pStyle w:val="Footer"/>
      <w:jc w:val="right"/>
      <w:rPr>
        <w:rFonts w:ascii="Arial" w:hAnsi="Arial" w:cs="Arial"/>
        <w:b/>
        <w:bCs/>
        <w:sz w:val="20"/>
        <w:szCs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8954" w:author="ilham.nur@office.ui.ac.id [2]" w:date="2023-01-25T05:07:00Z"/>
  <w:sdt>
    <w:sdtPr>
      <w:id w:val="-1577280377"/>
      <w:docPartObj>
        <w:docPartGallery w:val="Page Numbers (Bottom of Page)"/>
        <w:docPartUnique/>
      </w:docPartObj>
    </w:sdtPr>
    <w:sdtEndPr>
      <w:rPr>
        <w:noProof/>
      </w:rPr>
    </w:sdtEndPr>
    <w:sdtContent>
      <w:customXmlInsRangeEnd w:id="8954"/>
      <w:p w14:paraId="1AB4E8DE" w14:textId="781B7904" w:rsidR="00A84257" w:rsidRDefault="00A84257">
        <w:pPr>
          <w:pStyle w:val="Footer"/>
          <w:jc w:val="center"/>
          <w:rPr>
            <w:ins w:id="8955" w:author="ilham.nur@office.ui.ac.id [2]" w:date="2023-01-25T05:07:00Z"/>
          </w:rPr>
        </w:pPr>
        <w:ins w:id="8956" w:author="ilham.nur@office.ui.ac.id [2]" w:date="2023-01-25T05:07:00Z">
          <w:r>
            <w:fldChar w:fldCharType="begin"/>
          </w:r>
          <w:r>
            <w:instrText xml:space="preserve"> PAGE   \* MERGEFORMAT </w:instrText>
          </w:r>
          <w:r>
            <w:fldChar w:fldCharType="separate"/>
          </w:r>
          <w:r>
            <w:rPr>
              <w:noProof/>
            </w:rPr>
            <w:t>2</w:t>
          </w:r>
          <w:r>
            <w:rPr>
              <w:noProof/>
            </w:rPr>
            <w:fldChar w:fldCharType="end"/>
          </w:r>
        </w:ins>
      </w:p>
      <w:customXmlInsRangeStart w:id="8957" w:author="ilham.nur@office.ui.ac.id [2]" w:date="2023-01-25T05:07:00Z"/>
    </w:sdtContent>
  </w:sdt>
  <w:customXmlInsRangeEnd w:id="8957"/>
  <w:p w14:paraId="3B4ABF13" w14:textId="77777777" w:rsidR="00A84257" w:rsidRPr="002F3174" w:rsidRDefault="00A84257" w:rsidP="002F3174">
    <w:pPr>
      <w:pStyle w:val="Footer"/>
      <w:jc w:val="right"/>
      <w:rPr>
        <w:rFonts w:ascii="Arial" w:hAnsi="Arial" w:cs="Arial"/>
        <w:b/>
        <w:bCs/>
        <w:sz w:val="20"/>
        <w:szCs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4DD2E" w14:textId="77777777" w:rsidR="00F77993" w:rsidRPr="00D17A37" w:rsidRDefault="00F77993">
    <w:pPr>
      <w:pStyle w:val="Footer"/>
      <w:jc w:val="center"/>
      <w:rPr>
        <w:b/>
        <w:bCs/>
      </w:rPr>
    </w:pPr>
  </w:p>
  <w:p w14:paraId="36A619D5" w14:textId="77777777" w:rsidR="00F77993" w:rsidRPr="00D17A37" w:rsidRDefault="00F77993" w:rsidP="00FB2759">
    <w:pPr>
      <w:pStyle w:val="Footer"/>
      <w:jc w:val="right"/>
      <w:rPr>
        <w:rFonts w:ascii="Arial" w:hAnsi="Arial" w:cs="Arial"/>
        <w:b/>
        <w:bCs/>
        <w:sz w:val="20"/>
        <w:szCs w:val="20"/>
      </w:rPr>
    </w:pPr>
    <w:r w:rsidRPr="00D17A37">
      <w:rPr>
        <w:rFonts w:ascii="Arial" w:hAnsi="Arial" w:cs="Arial"/>
        <w:b/>
        <w:bCs/>
        <w:sz w:val="20"/>
        <w:szCs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E7743" w14:textId="6EF8EB63" w:rsidR="004C537F" w:rsidRDefault="004C537F">
    <w:pPr>
      <w:pStyle w:val="Footer"/>
      <w:jc w:val="center"/>
    </w:pPr>
  </w:p>
  <w:p w14:paraId="1D0F0FB4" w14:textId="77777777" w:rsidR="004C537F" w:rsidRDefault="004C537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645282"/>
      <w:docPartObj>
        <w:docPartGallery w:val="Page Numbers (Bottom of Page)"/>
        <w:docPartUnique/>
      </w:docPartObj>
    </w:sdtPr>
    <w:sdtEndPr>
      <w:rPr>
        <w:noProof/>
      </w:rPr>
    </w:sdtEndPr>
    <w:sdtContent>
      <w:p w14:paraId="4C3EE15D" w14:textId="19845385" w:rsidR="00004B91" w:rsidRDefault="00004B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614B3A" w14:textId="7B072003" w:rsidR="009936E1" w:rsidRPr="00FB2759" w:rsidRDefault="00004B91" w:rsidP="00FB2759">
    <w:pPr>
      <w:pStyle w:val="Footer"/>
      <w:jc w:val="right"/>
      <w:rPr>
        <w:rFonts w:ascii="Arial" w:hAnsi="Arial" w:cs="Arial"/>
        <w:b/>
        <w:bCs/>
        <w:sz w:val="20"/>
        <w:szCs w:val="20"/>
      </w:rPr>
    </w:pPr>
    <w:r>
      <w:rPr>
        <w:rFonts w:ascii="Arial" w:hAnsi="Arial" w:cs="Arial"/>
        <w:b/>
        <w:bCs/>
        <w:sz w:val="20"/>
        <w:szCs w:val="20"/>
      </w:rPr>
      <w:t>Universitas Indonesia</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F0E0F" w14:textId="77777777" w:rsidR="00BC0F4A" w:rsidRDefault="00BC0F4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3697000"/>
      <w:docPartObj>
        <w:docPartGallery w:val="Page Numbers (Bottom of Page)"/>
        <w:docPartUnique/>
      </w:docPartObj>
    </w:sdtPr>
    <w:sdtEndPr>
      <w:rPr>
        <w:noProof/>
      </w:rPr>
    </w:sdtEndPr>
    <w:sdtContent>
      <w:p w14:paraId="45606054" w14:textId="77777777" w:rsidR="00004B91" w:rsidRDefault="00004B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5C5A9F" w14:textId="77777777" w:rsidR="00004B91" w:rsidRPr="00FB2759" w:rsidRDefault="00004B91" w:rsidP="00FB2759">
    <w:pPr>
      <w:pStyle w:val="Footer"/>
      <w:jc w:val="right"/>
      <w:rPr>
        <w:rFonts w:ascii="Arial" w:hAnsi="Arial" w:cs="Arial"/>
        <w:b/>
        <w:bCs/>
        <w:sz w:val="20"/>
        <w:szCs w:val="20"/>
      </w:rPr>
    </w:pPr>
    <w:r>
      <w:rPr>
        <w:rFonts w:ascii="Arial" w:hAnsi="Arial" w:cs="Arial"/>
        <w:b/>
        <w:bCs/>
        <w:sz w:val="20"/>
        <w:szCs w:val="20"/>
      </w:rPr>
      <w:t>Universitas Indonesia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624D8" w14:textId="613F7556" w:rsidR="00725C38" w:rsidRPr="00D17A37" w:rsidRDefault="00725C38">
    <w:pPr>
      <w:pStyle w:val="Footer"/>
      <w:jc w:val="center"/>
      <w:rPr>
        <w:b/>
        <w:bCs/>
      </w:rPr>
    </w:pPr>
  </w:p>
  <w:p w14:paraId="60C0CE34" w14:textId="2DE02197" w:rsidR="00725C38" w:rsidRPr="00D17A37" w:rsidRDefault="00AD4474" w:rsidP="00FB2759">
    <w:pPr>
      <w:pStyle w:val="Footer"/>
      <w:jc w:val="right"/>
      <w:rPr>
        <w:rFonts w:ascii="Arial" w:hAnsi="Arial" w:cs="Arial"/>
        <w:b/>
        <w:bCs/>
        <w:sz w:val="20"/>
        <w:szCs w:val="20"/>
      </w:rPr>
    </w:pPr>
    <w:r w:rsidRPr="00D17A37">
      <w:rPr>
        <w:rFonts w:ascii="Arial" w:hAnsi="Arial" w:cs="Arial"/>
        <w:b/>
        <w:bCs/>
        <w:sz w:val="20"/>
        <w:szCs w:val="20"/>
      </w:rPr>
      <w:t>Universitas Indonesia</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072935"/>
      <w:docPartObj>
        <w:docPartGallery w:val="Page Numbers (Bottom of Page)"/>
        <w:docPartUnique/>
      </w:docPartObj>
    </w:sdtPr>
    <w:sdtEndPr>
      <w:rPr>
        <w:noProof/>
      </w:rPr>
    </w:sdtEndPr>
    <w:sdtContent>
      <w:p w14:paraId="2515AF65" w14:textId="7EE7A897" w:rsidR="009B4624" w:rsidRDefault="009B46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EA860C" w14:textId="13180C42" w:rsidR="009B4624" w:rsidRPr="009B4624" w:rsidRDefault="009B4624" w:rsidP="009B4624">
    <w:pPr>
      <w:ind w:firstLine="720"/>
      <w:jc w:val="right"/>
      <w:rPr>
        <w:rFonts w:ascii="Arial" w:hAnsi="Arial" w:cs="Arial"/>
        <w:b/>
        <w:bCs/>
        <w:sz w:val="20"/>
        <w:szCs w:val="20"/>
      </w:rPr>
    </w:pPr>
    <w:r w:rsidRPr="009B4624">
      <w:rPr>
        <w:rFonts w:ascii="Arial" w:hAnsi="Arial" w:cs="Arial"/>
        <w:b/>
        <w:bCs/>
        <w:sz w:val="20"/>
        <w:szCs w:val="20"/>
      </w:rPr>
      <w:t>Universitas Indonesia</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6144533"/>
      <w:docPartObj>
        <w:docPartGallery w:val="Page Numbers (Bottom of Page)"/>
        <w:docPartUnique/>
      </w:docPartObj>
    </w:sdtPr>
    <w:sdtEndPr>
      <w:rPr>
        <w:noProof/>
      </w:rPr>
    </w:sdtEndPr>
    <w:sdtContent>
      <w:p w14:paraId="6141446E" w14:textId="3802EA72" w:rsidR="002F3174" w:rsidRDefault="002F31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D85E13" w14:textId="5102689B" w:rsidR="002F3174" w:rsidRPr="002F3174" w:rsidRDefault="002F3174" w:rsidP="002F3174">
    <w:pPr>
      <w:pStyle w:val="Footer"/>
      <w:jc w:val="right"/>
      <w:rPr>
        <w:rFonts w:ascii="Arial" w:hAnsi="Arial" w:cs="Arial"/>
        <w:b/>
        <w:bCs/>
        <w:sz w:val="20"/>
        <w:szCs w:val="20"/>
      </w:rPr>
    </w:pPr>
    <w:r>
      <w:rPr>
        <w:rFonts w:ascii="Arial" w:hAnsi="Arial" w:cs="Arial"/>
        <w:b/>
        <w:bCs/>
        <w:sz w:val="20"/>
        <w:szCs w:val="20"/>
      </w:rPr>
      <w:t>Universitas Indonesia</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9486702"/>
      <w:docPartObj>
        <w:docPartGallery w:val="Page Numbers (Bottom of Page)"/>
        <w:docPartUnique/>
      </w:docPartObj>
    </w:sdtPr>
    <w:sdtEndPr>
      <w:rPr>
        <w:noProof/>
      </w:rPr>
    </w:sdtEndPr>
    <w:sdtContent>
      <w:p w14:paraId="43EC366B" w14:textId="77777777" w:rsidR="005250D7" w:rsidRDefault="00000000">
        <w:pPr>
          <w:pStyle w:val="Footer"/>
          <w:jc w:val="center"/>
        </w:pPr>
      </w:p>
    </w:sdtContent>
  </w:sdt>
  <w:p w14:paraId="57F078D7" w14:textId="77777777" w:rsidR="005250D7" w:rsidRPr="002F3174" w:rsidRDefault="005250D7" w:rsidP="002F3174">
    <w:pPr>
      <w:pStyle w:val="Footer"/>
      <w:jc w:val="right"/>
      <w:rPr>
        <w:rFonts w:ascii="Arial" w:hAnsi="Arial" w:cs="Arial"/>
        <w:b/>
        <w:bCs/>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D175AA" w14:textId="77777777" w:rsidR="008A6569" w:rsidRDefault="008A6569" w:rsidP="00FB2759">
      <w:pPr>
        <w:spacing w:after="0" w:line="240" w:lineRule="auto"/>
      </w:pPr>
      <w:r>
        <w:separator/>
      </w:r>
    </w:p>
  </w:footnote>
  <w:footnote w:type="continuationSeparator" w:id="0">
    <w:p w14:paraId="33D2D0C3" w14:textId="77777777" w:rsidR="008A6569" w:rsidRDefault="008A6569" w:rsidP="00FB2759">
      <w:pPr>
        <w:spacing w:after="0" w:line="240" w:lineRule="auto"/>
      </w:pPr>
      <w:r>
        <w:continuationSeparator/>
      </w:r>
    </w:p>
  </w:footnote>
  <w:footnote w:type="continuationNotice" w:id="1">
    <w:p w14:paraId="3A0BB796" w14:textId="77777777" w:rsidR="008A6569" w:rsidRDefault="008A656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FEC63" w14:textId="02BA8392" w:rsidR="00AD4474" w:rsidRDefault="00AD4474" w:rsidP="001B1207">
    <w:pPr>
      <w:pStyle w:val="Header"/>
      <w:jc w:val="center"/>
    </w:pPr>
  </w:p>
  <w:p w14:paraId="038A45C7" w14:textId="77777777" w:rsidR="0024759F" w:rsidRDefault="0024759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2B9A7" w14:textId="77777777" w:rsidR="009B4624" w:rsidRDefault="00000000">
    <w:pPr>
      <w:pStyle w:val="Header"/>
    </w:pPr>
    <w:r>
      <w:rPr>
        <w:noProof/>
      </w:rPr>
      <w:pict w14:anchorId="385064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2" type="#_x0000_t75" style="position:absolute;left:0;text-align:left;margin-left:0;margin-top:0;width:300pt;height:300pt;z-index:-251658238;mso-position-horizontal:center;mso-position-horizontal-relative:margin;mso-position-vertical:center;mso-position-vertical-relative:margin" o:allowincell="f">
          <v:imagedata r:id="rId1" o:title="logo ui" gain="19661f" blacklevel="22938f"/>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4A498" w14:textId="34B18EC1" w:rsidR="00155708" w:rsidRDefault="0015570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1310193"/>
      <w:docPartObj>
        <w:docPartGallery w:val="Page Numbers (Top of Page)"/>
        <w:docPartUnique/>
      </w:docPartObj>
    </w:sdtPr>
    <w:sdtEndPr>
      <w:rPr>
        <w:noProof/>
      </w:rPr>
    </w:sdtEndPr>
    <w:sdtContent>
      <w:p w14:paraId="5B93B31E" w14:textId="15550134" w:rsidR="002F3174" w:rsidRDefault="002F317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7DD0F82" w14:textId="7FFD54F7" w:rsidR="00155708" w:rsidRDefault="00155708">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86E12" w14:textId="0559A9F8" w:rsidR="007D3ED1" w:rsidRDefault="007D3ED1">
    <w:pPr>
      <w:pStyle w:val="Header"/>
      <w:jc w:val="right"/>
    </w:pPr>
  </w:p>
  <w:p w14:paraId="0F537C16" w14:textId="77777777" w:rsidR="007D3ED1" w:rsidRDefault="00000000">
    <w:pPr>
      <w:pStyle w:val="Header"/>
    </w:pPr>
    <w:r>
      <w:rPr>
        <w:noProof/>
      </w:rPr>
      <w:pict w14:anchorId="2F6464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3" type="#_x0000_t75" style="position:absolute;left:0;text-align:left;margin-left:0;margin-top:0;width:300pt;height:300pt;z-index:-251658237;mso-position-horizontal:center;mso-position-horizontal-relative:margin;mso-position-vertical:center;mso-position-vertical-relative:margin" o:allowincell="f">
          <v:imagedata r:id="rId1" o:title="logo ui" gain="19661f" blacklevel="22938f"/>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DDE65" w14:textId="1ABE41E1" w:rsidR="00155708" w:rsidRDefault="00155708">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A1F49" w14:textId="2C0F0884" w:rsidR="002F3174" w:rsidRDefault="00000000">
    <w:pPr>
      <w:pStyle w:val="Header"/>
      <w:jc w:val="right"/>
    </w:pPr>
    <w:sdt>
      <w:sdtPr>
        <w:id w:val="760256485"/>
        <w:docPartObj>
          <w:docPartGallery w:val="Page Numbers (Top of Page)"/>
          <w:docPartUnique/>
        </w:docPartObj>
      </w:sdtPr>
      <w:sdtEndPr>
        <w:rPr>
          <w:noProof/>
        </w:rPr>
      </w:sdtEndPr>
      <w:sdtContent>
        <w:r w:rsidR="002F3174">
          <w:fldChar w:fldCharType="begin"/>
        </w:r>
        <w:r w:rsidR="002F3174">
          <w:instrText xml:space="preserve"> PAGE   \* MERGEFORMAT </w:instrText>
        </w:r>
        <w:r w:rsidR="002F3174">
          <w:fldChar w:fldCharType="separate"/>
        </w:r>
        <w:r w:rsidR="002F3174">
          <w:rPr>
            <w:noProof/>
          </w:rPr>
          <w:t>2</w:t>
        </w:r>
        <w:r w:rsidR="002F3174">
          <w:rPr>
            <w:noProof/>
          </w:rPr>
          <w:fldChar w:fldCharType="end"/>
        </w:r>
      </w:sdtContent>
    </w:sdt>
  </w:p>
  <w:p w14:paraId="19C194CB" w14:textId="0FF21E52" w:rsidR="00155708" w:rsidRDefault="00155708">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52D54" w14:textId="5681F180" w:rsidR="00155708" w:rsidRDefault="00155708">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831585"/>
      <w:docPartObj>
        <w:docPartGallery w:val="Page Numbers (Top of Page)"/>
        <w:docPartUnique/>
      </w:docPartObj>
    </w:sdtPr>
    <w:sdtEndPr>
      <w:rPr>
        <w:noProof/>
      </w:rPr>
    </w:sdtEndPr>
    <w:sdtContent>
      <w:p w14:paraId="7D58A053" w14:textId="77777777" w:rsidR="002F3174" w:rsidRDefault="002F317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C0B98BF" w14:textId="77777777" w:rsidR="002F3174" w:rsidRDefault="00000000">
    <w:pPr>
      <w:pStyle w:val="Header"/>
    </w:pPr>
    <w:r>
      <w:rPr>
        <w:noProof/>
      </w:rPr>
      <w:pict w14:anchorId="71FCA9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48" type="#_x0000_t75" style="position:absolute;left:0;text-align:left;margin-left:0;margin-top:0;width:300pt;height:300pt;z-index:-251658240;mso-position-horizontal:center;mso-position-horizontal-relative:margin;mso-position-vertical:center;mso-position-vertical-relative:margin" o:allowincell="f">
          <v:imagedata r:id="rId1" o:title="logo ui" gain="19661f" blacklevel="22938f"/>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9231F" w14:textId="77777777" w:rsidR="005250D7" w:rsidRDefault="005250D7">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1153671"/>
      <w:docPartObj>
        <w:docPartGallery w:val="Page Numbers (Top of Page)"/>
        <w:docPartUnique/>
      </w:docPartObj>
    </w:sdtPr>
    <w:sdtEndPr>
      <w:rPr>
        <w:noProof/>
      </w:rPr>
    </w:sdtEndPr>
    <w:sdtContent>
      <w:p w14:paraId="00374ECD" w14:textId="77777777" w:rsidR="005250D7" w:rsidRDefault="005250D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D6BE0D" w14:textId="77777777" w:rsidR="005250D7" w:rsidRDefault="005250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24506" w14:textId="2E4E876E" w:rsidR="00155708" w:rsidRDefault="00155708">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2C7BE" w14:textId="77777777" w:rsidR="005250D7" w:rsidRDefault="00000000">
    <w:pPr>
      <w:pStyle w:val="Header"/>
      <w:jc w:val="right"/>
    </w:pPr>
    <w:sdt>
      <w:sdtPr>
        <w:id w:val="1599911228"/>
        <w:docPartObj>
          <w:docPartGallery w:val="Page Numbers (Top of Page)"/>
          <w:docPartUnique/>
        </w:docPartObj>
      </w:sdtPr>
      <w:sdtEndPr>
        <w:rPr>
          <w:noProof/>
        </w:rPr>
      </w:sdtEndPr>
      <w:sdtContent/>
    </w:sdt>
  </w:p>
  <w:p w14:paraId="2BD579F9" w14:textId="77777777" w:rsidR="005250D7" w:rsidRDefault="005250D7">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C86C4" w14:textId="77777777" w:rsidR="005250D7" w:rsidRDefault="00000000">
    <w:pPr>
      <w:pStyle w:val="Header"/>
      <w:jc w:val="right"/>
    </w:pPr>
    <w:sdt>
      <w:sdtPr>
        <w:id w:val="587577251"/>
        <w:docPartObj>
          <w:docPartGallery w:val="Page Numbers (Top of Page)"/>
          <w:docPartUnique/>
        </w:docPartObj>
      </w:sdtPr>
      <w:sdtEndPr>
        <w:rPr>
          <w:noProof/>
        </w:rPr>
      </w:sdtEndPr>
      <w:sdtContent>
        <w:r w:rsidR="005250D7">
          <w:fldChar w:fldCharType="begin"/>
        </w:r>
        <w:r w:rsidR="005250D7">
          <w:instrText xml:space="preserve"> PAGE   \* MERGEFORMAT </w:instrText>
        </w:r>
        <w:r w:rsidR="005250D7">
          <w:fldChar w:fldCharType="separate"/>
        </w:r>
        <w:r w:rsidR="005250D7">
          <w:rPr>
            <w:noProof/>
          </w:rPr>
          <w:t>2</w:t>
        </w:r>
        <w:r w:rsidR="005250D7">
          <w:rPr>
            <w:noProof/>
          </w:rPr>
          <w:fldChar w:fldCharType="end"/>
        </w:r>
      </w:sdtContent>
    </w:sdt>
  </w:p>
  <w:p w14:paraId="620AE7CA" w14:textId="77777777" w:rsidR="005250D7" w:rsidRDefault="005250D7">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C5B3D" w14:textId="521AA0CD" w:rsidR="00155708" w:rsidRDefault="00155708">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D0477" w14:textId="71B95DB9" w:rsidR="000C4545" w:rsidRDefault="00000000">
    <w:pPr>
      <w:pStyle w:val="Header"/>
      <w:jc w:val="right"/>
    </w:pPr>
    <w:sdt>
      <w:sdtPr>
        <w:id w:val="1796027585"/>
        <w:docPartObj>
          <w:docPartGallery w:val="Page Numbers (Top of Page)"/>
          <w:docPartUnique/>
        </w:docPartObj>
      </w:sdtPr>
      <w:sdtEndPr>
        <w:rPr>
          <w:noProof/>
        </w:rPr>
      </w:sdtEndPr>
      <w:sdtContent>
        <w:r w:rsidR="000C4545">
          <w:fldChar w:fldCharType="begin"/>
        </w:r>
        <w:r w:rsidR="000C4545">
          <w:instrText xml:space="preserve"> PAGE   \* MERGEFORMAT </w:instrText>
        </w:r>
        <w:r w:rsidR="000C4545">
          <w:fldChar w:fldCharType="separate"/>
        </w:r>
        <w:r w:rsidR="000C4545">
          <w:rPr>
            <w:noProof/>
          </w:rPr>
          <w:t>2</w:t>
        </w:r>
        <w:r w:rsidR="000C4545">
          <w:rPr>
            <w:noProof/>
          </w:rPr>
          <w:fldChar w:fldCharType="end"/>
        </w:r>
      </w:sdtContent>
    </w:sdt>
  </w:p>
  <w:p w14:paraId="6381B7F3" w14:textId="6297C87D" w:rsidR="00155708" w:rsidRDefault="00155708">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5030C" w14:textId="3F2DB52B" w:rsidR="00DA2F15" w:rsidRDefault="00000000">
    <w:pPr>
      <w:pStyle w:val="Header"/>
      <w:jc w:val="right"/>
      <w:rPr>
        <w:ins w:id="5833" w:author="ilham.nur@office.ui.ac.id [2]" w:date="2023-01-25T04:58:00Z"/>
      </w:rPr>
    </w:pPr>
    <w:customXmlInsRangeStart w:id="5834" w:author="ilham.nur@office.ui.ac.id [2]" w:date="2023-01-25T04:58:00Z"/>
    <w:sdt>
      <w:sdtPr>
        <w:id w:val="2024433950"/>
        <w:docPartObj>
          <w:docPartGallery w:val="Page Numbers (Top of Page)"/>
          <w:docPartUnique/>
        </w:docPartObj>
      </w:sdtPr>
      <w:sdtEndPr>
        <w:rPr>
          <w:noProof/>
        </w:rPr>
      </w:sdtEndPr>
      <w:sdtContent>
        <w:customXmlInsRangeEnd w:id="5834"/>
        <w:ins w:id="5835" w:author="ilham.nur@office.ui.ac.id [2]" w:date="2023-01-25T04:58:00Z">
          <w:r w:rsidR="00DA2F15">
            <w:fldChar w:fldCharType="begin"/>
          </w:r>
          <w:r w:rsidR="00DA2F15">
            <w:instrText xml:space="preserve"> PAGE   \* MERGEFORMAT </w:instrText>
          </w:r>
          <w:r w:rsidR="00DA2F15">
            <w:fldChar w:fldCharType="separate"/>
          </w:r>
          <w:r w:rsidR="00DA2F15">
            <w:rPr>
              <w:noProof/>
            </w:rPr>
            <w:t>2</w:t>
          </w:r>
          <w:r w:rsidR="00DA2F15">
            <w:rPr>
              <w:noProof/>
            </w:rPr>
            <w:fldChar w:fldCharType="end"/>
          </w:r>
        </w:ins>
        <w:customXmlInsRangeStart w:id="5836" w:author="ilham.nur@office.ui.ac.id [2]" w:date="2023-01-25T04:58:00Z"/>
      </w:sdtContent>
    </w:sdt>
    <w:customXmlInsRangeEnd w:id="5836"/>
  </w:p>
  <w:p w14:paraId="5740CEC8" w14:textId="023AF4FB" w:rsidR="002F3174" w:rsidRDefault="002F3174">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8622A" w14:textId="73F35273" w:rsidR="00155708" w:rsidRDefault="00155708">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6031" w:author="ilham.nur@office.ui.ac.id [2]" w:date="2023-01-25T05:06:00Z"/>
  <w:sdt>
    <w:sdtPr>
      <w:id w:val="-52859389"/>
      <w:docPartObj>
        <w:docPartGallery w:val="Page Numbers (Top of Page)"/>
        <w:docPartUnique/>
      </w:docPartObj>
    </w:sdtPr>
    <w:sdtEndPr>
      <w:rPr>
        <w:noProof/>
      </w:rPr>
    </w:sdtEndPr>
    <w:sdtContent>
      <w:customXmlInsRangeEnd w:id="6031"/>
      <w:p w14:paraId="557064C8" w14:textId="0EB98697" w:rsidR="00A84257" w:rsidRDefault="00A84257">
        <w:pPr>
          <w:pStyle w:val="Header"/>
          <w:jc w:val="right"/>
          <w:rPr>
            <w:ins w:id="6032" w:author="ilham.nur@office.ui.ac.id [2]" w:date="2023-01-25T05:06:00Z"/>
          </w:rPr>
        </w:pPr>
        <w:ins w:id="6033" w:author="ilham.nur@office.ui.ac.id [2]" w:date="2023-01-25T05:06:00Z">
          <w:r>
            <w:fldChar w:fldCharType="begin"/>
          </w:r>
          <w:r>
            <w:instrText xml:space="preserve"> PAGE   \* MERGEFORMAT </w:instrText>
          </w:r>
          <w:r>
            <w:fldChar w:fldCharType="separate"/>
          </w:r>
          <w:r>
            <w:rPr>
              <w:noProof/>
            </w:rPr>
            <w:t>2</w:t>
          </w:r>
          <w:r>
            <w:rPr>
              <w:noProof/>
            </w:rPr>
            <w:fldChar w:fldCharType="end"/>
          </w:r>
        </w:ins>
      </w:p>
      <w:customXmlInsRangeStart w:id="6034" w:author="ilham.nur@office.ui.ac.id [2]" w:date="2023-01-25T05:06:00Z"/>
    </w:sdtContent>
  </w:sdt>
  <w:customXmlInsRangeEnd w:id="6034"/>
  <w:p w14:paraId="260A96A1" w14:textId="54A56F07" w:rsidR="00155708" w:rsidRDefault="00155708">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520B9" w14:textId="431B73B2" w:rsidR="00DA2F15" w:rsidRDefault="00000000">
    <w:pPr>
      <w:pStyle w:val="Header"/>
      <w:jc w:val="right"/>
      <w:rPr>
        <w:ins w:id="6035" w:author="ilham.nur@office.ui.ac.id [2]" w:date="2023-01-25T04:58:00Z"/>
      </w:rPr>
    </w:pPr>
    <w:customXmlInsRangeStart w:id="6036" w:author="ilham.nur@office.ui.ac.id [2]" w:date="2023-01-25T04:58:00Z"/>
    <w:sdt>
      <w:sdtPr>
        <w:id w:val="783462008"/>
        <w:docPartObj>
          <w:docPartGallery w:val="Page Numbers (Top of Page)"/>
          <w:docPartUnique/>
        </w:docPartObj>
      </w:sdtPr>
      <w:sdtEndPr>
        <w:rPr>
          <w:noProof/>
        </w:rPr>
      </w:sdtEndPr>
      <w:sdtContent>
        <w:customXmlInsRangeEnd w:id="6036"/>
        <w:customXmlInsRangeStart w:id="6037" w:author="ilham.nur@office.ui.ac.id [2]" w:date="2023-01-25T04:58:00Z"/>
      </w:sdtContent>
    </w:sdt>
    <w:customXmlInsRangeEnd w:id="6037"/>
  </w:p>
  <w:p w14:paraId="1F453D50" w14:textId="77777777" w:rsidR="00DA2F15" w:rsidRDefault="00DA2F15">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AA44D" w14:textId="648B72F4" w:rsidR="00DA2F15" w:rsidRDefault="00000000">
    <w:pPr>
      <w:pStyle w:val="Header"/>
      <w:jc w:val="right"/>
      <w:rPr>
        <w:ins w:id="6072" w:author="ilham.nur@office.ui.ac.id [2]" w:date="2023-01-25T04:59:00Z"/>
      </w:rPr>
    </w:pPr>
    <w:customXmlInsRangeStart w:id="6073" w:author="ilham.nur@office.ui.ac.id [2]" w:date="2023-01-25T04:59:00Z"/>
    <w:sdt>
      <w:sdtPr>
        <w:id w:val="-732075525"/>
        <w:docPartObj>
          <w:docPartGallery w:val="Page Numbers (Top of Page)"/>
          <w:docPartUnique/>
        </w:docPartObj>
      </w:sdtPr>
      <w:sdtEndPr>
        <w:rPr>
          <w:noProof/>
        </w:rPr>
      </w:sdtEndPr>
      <w:sdtContent>
        <w:customXmlInsRangeEnd w:id="6073"/>
        <w:ins w:id="6074" w:author="ilham.nur@office.ui.ac.id [2]" w:date="2023-01-25T04:59:00Z">
          <w:r w:rsidR="00DA2F15">
            <w:fldChar w:fldCharType="begin"/>
          </w:r>
          <w:r w:rsidR="00DA2F15">
            <w:instrText xml:space="preserve"> PAGE   \* MERGEFORMAT </w:instrText>
          </w:r>
          <w:r w:rsidR="00DA2F15">
            <w:fldChar w:fldCharType="separate"/>
          </w:r>
          <w:r w:rsidR="00DA2F15">
            <w:rPr>
              <w:noProof/>
            </w:rPr>
            <w:t>2</w:t>
          </w:r>
          <w:r w:rsidR="00DA2F15">
            <w:rPr>
              <w:noProof/>
            </w:rPr>
            <w:fldChar w:fldCharType="end"/>
          </w:r>
        </w:ins>
        <w:customXmlInsRangeStart w:id="6075" w:author="ilham.nur@office.ui.ac.id [2]" w:date="2023-01-25T04:59:00Z"/>
      </w:sdtContent>
    </w:sdt>
    <w:customXmlInsRangeEnd w:id="6075"/>
  </w:p>
  <w:p w14:paraId="46D1B85A" w14:textId="77777777" w:rsidR="00DA2F15" w:rsidRDefault="00DA2F15">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08CCB" w14:textId="4E9EF342" w:rsidR="00155708" w:rsidRDefault="0015570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795B0" w14:textId="15AE45FB" w:rsidR="00155708" w:rsidRDefault="00155708">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3357B" w14:textId="42E6F71B" w:rsidR="00155708" w:rsidRDefault="00155708">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0EFB9" w14:textId="66B41039" w:rsidR="00A84257" w:rsidRDefault="00A84257">
    <w:pPr>
      <w:pStyle w:val="Header"/>
      <w:jc w:val="right"/>
      <w:rPr>
        <w:ins w:id="8953" w:author="ilham.nur@office.ui.ac.id [2]" w:date="2023-01-25T04:59:00Z"/>
      </w:rPr>
    </w:pPr>
  </w:p>
  <w:p w14:paraId="05A94C93" w14:textId="77777777" w:rsidR="00A84257" w:rsidRDefault="00A84257">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632831"/>
      <w:docPartObj>
        <w:docPartGallery w:val="Page Numbers (Top of Page)"/>
        <w:docPartUnique/>
      </w:docPartObj>
    </w:sdtPr>
    <w:sdtEndPr>
      <w:rPr>
        <w:noProof/>
      </w:rPr>
    </w:sdtEndPr>
    <w:sdtContent>
      <w:p w14:paraId="1744FAD5" w14:textId="16643260" w:rsidR="00F77993" w:rsidRDefault="00F7799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3A974C2" w14:textId="77777777" w:rsidR="00F77993" w:rsidRDefault="00000000">
    <w:pPr>
      <w:pStyle w:val="Header"/>
    </w:pPr>
    <w:r>
      <w:rPr>
        <w:noProof/>
      </w:rPr>
      <w:pict w14:anchorId="54E942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1" type="#_x0000_t75" style="position:absolute;left:0;text-align:left;margin-left:0;margin-top:0;width:300pt;height:300pt;z-index:-251658239;mso-position-horizontal:center;mso-position-horizontal-relative:margin;mso-position-vertical:center;mso-position-vertical-relative:margin" o:allowincell="f">
          <v:imagedata r:id="rId1" o:title="logo ui"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3731453"/>
      <w:docPartObj>
        <w:docPartGallery w:val="Page Numbers (Top of Page)"/>
        <w:docPartUnique/>
      </w:docPartObj>
    </w:sdtPr>
    <w:sdtEndPr>
      <w:rPr>
        <w:noProof/>
        <w:color w:val="FFFFFF" w:themeColor="background1"/>
      </w:rPr>
    </w:sdtEndPr>
    <w:sdtContent>
      <w:p w14:paraId="176501F8" w14:textId="7C076770" w:rsidR="002F3174" w:rsidRPr="008505AD" w:rsidRDefault="002F3174">
        <w:pPr>
          <w:pStyle w:val="Header"/>
          <w:jc w:val="right"/>
          <w:rPr>
            <w:color w:val="FFFFFF" w:themeColor="background1"/>
          </w:rPr>
        </w:pPr>
        <w:r w:rsidRPr="008505AD">
          <w:rPr>
            <w:color w:val="FFFFFF" w:themeColor="background1"/>
          </w:rPr>
          <w:fldChar w:fldCharType="begin"/>
        </w:r>
        <w:r w:rsidRPr="008505AD">
          <w:rPr>
            <w:color w:val="FFFFFF" w:themeColor="background1"/>
          </w:rPr>
          <w:instrText xml:space="preserve"> PAGE   \* MERGEFORMAT </w:instrText>
        </w:r>
        <w:r w:rsidRPr="008505AD">
          <w:rPr>
            <w:color w:val="FFFFFF" w:themeColor="background1"/>
          </w:rPr>
          <w:fldChar w:fldCharType="separate"/>
        </w:r>
        <w:r w:rsidRPr="008505AD">
          <w:rPr>
            <w:noProof/>
            <w:color w:val="FFFFFF" w:themeColor="background1"/>
          </w:rPr>
          <w:t>2</w:t>
        </w:r>
        <w:r w:rsidRPr="008505AD">
          <w:rPr>
            <w:noProof/>
            <w:color w:val="FFFFFF" w:themeColor="background1"/>
          </w:rPr>
          <w:fldChar w:fldCharType="end"/>
        </w:r>
      </w:p>
    </w:sdtContent>
  </w:sdt>
  <w:p w14:paraId="7ABE2CE7" w14:textId="4856357B" w:rsidR="00155708" w:rsidRDefault="0015570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023FD" w14:textId="1CB0D1FA" w:rsidR="00155708" w:rsidRDefault="0015570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9" w:author="ilham.nur@office.ui.ac.id [2]" w:date="2023-01-25T11:44:00Z"/>
  <w:sdt>
    <w:sdtPr>
      <w:id w:val="1942407779"/>
      <w:docPartObj>
        <w:docPartGallery w:val="Watermarks"/>
        <w:docPartUnique/>
      </w:docPartObj>
    </w:sdtPr>
    <w:sdtContent>
      <w:customXmlInsRangeEnd w:id="9"/>
      <w:p w14:paraId="17CAB10F" w14:textId="1E33878A" w:rsidR="00155708" w:rsidRDefault="00000000">
        <w:pPr>
          <w:pStyle w:val="Header"/>
        </w:pPr>
        <w:ins w:id="10" w:author="ilham.nur@office.ui.ac.id [2]" w:date="2023-01-25T11:44:00Z">
          <w:r>
            <w:rPr>
              <w:noProof/>
            </w:rPr>
            <w:pict w14:anchorId="5B3990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43015" o:spid="_x0000_s1185" type="#_x0000_t75" style="position:absolute;left:0;text-align:left;margin-left:0;margin-top:0;width:300pt;height:300pt;z-index:-251658236;mso-position-horizontal:center;mso-position-horizontal-relative:margin;mso-position-vertical:center;mso-position-vertical-relative:margin" o:allowincell="f">
                <v:imagedata r:id="rId1" o:title="logo ui" gain="19661f" blacklevel="22938f"/>
                <w10:wrap anchorx="margin" anchory="margin"/>
              </v:shape>
            </w:pict>
          </w:r>
        </w:ins>
      </w:p>
      <w:customXmlInsRangeStart w:id="11" w:author="ilham.nur@office.ui.ac.id [2]" w:date="2023-01-25T11:44:00Z"/>
    </w:sdtContent>
  </w:sdt>
  <w:customXmlInsRangeEnd w:id="11"/>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B7466" w14:textId="59BF5871" w:rsidR="00155708" w:rsidRDefault="0015570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4A467" w14:textId="6FD6A2F5" w:rsidR="00155708" w:rsidRDefault="0015570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7DC8D" w14:textId="11BC4008" w:rsidR="00BF7C81" w:rsidRDefault="00000000">
    <w:pPr>
      <w:pStyle w:val="Header"/>
      <w:jc w:val="right"/>
    </w:pPr>
    <w:sdt>
      <w:sdtPr>
        <w:id w:val="-152759696"/>
        <w:docPartObj>
          <w:docPartGallery w:val="Page Numbers (Top of Page)"/>
          <w:docPartUnique/>
        </w:docPartObj>
      </w:sdtPr>
      <w:sdtEndPr>
        <w:rPr>
          <w:noProof/>
        </w:rPr>
      </w:sdtEndPr>
      <w:sdtContent>
        <w:r w:rsidR="00BF7C81">
          <w:fldChar w:fldCharType="begin"/>
        </w:r>
        <w:r w:rsidR="00BF7C81">
          <w:instrText xml:space="preserve"> PAGE   \* MERGEFORMAT </w:instrText>
        </w:r>
        <w:r w:rsidR="00BF7C81">
          <w:fldChar w:fldCharType="separate"/>
        </w:r>
        <w:r w:rsidR="00BF7C81">
          <w:rPr>
            <w:noProof/>
          </w:rPr>
          <w:t>2</w:t>
        </w:r>
        <w:r w:rsidR="00BF7C81">
          <w:rPr>
            <w:noProof/>
          </w:rPr>
          <w:fldChar w:fldCharType="end"/>
        </w:r>
      </w:sdtContent>
    </w:sdt>
  </w:p>
  <w:p w14:paraId="5C5DCB81" w14:textId="18368E49" w:rsidR="003C7196" w:rsidRDefault="003C71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17AD"/>
    <w:multiLevelType w:val="multilevel"/>
    <w:tmpl w:val="6F28C90E"/>
    <w:lvl w:ilvl="0">
      <w:start w:val="1"/>
      <w:numFmt w:val="decimal"/>
      <w:pStyle w:val="Heading1"/>
      <w:lvlText w:val="BAB %1"/>
      <w:lvlJc w:val="left"/>
      <w:pPr>
        <w:ind w:left="360" w:hanging="360"/>
      </w:pPr>
      <w:rPr>
        <w:rFonts w:hint="default"/>
      </w:rPr>
    </w:lvl>
    <w:lvl w:ilvl="1">
      <w:start w:val="1"/>
      <w:numFmt w:val="decimal"/>
      <w:pStyle w:val="Heading2"/>
      <w:isLgl/>
      <w:lvlText w:val="%1.%2"/>
      <w:lvlJc w:val="left"/>
      <w:pPr>
        <w:ind w:left="2062" w:hanging="360"/>
      </w:pPr>
      <w:rPr>
        <w:rFonts w:hint="default"/>
      </w:rPr>
    </w:lvl>
    <w:lvl w:ilvl="2">
      <w:start w:val="1"/>
      <w:numFmt w:val="decimal"/>
      <w:pStyle w:val="Heading3"/>
      <w:isLg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126701"/>
    <w:multiLevelType w:val="hybridMultilevel"/>
    <w:tmpl w:val="C2801AD6"/>
    <w:lvl w:ilvl="0" w:tplc="E014F1B6">
      <w:start w:val="1"/>
      <w:numFmt w:val="bullet"/>
      <w:lvlText w:val="•"/>
      <w:lvlJc w:val="left"/>
      <w:pPr>
        <w:tabs>
          <w:tab w:val="num" w:pos="720"/>
        </w:tabs>
        <w:ind w:left="720" w:hanging="360"/>
      </w:pPr>
      <w:rPr>
        <w:rFonts w:ascii="Corbel" w:hAnsi="Corbel" w:hint="default"/>
      </w:rPr>
    </w:lvl>
    <w:lvl w:ilvl="1" w:tplc="7D6403CC">
      <w:start w:val="1"/>
      <w:numFmt w:val="bullet"/>
      <w:lvlText w:val="•"/>
      <w:lvlJc w:val="left"/>
      <w:pPr>
        <w:tabs>
          <w:tab w:val="num" w:pos="1440"/>
        </w:tabs>
        <w:ind w:left="1440" w:hanging="360"/>
      </w:pPr>
      <w:rPr>
        <w:rFonts w:ascii="Corbel" w:hAnsi="Corbel" w:hint="default"/>
      </w:rPr>
    </w:lvl>
    <w:lvl w:ilvl="2" w:tplc="EFB235EC" w:tentative="1">
      <w:start w:val="1"/>
      <w:numFmt w:val="bullet"/>
      <w:lvlText w:val="•"/>
      <w:lvlJc w:val="left"/>
      <w:pPr>
        <w:tabs>
          <w:tab w:val="num" w:pos="2160"/>
        </w:tabs>
        <w:ind w:left="2160" w:hanging="360"/>
      </w:pPr>
      <w:rPr>
        <w:rFonts w:ascii="Corbel" w:hAnsi="Corbel" w:hint="default"/>
      </w:rPr>
    </w:lvl>
    <w:lvl w:ilvl="3" w:tplc="FB8E149A" w:tentative="1">
      <w:start w:val="1"/>
      <w:numFmt w:val="bullet"/>
      <w:lvlText w:val="•"/>
      <w:lvlJc w:val="left"/>
      <w:pPr>
        <w:tabs>
          <w:tab w:val="num" w:pos="2880"/>
        </w:tabs>
        <w:ind w:left="2880" w:hanging="360"/>
      </w:pPr>
      <w:rPr>
        <w:rFonts w:ascii="Corbel" w:hAnsi="Corbel" w:hint="default"/>
      </w:rPr>
    </w:lvl>
    <w:lvl w:ilvl="4" w:tplc="A0A451BC" w:tentative="1">
      <w:start w:val="1"/>
      <w:numFmt w:val="bullet"/>
      <w:lvlText w:val="•"/>
      <w:lvlJc w:val="left"/>
      <w:pPr>
        <w:tabs>
          <w:tab w:val="num" w:pos="3600"/>
        </w:tabs>
        <w:ind w:left="3600" w:hanging="360"/>
      </w:pPr>
      <w:rPr>
        <w:rFonts w:ascii="Corbel" w:hAnsi="Corbel" w:hint="default"/>
      </w:rPr>
    </w:lvl>
    <w:lvl w:ilvl="5" w:tplc="14B00BB6" w:tentative="1">
      <w:start w:val="1"/>
      <w:numFmt w:val="bullet"/>
      <w:lvlText w:val="•"/>
      <w:lvlJc w:val="left"/>
      <w:pPr>
        <w:tabs>
          <w:tab w:val="num" w:pos="4320"/>
        </w:tabs>
        <w:ind w:left="4320" w:hanging="360"/>
      </w:pPr>
      <w:rPr>
        <w:rFonts w:ascii="Corbel" w:hAnsi="Corbel" w:hint="default"/>
      </w:rPr>
    </w:lvl>
    <w:lvl w:ilvl="6" w:tplc="BFB87DEC" w:tentative="1">
      <w:start w:val="1"/>
      <w:numFmt w:val="bullet"/>
      <w:lvlText w:val="•"/>
      <w:lvlJc w:val="left"/>
      <w:pPr>
        <w:tabs>
          <w:tab w:val="num" w:pos="5040"/>
        </w:tabs>
        <w:ind w:left="5040" w:hanging="360"/>
      </w:pPr>
      <w:rPr>
        <w:rFonts w:ascii="Corbel" w:hAnsi="Corbel" w:hint="default"/>
      </w:rPr>
    </w:lvl>
    <w:lvl w:ilvl="7" w:tplc="5C1898E0" w:tentative="1">
      <w:start w:val="1"/>
      <w:numFmt w:val="bullet"/>
      <w:lvlText w:val="•"/>
      <w:lvlJc w:val="left"/>
      <w:pPr>
        <w:tabs>
          <w:tab w:val="num" w:pos="5760"/>
        </w:tabs>
        <w:ind w:left="5760" w:hanging="360"/>
      </w:pPr>
      <w:rPr>
        <w:rFonts w:ascii="Corbel" w:hAnsi="Corbel" w:hint="default"/>
      </w:rPr>
    </w:lvl>
    <w:lvl w:ilvl="8" w:tplc="5A78181E" w:tentative="1">
      <w:start w:val="1"/>
      <w:numFmt w:val="bullet"/>
      <w:lvlText w:val="•"/>
      <w:lvlJc w:val="left"/>
      <w:pPr>
        <w:tabs>
          <w:tab w:val="num" w:pos="6480"/>
        </w:tabs>
        <w:ind w:left="6480" w:hanging="360"/>
      </w:pPr>
      <w:rPr>
        <w:rFonts w:ascii="Corbel" w:hAnsi="Corbel" w:hint="default"/>
      </w:rPr>
    </w:lvl>
  </w:abstractNum>
  <w:abstractNum w:abstractNumId="2" w15:restartNumberingAfterBreak="0">
    <w:nsid w:val="00707CC1"/>
    <w:multiLevelType w:val="hybridMultilevel"/>
    <w:tmpl w:val="A02C4250"/>
    <w:lvl w:ilvl="0" w:tplc="F66ACF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1A3F77"/>
    <w:multiLevelType w:val="hybridMultilevel"/>
    <w:tmpl w:val="43FEFBD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3C26461"/>
    <w:multiLevelType w:val="hybridMultilevel"/>
    <w:tmpl w:val="4D5AE6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5536F7"/>
    <w:multiLevelType w:val="hybridMultilevel"/>
    <w:tmpl w:val="848A0D4C"/>
    <w:lvl w:ilvl="0" w:tplc="E1BA4F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893B38"/>
    <w:multiLevelType w:val="hybridMultilevel"/>
    <w:tmpl w:val="10D65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A25E02"/>
    <w:multiLevelType w:val="hybridMultilevel"/>
    <w:tmpl w:val="8B46969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D895247"/>
    <w:multiLevelType w:val="hybridMultilevel"/>
    <w:tmpl w:val="56F2E86A"/>
    <w:lvl w:ilvl="0" w:tplc="38090001">
      <w:start w:val="1"/>
      <w:numFmt w:val="bullet"/>
      <w:lvlText w:val=""/>
      <w:lvlJc w:val="left"/>
      <w:pPr>
        <w:ind w:left="840" w:hanging="360"/>
      </w:pPr>
      <w:rPr>
        <w:rFonts w:ascii="Symbol" w:hAnsi="Symbol" w:hint="default"/>
      </w:rPr>
    </w:lvl>
    <w:lvl w:ilvl="1" w:tplc="38090003" w:tentative="1">
      <w:start w:val="1"/>
      <w:numFmt w:val="bullet"/>
      <w:lvlText w:val="o"/>
      <w:lvlJc w:val="left"/>
      <w:pPr>
        <w:ind w:left="1560" w:hanging="360"/>
      </w:pPr>
      <w:rPr>
        <w:rFonts w:ascii="Courier New" w:hAnsi="Courier New" w:cs="Courier New" w:hint="default"/>
      </w:rPr>
    </w:lvl>
    <w:lvl w:ilvl="2" w:tplc="38090005" w:tentative="1">
      <w:start w:val="1"/>
      <w:numFmt w:val="bullet"/>
      <w:lvlText w:val=""/>
      <w:lvlJc w:val="left"/>
      <w:pPr>
        <w:ind w:left="2280" w:hanging="360"/>
      </w:pPr>
      <w:rPr>
        <w:rFonts w:ascii="Wingdings" w:hAnsi="Wingdings" w:hint="default"/>
      </w:rPr>
    </w:lvl>
    <w:lvl w:ilvl="3" w:tplc="38090001" w:tentative="1">
      <w:start w:val="1"/>
      <w:numFmt w:val="bullet"/>
      <w:lvlText w:val=""/>
      <w:lvlJc w:val="left"/>
      <w:pPr>
        <w:ind w:left="3000" w:hanging="360"/>
      </w:pPr>
      <w:rPr>
        <w:rFonts w:ascii="Symbol" w:hAnsi="Symbol" w:hint="default"/>
      </w:rPr>
    </w:lvl>
    <w:lvl w:ilvl="4" w:tplc="38090003" w:tentative="1">
      <w:start w:val="1"/>
      <w:numFmt w:val="bullet"/>
      <w:lvlText w:val="o"/>
      <w:lvlJc w:val="left"/>
      <w:pPr>
        <w:ind w:left="3720" w:hanging="360"/>
      </w:pPr>
      <w:rPr>
        <w:rFonts w:ascii="Courier New" w:hAnsi="Courier New" w:cs="Courier New" w:hint="default"/>
      </w:rPr>
    </w:lvl>
    <w:lvl w:ilvl="5" w:tplc="38090005" w:tentative="1">
      <w:start w:val="1"/>
      <w:numFmt w:val="bullet"/>
      <w:lvlText w:val=""/>
      <w:lvlJc w:val="left"/>
      <w:pPr>
        <w:ind w:left="4440" w:hanging="360"/>
      </w:pPr>
      <w:rPr>
        <w:rFonts w:ascii="Wingdings" w:hAnsi="Wingdings" w:hint="default"/>
      </w:rPr>
    </w:lvl>
    <w:lvl w:ilvl="6" w:tplc="38090001" w:tentative="1">
      <w:start w:val="1"/>
      <w:numFmt w:val="bullet"/>
      <w:lvlText w:val=""/>
      <w:lvlJc w:val="left"/>
      <w:pPr>
        <w:ind w:left="5160" w:hanging="360"/>
      </w:pPr>
      <w:rPr>
        <w:rFonts w:ascii="Symbol" w:hAnsi="Symbol" w:hint="default"/>
      </w:rPr>
    </w:lvl>
    <w:lvl w:ilvl="7" w:tplc="38090003" w:tentative="1">
      <w:start w:val="1"/>
      <w:numFmt w:val="bullet"/>
      <w:lvlText w:val="o"/>
      <w:lvlJc w:val="left"/>
      <w:pPr>
        <w:ind w:left="5880" w:hanging="360"/>
      </w:pPr>
      <w:rPr>
        <w:rFonts w:ascii="Courier New" w:hAnsi="Courier New" w:cs="Courier New" w:hint="default"/>
      </w:rPr>
    </w:lvl>
    <w:lvl w:ilvl="8" w:tplc="38090005" w:tentative="1">
      <w:start w:val="1"/>
      <w:numFmt w:val="bullet"/>
      <w:lvlText w:val=""/>
      <w:lvlJc w:val="left"/>
      <w:pPr>
        <w:ind w:left="6600" w:hanging="360"/>
      </w:pPr>
      <w:rPr>
        <w:rFonts w:ascii="Wingdings" w:hAnsi="Wingdings" w:hint="default"/>
      </w:rPr>
    </w:lvl>
  </w:abstractNum>
  <w:abstractNum w:abstractNumId="9" w15:restartNumberingAfterBreak="0">
    <w:nsid w:val="21EF7D09"/>
    <w:multiLevelType w:val="hybridMultilevel"/>
    <w:tmpl w:val="185AB8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315123C"/>
    <w:multiLevelType w:val="multilevel"/>
    <w:tmpl w:val="7CEAA86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pStyle w:val="Heading4"/>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78543AF"/>
    <w:multiLevelType w:val="hybridMultilevel"/>
    <w:tmpl w:val="6BB8E2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9F543F4"/>
    <w:multiLevelType w:val="hybridMultilevel"/>
    <w:tmpl w:val="5EF69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752758"/>
    <w:multiLevelType w:val="hybridMultilevel"/>
    <w:tmpl w:val="1D965BC6"/>
    <w:lvl w:ilvl="0" w:tplc="F66ACF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8E5610"/>
    <w:multiLevelType w:val="hybridMultilevel"/>
    <w:tmpl w:val="D902A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7A0B87"/>
    <w:multiLevelType w:val="hybridMultilevel"/>
    <w:tmpl w:val="7994BD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0B1D33"/>
    <w:multiLevelType w:val="hybridMultilevel"/>
    <w:tmpl w:val="ADC603F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373F2D95"/>
    <w:multiLevelType w:val="hybridMultilevel"/>
    <w:tmpl w:val="3B0A5ACC"/>
    <w:lvl w:ilvl="0" w:tplc="F66ACF74">
      <w:numFmt w:val="bullet"/>
      <w:lvlText w:val="-"/>
      <w:lvlJc w:val="left"/>
      <w:pPr>
        <w:ind w:left="720" w:hanging="360"/>
      </w:pPr>
      <w:rPr>
        <w:rFonts w:ascii="Times New Roman" w:eastAsiaTheme="minorHAnsi"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380D08F7"/>
    <w:multiLevelType w:val="hybridMultilevel"/>
    <w:tmpl w:val="184692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8DC0778"/>
    <w:multiLevelType w:val="hybridMultilevel"/>
    <w:tmpl w:val="592EBFA6"/>
    <w:lvl w:ilvl="0" w:tplc="F66ACF74">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AEE6AA6"/>
    <w:multiLevelType w:val="hybridMultilevel"/>
    <w:tmpl w:val="85C079A6"/>
    <w:lvl w:ilvl="0" w:tplc="38090001">
      <w:start w:val="1"/>
      <w:numFmt w:val="bullet"/>
      <w:lvlText w:val=""/>
      <w:lvlJc w:val="left"/>
      <w:pPr>
        <w:ind w:left="784" w:hanging="360"/>
      </w:pPr>
      <w:rPr>
        <w:rFonts w:ascii="Symbol" w:hAnsi="Symbol" w:hint="default"/>
      </w:rPr>
    </w:lvl>
    <w:lvl w:ilvl="1" w:tplc="38090003" w:tentative="1">
      <w:start w:val="1"/>
      <w:numFmt w:val="bullet"/>
      <w:lvlText w:val="o"/>
      <w:lvlJc w:val="left"/>
      <w:pPr>
        <w:ind w:left="1504" w:hanging="360"/>
      </w:pPr>
      <w:rPr>
        <w:rFonts w:ascii="Courier New" w:hAnsi="Courier New" w:cs="Courier New" w:hint="default"/>
      </w:rPr>
    </w:lvl>
    <w:lvl w:ilvl="2" w:tplc="38090005" w:tentative="1">
      <w:start w:val="1"/>
      <w:numFmt w:val="bullet"/>
      <w:lvlText w:val=""/>
      <w:lvlJc w:val="left"/>
      <w:pPr>
        <w:ind w:left="2224" w:hanging="360"/>
      </w:pPr>
      <w:rPr>
        <w:rFonts w:ascii="Wingdings" w:hAnsi="Wingdings" w:hint="default"/>
      </w:rPr>
    </w:lvl>
    <w:lvl w:ilvl="3" w:tplc="38090001" w:tentative="1">
      <w:start w:val="1"/>
      <w:numFmt w:val="bullet"/>
      <w:lvlText w:val=""/>
      <w:lvlJc w:val="left"/>
      <w:pPr>
        <w:ind w:left="2944" w:hanging="360"/>
      </w:pPr>
      <w:rPr>
        <w:rFonts w:ascii="Symbol" w:hAnsi="Symbol" w:hint="default"/>
      </w:rPr>
    </w:lvl>
    <w:lvl w:ilvl="4" w:tplc="38090003" w:tentative="1">
      <w:start w:val="1"/>
      <w:numFmt w:val="bullet"/>
      <w:lvlText w:val="o"/>
      <w:lvlJc w:val="left"/>
      <w:pPr>
        <w:ind w:left="3664" w:hanging="360"/>
      </w:pPr>
      <w:rPr>
        <w:rFonts w:ascii="Courier New" w:hAnsi="Courier New" w:cs="Courier New" w:hint="default"/>
      </w:rPr>
    </w:lvl>
    <w:lvl w:ilvl="5" w:tplc="38090005" w:tentative="1">
      <w:start w:val="1"/>
      <w:numFmt w:val="bullet"/>
      <w:lvlText w:val=""/>
      <w:lvlJc w:val="left"/>
      <w:pPr>
        <w:ind w:left="4384" w:hanging="360"/>
      </w:pPr>
      <w:rPr>
        <w:rFonts w:ascii="Wingdings" w:hAnsi="Wingdings" w:hint="default"/>
      </w:rPr>
    </w:lvl>
    <w:lvl w:ilvl="6" w:tplc="38090001" w:tentative="1">
      <w:start w:val="1"/>
      <w:numFmt w:val="bullet"/>
      <w:lvlText w:val=""/>
      <w:lvlJc w:val="left"/>
      <w:pPr>
        <w:ind w:left="5104" w:hanging="360"/>
      </w:pPr>
      <w:rPr>
        <w:rFonts w:ascii="Symbol" w:hAnsi="Symbol" w:hint="default"/>
      </w:rPr>
    </w:lvl>
    <w:lvl w:ilvl="7" w:tplc="38090003" w:tentative="1">
      <w:start w:val="1"/>
      <w:numFmt w:val="bullet"/>
      <w:lvlText w:val="o"/>
      <w:lvlJc w:val="left"/>
      <w:pPr>
        <w:ind w:left="5824" w:hanging="360"/>
      </w:pPr>
      <w:rPr>
        <w:rFonts w:ascii="Courier New" w:hAnsi="Courier New" w:cs="Courier New" w:hint="default"/>
      </w:rPr>
    </w:lvl>
    <w:lvl w:ilvl="8" w:tplc="38090005" w:tentative="1">
      <w:start w:val="1"/>
      <w:numFmt w:val="bullet"/>
      <w:lvlText w:val=""/>
      <w:lvlJc w:val="left"/>
      <w:pPr>
        <w:ind w:left="6544" w:hanging="360"/>
      </w:pPr>
      <w:rPr>
        <w:rFonts w:ascii="Wingdings" w:hAnsi="Wingdings" w:hint="default"/>
      </w:rPr>
    </w:lvl>
  </w:abstractNum>
  <w:abstractNum w:abstractNumId="21" w15:restartNumberingAfterBreak="0">
    <w:nsid w:val="428F2F36"/>
    <w:multiLevelType w:val="hybridMultilevel"/>
    <w:tmpl w:val="DFE02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9615BA"/>
    <w:multiLevelType w:val="hybridMultilevel"/>
    <w:tmpl w:val="43FEFBD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39A34E1"/>
    <w:multiLevelType w:val="hybridMultilevel"/>
    <w:tmpl w:val="B23AEB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B251A6"/>
    <w:multiLevelType w:val="hybridMultilevel"/>
    <w:tmpl w:val="1CF08D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93E0593"/>
    <w:multiLevelType w:val="hybridMultilevel"/>
    <w:tmpl w:val="C3008FD2"/>
    <w:lvl w:ilvl="0" w:tplc="FFFFFFFF">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499B0BCA"/>
    <w:multiLevelType w:val="hybridMultilevel"/>
    <w:tmpl w:val="CF50E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A03BCB"/>
    <w:multiLevelType w:val="hybridMultilevel"/>
    <w:tmpl w:val="4934E2B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4F78728A"/>
    <w:multiLevelType w:val="hybridMultilevel"/>
    <w:tmpl w:val="F1B8A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115FBF"/>
    <w:multiLevelType w:val="hybridMultilevel"/>
    <w:tmpl w:val="BB96016A"/>
    <w:lvl w:ilvl="0" w:tplc="F66ACF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2134FC"/>
    <w:multiLevelType w:val="hybridMultilevel"/>
    <w:tmpl w:val="D60ABB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BC7315C"/>
    <w:multiLevelType w:val="hybridMultilevel"/>
    <w:tmpl w:val="C81A0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FEF116E"/>
    <w:multiLevelType w:val="hybridMultilevel"/>
    <w:tmpl w:val="9A345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AC0161"/>
    <w:multiLevelType w:val="hybridMultilevel"/>
    <w:tmpl w:val="5C4EA2D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AB2FAF"/>
    <w:multiLevelType w:val="hybridMultilevel"/>
    <w:tmpl w:val="F0CA16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67D0768B"/>
    <w:multiLevelType w:val="hybridMultilevel"/>
    <w:tmpl w:val="FB884F10"/>
    <w:lvl w:ilvl="0" w:tplc="F66ACF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9D0F70"/>
    <w:multiLevelType w:val="hybridMultilevel"/>
    <w:tmpl w:val="A5EE1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F772AF"/>
    <w:multiLevelType w:val="hybridMultilevel"/>
    <w:tmpl w:val="D9402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21180E"/>
    <w:multiLevelType w:val="hybridMultilevel"/>
    <w:tmpl w:val="2D4C42DC"/>
    <w:lvl w:ilvl="0" w:tplc="F66ACF7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41C24E8"/>
    <w:multiLevelType w:val="hybridMultilevel"/>
    <w:tmpl w:val="02224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5D4A8D"/>
    <w:multiLevelType w:val="hybridMultilevel"/>
    <w:tmpl w:val="8F2E792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76F43313"/>
    <w:multiLevelType w:val="hybridMultilevel"/>
    <w:tmpl w:val="1A406D78"/>
    <w:lvl w:ilvl="0" w:tplc="F66ACF7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72513E5"/>
    <w:multiLevelType w:val="hybridMultilevel"/>
    <w:tmpl w:val="C3008F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7D45CBF"/>
    <w:multiLevelType w:val="hybridMultilevel"/>
    <w:tmpl w:val="CE18F6FA"/>
    <w:lvl w:ilvl="0" w:tplc="81FE5C56">
      <w:start w:val="1"/>
      <w:numFmt w:val="bullet"/>
      <w:lvlText w:val="-"/>
      <w:lvlJc w:val="left"/>
      <w:pPr>
        <w:tabs>
          <w:tab w:val="num" w:pos="720"/>
        </w:tabs>
        <w:ind w:left="720" w:hanging="360"/>
      </w:pPr>
      <w:rPr>
        <w:rFonts w:ascii="Times New Roman" w:hAnsi="Times New Roman" w:hint="default"/>
      </w:rPr>
    </w:lvl>
    <w:lvl w:ilvl="1" w:tplc="CD3AE77C" w:tentative="1">
      <w:start w:val="1"/>
      <w:numFmt w:val="bullet"/>
      <w:lvlText w:val="-"/>
      <w:lvlJc w:val="left"/>
      <w:pPr>
        <w:tabs>
          <w:tab w:val="num" w:pos="1440"/>
        </w:tabs>
        <w:ind w:left="1440" w:hanging="360"/>
      </w:pPr>
      <w:rPr>
        <w:rFonts w:ascii="Times New Roman" w:hAnsi="Times New Roman" w:hint="default"/>
      </w:rPr>
    </w:lvl>
    <w:lvl w:ilvl="2" w:tplc="1AB87D0A" w:tentative="1">
      <w:start w:val="1"/>
      <w:numFmt w:val="bullet"/>
      <w:lvlText w:val="-"/>
      <w:lvlJc w:val="left"/>
      <w:pPr>
        <w:tabs>
          <w:tab w:val="num" w:pos="2160"/>
        </w:tabs>
        <w:ind w:left="2160" w:hanging="360"/>
      </w:pPr>
      <w:rPr>
        <w:rFonts w:ascii="Times New Roman" w:hAnsi="Times New Roman" w:hint="default"/>
      </w:rPr>
    </w:lvl>
    <w:lvl w:ilvl="3" w:tplc="594AE51E" w:tentative="1">
      <w:start w:val="1"/>
      <w:numFmt w:val="bullet"/>
      <w:lvlText w:val="-"/>
      <w:lvlJc w:val="left"/>
      <w:pPr>
        <w:tabs>
          <w:tab w:val="num" w:pos="2880"/>
        </w:tabs>
        <w:ind w:left="2880" w:hanging="360"/>
      </w:pPr>
      <w:rPr>
        <w:rFonts w:ascii="Times New Roman" w:hAnsi="Times New Roman" w:hint="default"/>
      </w:rPr>
    </w:lvl>
    <w:lvl w:ilvl="4" w:tplc="77324518" w:tentative="1">
      <w:start w:val="1"/>
      <w:numFmt w:val="bullet"/>
      <w:lvlText w:val="-"/>
      <w:lvlJc w:val="left"/>
      <w:pPr>
        <w:tabs>
          <w:tab w:val="num" w:pos="3600"/>
        </w:tabs>
        <w:ind w:left="3600" w:hanging="360"/>
      </w:pPr>
      <w:rPr>
        <w:rFonts w:ascii="Times New Roman" w:hAnsi="Times New Roman" w:hint="default"/>
      </w:rPr>
    </w:lvl>
    <w:lvl w:ilvl="5" w:tplc="277C06BC" w:tentative="1">
      <w:start w:val="1"/>
      <w:numFmt w:val="bullet"/>
      <w:lvlText w:val="-"/>
      <w:lvlJc w:val="left"/>
      <w:pPr>
        <w:tabs>
          <w:tab w:val="num" w:pos="4320"/>
        </w:tabs>
        <w:ind w:left="4320" w:hanging="360"/>
      </w:pPr>
      <w:rPr>
        <w:rFonts w:ascii="Times New Roman" w:hAnsi="Times New Roman" w:hint="default"/>
      </w:rPr>
    </w:lvl>
    <w:lvl w:ilvl="6" w:tplc="A8266614" w:tentative="1">
      <w:start w:val="1"/>
      <w:numFmt w:val="bullet"/>
      <w:lvlText w:val="-"/>
      <w:lvlJc w:val="left"/>
      <w:pPr>
        <w:tabs>
          <w:tab w:val="num" w:pos="5040"/>
        </w:tabs>
        <w:ind w:left="5040" w:hanging="360"/>
      </w:pPr>
      <w:rPr>
        <w:rFonts w:ascii="Times New Roman" w:hAnsi="Times New Roman" w:hint="default"/>
      </w:rPr>
    </w:lvl>
    <w:lvl w:ilvl="7" w:tplc="A760B3D2" w:tentative="1">
      <w:start w:val="1"/>
      <w:numFmt w:val="bullet"/>
      <w:lvlText w:val="-"/>
      <w:lvlJc w:val="left"/>
      <w:pPr>
        <w:tabs>
          <w:tab w:val="num" w:pos="5760"/>
        </w:tabs>
        <w:ind w:left="5760" w:hanging="360"/>
      </w:pPr>
      <w:rPr>
        <w:rFonts w:ascii="Times New Roman" w:hAnsi="Times New Roman" w:hint="default"/>
      </w:rPr>
    </w:lvl>
    <w:lvl w:ilvl="8" w:tplc="EF5E7C0C" w:tentative="1">
      <w:start w:val="1"/>
      <w:numFmt w:val="bullet"/>
      <w:lvlText w:val="-"/>
      <w:lvlJc w:val="left"/>
      <w:pPr>
        <w:tabs>
          <w:tab w:val="num" w:pos="6480"/>
        </w:tabs>
        <w:ind w:left="6480" w:hanging="360"/>
      </w:pPr>
      <w:rPr>
        <w:rFonts w:ascii="Times New Roman" w:hAnsi="Times New Roman" w:hint="default"/>
      </w:rPr>
    </w:lvl>
  </w:abstractNum>
  <w:abstractNum w:abstractNumId="44" w15:restartNumberingAfterBreak="0">
    <w:nsid w:val="7A5E28F8"/>
    <w:multiLevelType w:val="hybridMultilevel"/>
    <w:tmpl w:val="C1BCD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7972CD"/>
    <w:multiLevelType w:val="hybridMultilevel"/>
    <w:tmpl w:val="E7B8136C"/>
    <w:lvl w:ilvl="0" w:tplc="F66ACF7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7568123">
    <w:abstractNumId w:val="5"/>
  </w:num>
  <w:num w:numId="2" w16cid:durableId="1683625378">
    <w:abstractNumId w:val="10"/>
  </w:num>
  <w:num w:numId="3" w16cid:durableId="159082722">
    <w:abstractNumId w:val="0"/>
  </w:num>
  <w:num w:numId="4" w16cid:durableId="2118327280">
    <w:abstractNumId w:val="0"/>
  </w:num>
  <w:num w:numId="5" w16cid:durableId="1160972382">
    <w:abstractNumId w:val="8"/>
  </w:num>
  <w:num w:numId="6" w16cid:durableId="1651012509">
    <w:abstractNumId w:val="7"/>
  </w:num>
  <w:num w:numId="7" w16cid:durableId="868877513">
    <w:abstractNumId w:val="27"/>
  </w:num>
  <w:num w:numId="8" w16cid:durableId="703288360">
    <w:abstractNumId w:val="21"/>
  </w:num>
  <w:num w:numId="9" w16cid:durableId="1061683408">
    <w:abstractNumId w:val="28"/>
  </w:num>
  <w:num w:numId="10" w16cid:durableId="1380057213">
    <w:abstractNumId w:val="39"/>
  </w:num>
  <w:num w:numId="11" w16cid:durableId="1274939209">
    <w:abstractNumId w:val="12"/>
  </w:num>
  <w:num w:numId="12" w16cid:durableId="516039556">
    <w:abstractNumId w:val="24"/>
  </w:num>
  <w:num w:numId="13" w16cid:durableId="449276485">
    <w:abstractNumId w:val="16"/>
  </w:num>
  <w:num w:numId="14" w16cid:durableId="895428776">
    <w:abstractNumId w:val="44"/>
  </w:num>
  <w:num w:numId="15" w16cid:durableId="674962797">
    <w:abstractNumId w:val="6"/>
  </w:num>
  <w:num w:numId="16" w16cid:durableId="839736149">
    <w:abstractNumId w:val="4"/>
  </w:num>
  <w:num w:numId="17" w16cid:durableId="1046955165">
    <w:abstractNumId w:val="42"/>
  </w:num>
  <w:num w:numId="18" w16cid:durableId="1270893735">
    <w:abstractNumId w:val="31"/>
  </w:num>
  <w:num w:numId="19" w16cid:durableId="1095635657">
    <w:abstractNumId w:val="30"/>
  </w:num>
  <w:num w:numId="20" w16cid:durableId="1340036309">
    <w:abstractNumId w:val="14"/>
  </w:num>
  <w:num w:numId="21" w16cid:durableId="1167524899">
    <w:abstractNumId w:val="33"/>
  </w:num>
  <w:num w:numId="22" w16cid:durableId="1539902123">
    <w:abstractNumId w:val="40"/>
  </w:num>
  <w:num w:numId="23" w16cid:durableId="554005713">
    <w:abstractNumId w:val="20"/>
  </w:num>
  <w:num w:numId="24" w16cid:durableId="2093159233">
    <w:abstractNumId w:val="37"/>
  </w:num>
  <w:num w:numId="25" w16cid:durableId="1657224288">
    <w:abstractNumId w:val="17"/>
  </w:num>
  <w:num w:numId="26" w16cid:durableId="1029648539">
    <w:abstractNumId w:val="32"/>
  </w:num>
  <w:num w:numId="27" w16cid:durableId="632636635">
    <w:abstractNumId w:val="1"/>
  </w:num>
  <w:num w:numId="28" w16cid:durableId="1134952552">
    <w:abstractNumId w:val="19"/>
  </w:num>
  <w:num w:numId="29" w16cid:durableId="139796800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38455706">
    <w:abstractNumId w:val="22"/>
  </w:num>
  <w:num w:numId="31" w16cid:durableId="2097169188">
    <w:abstractNumId w:val="3"/>
  </w:num>
  <w:num w:numId="32" w16cid:durableId="286930765">
    <w:abstractNumId w:val="15"/>
  </w:num>
  <w:num w:numId="33" w16cid:durableId="782386214">
    <w:abstractNumId w:val="11"/>
  </w:num>
  <w:num w:numId="34" w16cid:durableId="17118828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584152881">
    <w:abstractNumId w:val="36"/>
  </w:num>
  <w:num w:numId="36" w16cid:durableId="1974947282">
    <w:abstractNumId w:val="25"/>
  </w:num>
  <w:num w:numId="37" w16cid:durableId="975573791">
    <w:abstractNumId w:val="18"/>
  </w:num>
  <w:num w:numId="38" w16cid:durableId="1066105920">
    <w:abstractNumId w:val="45"/>
  </w:num>
  <w:num w:numId="39" w16cid:durableId="440301760">
    <w:abstractNumId w:val="13"/>
  </w:num>
  <w:num w:numId="40" w16cid:durableId="515727245">
    <w:abstractNumId w:val="35"/>
  </w:num>
  <w:num w:numId="41" w16cid:durableId="1656912006">
    <w:abstractNumId w:val="2"/>
  </w:num>
  <w:num w:numId="42" w16cid:durableId="2018071115">
    <w:abstractNumId w:val="29"/>
  </w:num>
  <w:num w:numId="43" w16cid:durableId="943197850">
    <w:abstractNumId w:val="26"/>
  </w:num>
  <w:num w:numId="44" w16cid:durableId="1434663197">
    <w:abstractNumId w:val="23"/>
  </w:num>
  <w:num w:numId="45" w16cid:durableId="1743871466">
    <w:abstractNumId w:val="9"/>
  </w:num>
  <w:num w:numId="46" w16cid:durableId="283778339">
    <w:abstractNumId w:val="38"/>
  </w:num>
  <w:num w:numId="47" w16cid:durableId="1717970191">
    <w:abstractNumId w:val="34"/>
  </w:num>
  <w:num w:numId="48" w16cid:durableId="270170486">
    <w:abstractNumId w:val="41"/>
  </w:num>
  <w:num w:numId="49" w16cid:durableId="1157653978">
    <w:abstractNumId w:val="4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lham.nur@office.ui.ac.id">
    <w15:presenceInfo w15:providerId="AD" w15:userId="S::ilham.nur@office.ui.ac.id::516a4c74-4063-432c-b489-dfb1ca889df2"/>
  </w15:person>
  <w15:person w15:author="ilham.nur@office.ui.ac.id [2]">
    <w15:presenceInfo w15:providerId="None" w15:userId="ilham.nur@office.ui.ac.id"/>
  </w15:person>
  <w15:person w15:author="Ilham Nur Pratama">
    <w15:presenceInfo w15:providerId="AD" w15:userId="S::ilham.nur@office.ui.ac.id::516a4c74-4063-432c-b489-dfb1ca889df2"/>
  </w15:person>
  <w15:person w15:author="finnet">
    <w15:presenceInfo w15:providerId="AD" w15:userId="S::fni.89@finnet2006.onmicrosoft.com::f8436354-d5fd-4b6a-ad6b-86abc534053a"/>
  </w15:person>
  <w15:person w15:author="Ilham Pratama">
    <w15:presenceInfo w15:providerId="Windows Live" w15:userId="b78f60e82ff1b606"/>
  </w15:person>
  <w15:person w15:author="finnet [2]">
    <w15:presenceInfo w15:providerId="None" w15:userId="finne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D33"/>
    <w:rsid w:val="00000BF1"/>
    <w:rsid w:val="00000F1F"/>
    <w:rsid w:val="00003662"/>
    <w:rsid w:val="00003F4E"/>
    <w:rsid w:val="0000400E"/>
    <w:rsid w:val="00004B91"/>
    <w:rsid w:val="00005494"/>
    <w:rsid w:val="000065BF"/>
    <w:rsid w:val="0000696D"/>
    <w:rsid w:val="00006AC5"/>
    <w:rsid w:val="00007DB8"/>
    <w:rsid w:val="0001018A"/>
    <w:rsid w:val="00011550"/>
    <w:rsid w:val="00012129"/>
    <w:rsid w:val="000131F6"/>
    <w:rsid w:val="0001325E"/>
    <w:rsid w:val="000135FD"/>
    <w:rsid w:val="00016609"/>
    <w:rsid w:val="00020211"/>
    <w:rsid w:val="000212E9"/>
    <w:rsid w:val="00022115"/>
    <w:rsid w:val="00023AD4"/>
    <w:rsid w:val="00024851"/>
    <w:rsid w:val="00025589"/>
    <w:rsid w:val="000262AB"/>
    <w:rsid w:val="00026763"/>
    <w:rsid w:val="00026804"/>
    <w:rsid w:val="00031345"/>
    <w:rsid w:val="00032110"/>
    <w:rsid w:val="000327DD"/>
    <w:rsid w:val="00032BC4"/>
    <w:rsid w:val="00032C66"/>
    <w:rsid w:val="000338FD"/>
    <w:rsid w:val="00034016"/>
    <w:rsid w:val="00034021"/>
    <w:rsid w:val="00035C9B"/>
    <w:rsid w:val="00036911"/>
    <w:rsid w:val="0003695E"/>
    <w:rsid w:val="00036D38"/>
    <w:rsid w:val="00037266"/>
    <w:rsid w:val="000373FB"/>
    <w:rsid w:val="0003758A"/>
    <w:rsid w:val="00037C9E"/>
    <w:rsid w:val="00040582"/>
    <w:rsid w:val="00041649"/>
    <w:rsid w:val="00041AC2"/>
    <w:rsid w:val="00042585"/>
    <w:rsid w:val="0004293F"/>
    <w:rsid w:val="00043C93"/>
    <w:rsid w:val="00043D25"/>
    <w:rsid w:val="00043F18"/>
    <w:rsid w:val="00044165"/>
    <w:rsid w:val="000454B5"/>
    <w:rsid w:val="000458CF"/>
    <w:rsid w:val="000458DB"/>
    <w:rsid w:val="00047209"/>
    <w:rsid w:val="00047923"/>
    <w:rsid w:val="00052A44"/>
    <w:rsid w:val="00052C4F"/>
    <w:rsid w:val="00053661"/>
    <w:rsid w:val="000557D4"/>
    <w:rsid w:val="0005581A"/>
    <w:rsid w:val="00056F24"/>
    <w:rsid w:val="00057C66"/>
    <w:rsid w:val="000607C2"/>
    <w:rsid w:val="0006102D"/>
    <w:rsid w:val="00065315"/>
    <w:rsid w:val="000653BA"/>
    <w:rsid w:val="000669CB"/>
    <w:rsid w:val="00067C89"/>
    <w:rsid w:val="00070737"/>
    <w:rsid w:val="00071697"/>
    <w:rsid w:val="00071BA3"/>
    <w:rsid w:val="00071FC4"/>
    <w:rsid w:val="00073A6C"/>
    <w:rsid w:val="00073F6A"/>
    <w:rsid w:val="000744D9"/>
    <w:rsid w:val="0007600F"/>
    <w:rsid w:val="00076136"/>
    <w:rsid w:val="00076AAA"/>
    <w:rsid w:val="0007715B"/>
    <w:rsid w:val="00077761"/>
    <w:rsid w:val="00077BDA"/>
    <w:rsid w:val="000800F9"/>
    <w:rsid w:val="00080C50"/>
    <w:rsid w:val="000815B0"/>
    <w:rsid w:val="000820B4"/>
    <w:rsid w:val="00082271"/>
    <w:rsid w:val="000847A7"/>
    <w:rsid w:val="000849A8"/>
    <w:rsid w:val="0008569E"/>
    <w:rsid w:val="00087787"/>
    <w:rsid w:val="00090142"/>
    <w:rsid w:val="00091C35"/>
    <w:rsid w:val="00092340"/>
    <w:rsid w:val="000926F2"/>
    <w:rsid w:val="00092ECC"/>
    <w:rsid w:val="00093982"/>
    <w:rsid w:val="00093A4F"/>
    <w:rsid w:val="0009485B"/>
    <w:rsid w:val="000950E8"/>
    <w:rsid w:val="000951B8"/>
    <w:rsid w:val="000954FB"/>
    <w:rsid w:val="000963B8"/>
    <w:rsid w:val="000A1073"/>
    <w:rsid w:val="000A17CB"/>
    <w:rsid w:val="000A499B"/>
    <w:rsid w:val="000A559D"/>
    <w:rsid w:val="000A593B"/>
    <w:rsid w:val="000A5985"/>
    <w:rsid w:val="000A683C"/>
    <w:rsid w:val="000A6B33"/>
    <w:rsid w:val="000A7A4A"/>
    <w:rsid w:val="000A7CC2"/>
    <w:rsid w:val="000B0215"/>
    <w:rsid w:val="000B0466"/>
    <w:rsid w:val="000B0BDE"/>
    <w:rsid w:val="000B1C13"/>
    <w:rsid w:val="000B2252"/>
    <w:rsid w:val="000B3340"/>
    <w:rsid w:val="000B3880"/>
    <w:rsid w:val="000B472E"/>
    <w:rsid w:val="000B4A62"/>
    <w:rsid w:val="000B4C66"/>
    <w:rsid w:val="000B4FE4"/>
    <w:rsid w:val="000B5691"/>
    <w:rsid w:val="000B5EB5"/>
    <w:rsid w:val="000B5F4E"/>
    <w:rsid w:val="000B64B2"/>
    <w:rsid w:val="000B6F77"/>
    <w:rsid w:val="000C09CC"/>
    <w:rsid w:val="000C0BD2"/>
    <w:rsid w:val="000C12D2"/>
    <w:rsid w:val="000C1DBB"/>
    <w:rsid w:val="000C26CE"/>
    <w:rsid w:val="000C2B39"/>
    <w:rsid w:val="000C33B3"/>
    <w:rsid w:val="000C4545"/>
    <w:rsid w:val="000C5509"/>
    <w:rsid w:val="000C5ECD"/>
    <w:rsid w:val="000C62F1"/>
    <w:rsid w:val="000C67AE"/>
    <w:rsid w:val="000C7515"/>
    <w:rsid w:val="000C784D"/>
    <w:rsid w:val="000D0C3E"/>
    <w:rsid w:val="000D114A"/>
    <w:rsid w:val="000D1258"/>
    <w:rsid w:val="000D28CC"/>
    <w:rsid w:val="000D2FEF"/>
    <w:rsid w:val="000D3A11"/>
    <w:rsid w:val="000D55F6"/>
    <w:rsid w:val="000D5D26"/>
    <w:rsid w:val="000D600F"/>
    <w:rsid w:val="000D6536"/>
    <w:rsid w:val="000D6DEC"/>
    <w:rsid w:val="000D7659"/>
    <w:rsid w:val="000D7873"/>
    <w:rsid w:val="000E16C8"/>
    <w:rsid w:val="000E33CD"/>
    <w:rsid w:val="000E34FA"/>
    <w:rsid w:val="000E4664"/>
    <w:rsid w:val="000E539D"/>
    <w:rsid w:val="000E55FB"/>
    <w:rsid w:val="000E57B0"/>
    <w:rsid w:val="000E72F5"/>
    <w:rsid w:val="000F1101"/>
    <w:rsid w:val="000F1A0F"/>
    <w:rsid w:val="000F37D0"/>
    <w:rsid w:val="000F4B28"/>
    <w:rsid w:val="000F4F36"/>
    <w:rsid w:val="000F5627"/>
    <w:rsid w:val="000F615A"/>
    <w:rsid w:val="000F6A2A"/>
    <w:rsid w:val="000F6D5E"/>
    <w:rsid w:val="000F7EA3"/>
    <w:rsid w:val="000F7F09"/>
    <w:rsid w:val="00101FDB"/>
    <w:rsid w:val="00102377"/>
    <w:rsid w:val="00102883"/>
    <w:rsid w:val="0010417C"/>
    <w:rsid w:val="00104BC9"/>
    <w:rsid w:val="00104EF8"/>
    <w:rsid w:val="00105420"/>
    <w:rsid w:val="0010712E"/>
    <w:rsid w:val="001075B4"/>
    <w:rsid w:val="001130A7"/>
    <w:rsid w:val="00115368"/>
    <w:rsid w:val="00115982"/>
    <w:rsid w:val="00122230"/>
    <w:rsid w:val="00122EC2"/>
    <w:rsid w:val="00122EE1"/>
    <w:rsid w:val="00123E08"/>
    <w:rsid w:val="001253E8"/>
    <w:rsid w:val="001270BF"/>
    <w:rsid w:val="00127331"/>
    <w:rsid w:val="00127844"/>
    <w:rsid w:val="00127A61"/>
    <w:rsid w:val="00127DFF"/>
    <w:rsid w:val="00130F25"/>
    <w:rsid w:val="001316C0"/>
    <w:rsid w:val="00131A83"/>
    <w:rsid w:val="00132A56"/>
    <w:rsid w:val="00132D17"/>
    <w:rsid w:val="00133977"/>
    <w:rsid w:val="00134086"/>
    <w:rsid w:val="00134814"/>
    <w:rsid w:val="001355AD"/>
    <w:rsid w:val="00135D39"/>
    <w:rsid w:val="00135EC0"/>
    <w:rsid w:val="00136513"/>
    <w:rsid w:val="00136902"/>
    <w:rsid w:val="0013741F"/>
    <w:rsid w:val="00140223"/>
    <w:rsid w:val="00142ECF"/>
    <w:rsid w:val="00146E9D"/>
    <w:rsid w:val="00147E66"/>
    <w:rsid w:val="00150C29"/>
    <w:rsid w:val="00151D06"/>
    <w:rsid w:val="00151E80"/>
    <w:rsid w:val="00152F06"/>
    <w:rsid w:val="00153059"/>
    <w:rsid w:val="0015371B"/>
    <w:rsid w:val="001537DD"/>
    <w:rsid w:val="001538E7"/>
    <w:rsid w:val="0015473E"/>
    <w:rsid w:val="00154C87"/>
    <w:rsid w:val="00155708"/>
    <w:rsid w:val="00155829"/>
    <w:rsid w:val="00156422"/>
    <w:rsid w:val="0016052A"/>
    <w:rsid w:val="0016103C"/>
    <w:rsid w:val="0016222C"/>
    <w:rsid w:val="00162AAB"/>
    <w:rsid w:val="00163F8D"/>
    <w:rsid w:val="0016602B"/>
    <w:rsid w:val="00167128"/>
    <w:rsid w:val="00170690"/>
    <w:rsid w:val="001708F7"/>
    <w:rsid w:val="001712B5"/>
    <w:rsid w:val="0017157E"/>
    <w:rsid w:val="00171F70"/>
    <w:rsid w:val="0017259D"/>
    <w:rsid w:val="00172F76"/>
    <w:rsid w:val="001733F5"/>
    <w:rsid w:val="001737AD"/>
    <w:rsid w:val="00173DE4"/>
    <w:rsid w:val="00173E4F"/>
    <w:rsid w:val="0017462A"/>
    <w:rsid w:val="0017492A"/>
    <w:rsid w:val="0017568B"/>
    <w:rsid w:val="001761B6"/>
    <w:rsid w:val="001761CC"/>
    <w:rsid w:val="00177BA3"/>
    <w:rsid w:val="00180DB0"/>
    <w:rsid w:val="0018200E"/>
    <w:rsid w:val="00182A34"/>
    <w:rsid w:val="00183069"/>
    <w:rsid w:val="00183130"/>
    <w:rsid w:val="00184883"/>
    <w:rsid w:val="00185592"/>
    <w:rsid w:val="00186F5D"/>
    <w:rsid w:val="001879F9"/>
    <w:rsid w:val="00187A5A"/>
    <w:rsid w:val="00193D5C"/>
    <w:rsid w:val="00193EAE"/>
    <w:rsid w:val="00194C5A"/>
    <w:rsid w:val="001975F2"/>
    <w:rsid w:val="00197DAB"/>
    <w:rsid w:val="001A02F3"/>
    <w:rsid w:val="001A0B3C"/>
    <w:rsid w:val="001A123C"/>
    <w:rsid w:val="001A1A07"/>
    <w:rsid w:val="001A3BAD"/>
    <w:rsid w:val="001A40EB"/>
    <w:rsid w:val="001A42E0"/>
    <w:rsid w:val="001A6654"/>
    <w:rsid w:val="001A6F7A"/>
    <w:rsid w:val="001A73AA"/>
    <w:rsid w:val="001A7D62"/>
    <w:rsid w:val="001B0511"/>
    <w:rsid w:val="001B1207"/>
    <w:rsid w:val="001B3895"/>
    <w:rsid w:val="001B3CEF"/>
    <w:rsid w:val="001B4A3A"/>
    <w:rsid w:val="001B5C58"/>
    <w:rsid w:val="001B62F8"/>
    <w:rsid w:val="001B78FD"/>
    <w:rsid w:val="001C0448"/>
    <w:rsid w:val="001C0808"/>
    <w:rsid w:val="001C10C6"/>
    <w:rsid w:val="001C1B0A"/>
    <w:rsid w:val="001C2483"/>
    <w:rsid w:val="001C2A8D"/>
    <w:rsid w:val="001C2AD9"/>
    <w:rsid w:val="001C421E"/>
    <w:rsid w:val="001C47C8"/>
    <w:rsid w:val="001C4AA3"/>
    <w:rsid w:val="001C7872"/>
    <w:rsid w:val="001C7D07"/>
    <w:rsid w:val="001C7FC6"/>
    <w:rsid w:val="001D04BE"/>
    <w:rsid w:val="001D0B00"/>
    <w:rsid w:val="001D17D6"/>
    <w:rsid w:val="001D194F"/>
    <w:rsid w:val="001D2749"/>
    <w:rsid w:val="001D2BFA"/>
    <w:rsid w:val="001D2F28"/>
    <w:rsid w:val="001D4378"/>
    <w:rsid w:val="001D61F0"/>
    <w:rsid w:val="001E142C"/>
    <w:rsid w:val="001E2D78"/>
    <w:rsid w:val="001E3898"/>
    <w:rsid w:val="001E3CDE"/>
    <w:rsid w:val="001E40D7"/>
    <w:rsid w:val="001E459C"/>
    <w:rsid w:val="001E4E15"/>
    <w:rsid w:val="001E536D"/>
    <w:rsid w:val="001E5406"/>
    <w:rsid w:val="001E6C5C"/>
    <w:rsid w:val="001E6E34"/>
    <w:rsid w:val="001E782C"/>
    <w:rsid w:val="001E796C"/>
    <w:rsid w:val="001E7F4C"/>
    <w:rsid w:val="001E7FA7"/>
    <w:rsid w:val="001F097B"/>
    <w:rsid w:val="001F09CA"/>
    <w:rsid w:val="001F0ECE"/>
    <w:rsid w:val="001F24DA"/>
    <w:rsid w:val="001F2593"/>
    <w:rsid w:val="001F39A4"/>
    <w:rsid w:val="001F51FC"/>
    <w:rsid w:val="001F55AF"/>
    <w:rsid w:val="001F71FF"/>
    <w:rsid w:val="002014E8"/>
    <w:rsid w:val="00201F09"/>
    <w:rsid w:val="00202502"/>
    <w:rsid w:val="00202D26"/>
    <w:rsid w:val="00202D86"/>
    <w:rsid w:val="00202E32"/>
    <w:rsid w:val="00202EE8"/>
    <w:rsid w:val="00203F4F"/>
    <w:rsid w:val="00204993"/>
    <w:rsid w:val="00204F20"/>
    <w:rsid w:val="00205D56"/>
    <w:rsid w:val="00206648"/>
    <w:rsid w:val="002076EA"/>
    <w:rsid w:val="00207933"/>
    <w:rsid w:val="00212EE1"/>
    <w:rsid w:val="00214414"/>
    <w:rsid w:val="00214CF6"/>
    <w:rsid w:val="00217220"/>
    <w:rsid w:val="00217511"/>
    <w:rsid w:val="00221A9D"/>
    <w:rsid w:val="00222030"/>
    <w:rsid w:val="00222DFC"/>
    <w:rsid w:val="00223673"/>
    <w:rsid w:val="00225875"/>
    <w:rsid w:val="00226E7C"/>
    <w:rsid w:val="002272A5"/>
    <w:rsid w:val="00227951"/>
    <w:rsid w:val="00230EF2"/>
    <w:rsid w:val="002312B6"/>
    <w:rsid w:val="00232D93"/>
    <w:rsid w:val="00233D16"/>
    <w:rsid w:val="00235624"/>
    <w:rsid w:val="00236231"/>
    <w:rsid w:val="002363D7"/>
    <w:rsid w:val="002377DD"/>
    <w:rsid w:val="00241753"/>
    <w:rsid w:val="002423CE"/>
    <w:rsid w:val="0024480D"/>
    <w:rsid w:val="00245BAC"/>
    <w:rsid w:val="00245F18"/>
    <w:rsid w:val="002471C9"/>
    <w:rsid w:val="0024759F"/>
    <w:rsid w:val="00247814"/>
    <w:rsid w:val="002505C1"/>
    <w:rsid w:val="0025078A"/>
    <w:rsid w:val="0025100C"/>
    <w:rsid w:val="00251432"/>
    <w:rsid w:val="00251F83"/>
    <w:rsid w:val="002524B0"/>
    <w:rsid w:val="0025340E"/>
    <w:rsid w:val="00254514"/>
    <w:rsid w:val="00255113"/>
    <w:rsid w:val="00255488"/>
    <w:rsid w:val="00255654"/>
    <w:rsid w:val="002562FF"/>
    <w:rsid w:val="00257323"/>
    <w:rsid w:val="00261C55"/>
    <w:rsid w:val="002632A2"/>
    <w:rsid w:val="00263417"/>
    <w:rsid w:val="00265372"/>
    <w:rsid w:val="00265A30"/>
    <w:rsid w:val="00267840"/>
    <w:rsid w:val="00267DAA"/>
    <w:rsid w:val="00267DF4"/>
    <w:rsid w:val="002709AA"/>
    <w:rsid w:val="00270AFB"/>
    <w:rsid w:val="00270ECB"/>
    <w:rsid w:val="002710BC"/>
    <w:rsid w:val="00271C43"/>
    <w:rsid w:val="00272CC5"/>
    <w:rsid w:val="0027378D"/>
    <w:rsid w:val="00273F30"/>
    <w:rsid w:val="002740A1"/>
    <w:rsid w:val="00275492"/>
    <w:rsid w:val="00276AB2"/>
    <w:rsid w:val="0027751B"/>
    <w:rsid w:val="00280F35"/>
    <w:rsid w:val="00282552"/>
    <w:rsid w:val="00282930"/>
    <w:rsid w:val="0028480E"/>
    <w:rsid w:val="00284AD9"/>
    <w:rsid w:val="00285CD2"/>
    <w:rsid w:val="00286335"/>
    <w:rsid w:val="00286F02"/>
    <w:rsid w:val="00286FBD"/>
    <w:rsid w:val="00290DF9"/>
    <w:rsid w:val="002912B5"/>
    <w:rsid w:val="002919DA"/>
    <w:rsid w:val="00291E7C"/>
    <w:rsid w:val="002921BE"/>
    <w:rsid w:val="002924DA"/>
    <w:rsid w:val="00292939"/>
    <w:rsid w:val="00292EAA"/>
    <w:rsid w:val="002932C2"/>
    <w:rsid w:val="00293E00"/>
    <w:rsid w:val="00295F0E"/>
    <w:rsid w:val="00297189"/>
    <w:rsid w:val="0029735A"/>
    <w:rsid w:val="00297F02"/>
    <w:rsid w:val="002A1105"/>
    <w:rsid w:val="002A1AE0"/>
    <w:rsid w:val="002A2281"/>
    <w:rsid w:val="002A2B35"/>
    <w:rsid w:val="002A323F"/>
    <w:rsid w:val="002A3C2E"/>
    <w:rsid w:val="002A3D71"/>
    <w:rsid w:val="002A41B0"/>
    <w:rsid w:val="002A47E0"/>
    <w:rsid w:val="002A490A"/>
    <w:rsid w:val="002A4B1A"/>
    <w:rsid w:val="002A5843"/>
    <w:rsid w:val="002A5D5F"/>
    <w:rsid w:val="002A7772"/>
    <w:rsid w:val="002A7B3A"/>
    <w:rsid w:val="002A7DCF"/>
    <w:rsid w:val="002B02AA"/>
    <w:rsid w:val="002B0B82"/>
    <w:rsid w:val="002B0E38"/>
    <w:rsid w:val="002B230A"/>
    <w:rsid w:val="002B2945"/>
    <w:rsid w:val="002B322B"/>
    <w:rsid w:val="002B36EE"/>
    <w:rsid w:val="002B4EC1"/>
    <w:rsid w:val="002B51EA"/>
    <w:rsid w:val="002B5830"/>
    <w:rsid w:val="002B5F30"/>
    <w:rsid w:val="002B690E"/>
    <w:rsid w:val="002B70CC"/>
    <w:rsid w:val="002C01AA"/>
    <w:rsid w:val="002C0DB8"/>
    <w:rsid w:val="002C1D19"/>
    <w:rsid w:val="002C236C"/>
    <w:rsid w:val="002C2F41"/>
    <w:rsid w:val="002C31C4"/>
    <w:rsid w:val="002C5A3D"/>
    <w:rsid w:val="002C60E0"/>
    <w:rsid w:val="002C7EB8"/>
    <w:rsid w:val="002D01A8"/>
    <w:rsid w:val="002D1640"/>
    <w:rsid w:val="002D2EB8"/>
    <w:rsid w:val="002D55B3"/>
    <w:rsid w:val="002D5B60"/>
    <w:rsid w:val="002D5D6B"/>
    <w:rsid w:val="002D6366"/>
    <w:rsid w:val="002D6989"/>
    <w:rsid w:val="002D77B8"/>
    <w:rsid w:val="002E0960"/>
    <w:rsid w:val="002E0CEB"/>
    <w:rsid w:val="002E0F74"/>
    <w:rsid w:val="002E1544"/>
    <w:rsid w:val="002E2832"/>
    <w:rsid w:val="002E2BB3"/>
    <w:rsid w:val="002E2D09"/>
    <w:rsid w:val="002E46D7"/>
    <w:rsid w:val="002E705E"/>
    <w:rsid w:val="002E7531"/>
    <w:rsid w:val="002E77E3"/>
    <w:rsid w:val="002E7B2E"/>
    <w:rsid w:val="002F0A85"/>
    <w:rsid w:val="002F11E4"/>
    <w:rsid w:val="002F1DD4"/>
    <w:rsid w:val="002F1E44"/>
    <w:rsid w:val="002F3174"/>
    <w:rsid w:val="002F436E"/>
    <w:rsid w:val="002F4D53"/>
    <w:rsid w:val="002F50BB"/>
    <w:rsid w:val="002F55FE"/>
    <w:rsid w:val="002F7E70"/>
    <w:rsid w:val="003028F6"/>
    <w:rsid w:val="00302DB1"/>
    <w:rsid w:val="00303105"/>
    <w:rsid w:val="0030388A"/>
    <w:rsid w:val="00303BD3"/>
    <w:rsid w:val="003045D3"/>
    <w:rsid w:val="0030521D"/>
    <w:rsid w:val="00305973"/>
    <w:rsid w:val="00306440"/>
    <w:rsid w:val="00307486"/>
    <w:rsid w:val="003103FE"/>
    <w:rsid w:val="00312806"/>
    <w:rsid w:val="00314577"/>
    <w:rsid w:val="00316C34"/>
    <w:rsid w:val="0031736E"/>
    <w:rsid w:val="003177A8"/>
    <w:rsid w:val="00317B95"/>
    <w:rsid w:val="00322956"/>
    <w:rsid w:val="00323746"/>
    <w:rsid w:val="00323897"/>
    <w:rsid w:val="00323CE9"/>
    <w:rsid w:val="003242E9"/>
    <w:rsid w:val="00325C0F"/>
    <w:rsid w:val="00326440"/>
    <w:rsid w:val="00326DD7"/>
    <w:rsid w:val="00327A9F"/>
    <w:rsid w:val="00330FCA"/>
    <w:rsid w:val="00333FF1"/>
    <w:rsid w:val="0033535C"/>
    <w:rsid w:val="003357E8"/>
    <w:rsid w:val="00335E38"/>
    <w:rsid w:val="00336216"/>
    <w:rsid w:val="00340B11"/>
    <w:rsid w:val="00342A8A"/>
    <w:rsid w:val="00342DF8"/>
    <w:rsid w:val="003435AA"/>
    <w:rsid w:val="00343722"/>
    <w:rsid w:val="003452A5"/>
    <w:rsid w:val="00346711"/>
    <w:rsid w:val="00347344"/>
    <w:rsid w:val="0034786E"/>
    <w:rsid w:val="00350324"/>
    <w:rsid w:val="00350A68"/>
    <w:rsid w:val="00350A94"/>
    <w:rsid w:val="0035183C"/>
    <w:rsid w:val="00352917"/>
    <w:rsid w:val="00353CF9"/>
    <w:rsid w:val="003540B5"/>
    <w:rsid w:val="003541C2"/>
    <w:rsid w:val="003544A8"/>
    <w:rsid w:val="00354610"/>
    <w:rsid w:val="00354BC7"/>
    <w:rsid w:val="0035641E"/>
    <w:rsid w:val="003571FF"/>
    <w:rsid w:val="003576F9"/>
    <w:rsid w:val="00357DE6"/>
    <w:rsid w:val="003607F4"/>
    <w:rsid w:val="0036124C"/>
    <w:rsid w:val="00361AED"/>
    <w:rsid w:val="00363199"/>
    <w:rsid w:val="00364B85"/>
    <w:rsid w:val="00364D12"/>
    <w:rsid w:val="00365E56"/>
    <w:rsid w:val="003674D1"/>
    <w:rsid w:val="00367B8B"/>
    <w:rsid w:val="00370480"/>
    <w:rsid w:val="00371765"/>
    <w:rsid w:val="00371C46"/>
    <w:rsid w:val="00373658"/>
    <w:rsid w:val="0037386E"/>
    <w:rsid w:val="003747EC"/>
    <w:rsid w:val="003752BB"/>
    <w:rsid w:val="003757BE"/>
    <w:rsid w:val="003772AB"/>
    <w:rsid w:val="003773FA"/>
    <w:rsid w:val="00377D62"/>
    <w:rsid w:val="003805DE"/>
    <w:rsid w:val="0038145E"/>
    <w:rsid w:val="00381D9C"/>
    <w:rsid w:val="00381EF9"/>
    <w:rsid w:val="00381F13"/>
    <w:rsid w:val="003820FB"/>
    <w:rsid w:val="00382261"/>
    <w:rsid w:val="00382D39"/>
    <w:rsid w:val="003832BF"/>
    <w:rsid w:val="0038338A"/>
    <w:rsid w:val="003836CB"/>
    <w:rsid w:val="00383A50"/>
    <w:rsid w:val="0038469B"/>
    <w:rsid w:val="00385FAF"/>
    <w:rsid w:val="00386A30"/>
    <w:rsid w:val="003874A7"/>
    <w:rsid w:val="0038785E"/>
    <w:rsid w:val="003902BF"/>
    <w:rsid w:val="00391083"/>
    <w:rsid w:val="0039162F"/>
    <w:rsid w:val="00391952"/>
    <w:rsid w:val="00391AFE"/>
    <w:rsid w:val="00393C68"/>
    <w:rsid w:val="00393D28"/>
    <w:rsid w:val="00393D6C"/>
    <w:rsid w:val="003945E1"/>
    <w:rsid w:val="00394D77"/>
    <w:rsid w:val="00396596"/>
    <w:rsid w:val="003967FF"/>
    <w:rsid w:val="00397635"/>
    <w:rsid w:val="003A020E"/>
    <w:rsid w:val="003A0AF6"/>
    <w:rsid w:val="003A1922"/>
    <w:rsid w:val="003A22B6"/>
    <w:rsid w:val="003A25DB"/>
    <w:rsid w:val="003A25E8"/>
    <w:rsid w:val="003A2AB7"/>
    <w:rsid w:val="003A2CC8"/>
    <w:rsid w:val="003A4751"/>
    <w:rsid w:val="003A642D"/>
    <w:rsid w:val="003A67CC"/>
    <w:rsid w:val="003A6F07"/>
    <w:rsid w:val="003B0032"/>
    <w:rsid w:val="003B11B6"/>
    <w:rsid w:val="003B126B"/>
    <w:rsid w:val="003B3765"/>
    <w:rsid w:val="003B3BB6"/>
    <w:rsid w:val="003B572F"/>
    <w:rsid w:val="003B7656"/>
    <w:rsid w:val="003C19A3"/>
    <w:rsid w:val="003C1E7E"/>
    <w:rsid w:val="003C2B2B"/>
    <w:rsid w:val="003C3623"/>
    <w:rsid w:val="003C3E01"/>
    <w:rsid w:val="003C4ACA"/>
    <w:rsid w:val="003C7196"/>
    <w:rsid w:val="003C71FD"/>
    <w:rsid w:val="003C7DD1"/>
    <w:rsid w:val="003C7EB5"/>
    <w:rsid w:val="003D01DC"/>
    <w:rsid w:val="003D1364"/>
    <w:rsid w:val="003D188E"/>
    <w:rsid w:val="003D30C5"/>
    <w:rsid w:val="003D3FE7"/>
    <w:rsid w:val="003D48CC"/>
    <w:rsid w:val="003E15DD"/>
    <w:rsid w:val="003E1749"/>
    <w:rsid w:val="003E1F48"/>
    <w:rsid w:val="003E25CE"/>
    <w:rsid w:val="003E35BF"/>
    <w:rsid w:val="003E3D15"/>
    <w:rsid w:val="003E4835"/>
    <w:rsid w:val="003E51EB"/>
    <w:rsid w:val="003E5413"/>
    <w:rsid w:val="003E5659"/>
    <w:rsid w:val="003E5783"/>
    <w:rsid w:val="003F0145"/>
    <w:rsid w:val="003F0C01"/>
    <w:rsid w:val="003F310F"/>
    <w:rsid w:val="003F3171"/>
    <w:rsid w:val="003F3A72"/>
    <w:rsid w:val="003F482A"/>
    <w:rsid w:val="003F6C83"/>
    <w:rsid w:val="003F6C93"/>
    <w:rsid w:val="003F6CC4"/>
    <w:rsid w:val="003F730B"/>
    <w:rsid w:val="003F78C7"/>
    <w:rsid w:val="00401D9F"/>
    <w:rsid w:val="00402145"/>
    <w:rsid w:val="0040354C"/>
    <w:rsid w:val="00404060"/>
    <w:rsid w:val="004045E2"/>
    <w:rsid w:val="00404DED"/>
    <w:rsid w:val="0040548C"/>
    <w:rsid w:val="0040672F"/>
    <w:rsid w:val="00410588"/>
    <w:rsid w:val="00410BEA"/>
    <w:rsid w:val="00411C49"/>
    <w:rsid w:val="00413960"/>
    <w:rsid w:val="004139ED"/>
    <w:rsid w:val="00414EC2"/>
    <w:rsid w:val="004151AF"/>
    <w:rsid w:val="004156D1"/>
    <w:rsid w:val="004163CF"/>
    <w:rsid w:val="004170F2"/>
    <w:rsid w:val="00420490"/>
    <w:rsid w:val="00421029"/>
    <w:rsid w:val="004214EF"/>
    <w:rsid w:val="00421E8E"/>
    <w:rsid w:val="0042237E"/>
    <w:rsid w:val="00422FE8"/>
    <w:rsid w:val="004236C5"/>
    <w:rsid w:val="00424261"/>
    <w:rsid w:val="004252CE"/>
    <w:rsid w:val="00426077"/>
    <w:rsid w:val="00426A8B"/>
    <w:rsid w:val="00427184"/>
    <w:rsid w:val="0043125D"/>
    <w:rsid w:val="00431914"/>
    <w:rsid w:val="00431BBB"/>
    <w:rsid w:val="00432E03"/>
    <w:rsid w:val="004334F5"/>
    <w:rsid w:val="00433FE2"/>
    <w:rsid w:val="0043415F"/>
    <w:rsid w:val="00434982"/>
    <w:rsid w:val="00434F03"/>
    <w:rsid w:val="00435747"/>
    <w:rsid w:val="00437249"/>
    <w:rsid w:val="004379C6"/>
    <w:rsid w:val="004406D4"/>
    <w:rsid w:val="0044099F"/>
    <w:rsid w:val="00440C51"/>
    <w:rsid w:val="00441B2C"/>
    <w:rsid w:val="00441B32"/>
    <w:rsid w:val="00441C5C"/>
    <w:rsid w:val="0044266C"/>
    <w:rsid w:val="004434D3"/>
    <w:rsid w:val="004439CC"/>
    <w:rsid w:val="004445B5"/>
    <w:rsid w:val="00444AB8"/>
    <w:rsid w:val="00445E7F"/>
    <w:rsid w:val="00446EED"/>
    <w:rsid w:val="004478FB"/>
    <w:rsid w:val="00447A24"/>
    <w:rsid w:val="00447B4E"/>
    <w:rsid w:val="00447D37"/>
    <w:rsid w:val="00447F66"/>
    <w:rsid w:val="00450633"/>
    <w:rsid w:val="004527F9"/>
    <w:rsid w:val="00453251"/>
    <w:rsid w:val="004533B7"/>
    <w:rsid w:val="00453BE1"/>
    <w:rsid w:val="004547E4"/>
    <w:rsid w:val="00455A8F"/>
    <w:rsid w:val="00455D2B"/>
    <w:rsid w:val="004562BB"/>
    <w:rsid w:val="00457598"/>
    <w:rsid w:val="004605AE"/>
    <w:rsid w:val="0046138A"/>
    <w:rsid w:val="00461716"/>
    <w:rsid w:val="00462309"/>
    <w:rsid w:val="004627DA"/>
    <w:rsid w:val="00462A27"/>
    <w:rsid w:val="0046398F"/>
    <w:rsid w:val="00463BE0"/>
    <w:rsid w:val="00463C90"/>
    <w:rsid w:val="00464863"/>
    <w:rsid w:val="00465A1B"/>
    <w:rsid w:val="00466188"/>
    <w:rsid w:val="00466A27"/>
    <w:rsid w:val="00467D97"/>
    <w:rsid w:val="004700DE"/>
    <w:rsid w:val="00470A7F"/>
    <w:rsid w:val="004740D8"/>
    <w:rsid w:val="0047472D"/>
    <w:rsid w:val="00475D4E"/>
    <w:rsid w:val="00476566"/>
    <w:rsid w:val="00476F02"/>
    <w:rsid w:val="0047719D"/>
    <w:rsid w:val="0048054D"/>
    <w:rsid w:val="00480F1A"/>
    <w:rsid w:val="00481107"/>
    <w:rsid w:val="0048284B"/>
    <w:rsid w:val="00483693"/>
    <w:rsid w:val="00483C3A"/>
    <w:rsid w:val="00483F30"/>
    <w:rsid w:val="004857CD"/>
    <w:rsid w:val="004916EC"/>
    <w:rsid w:val="00492115"/>
    <w:rsid w:val="00492EB3"/>
    <w:rsid w:val="00492FDD"/>
    <w:rsid w:val="00493239"/>
    <w:rsid w:val="00493391"/>
    <w:rsid w:val="00493569"/>
    <w:rsid w:val="00493791"/>
    <w:rsid w:val="00493929"/>
    <w:rsid w:val="0049412C"/>
    <w:rsid w:val="00494158"/>
    <w:rsid w:val="0049475A"/>
    <w:rsid w:val="00494C02"/>
    <w:rsid w:val="00494EAB"/>
    <w:rsid w:val="004A171E"/>
    <w:rsid w:val="004A18A1"/>
    <w:rsid w:val="004A1B64"/>
    <w:rsid w:val="004A2035"/>
    <w:rsid w:val="004A56FD"/>
    <w:rsid w:val="004A61D1"/>
    <w:rsid w:val="004A7E47"/>
    <w:rsid w:val="004B22BF"/>
    <w:rsid w:val="004B2584"/>
    <w:rsid w:val="004B6433"/>
    <w:rsid w:val="004B6AD5"/>
    <w:rsid w:val="004B6B1E"/>
    <w:rsid w:val="004B7F45"/>
    <w:rsid w:val="004C0D06"/>
    <w:rsid w:val="004C1BCA"/>
    <w:rsid w:val="004C2323"/>
    <w:rsid w:val="004C2758"/>
    <w:rsid w:val="004C3472"/>
    <w:rsid w:val="004C4593"/>
    <w:rsid w:val="004C459D"/>
    <w:rsid w:val="004C45C1"/>
    <w:rsid w:val="004C4BEE"/>
    <w:rsid w:val="004C537F"/>
    <w:rsid w:val="004C6071"/>
    <w:rsid w:val="004C6077"/>
    <w:rsid w:val="004C64A6"/>
    <w:rsid w:val="004C6612"/>
    <w:rsid w:val="004D0C94"/>
    <w:rsid w:val="004D1E80"/>
    <w:rsid w:val="004D1F54"/>
    <w:rsid w:val="004D22FE"/>
    <w:rsid w:val="004D34B1"/>
    <w:rsid w:val="004D6599"/>
    <w:rsid w:val="004E0FF6"/>
    <w:rsid w:val="004E33FB"/>
    <w:rsid w:val="004E36A7"/>
    <w:rsid w:val="004E3910"/>
    <w:rsid w:val="004E63BA"/>
    <w:rsid w:val="004E6D77"/>
    <w:rsid w:val="004E712D"/>
    <w:rsid w:val="004E72BD"/>
    <w:rsid w:val="004E7501"/>
    <w:rsid w:val="004F4C9B"/>
    <w:rsid w:val="004F69C5"/>
    <w:rsid w:val="004F6AB6"/>
    <w:rsid w:val="004F6EA3"/>
    <w:rsid w:val="004F7137"/>
    <w:rsid w:val="004F71C7"/>
    <w:rsid w:val="00500B49"/>
    <w:rsid w:val="005043EA"/>
    <w:rsid w:val="00504CE2"/>
    <w:rsid w:val="005050DB"/>
    <w:rsid w:val="00505433"/>
    <w:rsid w:val="005054CA"/>
    <w:rsid w:val="005054D8"/>
    <w:rsid w:val="00506361"/>
    <w:rsid w:val="00507C1D"/>
    <w:rsid w:val="00507CF4"/>
    <w:rsid w:val="00510356"/>
    <w:rsid w:val="005121B5"/>
    <w:rsid w:val="00512795"/>
    <w:rsid w:val="00513670"/>
    <w:rsid w:val="0051419C"/>
    <w:rsid w:val="00515D81"/>
    <w:rsid w:val="0051618F"/>
    <w:rsid w:val="00517CA5"/>
    <w:rsid w:val="00520C32"/>
    <w:rsid w:val="00521796"/>
    <w:rsid w:val="00521EB7"/>
    <w:rsid w:val="00522966"/>
    <w:rsid w:val="00523291"/>
    <w:rsid w:val="00523947"/>
    <w:rsid w:val="005248A3"/>
    <w:rsid w:val="005250D7"/>
    <w:rsid w:val="005309E8"/>
    <w:rsid w:val="00530C90"/>
    <w:rsid w:val="00531F2E"/>
    <w:rsid w:val="0053257B"/>
    <w:rsid w:val="0053284B"/>
    <w:rsid w:val="00535AE5"/>
    <w:rsid w:val="00536480"/>
    <w:rsid w:val="00536CE9"/>
    <w:rsid w:val="00536DE6"/>
    <w:rsid w:val="0053789D"/>
    <w:rsid w:val="00537ED6"/>
    <w:rsid w:val="00541E29"/>
    <w:rsid w:val="005424CD"/>
    <w:rsid w:val="00542CBB"/>
    <w:rsid w:val="00543131"/>
    <w:rsid w:val="005434EA"/>
    <w:rsid w:val="005435BE"/>
    <w:rsid w:val="00543F18"/>
    <w:rsid w:val="00543F1D"/>
    <w:rsid w:val="00550B8D"/>
    <w:rsid w:val="00551A0E"/>
    <w:rsid w:val="00551B1D"/>
    <w:rsid w:val="00552697"/>
    <w:rsid w:val="00552F70"/>
    <w:rsid w:val="00554D6C"/>
    <w:rsid w:val="00556951"/>
    <w:rsid w:val="00560613"/>
    <w:rsid w:val="0056303A"/>
    <w:rsid w:val="00563A2F"/>
    <w:rsid w:val="005663D9"/>
    <w:rsid w:val="00566564"/>
    <w:rsid w:val="00566EB5"/>
    <w:rsid w:val="00567098"/>
    <w:rsid w:val="00567B66"/>
    <w:rsid w:val="00567F35"/>
    <w:rsid w:val="005703E2"/>
    <w:rsid w:val="00570AC3"/>
    <w:rsid w:val="00572625"/>
    <w:rsid w:val="00573AB0"/>
    <w:rsid w:val="00574C85"/>
    <w:rsid w:val="00575CDF"/>
    <w:rsid w:val="00576ADF"/>
    <w:rsid w:val="00577286"/>
    <w:rsid w:val="00577E6D"/>
    <w:rsid w:val="00577F61"/>
    <w:rsid w:val="00580B62"/>
    <w:rsid w:val="00581D57"/>
    <w:rsid w:val="00582FC1"/>
    <w:rsid w:val="00584FF3"/>
    <w:rsid w:val="005857C4"/>
    <w:rsid w:val="005859DD"/>
    <w:rsid w:val="00585A63"/>
    <w:rsid w:val="00586D4D"/>
    <w:rsid w:val="00587228"/>
    <w:rsid w:val="005876DA"/>
    <w:rsid w:val="00587702"/>
    <w:rsid w:val="00587F0A"/>
    <w:rsid w:val="00590362"/>
    <w:rsid w:val="00590820"/>
    <w:rsid w:val="0059294A"/>
    <w:rsid w:val="00594D09"/>
    <w:rsid w:val="00595BEE"/>
    <w:rsid w:val="00595C6B"/>
    <w:rsid w:val="00596527"/>
    <w:rsid w:val="00597C7F"/>
    <w:rsid w:val="005A0BC0"/>
    <w:rsid w:val="005A3262"/>
    <w:rsid w:val="005A4B12"/>
    <w:rsid w:val="005A5207"/>
    <w:rsid w:val="005A6262"/>
    <w:rsid w:val="005A6278"/>
    <w:rsid w:val="005B1660"/>
    <w:rsid w:val="005B1855"/>
    <w:rsid w:val="005B4609"/>
    <w:rsid w:val="005B58DC"/>
    <w:rsid w:val="005C000B"/>
    <w:rsid w:val="005C0203"/>
    <w:rsid w:val="005C1A40"/>
    <w:rsid w:val="005C275C"/>
    <w:rsid w:val="005C4125"/>
    <w:rsid w:val="005C4143"/>
    <w:rsid w:val="005C4F3E"/>
    <w:rsid w:val="005C4F5B"/>
    <w:rsid w:val="005C4FD3"/>
    <w:rsid w:val="005C5289"/>
    <w:rsid w:val="005C6247"/>
    <w:rsid w:val="005D06A0"/>
    <w:rsid w:val="005D099B"/>
    <w:rsid w:val="005D0C0F"/>
    <w:rsid w:val="005D134D"/>
    <w:rsid w:val="005D4995"/>
    <w:rsid w:val="005D65BB"/>
    <w:rsid w:val="005D6A07"/>
    <w:rsid w:val="005D6CEF"/>
    <w:rsid w:val="005D7840"/>
    <w:rsid w:val="005D7C94"/>
    <w:rsid w:val="005E0646"/>
    <w:rsid w:val="005E07E5"/>
    <w:rsid w:val="005E0C76"/>
    <w:rsid w:val="005E0D79"/>
    <w:rsid w:val="005E1D84"/>
    <w:rsid w:val="005E2148"/>
    <w:rsid w:val="005E22D5"/>
    <w:rsid w:val="005E2D64"/>
    <w:rsid w:val="005E3311"/>
    <w:rsid w:val="005E45E0"/>
    <w:rsid w:val="005E4BA7"/>
    <w:rsid w:val="005E4EAE"/>
    <w:rsid w:val="005E56D8"/>
    <w:rsid w:val="005F047A"/>
    <w:rsid w:val="005F14C1"/>
    <w:rsid w:val="005F2DEA"/>
    <w:rsid w:val="005F3663"/>
    <w:rsid w:val="005F4E55"/>
    <w:rsid w:val="005F60A9"/>
    <w:rsid w:val="00600599"/>
    <w:rsid w:val="00600CF6"/>
    <w:rsid w:val="00600D6B"/>
    <w:rsid w:val="00601165"/>
    <w:rsid w:val="006018AA"/>
    <w:rsid w:val="0060203F"/>
    <w:rsid w:val="00602339"/>
    <w:rsid w:val="0060313A"/>
    <w:rsid w:val="0060366C"/>
    <w:rsid w:val="006038FB"/>
    <w:rsid w:val="00604724"/>
    <w:rsid w:val="006051E3"/>
    <w:rsid w:val="00605704"/>
    <w:rsid w:val="00606641"/>
    <w:rsid w:val="0060681D"/>
    <w:rsid w:val="00607519"/>
    <w:rsid w:val="00610275"/>
    <w:rsid w:val="00610284"/>
    <w:rsid w:val="00611F12"/>
    <w:rsid w:val="006121DF"/>
    <w:rsid w:val="0061357A"/>
    <w:rsid w:val="00614620"/>
    <w:rsid w:val="0061641F"/>
    <w:rsid w:val="00617426"/>
    <w:rsid w:val="00620036"/>
    <w:rsid w:val="006206F3"/>
    <w:rsid w:val="00621600"/>
    <w:rsid w:val="0062196D"/>
    <w:rsid w:val="00622E59"/>
    <w:rsid w:val="006258D8"/>
    <w:rsid w:val="006261C6"/>
    <w:rsid w:val="00631390"/>
    <w:rsid w:val="00632480"/>
    <w:rsid w:val="0063359B"/>
    <w:rsid w:val="00633D88"/>
    <w:rsid w:val="00635608"/>
    <w:rsid w:val="00636011"/>
    <w:rsid w:val="00637991"/>
    <w:rsid w:val="0064059A"/>
    <w:rsid w:val="00640CE0"/>
    <w:rsid w:val="006414AE"/>
    <w:rsid w:val="00642B1A"/>
    <w:rsid w:val="00642E59"/>
    <w:rsid w:val="0064366C"/>
    <w:rsid w:val="006436E2"/>
    <w:rsid w:val="00643CBF"/>
    <w:rsid w:val="006459AB"/>
    <w:rsid w:val="00645BFE"/>
    <w:rsid w:val="006471E3"/>
    <w:rsid w:val="00647405"/>
    <w:rsid w:val="00647997"/>
    <w:rsid w:val="00650711"/>
    <w:rsid w:val="00650995"/>
    <w:rsid w:val="00651701"/>
    <w:rsid w:val="00651810"/>
    <w:rsid w:val="00651CB5"/>
    <w:rsid w:val="00652C14"/>
    <w:rsid w:val="00652CA1"/>
    <w:rsid w:val="0065341C"/>
    <w:rsid w:val="00654A33"/>
    <w:rsid w:val="00654C17"/>
    <w:rsid w:val="00655188"/>
    <w:rsid w:val="00656010"/>
    <w:rsid w:val="00657181"/>
    <w:rsid w:val="00660046"/>
    <w:rsid w:val="0066169C"/>
    <w:rsid w:val="00662118"/>
    <w:rsid w:val="00662683"/>
    <w:rsid w:val="0066279A"/>
    <w:rsid w:val="00662964"/>
    <w:rsid w:val="00662BA1"/>
    <w:rsid w:val="006636C4"/>
    <w:rsid w:val="006650A4"/>
    <w:rsid w:val="006674B8"/>
    <w:rsid w:val="006679DF"/>
    <w:rsid w:val="006704C4"/>
    <w:rsid w:val="0067088D"/>
    <w:rsid w:val="00670F1D"/>
    <w:rsid w:val="0067134C"/>
    <w:rsid w:val="00672219"/>
    <w:rsid w:val="00672409"/>
    <w:rsid w:val="006728A0"/>
    <w:rsid w:val="00672BCE"/>
    <w:rsid w:val="006731CA"/>
    <w:rsid w:val="0067333B"/>
    <w:rsid w:val="006737E9"/>
    <w:rsid w:val="00673C3F"/>
    <w:rsid w:val="00673FD7"/>
    <w:rsid w:val="00674FDB"/>
    <w:rsid w:val="00676649"/>
    <w:rsid w:val="006800C3"/>
    <w:rsid w:val="006808D3"/>
    <w:rsid w:val="00680A8A"/>
    <w:rsid w:val="00681D25"/>
    <w:rsid w:val="00683B27"/>
    <w:rsid w:val="00683B2D"/>
    <w:rsid w:val="006843CD"/>
    <w:rsid w:val="00684B75"/>
    <w:rsid w:val="00685C1D"/>
    <w:rsid w:val="00685E1E"/>
    <w:rsid w:val="00685FD2"/>
    <w:rsid w:val="00690EF3"/>
    <w:rsid w:val="00691E5A"/>
    <w:rsid w:val="00692AE7"/>
    <w:rsid w:val="00694477"/>
    <w:rsid w:val="006950E9"/>
    <w:rsid w:val="006953A5"/>
    <w:rsid w:val="006956F3"/>
    <w:rsid w:val="00695900"/>
    <w:rsid w:val="00695FFF"/>
    <w:rsid w:val="006974B8"/>
    <w:rsid w:val="00697AF2"/>
    <w:rsid w:val="006A0641"/>
    <w:rsid w:val="006A3283"/>
    <w:rsid w:val="006A34BE"/>
    <w:rsid w:val="006A46B7"/>
    <w:rsid w:val="006A49A3"/>
    <w:rsid w:val="006A6A1C"/>
    <w:rsid w:val="006A72FE"/>
    <w:rsid w:val="006A7674"/>
    <w:rsid w:val="006A775F"/>
    <w:rsid w:val="006B03CF"/>
    <w:rsid w:val="006B1707"/>
    <w:rsid w:val="006B1980"/>
    <w:rsid w:val="006B4A33"/>
    <w:rsid w:val="006B53EC"/>
    <w:rsid w:val="006B555B"/>
    <w:rsid w:val="006B6B12"/>
    <w:rsid w:val="006B7255"/>
    <w:rsid w:val="006C08B1"/>
    <w:rsid w:val="006C11DD"/>
    <w:rsid w:val="006C16D7"/>
    <w:rsid w:val="006C1FCC"/>
    <w:rsid w:val="006C2033"/>
    <w:rsid w:val="006C37F6"/>
    <w:rsid w:val="006C4A61"/>
    <w:rsid w:val="006C616C"/>
    <w:rsid w:val="006D0F99"/>
    <w:rsid w:val="006D1882"/>
    <w:rsid w:val="006D20CA"/>
    <w:rsid w:val="006D2C73"/>
    <w:rsid w:val="006D3180"/>
    <w:rsid w:val="006D42F1"/>
    <w:rsid w:val="006D4E14"/>
    <w:rsid w:val="006D4F1F"/>
    <w:rsid w:val="006D5D34"/>
    <w:rsid w:val="006D5DB5"/>
    <w:rsid w:val="006D5F2B"/>
    <w:rsid w:val="006D6924"/>
    <w:rsid w:val="006D6F8A"/>
    <w:rsid w:val="006E0757"/>
    <w:rsid w:val="006E25A4"/>
    <w:rsid w:val="006E2BBD"/>
    <w:rsid w:val="006E4F70"/>
    <w:rsid w:val="006E4FA4"/>
    <w:rsid w:val="006E541B"/>
    <w:rsid w:val="006E54DA"/>
    <w:rsid w:val="006E5960"/>
    <w:rsid w:val="006E5CA3"/>
    <w:rsid w:val="006E5D43"/>
    <w:rsid w:val="006F0178"/>
    <w:rsid w:val="006F18AC"/>
    <w:rsid w:val="006F2DB3"/>
    <w:rsid w:val="006F30F1"/>
    <w:rsid w:val="006F34F6"/>
    <w:rsid w:val="006F3956"/>
    <w:rsid w:val="006F448D"/>
    <w:rsid w:val="006F5C73"/>
    <w:rsid w:val="006F5ED2"/>
    <w:rsid w:val="006F63C5"/>
    <w:rsid w:val="006F6FCC"/>
    <w:rsid w:val="006F7714"/>
    <w:rsid w:val="007000D3"/>
    <w:rsid w:val="00700549"/>
    <w:rsid w:val="00700A88"/>
    <w:rsid w:val="00700F14"/>
    <w:rsid w:val="00700F78"/>
    <w:rsid w:val="00702D58"/>
    <w:rsid w:val="00703418"/>
    <w:rsid w:val="0070457B"/>
    <w:rsid w:val="00704EE5"/>
    <w:rsid w:val="00705D3F"/>
    <w:rsid w:val="007077BC"/>
    <w:rsid w:val="00710E7D"/>
    <w:rsid w:val="007119B9"/>
    <w:rsid w:val="00711F0E"/>
    <w:rsid w:val="00712883"/>
    <w:rsid w:val="00712D74"/>
    <w:rsid w:val="00713120"/>
    <w:rsid w:val="0071406E"/>
    <w:rsid w:val="0071525B"/>
    <w:rsid w:val="00716645"/>
    <w:rsid w:val="0071761E"/>
    <w:rsid w:val="007179B6"/>
    <w:rsid w:val="00720E6B"/>
    <w:rsid w:val="007222EE"/>
    <w:rsid w:val="00724E98"/>
    <w:rsid w:val="00725062"/>
    <w:rsid w:val="007256CD"/>
    <w:rsid w:val="00725C38"/>
    <w:rsid w:val="00726698"/>
    <w:rsid w:val="00726EC6"/>
    <w:rsid w:val="00727040"/>
    <w:rsid w:val="00727FC8"/>
    <w:rsid w:val="00730091"/>
    <w:rsid w:val="00731793"/>
    <w:rsid w:val="00732C44"/>
    <w:rsid w:val="0073386C"/>
    <w:rsid w:val="00733FEA"/>
    <w:rsid w:val="00735B98"/>
    <w:rsid w:val="00735C0F"/>
    <w:rsid w:val="00735D7D"/>
    <w:rsid w:val="00736217"/>
    <w:rsid w:val="00740EB0"/>
    <w:rsid w:val="00741C24"/>
    <w:rsid w:val="00743B31"/>
    <w:rsid w:val="007440AC"/>
    <w:rsid w:val="007453AB"/>
    <w:rsid w:val="00745766"/>
    <w:rsid w:val="0074595A"/>
    <w:rsid w:val="00745AF1"/>
    <w:rsid w:val="00745C03"/>
    <w:rsid w:val="0074665E"/>
    <w:rsid w:val="00747F89"/>
    <w:rsid w:val="00750180"/>
    <w:rsid w:val="0075093C"/>
    <w:rsid w:val="00751233"/>
    <w:rsid w:val="00751470"/>
    <w:rsid w:val="00751487"/>
    <w:rsid w:val="00751DAA"/>
    <w:rsid w:val="00752121"/>
    <w:rsid w:val="0075375A"/>
    <w:rsid w:val="00753913"/>
    <w:rsid w:val="0075693F"/>
    <w:rsid w:val="00756B48"/>
    <w:rsid w:val="0075780B"/>
    <w:rsid w:val="00760CFF"/>
    <w:rsid w:val="00763B7D"/>
    <w:rsid w:val="00764B64"/>
    <w:rsid w:val="00765232"/>
    <w:rsid w:val="0076528C"/>
    <w:rsid w:val="0076571E"/>
    <w:rsid w:val="00765800"/>
    <w:rsid w:val="0076594F"/>
    <w:rsid w:val="00766140"/>
    <w:rsid w:val="007662C6"/>
    <w:rsid w:val="00766809"/>
    <w:rsid w:val="00766B36"/>
    <w:rsid w:val="007675B4"/>
    <w:rsid w:val="00767A7D"/>
    <w:rsid w:val="00770C9D"/>
    <w:rsid w:val="00770CA3"/>
    <w:rsid w:val="0077132A"/>
    <w:rsid w:val="00771C22"/>
    <w:rsid w:val="00771F69"/>
    <w:rsid w:val="007723C2"/>
    <w:rsid w:val="0077255A"/>
    <w:rsid w:val="007741F5"/>
    <w:rsid w:val="00774485"/>
    <w:rsid w:val="007746EB"/>
    <w:rsid w:val="007749AB"/>
    <w:rsid w:val="007752E0"/>
    <w:rsid w:val="007753E0"/>
    <w:rsid w:val="007761F3"/>
    <w:rsid w:val="00780546"/>
    <w:rsid w:val="00780593"/>
    <w:rsid w:val="0078062F"/>
    <w:rsid w:val="007807C2"/>
    <w:rsid w:val="007819E2"/>
    <w:rsid w:val="007829B4"/>
    <w:rsid w:val="00782B94"/>
    <w:rsid w:val="007832BC"/>
    <w:rsid w:val="0078360F"/>
    <w:rsid w:val="0078375F"/>
    <w:rsid w:val="00784AAA"/>
    <w:rsid w:val="00785927"/>
    <w:rsid w:val="007904FE"/>
    <w:rsid w:val="00791530"/>
    <w:rsid w:val="00792088"/>
    <w:rsid w:val="007925EB"/>
    <w:rsid w:val="00794441"/>
    <w:rsid w:val="007959ED"/>
    <w:rsid w:val="00795AC6"/>
    <w:rsid w:val="00796386"/>
    <w:rsid w:val="0079704C"/>
    <w:rsid w:val="007976A6"/>
    <w:rsid w:val="00797D1E"/>
    <w:rsid w:val="007A0CD3"/>
    <w:rsid w:val="007A210C"/>
    <w:rsid w:val="007A25E2"/>
    <w:rsid w:val="007A282D"/>
    <w:rsid w:val="007A4336"/>
    <w:rsid w:val="007A4ACA"/>
    <w:rsid w:val="007A4C16"/>
    <w:rsid w:val="007A4D3A"/>
    <w:rsid w:val="007A5422"/>
    <w:rsid w:val="007A55FE"/>
    <w:rsid w:val="007A69CF"/>
    <w:rsid w:val="007B0F43"/>
    <w:rsid w:val="007B0FF9"/>
    <w:rsid w:val="007B13F9"/>
    <w:rsid w:val="007B1554"/>
    <w:rsid w:val="007B161C"/>
    <w:rsid w:val="007B18CC"/>
    <w:rsid w:val="007B1F63"/>
    <w:rsid w:val="007B3926"/>
    <w:rsid w:val="007B5133"/>
    <w:rsid w:val="007B5280"/>
    <w:rsid w:val="007B5E7B"/>
    <w:rsid w:val="007B6769"/>
    <w:rsid w:val="007C0047"/>
    <w:rsid w:val="007C03D1"/>
    <w:rsid w:val="007C0BA3"/>
    <w:rsid w:val="007C2C20"/>
    <w:rsid w:val="007C3418"/>
    <w:rsid w:val="007C3C0E"/>
    <w:rsid w:val="007C68B4"/>
    <w:rsid w:val="007C78F2"/>
    <w:rsid w:val="007C799E"/>
    <w:rsid w:val="007C7F11"/>
    <w:rsid w:val="007D11C0"/>
    <w:rsid w:val="007D136E"/>
    <w:rsid w:val="007D1C3F"/>
    <w:rsid w:val="007D273B"/>
    <w:rsid w:val="007D3277"/>
    <w:rsid w:val="007D32CF"/>
    <w:rsid w:val="007D361E"/>
    <w:rsid w:val="007D3ED1"/>
    <w:rsid w:val="007D47F6"/>
    <w:rsid w:val="007D4C2F"/>
    <w:rsid w:val="007D58B2"/>
    <w:rsid w:val="007D6FD6"/>
    <w:rsid w:val="007D7A45"/>
    <w:rsid w:val="007D7C98"/>
    <w:rsid w:val="007E0249"/>
    <w:rsid w:val="007E0934"/>
    <w:rsid w:val="007E11F0"/>
    <w:rsid w:val="007E1CBC"/>
    <w:rsid w:val="007E4379"/>
    <w:rsid w:val="007E4A2E"/>
    <w:rsid w:val="007E4EFD"/>
    <w:rsid w:val="007E5543"/>
    <w:rsid w:val="007E59CE"/>
    <w:rsid w:val="007E763E"/>
    <w:rsid w:val="007F074E"/>
    <w:rsid w:val="007F18CB"/>
    <w:rsid w:val="007F18E8"/>
    <w:rsid w:val="007F203B"/>
    <w:rsid w:val="007F2972"/>
    <w:rsid w:val="007F375B"/>
    <w:rsid w:val="007F43E9"/>
    <w:rsid w:val="007F447E"/>
    <w:rsid w:val="007F4A52"/>
    <w:rsid w:val="007F4CAE"/>
    <w:rsid w:val="007F4E8F"/>
    <w:rsid w:val="007F652F"/>
    <w:rsid w:val="007F76D2"/>
    <w:rsid w:val="00800B76"/>
    <w:rsid w:val="00802003"/>
    <w:rsid w:val="00802170"/>
    <w:rsid w:val="00802C5C"/>
    <w:rsid w:val="00803724"/>
    <w:rsid w:val="00803964"/>
    <w:rsid w:val="00804E8C"/>
    <w:rsid w:val="00805FB8"/>
    <w:rsid w:val="008064A3"/>
    <w:rsid w:val="008069B4"/>
    <w:rsid w:val="0081040E"/>
    <w:rsid w:val="008108C5"/>
    <w:rsid w:val="00811CB8"/>
    <w:rsid w:val="0081230A"/>
    <w:rsid w:val="00812E69"/>
    <w:rsid w:val="008135AA"/>
    <w:rsid w:val="0081370A"/>
    <w:rsid w:val="00814B17"/>
    <w:rsid w:val="00815D41"/>
    <w:rsid w:val="008172EF"/>
    <w:rsid w:val="00817E89"/>
    <w:rsid w:val="00820B80"/>
    <w:rsid w:val="0082351B"/>
    <w:rsid w:val="00823713"/>
    <w:rsid w:val="0082376D"/>
    <w:rsid w:val="00823B22"/>
    <w:rsid w:val="008248C6"/>
    <w:rsid w:val="0082523B"/>
    <w:rsid w:val="0082574C"/>
    <w:rsid w:val="00825CF3"/>
    <w:rsid w:val="008269FA"/>
    <w:rsid w:val="00826F70"/>
    <w:rsid w:val="00827503"/>
    <w:rsid w:val="00827EC8"/>
    <w:rsid w:val="00830813"/>
    <w:rsid w:val="00830D61"/>
    <w:rsid w:val="0083271E"/>
    <w:rsid w:val="0083359E"/>
    <w:rsid w:val="008336E6"/>
    <w:rsid w:val="00834400"/>
    <w:rsid w:val="0083459B"/>
    <w:rsid w:val="00835683"/>
    <w:rsid w:val="00836391"/>
    <w:rsid w:val="00837C5D"/>
    <w:rsid w:val="008402A1"/>
    <w:rsid w:val="008419CC"/>
    <w:rsid w:val="0084292D"/>
    <w:rsid w:val="00843120"/>
    <w:rsid w:val="00843174"/>
    <w:rsid w:val="0084389D"/>
    <w:rsid w:val="00846970"/>
    <w:rsid w:val="008471B8"/>
    <w:rsid w:val="00847319"/>
    <w:rsid w:val="00847C6F"/>
    <w:rsid w:val="008505AD"/>
    <w:rsid w:val="008509FC"/>
    <w:rsid w:val="00851788"/>
    <w:rsid w:val="00852093"/>
    <w:rsid w:val="0085247C"/>
    <w:rsid w:val="0085275A"/>
    <w:rsid w:val="00853C21"/>
    <w:rsid w:val="00853FB1"/>
    <w:rsid w:val="00854384"/>
    <w:rsid w:val="00854554"/>
    <w:rsid w:val="0085473C"/>
    <w:rsid w:val="00854DAE"/>
    <w:rsid w:val="00854EB4"/>
    <w:rsid w:val="00855144"/>
    <w:rsid w:val="00856199"/>
    <w:rsid w:val="0085667D"/>
    <w:rsid w:val="00857960"/>
    <w:rsid w:val="00857F5E"/>
    <w:rsid w:val="008618C3"/>
    <w:rsid w:val="00861C2F"/>
    <w:rsid w:val="008628E5"/>
    <w:rsid w:val="00863A40"/>
    <w:rsid w:val="00864CCA"/>
    <w:rsid w:val="00866032"/>
    <w:rsid w:val="0086720B"/>
    <w:rsid w:val="0086791F"/>
    <w:rsid w:val="008706CF"/>
    <w:rsid w:val="008711C1"/>
    <w:rsid w:val="00871E53"/>
    <w:rsid w:val="00873CA2"/>
    <w:rsid w:val="0087564E"/>
    <w:rsid w:val="008763B3"/>
    <w:rsid w:val="008774D1"/>
    <w:rsid w:val="0087763A"/>
    <w:rsid w:val="00877B32"/>
    <w:rsid w:val="00880927"/>
    <w:rsid w:val="00880D26"/>
    <w:rsid w:val="00881706"/>
    <w:rsid w:val="00882074"/>
    <w:rsid w:val="00882256"/>
    <w:rsid w:val="008823A1"/>
    <w:rsid w:val="0088260B"/>
    <w:rsid w:val="0088305F"/>
    <w:rsid w:val="0088391F"/>
    <w:rsid w:val="00883F28"/>
    <w:rsid w:val="00885A5E"/>
    <w:rsid w:val="00885AE5"/>
    <w:rsid w:val="00885C4E"/>
    <w:rsid w:val="00886F12"/>
    <w:rsid w:val="00887789"/>
    <w:rsid w:val="0088782E"/>
    <w:rsid w:val="00887B64"/>
    <w:rsid w:val="00887BBA"/>
    <w:rsid w:val="008902DE"/>
    <w:rsid w:val="00890961"/>
    <w:rsid w:val="008911AA"/>
    <w:rsid w:val="00891202"/>
    <w:rsid w:val="00891666"/>
    <w:rsid w:val="0089180D"/>
    <w:rsid w:val="008937B5"/>
    <w:rsid w:val="00893EFE"/>
    <w:rsid w:val="00894FF4"/>
    <w:rsid w:val="00895231"/>
    <w:rsid w:val="008952C1"/>
    <w:rsid w:val="008969F1"/>
    <w:rsid w:val="00896AAD"/>
    <w:rsid w:val="00896E27"/>
    <w:rsid w:val="00897DE3"/>
    <w:rsid w:val="00897FC7"/>
    <w:rsid w:val="008A0345"/>
    <w:rsid w:val="008A086B"/>
    <w:rsid w:val="008A135A"/>
    <w:rsid w:val="008A1FDC"/>
    <w:rsid w:val="008A250E"/>
    <w:rsid w:val="008A2D94"/>
    <w:rsid w:val="008A55BA"/>
    <w:rsid w:val="008A6400"/>
    <w:rsid w:val="008A6542"/>
    <w:rsid w:val="008A6569"/>
    <w:rsid w:val="008A67ED"/>
    <w:rsid w:val="008A7E8D"/>
    <w:rsid w:val="008B0382"/>
    <w:rsid w:val="008B0920"/>
    <w:rsid w:val="008B0FAF"/>
    <w:rsid w:val="008B1519"/>
    <w:rsid w:val="008B172B"/>
    <w:rsid w:val="008B2C41"/>
    <w:rsid w:val="008B35C3"/>
    <w:rsid w:val="008B38CA"/>
    <w:rsid w:val="008B3B2D"/>
    <w:rsid w:val="008B4CA0"/>
    <w:rsid w:val="008B4DE4"/>
    <w:rsid w:val="008B56F0"/>
    <w:rsid w:val="008B60CA"/>
    <w:rsid w:val="008B7607"/>
    <w:rsid w:val="008B7BC0"/>
    <w:rsid w:val="008C07AA"/>
    <w:rsid w:val="008C0A11"/>
    <w:rsid w:val="008C254C"/>
    <w:rsid w:val="008C25E1"/>
    <w:rsid w:val="008C377F"/>
    <w:rsid w:val="008C3BAD"/>
    <w:rsid w:val="008C3FF0"/>
    <w:rsid w:val="008C6DDA"/>
    <w:rsid w:val="008C7273"/>
    <w:rsid w:val="008D061F"/>
    <w:rsid w:val="008D11C2"/>
    <w:rsid w:val="008D34E9"/>
    <w:rsid w:val="008D6B02"/>
    <w:rsid w:val="008D6EE3"/>
    <w:rsid w:val="008E0E57"/>
    <w:rsid w:val="008E2CC6"/>
    <w:rsid w:val="008E3712"/>
    <w:rsid w:val="008E379C"/>
    <w:rsid w:val="008E3FD4"/>
    <w:rsid w:val="008E4375"/>
    <w:rsid w:val="008E5139"/>
    <w:rsid w:val="008E667B"/>
    <w:rsid w:val="008E7055"/>
    <w:rsid w:val="008E71F7"/>
    <w:rsid w:val="008E751E"/>
    <w:rsid w:val="008F0D08"/>
    <w:rsid w:val="008F12CB"/>
    <w:rsid w:val="008F21A1"/>
    <w:rsid w:val="008F316C"/>
    <w:rsid w:val="008F73AC"/>
    <w:rsid w:val="008F7D9D"/>
    <w:rsid w:val="009001E8"/>
    <w:rsid w:val="00900279"/>
    <w:rsid w:val="009035EE"/>
    <w:rsid w:val="0090370B"/>
    <w:rsid w:val="0090373E"/>
    <w:rsid w:val="00903751"/>
    <w:rsid w:val="00903B46"/>
    <w:rsid w:val="009045E5"/>
    <w:rsid w:val="00904B2F"/>
    <w:rsid w:val="009050CC"/>
    <w:rsid w:val="0090536C"/>
    <w:rsid w:val="00905C91"/>
    <w:rsid w:val="00906BB1"/>
    <w:rsid w:val="00907210"/>
    <w:rsid w:val="00910EBA"/>
    <w:rsid w:val="00911546"/>
    <w:rsid w:val="0091345F"/>
    <w:rsid w:val="0091491B"/>
    <w:rsid w:val="00914DC1"/>
    <w:rsid w:val="00915435"/>
    <w:rsid w:val="009156F6"/>
    <w:rsid w:val="00915F82"/>
    <w:rsid w:val="0091684B"/>
    <w:rsid w:val="009179AB"/>
    <w:rsid w:val="009205D9"/>
    <w:rsid w:val="00920B1D"/>
    <w:rsid w:val="0092125A"/>
    <w:rsid w:val="009217BE"/>
    <w:rsid w:val="00922340"/>
    <w:rsid w:val="00922A1D"/>
    <w:rsid w:val="0092321C"/>
    <w:rsid w:val="0092553F"/>
    <w:rsid w:val="00926F5E"/>
    <w:rsid w:val="009271B7"/>
    <w:rsid w:val="009272A0"/>
    <w:rsid w:val="0092773C"/>
    <w:rsid w:val="009334DE"/>
    <w:rsid w:val="00933644"/>
    <w:rsid w:val="00933670"/>
    <w:rsid w:val="009343D3"/>
    <w:rsid w:val="0093598D"/>
    <w:rsid w:val="00936981"/>
    <w:rsid w:val="009379EB"/>
    <w:rsid w:val="00937F96"/>
    <w:rsid w:val="00940335"/>
    <w:rsid w:val="009411F3"/>
    <w:rsid w:val="009425CF"/>
    <w:rsid w:val="00942A0B"/>
    <w:rsid w:val="009430A8"/>
    <w:rsid w:val="009430F6"/>
    <w:rsid w:val="0094322E"/>
    <w:rsid w:val="009433C9"/>
    <w:rsid w:val="00945435"/>
    <w:rsid w:val="0094681B"/>
    <w:rsid w:val="009468DF"/>
    <w:rsid w:val="00952380"/>
    <w:rsid w:val="00952627"/>
    <w:rsid w:val="00952695"/>
    <w:rsid w:val="00952DA9"/>
    <w:rsid w:val="009532C4"/>
    <w:rsid w:val="0095341F"/>
    <w:rsid w:val="0095347B"/>
    <w:rsid w:val="00953BF9"/>
    <w:rsid w:val="009547BE"/>
    <w:rsid w:val="0095488C"/>
    <w:rsid w:val="009555FE"/>
    <w:rsid w:val="009609B3"/>
    <w:rsid w:val="009627CD"/>
    <w:rsid w:val="009632F3"/>
    <w:rsid w:val="0096345D"/>
    <w:rsid w:val="00963532"/>
    <w:rsid w:val="00964D14"/>
    <w:rsid w:val="00965804"/>
    <w:rsid w:val="009670E7"/>
    <w:rsid w:val="009674E5"/>
    <w:rsid w:val="00967AC8"/>
    <w:rsid w:val="00967DBF"/>
    <w:rsid w:val="009706AA"/>
    <w:rsid w:val="00970F1C"/>
    <w:rsid w:val="00971A07"/>
    <w:rsid w:val="00972366"/>
    <w:rsid w:val="00972E8C"/>
    <w:rsid w:val="009736FA"/>
    <w:rsid w:val="009737D6"/>
    <w:rsid w:val="00973E3F"/>
    <w:rsid w:val="00974CE4"/>
    <w:rsid w:val="009760AD"/>
    <w:rsid w:val="00977DBF"/>
    <w:rsid w:val="0098066A"/>
    <w:rsid w:val="0098081F"/>
    <w:rsid w:val="00980848"/>
    <w:rsid w:val="00980AC6"/>
    <w:rsid w:val="00980B50"/>
    <w:rsid w:val="009814E2"/>
    <w:rsid w:val="00981AEF"/>
    <w:rsid w:val="009821B0"/>
    <w:rsid w:val="00983B5E"/>
    <w:rsid w:val="00983B6C"/>
    <w:rsid w:val="0098422A"/>
    <w:rsid w:val="009857AA"/>
    <w:rsid w:val="00986DB7"/>
    <w:rsid w:val="00987C24"/>
    <w:rsid w:val="00992A16"/>
    <w:rsid w:val="00993014"/>
    <w:rsid w:val="009936E1"/>
    <w:rsid w:val="00994670"/>
    <w:rsid w:val="00994E89"/>
    <w:rsid w:val="009951EA"/>
    <w:rsid w:val="00995256"/>
    <w:rsid w:val="009964B8"/>
    <w:rsid w:val="0099737B"/>
    <w:rsid w:val="009A23F0"/>
    <w:rsid w:val="009A28A3"/>
    <w:rsid w:val="009A44EC"/>
    <w:rsid w:val="009A5366"/>
    <w:rsid w:val="009A5DF1"/>
    <w:rsid w:val="009A771D"/>
    <w:rsid w:val="009B094C"/>
    <w:rsid w:val="009B096A"/>
    <w:rsid w:val="009B0E9D"/>
    <w:rsid w:val="009B0F55"/>
    <w:rsid w:val="009B1022"/>
    <w:rsid w:val="009B15FE"/>
    <w:rsid w:val="009B2289"/>
    <w:rsid w:val="009B2CF4"/>
    <w:rsid w:val="009B4624"/>
    <w:rsid w:val="009B4CEA"/>
    <w:rsid w:val="009B4FEF"/>
    <w:rsid w:val="009B55FE"/>
    <w:rsid w:val="009B59EB"/>
    <w:rsid w:val="009B6E44"/>
    <w:rsid w:val="009B7161"/>
    <w:rsid w:val="009B7412"/>
    <w:rsid w:val="009B7FB6"/>
    <w:rsid w:val="009C01EF"/>
    <w:rsid w:val="009C1B5D"/>
    <w:rsid w:val="009C1CAC"/>
    <w:rsid w:val="009C2B19"/>
    <w:rsid w:val="009C363A"/>
    <w:rsid w:val="009C4241"/>
    <w:rsid w:val="009C4A74"/>
    <w:rsid w:val="009C4D8D"/>
    <w:rsid w:val="009C5483"/>
    <w:rsid w:val="009D0C09"/>
    <w:rsid w:val="009D1F47"/>
    <w:rsid w:val="009D20A0"/>
    <w:rsid w:val="009D2BB9"/>
    <w:rsid w:val="009D3921"/>
    <w:rsid w:val="009D41E7"/>
    <w:rsid w:val="009D428D"/>
    <w:rsid w:val="009D50F0"/>
    <w:rsid w:val="009D6850"/>
    <w:rsid w:val="009D706F"/>
    <w:rsid w:val="009E037F"/>
    <w:rsid w:val="009E0709"/>
    <w:rsid w:val="009E1792"/>
    <w:rsid w:val="009E2260"/>
    <w:rsid w:val="009E435A"/>
    <w:rsid w:val="009E45A3"/>
    <w:rsid w:val="009E503C"/>
    <w:rsid w:val="009E5673"/>
    <w:rsid w:val="009E638B"/>
    <w:rsid w:val="009E6781"/>
    <w:rsid w:val="009E7404"/>
    <w:rsid w:val="009F1E88"/>
    <w:rsid w:val="009F202C"/>
    <w:rsid w:val="009F24AF"/>
    <w:rsid w:val="009F2A43"/>
    <w:rsid w:val="009F31C3"/>
    <w:rsid w:val="009F400B"/>
    <w:rsid w:val="009F461D"/>
    <w:rsid w:val="009F46B0"/>
    <w:rsid w:val="009F4790"/>
    <w:rsid w:val="009F4B5D"/>
    <w:rsid w:val="009F5C46"/>
    <w:rsid w:val="00A016D8"/>
    <w:rsid w:val="00A01EF6"/>
    <w:rsid w:val="00A02C16"/>
    <w:rsid w:val="00A02E97"/>
    <w:rsid w:val="00A0313E"/>
    <w:rsid w:val="00A03CB1"/>
    <w:rsid w:val="00A0408E"/>
    <w:rsid w:val="00A056DC"/>
    <w:rsid w:val="00A066C6"/>
    <w:rsid w:val="00A0793E"/>
    <w:rsid w:val="00A10428"/>
    <w:rsid w:val="00A13F13"/>
    <w:rsid w:val="00A153D5"/>
    <w:rsid w:val="00A1622C"/>
    <w:rsid w:val="00A1640C"/>
    <w:rsid w:val="00A16446"/>
    <w:rsid w:val="00A17E9A"/>
    <w:rsid w:val="00A200B4"/>
    <w:rsid w:val="00A23798"/>
    <w:rsid w:val="00A23816"/>
    <w:rsid w:val="00A241DD"/>
    <w:rsid w:val="00A24863"/>
    <w:rsid w:val="00A25033"/>
    <w:rsid w:val="00A2534B"/>
    <w:rsid w:val="00A2612A"/>
    <w:rsid w:val="00A262DF"/>
    <w:rsid w:val="00A275DD"/>
    <w:rsid w:val="00A27F2A"/>
    <w:rsid w:val="00A305E6"/>
    <w:rsid w:val="00A31DEA"/>
    <w:rsid w:val="00A32429"/>
    <w:rsid w:val="00A32FEF"/>
    <w:rsid w:val="00A33C81"/>
    <w:rsid w:val="00A34383"/>
    <w:rsid w:val="00A3697A"/>
    <w:rsid w:val="00A40002"/>
    <w:rsid w:val="00A41A17"/>
    <w:rsid w:val="00A4210C"/>
    <w:rsid w:val="00A430E6"/>
    <w:rsid w:val="00A43939"/>
    <w:rsid w:val="00A43C17"/>
    <w:rsid w:val="00A43D47"/>
    <w:rsid w:val="00A43D8E"/>
    <w:rsid w:val="00A451FF"/>
    <w:rsid w:val="00A4564D"/>
    <w:rsid w:val="00A458D5"/>
    <w:rsid w:val="00A45CBE"/>
    <w:rsid w:val="00A46F68"/>
    <w:rsid w:val="00A46FD3"/>
    <w:rsid w:val="00A46FF5"/>
    <w:rsid w:val="00A47A89"/>
    <w:rsid w:val="00A50435"/>
    <w:rsid w:val="00A5152F"/>
    <w:rsid w:val="00A51816"/>
    <w:rsid w:val="00A51F57"/>
    <w:rsid w:val="00A51FAC"/>
    <w:rsid w:val="00A52804"/>
    <w:rsid w:val="00A53354"/>
    <w:rsid w:val="00A536F2"/>
    <w:rsid w:val="00A54A5B"/>
    <w:rsid w:val="00A5545C"/>
    <w:rsid w:val="00A55AA9"/>
    <w:rsid w:val="00A56647"/>
    <w:rsid w:val="00A5761F"/>
    <w:rsid w:val="00A600E6"/>
    <w:rsid w:val="00A6033F"/>
    <w:rsid w:val="00A6172B"/>
    <w:rsid w:val="00A61AC5"/>
    <w:rsid w:val="00A62361"/>
    <w:rsid w:val="00A62A3A"/>
    <w:rsid w:val="00A62ACB"/>
    <w:rsid w:val="00A63126"/>
    <w:rsid w:val="00A63165"/>
    <w:rsid w:val="00A634A0"/>
    <w:rsid w:val="00A6380E"/>
    <w:rsid w:val="00A63D33"/>
    <w:rsid w:val="00A64930"/>
    <w:rsid w:val="00A6596E"/>
    <w:rsid w:val="00A65F34"/>
    <w:rsid w:val="00A6740B"/>
    <w:rsid w:val="00A67819"/>
    <w:rsid w:val="00A67C41"/>
    <w:rsid w:val="00A71B32"/>
    <w:rsid w:val="00A72252"/>
    <w:rsid w:val="00A72838"/>
    <w:rsid w:val="00A72CD8"/>
    <w:rsid w:val="00A72F57"/>
    <w:rsid w:val="00A73616"/>
    <w:rsid w:val="00A76FCF"/>
    <w:rsid w:val="00A77A79"/>
    <w:rsid w:val="00A77F92"/>
    <w:rsid w:val="00A82CC4"/>
    <w:rsid w:val="00A82EBE"/>
    <w:rsid w:val="00A84257"/>
    <w:rsid w:val="00A84C67"/>
    <w:rsid w:val="00A84FBE"/>
    <w:rsid w:val="00A85592"/>
    <w:rsid w:val="00A864F9"/>
    <w:rsid w:val="00A867EF"/>
    <w:rsid w:val="00A87812"/>
    <w:rsid w:val="00A8799C"/>
    <w:rsid w:val="00A87A9B"/>
    <w:rsid w:val="00A90046"/>
    <w:rsid w:val="00A90DA7"/>
    <w:rsid w:val="00A919AA"/>
    <w:rsid w:val="00A919B3"/>
    <w:rsid w:val="00A93B10"/>
    <w:rsid w:val="00A94918"/>
    <w:rsid w:val="00A94D0F"/>
    <w:rsid w:val="00A96144"/>
    <w:rsid w:val="00A96451"/>
    <w:rsid w:val="00AA0CEC"/>
    <w:rsid w:val="00AA236C"/>
    <w:rsid w:val="00AA2DC3"/>
    <w:rsid w:val="00AA2E0A"/>
    <w:rsid w:val="00AA323F"/>
    <w:rsid w:val="00AA4266"/>
    <w:rsid w:val="00AA444D"/>
    <w:rsid w:val="00AA4C60"/>
    <w:rsid w:val="00AA6DCA"/>
    <w:rsid w:val="00AA7256"/>
    <w:rsid w:val="00AA79AB"/>
    <w:rsid w:val="00AB194C"/>
    <w:rsid w:val="00AB2B38"/>
    <w:rsid w:val="00AB364B"/>
    <w:rsid w:val="00AB6426"/>
    <w:rsid w:val="00AB6D05"/>
    <w:rsid w:val="00AB7982"/>
    <w:rsid w:val="00AB7C37"/>
    <w:rsid w:val="00AC019C"/>
    <w:rsid w:val="00AC1B8B"/>
    <w:rsid w:val="00AC1D4E"/>
    <w:rsid w:val="00AC1E5E"/>
    <w:rsid w:val="00AC356E"/>
    <w:rsid w:val="00AC3B8E"/>
    <w:rsid w:val="00AC506A"/>
    <w:rsid w:val="00AC7375"/>
    <w:rsid w:val="00AC7BB4"/>
    <w:rsid w:val="00AD02E2"/>
    <w:rsid w:val="00AD0821"/>
    <w:rsid w:val="00AD0953"/>
    <w:rsid w:val="00AD1803"/>
    <w:rsid w:val="00AD1AD6"/>
    <w:rsid w:val="00AD3BC7"/>
    <w:rsid w:val="00AD4474"/>
    <w:rsid w:val="00AD46D1"/>
    <w:rsid w:val="00AD5C47"/>
    <w:rsid w:val="00AD6E64"/>
    <w:rsid w:val="00AE1274"/>
    <w:rsid w:val="00AE1285"/>
    <w:rsid w:val="00AE12C0"/>
    <w:rsid w:val="00AE145F"/>
    <w:rsid w:val="00AE3021"/>
    <w:rsid w:val="00AE3215"/>
    <w:rsid w:val="00AE3CF1"/>
    <w:rsid w:val="00AE46E7"/>
    <w:rsid w:val="00AE4D1D"/>
    <w:rsid w:val="00AE5313"/>
    <w:rsid w:val="00AE58A4"/>
    <w:rsid w:val="00AE58C4"/>
    <w:rsid w:val="00AE663F"/>
    <w:rsid w:val="00AF2631"/>
    <w:rsid w:val="00AF2C35"/>
    <w:rsid w:val="00AF35C5"/>
    <w:rsid w:val="00AF4074"/>
    <w:rsid w:val="00AF45E5"/>
    <w:rsid w:val="00AF46F9"/>
    <w:rsid w:val="00AF4DB7"/>
    <w:rsid w:val="00AF6D5C"/>
    <w:rsid w:val="00AF6F8F"/>
    <w:rsid w:val="00AF75ED"/>
    <w:rsid w:val="00B0009C"/>
    <w:rsid w:val="00B00614"/>
    <w:rsid w:val="00B0073D"/>
    <w:rsid w:val="00B016A8"/>
    <w:rsid w:val="00B01ABB"/>
    <w:rsid w:val="00B02939"/>
    <w:rsid w:val="00B03C8A"/>
    <w:rsid w:val="00B0432A"/>
    <w:rsid w:val="00B043B9"/>
    <w:rsid w:val="00B049D5"/>
    <w:rsid w:val="00B050E7"/>
    <w:rsid w:val="00B05405"/>
    <w:rsid w:val="00B05AA0"/>
    <w:rsid w:val="00B05E17"/>
    <w:rsid w:val="00B05E38"/>
    <w:rsid w:val="00B069C8"/>
    <w:rsid w:val="00B1060D"/>
    <w:rsid w:val="00B112AF"/>
    <w:rsid w:val="00B12076"/>
    <w:rsid w:val="00B12C43"/>
    <w:rsid w:val="00B12CB1"/>
    <w:rsid w:val="00B1381D"/>
    <w:rsid w:val="00B153D5"/>
    <w:rsid w:val="00B15979"/>
    <w:rsid w:val="00B1682F"/>
    <w:rsid w:val="00B216E1"/>
    <w:rsid w:val="00B21B3E"/>
    <w:rsid w:val="00B2246F"/>
    <w:rsid w:val="00B2268B"/>
    <w:rsid w:val="00B22FF1"/>
    <w:rsid w:val="00B23540"/>
    <w:rsid w:val="00B24229"/>
    <w:rsid w:val="00B25079"/>
    <w:rsid w:val="00B279FF"/>
    <w:rsid w:val="00B30C8E"/>
    <w:rsid w:val="00B32852"/>
    <w:rsid w:val="00B32CAB"/>
    <w:rsid w:val="00B33280"/>
    <w:rsid w:val="00B33B9B"/>
    <w:rsid w:val="00B33F47"/>
    <w:rsid w:val="00B34517"/>
    <w:rsid w:val="00B34916"/>
    <w:rsid w:val="00B358ED"/>
    <w:rsid w:val="00B3762B"/>
    <w:rsid w:val="00B4057A"/>
    <w:rsid w:val="00B4061D"/>
    <w:rsid w:val="00B41934"/>
    <w:rsid w:val="00B42E44"/>
    <w:rsid w:val="00B439A7"/>
    <w:rsid w:val="00B43F7F"/>
    <w:rsid w:val="00B444E0"/>
    <w:rsid w:val="00B44C70"/>
    <w:rsid w:val="00B45186"/>
    <w:rsid w:val="00B458F7"/>
    <w:rsid w:val="00B4715E"/>
    <w:rsid w:val="00B47966"/>
    <w:rsid w:val="00B47B0D"/>
    <w:rsid w:val="00B47F3C"/>
    <w:rsid w:val="00B50617"/>
    <w:rsid w:val="00B50B7B"/>
    <w:rsid w:val="00B51285"/>
    <w:rsid w:val="00B51E02"/>
    <w:rsid w:val="00B528A5"/>
    <w:rsid w:val="00B5325F"/>
    <w:rsid w:val="00B55C70"/>
    <w:rsid w:val="00B56E37"/>
    <w:rsid w:val="00B57384"/>
    <w:rsid w:val="00B62F14"/>
    <w:rsid w:val="00B63782"/>
    <w:rsid w:val="00B63940"/>
    <w:rsid w:val="00B63EF9"/>
    <w:rsid w:val="00B64556"/>
    <w:rsid w:val="00B64736"/>
    <w:rsid w:val="00B6509E"/>
    <w:rsid w:val="00B65937"/>
    <w:rsid w:val="00B65CEA"/>
    <w:rsid w:val="00B66E20"/>
    <w:rsid w:val="00B67444"/>
    <w:rsid w:val="00B67C04"/>
    <w:rsid w:val="00B67F48"/>
    <w:rsid w:val="00B70561"/>
    <w:rsid w:val="00B72500"/>
    <w:rsid w:val="00B72944"/>
    <w:rsid w:val="00B73B83"/>
    <w:rsid w:val="00B73E78"/>
    <w:rsid w:val="00B7500E"/>
    <w:rsid w:val="00B75BCF"/>
    <w:rsid w:val="00B7696D"/>
    <w:rsid w:val="00B839BE"/>
    <w:rsid w:val="00B83B25"/>
    <w:rsid w:val="00B83C2E"/>
    <w:rsid w:val="00B84B4D"/>
    <w:rsid w:val="00B84CED"/>
    <w:rsid w:val="00B86BF9"/>
    <w:rsid w:val="00B87200"/>
    <w:rsid w:val="00B8786E"/>
    <w:rsid w:val="00B93230"/>
    <w:rsid w:val="00B93DCD"/>
    <w:rsid w:val="00B94BB4"/>
    <w:rsid w:val="00B956F6"/>
    <w:rsid w:val="00B95BEE"/>
    <w:rsid w:val="00B95DC7"/>
    <w:rsid w:val="00B95DDF"/>
    <w:rsid w:val="00B962AA"/>
    <w:rsid w:val="00B9649C"/>
    <w:rsid w:val="00B9700E"/>
    <w:rsid w:val="00B97453"/>
    <w:rsid w:val="00B97515"/>
    <w:rsid w:val="00BA04FA"/>
    <w:rsid w:val="00BA17D6"/>
    <w:rsid w:val="00BA2A5D"/>
    <w:rsid w:val="00BA2D38"/>
    <w:rsid w:val="00BA2D47"/>
    <w:rsid w:val="00BB0532"/>
    <w:rsid w:val="00BB0627"/>
    <w:rsid w:val="00BB06C1"/>
    <w:rsid w:val="00BB0E91"/>
    <w:rsid w:val="00BB169F"/>
    <w:rsid w:val="00BB16CB"/>
    <w:rsid w:val="00BB2575"/>
    <w:rsid w:val="00BB279C"/>
    <w:rsid w:val="00BB311B"/>
    <w:rsid w:val="00BB4A04"/>
    <w:rsid w:val="00BB51CB"/>
    <w:rsid w:val="00BB68B9"/>
    <w:rsid w:val="00BB6AFA"/>
    <w:rsid w:val="00BB7264"/>
    <w:rsid w:val="00BB7810"/>
    <w:rsid w:val="00BC0F4A"/>
    <w:rsid w:val="00BC1BEB"/>
    <w:rsid w:val="00BC228A"/>
    <w:rsid w:val="00BC26AD"/>
    <w:rsid w:val="00BC26F5"/>
    <w:rsid w:val="00BC2FC2"/>
    <w:rsid w:val="00BC3EA3"/>
    <w:rsid w:val="00BC42E0"/>
    <w:rsid w:val="00BC4F07"/>
    <w:rsid w:val="00BC5346"/>
    <w:rsid w:val="00BD04D7"/>
    <w:rsid w:val="00BD21CC"/>
    <w:rsid w:val="00BD2E40"/>
    <w:rsid w:val="00BD348D"/>
    <w:rsid w:val="00BD39B2"/>
    <w:rsid w:val="00BD3A81"/>
    <w:rsid w:val="00BD3BFD"/>
    <w:rsid w:val="00BD51DD"/>
    <w:rsid w:val="00BD5764"/>
    <w:rsid w:val="00BD78CC"/>
    <w:rsid w:val="00BE0305"/>
    <w:rsid w:val="00BE277B"/>
    <w:rsid w:val="00BE424B"/>
    <w:rsid w:val="00BE5B3E"/>
    <w:rsid w:val="00BF016A"/>
    <w:rsid w:val="00BF08BA"/>
    <w:rsid w:val="00BF140C"/>
    <w:rsid w:val="00BF42D6"/>
    <w:rsid w:val="00BF4BF7"/>
    <w:rsid w:val="00BF52A8"/>
    <w:rsid w:val="00BF7852"/>
    <w:rsid w:val="00BF7C81"/>
    <w:rsid w:val="00C023B1"/>
    <w:rsid w:val="00C0245A"/>
    <w:rsid w:val="00C026A9"/>
    <w:rsid w:val="00C02DA1"/>
    <w:rsid w:val="00C02E4D"/>
    <w:rsid w:val="00C03AED"/>
    <w:rsid w:val="00C0426D"/>
    <w:rsid w:val="00C053F0"/>
    <w:rsid w:val="00C05667"/>
    <w:rsid w:val="00C05D13"/>
    <w:rsid w:val="00C064B5"/>
    <w:rsid w:val="00C104EE"/>
    <w:rsid w:val="00C1279D"/>
    <w:rsid w:val="00C144E1"/>
    <w:rsid w:val="00C14F9C"/>
    <w:rsid w:val="00C16B34"/>
    <w:rsid w:val="00C16B8A"/>
    <w:rsid w:val="00C16FDC"/>
    <w:rsid w:val="00C17391"/>
    <w:rsid w:val="00C17CF8"/>
    <w:rsid w:val="00C21886"/>
    <w:rsid w:val="00C2381C"/>
    <w:rsid w:val="00C2410D"/>
    <w:rsid w:val="00C248D3"/>
    <w:rsid w:val="00C253B3"/>
    <w:rsid w:val="00C25463"/>
    <w:rsid w:val="00C25A3E"/>
    <w:rsid w:val="00C25AA0"/>
    <w:rsid w:val="00C25D4E"/>
    <w:rsid w:val="00C26E6C"/>
    <w:rsid w:val="00C27342"/>
    <w:rsid w:val="00C277DD"/>
    <w:rsid w:val="00C27DB5"/>
    <w:rsid w:val="00C30972"/>
    <w:rsid w:val="00C31152"/>
    <w:rsid w:val="00C325E9"/>
    <w:rsid w:val="00C32707"/>
    <w:rsid w:val="00C32F0D"/>
    <w:rsid w:val="00C3375B"/>
    <w:rsid w:val="00C3385A"/>
    <w:rsid w:val="00C338C1"/>
    <w:rsid w:val="00C353DD"/>
    <w:rsid w:val="00C35D41"/>
    <w:rsid w:val="00C35F79"/>
    <w:rsid w:val="00C36BD0"/>
    <w:rsid w:val="00C37266"/>
    <w:rsid w:val="00C4357D"/>
    <w:rsid w:val="00C435E2"/>
    <w:rsid w:val="00C43A30"/>
    <w:rsid w:val="00C460EC"/>
    <w:rsid w:val="00C46381"/>
    <w:rsid w:val="00C463BD"/>
    <w:rsid w:val="00C465F1"/>
    <w:rsid w:val="00C47096"/>
    <w:rsid w:val="00C47619"/>
    <w:rsid w:val="00C4775C"/>
    <w:rsid w:val="00C47886"/>
    <w:rsid w:val="00C47A57"/>
    <w:rsid w:val="00C47E8E"/>
    <w:rsid w:val="00C509F3"/>
    <w:rsid w:val="00C50A0E"/>
    <w:rsid w:val="00C515B8"/>
    <w:rsid w:val="00C51EAA"/>
    <w:rsid w:val="00C533DB"/>
    <w:rsid w:val="00C53966"/>
    <w:rsid w:val="00C53EB8"/>
    <w:rsid w:val="00C56C18"/>
    <w:rsid w:val="00C56CDF"/>
    <w:rsid w:val="00C572BD"/>
    <w:rsid w:val="00C60510"/>
    <w:rsid w:val="00C62506"/>
    <w:rsid w:val="00C62EAD"/>
    <w:rsid w:val="00C63318"/>
    <w:rsid w:val="00C638C2"/>
    <w:rsid w:val="00C64CA0"/>
    <w:rsid w:val="00C652C2"/>
    <w:rsid w:val="00C663DB"/>
    <w:rsid w:val="00C7020F"/>
    <w:rsid w:val="00C70650"/>
    <w:rsid w:val="00C70E31"/>
    <w:rsid w:val="00C71191"/>
    <w:rsid w:val="00C712B9"/>
    <w:rsid w:val="00C72245"/>
    <w:rsid w:val="00C72E20"/>
    <w:rsid w:val="00C7676F"/>
    <w:rsid w:val="00C76D0F"/>
    <w:rsid w:val="00C77056"/>
    <w:rsid w:val="00C77938"/>
    <w:rsid w:val="00C80290"/>
    <w:rsid w:val="00C8217F"/>
    <w:rsid w:val="00C82603"/>
    <w:rsid w:val="00C83C50"/>
    <w:rsid w:val="00C844B0"/>
    <w:rsid w:val="00C84DFE"/>
    <w:rsid w:val="00C90B35"/>
    <w:rsid w:val="00C91757"/>
    <w:rsid w:val="00C92999"/>
    <w:rsid w:val="00C934BA"/>
    <w:rsid w:val="00C93DAA"/>
    <w:rsid w:val="00C93F03"/>
    <w:rsid w:val="00C9448C"/>
    <w:rsid w:val="00C96191"/>
    <w:rsid w:val="00C96AD4"/>
    <w:rsid w:val="00C9736D"/>
    <w:rsid w:val="00C97F4F"/>
    <w:rsid w:val="00CA08C1"/>
    <w:rsid w:val="00CA0B59"/>
    <w:rsid w:val="00CA2078"/>
    <w:rsid w:val="00CA3322"/>
    <w:rsid w:val="00CA41AA"/>
    <w:rsid w:val="00CA5BBF"/>
    <w:rsid w:val="00CA6208"/>
    <w:rsid w:val="00CA70CB"/>
    <w:rsid w:val="00CA7159"/>
    <w:rsid w:val="00CA71D4"/>
    <w:rsid w:val="00CB0AAC"/>
    <w:rsid w:val="00CB0D55"/>
    <w:rsid w:val="00CB1CD8"/>
    <w:rsid w:val="00CB1E0E"/>
    <w:rsid w:val="00CB29B1"/>
    <w:rsid w:val="00CB3EF9"/>
    <w:rsid w:val="00CB4043"/>
    <w:rsid w:val="00CB466C"/>
    <w:rsid w:val="00CB5E1E"/>
    <w:rsid w:val="00CC12AC"/>
    <w:rsid w:val="00CC1639"/>
    <w:rsid w:val="00CC28A4"/>
    <w:rsid w:val="00CC2B7A"/>
    <w:rsid w:val="00CC3087"/>
    <w:rsid w:val="00CC3480"/>
    <w:rsid w:val="00CC3E42"/>
    <w:rsid w:val="00CC3F27"/>
    <w:rsid w:val="00CC3F2F"/>
    <w:rsid w:val="00CC408D"/>
    <w:rsid w:val="00CC53DF"/>
    <w:rsid w:val="00CC64A1"/>
    <w:rsid w:val="00CC6C63"/>
    <w:rsid w:val="00CC770B"/>
    <w:rsid w:val="00CC7C2B"/>
    <w:rsid w:val="00CD0148"/>
    <w:rsid w:val="00CD120A"/>
    <w:rsid w:val="00CD1C97"/>
    <w:rsid w:val="00CD203D"/>
    <w:rsid w:val="00CD25E5"/>
    <w:rsid w:val="00CD2B8C"/>
    <w:rsid w:val="00CD37DF"/>
    <w:rsid w:val="00CD41C3"/>
    <w:rsid w:val="00CD543B"/>
    <w:rsid w:val="00CD62C2"/>
    <w:rsid w:val="00CD75A2"/>
    <w:rsid w:val="00CE08AB"/>
    <w:rsid w:val="00CE0C6C"/>
    <w:rsid w:val="00CE10C5"/>
    <w:rsid w:val="00CE1B19"/>
    <w:rsid w:val="00CE2315"/>
    <w:rsid w:val="00CE303F"/>
    <w:rsid w:val="00CE373A"/>
    <w:rsid w:val="00CE5B6D"/>
    <w:rsid w:val="00CE6042"/>
    <w:rsid w:val="00CE6C7D"/>
    <w:rsid w:val="00CE7585"/>
    <w:rsid w:val="00CF0396"/>
    <w:rsid w:val="00CF0B23"/>
    <w:rsid w:val="00CF145C"/>
    <w:rsid w:val="00CF1686"/>
    <w:rsid w:val="00CF2000"/>
    <w:rsid w:val="00CF34EF"/>
    <w:rsid w:val="00CF4B38"/>
    <w:rsid w:val="00CF5BED"/>
    <w:rsid w:val="00CF6824"/>
    <w:rsid w:val="00CF735D"/>
    <w:rsid w:val="00D0156F"/>
    <w:rsid w:val="00D01C78"/>
    <w:rsid w:val="00D01D5B"/>
    <w:rsid w:val="00D02935"/>
    <w:rsid w:val="00D03E53"/>
    <w:rsid w:val="00D040CD"/>
    <w:rsid w:val="00D055AB"/>
    <w:rsid w:val="00D073E3"/>
    <w:rsid w:val="00D123C7"/>
    <w:rsid w:val="00D12D77"/>
    <w:rsid w:val="00D12FC4"/>
    <w:rsid w:val="00D14D8C"/>
    <w:rsid w:val="00D14F76"/>
    <w:rsid w:val="00D155E5"/>
    <w:rsid w:val="00D15AA4"/>
    <w:rsid w:val="00D15BB4"/>
    <w:rsid w:val="00D162A7"/>
    <w:rsid w:val="00D166F7"/>
    <w:rsid w:val="00D17A37"/>
    <w:rsid w:val="00D20B18"/>
    <w:rsid w:val="00D228CC"/>
    <w:rsid w:val="00D2484F"/>
    <w:rsid w:val="00D24C1F"/>
    <w:rsid w:val="00D25126"/>
    <w:rsid w:val="00D25CBC"/>
    <w:rsid w:val="00D260D0"/>
    <w:rsid w:val="00D26CC6"/>
    <w:rsid w:val="00D27FB3"/>
    <w:rsid w:val="00D308C5"/>
    <w:rsid w:val="00D30E29"/>
    <w:rsid w:val="00D3179D"/>
    <w:rsid w:val="00D31A20"/>
    <w:rsid w:val="00D31FF1"/>
    <w:rsid w:val="00D324E2"/>
    <w:rsid w:val="00D32C8B"/>
    <w:rsid w:val="00D332FE"/>
    <w:rsid w:val="00D33C77"/>
    <w:rsid w:val="00D35468"/>
    <w:rsid w:val="00D40811"/>
    <w:rsid w:val="00D40E7B"/>
    <w:rsid w:val="00D414B4"/>
    <w:rsid w:val="00D418BA"/>
    <w:rsid w:val="00D41F59"/>
    <w:rsid w:val="00D421BF"/>
    <w:rsid w:val="00D4271E"/>
    <w:rsid w:val="00D427FD"/>
    <w:rsid w:val="00D436B3"/>
    <w:rsid w:val="00D461DE"/>
    <w:rsid w:val="00D467BC"/>
    <w:rsid w:val="00D469B4"/>
    <w:rsid w:val="00D46C3C"/>
    <w:rsid w:val="00D4764A"/>
    <w:rsid w:val="00D51357"/>
    <w:rsid w:val="00D51B27"/>
    <w:rsid w:val="00D5289B"/>
    <w:rsid w:val="00D53A18"/>
    <w:rsid w:val="00D53D60"/>
    <w:rsid w:val="00D540BA"/>
    <w:rsid w:val="00D54EE9"/>
    <w:rsid w:val="00D550AF"/>
    <w:rsid w:val="00D606B8"/>
    <w:rsid w:val="00D6425E"/>
    <w:rsid w:val="00D64A93"/>
    <w:rsid w:val="00D64E14"/>
    <w:rsid w:val="00D65005"/>
    <w:rsid w:val="00D65366"/>
    <w:rsid w:val="00D66030"/>
    <w:rsid w:val="00D668D4"/>
    <w:rsid w:val="00D67887"/>
    <w:rsid w:val="00D70299"/>
    <w:rsid w:val="00D70A7D"/>
    <w:rsid w:val="00D70C43"/>
    <w:rsid w:val="00D71287"/>
    <w:rsid w:val="00D71E95"/>
    <w:rsid w:val="00D72868"/>
    <w:rsid w:val="00D72A48"/>
    <w:rsid w:val="00D72FF5"/>
    <w:rsid w:val="00D73216"/>
    <w:rsid w:val="00D737B1"/>
    <w:rsid w:val="00D74EB3"/>
    <w:rsid w:val="00D7521E"/>
    <w:rsid w:val="00D7568E"/>
    <w:rsid w:val="00D756DD"/>
    <w:rsid w:val="00D75D82"/>
    <w:rsid w:val="00D76131"/>
    <w:rsid w:val="00D77F14"/>
    <w:rsid w:val="00D81740"/>
    <w:rsid w:val="00D82DFF"/>
    <w:rsid w:val="00D835D6"/>
    <w:rsid w:val="00D85A93"/>
    <w:rsid w:val="00D85C22"/>
    <w:rsid w:val="00D860FA"/>
    <w:rsid w:val="00D864BD"/>
    <w:rsid w:val="00D86969"/>
    <w:rsid w:val="00D8747E"/>
    <w:rsid w:val="00D878AE"/>
    <w:rsid w:val="00D87982"/>
    <w:rsid w:val="00D87E5B"/>
    <w:rsid w:val="00D9035B"/>
    <w:rsid w:val="00D910FB"/>
    <w:rsid w:val="00D91652"/>
    <w:rsid w:val="00D91B40"/>
    <w:rsid w:val="00D92117"/>
    <w:rsid w:val="00D9263B"/>
    <w:rsid w:val="00D92CB9"/>
    <w:rsid w:val="00D92E0A"/>
    <w:rsid w:val="00D97CB5"/>
    <w:rsid w:val="00DA0648"/>
    <w:rsid w:val="00DA06CD"/>
    <w:rsid w:val="00DA099B"/>
    <w:rsid w:val="00DA2F15"/>
    <w:rsid w:val="00DA386C"/>
    <w:rsid w:val="00DA522B"/>
    <w:rsid w:val="00DA5E89"/>
    <w:rsid w:val="00DA5EAE"/>
    <w:rsid w:val="00DA6C71"/>
    <w:rsid w:val="00DA74F6"/>
    <w:rsid w:val="00DA7530"/>
    <w:rsid w:val="00DB05E3"/>
    <w:rsid w:val="00DB14FD"/>
    <w:rsid w:val="00DB1AB4"/>
    <w:rsid w:val="00DB1EBE"/>
    <w:rsid w:val="00DB2C80"/>
    <w:rsid w:val="00DB3902"/>
    <w:rsid w:val="00DB3A44"/>
    <w:rsid w:val="00DB44D2"/>
    <w:rsid w:val="00DB4DB2"/>
    <w:rsid w:val="00DB52A7"/>
    <w:rsid w:val="00DB61D9"/>
    <w:rsid w:val="00DB7DC6"/>
    <w:rsid w:val="00DC0F4D"/>
    <w:rsid w:val="00DC280E"/>
    <w:rsid w:val="00DC287F"/>
    <w:rsid w:val="00DC3639"/>
    <w:rsid w:val="00DC3BCE"/>
    <w:rsid w:val="00DC4490"/>
    <w:rsid w:val="00DC5457"/>
    <w:rsid w:val="00DC579A"/>
    <w:rsid w:val="00DC6689"/>
    <w:rsid w:val="00DC6FD4"/>
    <w:rsid w:val="00DC76D3"/>
    <w:rsid w:val="00DC7806"/>
    <w:rsid w:val="00DD09A8"/>
    <w:rsid w:val="00DD0DAB"/>
    <w:rsid w:val="00DD1906"/>
    <w:rsid w:val="00DD1C25"/>
    <w:rsid w:val="00DD216B"/>
    <w:rsid w:val="00DD23C6"/>
    <w:rsid w:val="00DD3961"/>
    <w:rsid w:val="00DD415B"/>
    <w:rsid w:val="00DD4A83"/>
    <w:rsid w:val="00DD4D98"/>
    <w:rsid w:val="00DD50E3"/>
    <w:rsid w:val="00DD5208"/>
    <w:rsid w:val="00DD56A5"/>
    <w:rsid w:val="00DD5ABE"/>
    <w:rsid w:val="00DD74F7"/>
    <w:rsid w:val="00DE003E"/>
    <w:rsid w:val="00DE22CF"/>
    <w:rsid w:val="00DE5118"/>
    <w:rsid w:val="00DE6B9B"/>
    <w:rsid w:val="00DF00D2"/>
    <w:rsid w:val="00DF058D"/>
    <w:rsid w:val="00DF19F2"/>
    <w:rsid w:val="00DF1C54"/>
    <w:rsid w:val="00DF1F13"/>
    <w:rsid w:val="00DF2A7C"/>
    <w:rsid w:val="00DF32CD"/>
    <w:rsid w:val="00DF37DF"/>
    <w:rsid w:val="00DF39D0"/>
    <w:rsid w:val="00DF51A9"/>
    <w:rsid w:val="00DF572E"/>
    <w:rsid w:val="00DF6721"/>
    <w:rsid w:val="00DF71FB"/>
    <w:rsid w:val="00DF75EC"/>
    <w:rsid w:val="00DF7C6E"/>
    <w:rsid w:val="00DF7F96"/>
    <w:rsid w:val="00E009EB"/>
    <w:rsid w:val="00E00CFC"/>
    <w:rsid w:val="00E01230"/>
    <w:rsid w:val="00E016F9"/>
    <w:rsid w:val="00E01F98"/>
    <w:rsid w:val="00E04E3E"/>
    <w:rsid w:val="00E05933"/>
    <w:rsid w:val="00E07303"/>
    <w:rsid w:val="00E07C04"/>
    <w:rsid w:val="00E10010"/>
    <w:rsid w:val="00E12266"/>
    <w:rsid w:val="00E1339C"/>
    <w:rsid w:val="00E13433"/>
    <w:rsid w:val="00E138C6"/>
    <w:rsid w:val="00E14C61"/>
    <w:rsid w:val="00E15A3D"/>
    <w:rsid w:val="00E1649B"/>
    <w:rsid w:val="00E168C2"/>
    <w:rsid w:val="00E16BED"/>
    <w:rsid w:val="00E179A9"/>
    <w:rsid w:val="00E20696"/>
    <w:rsid w:val="00E20D39"/>
    <w:rsid w:val="00E213F3"/>
    <w:rsid w:val="00E216CB"/>
    <w:rsid w:val="00E24444"/>
    <w:rsid w:val="00E24B68"/>
    <w:rsid w:val="00E24EC8"/>
    <w:rsid w:val="00E24FC9"/>
    <w:rsid w:val="00E25CD8"/>
    <w:rsid w:val="00E25D37"/>
    <w:rsid w:val="00E2660E"/>
    <w:rsid w:val="00E2668B"/>
    <w:rsid w:val="00E26CD1"/>
    <w:rsid w:val="00E27009"/>
    <w:rsid w:val="00E3072D"/>
    <w:rsid w:val="00E3098F"/>
    <w:rsid w:val="00E30FF0"/>
    <w:rsid w:val="00E31F17"/>
    <w:rsid w:val="00E340FA"/>
    <w:rsid w:val="00E349BE"/>
    <w:rsid w:val="00E35697"/>
    <w:rsid w:val="00E36A2F"/>
    <w:rsid w:val="00E37619"/>
    <w:rsid w:val="00E40D8B"/>
    <w:rsid w:val="00E418E9"/>
    <w:rsid w:val="00E428F6"/>
    <w:rsid w:val="00E42DAA"/>
    <w:rsid w:val="00E4371E"/>
    <w:rsid w:val="00E4398B"/>
    <w:rsid w:val="00E44938"/>
    <w:rsid w:val="00E45122"/>
    <w:rsid w:val="00E456EE"/>
    <w:rsid w:val="00E45906"/>
    <w:rsid w:val="00E45FEA"/>
    <w:rsid w:val="00E46AE4"/>
    <w:rsid w:val="00E47D0F"/>
    <w:rsid w:val="00E50EDC"/>
    <w:rsid w:val="00E5126B"/>
    <w:rsid w:val="00E51E9E"/>
    <w:rsid w:val="00E51F65"/>
    <w:rsid w:val="00E53AA8"/>
    <w:rsid w:val="00E53F7E"/>
    <w:rsid w:val="00E54103"/>
    <w:rsid w:val="00E54384"/>
    <w:rsid w:val="00E5498F"/>
    <w:rsid w:val="00E549E9"/>
    <w:rsid w:val="00E54A31"/>
    <w:rsid w:val="00E55D6B"/>
    <w:rsid w:val="00E56AAA"/>
    <w:rsid w:val="00E579AB"/>
    <w:rsid w:val="00E60028"/>
    <w:rsid w:val="00E60A1A"/>
    <w:rsid w:val="00E60C21"/>
    <w:rsid w:val="00E614FF"/>
    <w:rsid w:val="00E616B3"/>
    <w:rsid w:val="00E619D2"/>
    <w:rsid w:val="00E62EB5"/>
    <w:rsid w:val="00E64407"/>
    <w:rsid w:val="00E66B7C"/>
    <w:rsid w:val="00E66D6A"/>
    <w:rsid w:val="00E67847"/>
    <w:rsid w:val="00E70A9A"/>
    <w:rsid w:val="00E7180F"/>
    <w:rsid w:val="00E7209E"/>
    <w:rsid w:val="00E73855"/>
    <w:rsid w:val="00E74789"/>
    <w:rsid w:val="00E748DD"/>
    <w:rsid w:val="00E74EA0"/>
    <w:rsid w:val="00E75485"/>
    <w:rsid w:val="00E75F42"/>
    <w:rsid w:val="00E76024"/>
    <w:rsid w:val="00E768BF"/>
    <w:rsid w:val="00E77A44"/>
    <w:rsid w:val="00E809A4"/>
    <w:rsid w:val="00E80FFD"/>
    <w:rsid w:val="00E81779"/>
    <w:rsid w:val="00E81D46"/>
    <w:rsid w:val="00E832E9"/>
    <w:rsid w:val="00E83809"/>
    <w:rsid w:val="00E83D0E"/>
    <w:rsid w:val="00E85024"/>
    <w:rsid w:val="00E85BF2"/>
    <w:rsid w:val="00E86114"/>
    <w:rsid w:val="00E866B2"/>
    <w:rsid w:val="00E87729"/>
    <w:rsid w:val="00E92081"/>
    <w:rsid w:val="00E923D8"/>
    <w:rsid w:val="00E94ADF"/>
    <w:rsid w:val="00E959F1"/>
    <w:rsid w:val="00E960AD"/>
    <w:rsid w:val="00E97AB9"/>
    <w:rsid w:val="00E97E3A"/>
    <w:rsid w:val="00E97F7C"/>
    <w:rsid w:val="00E97F9D"/>
    <w:rsid w:val="00EA0CED"/>
    <w:rsid w:val="00EA1D19"/>
    <w:rsid w:val="00EA1F45"/>
    <w:rsid w:val="00EA32E0"/>
    <w:rsid w:val="00EA4495"/>
    <w:rsid w:val="00EB0712"/>
    <w:rsid w:val="00EB1555"/>
    <w:rsid w:val="00EB2AB0"/>
    <w:rsid w:val="00EB31DC"/>
    <w:rsid w:val="00EB3BBF"/>
    <w:rsid w:val="00EB58EB"/>
    <w:rsid w:val="00EB5DF8"/>
    <w:rsid w:val="00EB6BCD"/>
    <w:rsid w:val="00EC0D17"/>
    <w:rsid w:val="00EC1F24"/>
    <w:rsid w:val="00EC3A93"/>
    <w:rsid w:val="00EC610B"/>
    <w:rsid w:val="00EC6B60"/>
    <w:rsid w:val="00EC7E6D"/>
    <w:rsid w:val="00EC7F72"/>
    <w:rsid w:val="00ED0A87"/>
    <w:rsid w:val="00ED1866"/>
    <w:rsid w:val="00ED38F4"/>
    <w:rsid w:val="00ED3ED1"/>
    <w:rsid w:val="00ED426E"/>
    <w:rsid w:val="00ED4896"/>
    <w:rsid w:val="00ED5082"/>
    <w:rsid w:val="00ED539C"/>
    <w:rsid w:val="00ED58F2"/>
    <w:rsid w:val="00ED5F6E"/>
    <w:rsid w:val="00ED72B3"/>
    <w:rsid w:val="00ED77C1"/>
    <w:rsid w:val="00EE00DD"/>
    <w:rsid w:val="00EE15E7"/>
    <w:rsid w:val="00EE3BF7"/>
    <w:rsid w:val="00EE41B7"/>
    <w:rsid w:val="00EE4702"/>
    <w:rsid w:val="00EE488A"/>
    <w:rsid w:val="00EE4A36"/>
    <w:rsid w:val="00EE4E27"/>
    <w:rsid w:val="00EE5316"/>
    <w:rsid w:val="00EE5B22"/>
    <w:rsid w:val="00EE5B5D"/>
    <w:rsid w:val="00EE6029"/>
    <w:rsid w:val="00EE6CDA"/>
    <w:rsid w:val="00EE6D55"/>
    <w:rsid w:val="00EE77AC"/>
    <w:rsid w:val="00EF0852"/>
    <w:rsid w:val="00EF16B2"/>
    <w:rsid w:val="00EF1B30"/>
    <w:rsid w:val="00EF1ECD"/>
    <w:rsid w:val="00EF273A"/>
    <w:rsid w:val="00EF3F02"/>
    <w:rsid w:val="00EF5124"/>
    <w:rsid w:val="00EF5714"/>
    <w:rsid w:val="00EF5AC8"/>
    <w:rsid w:val="00EF6FED"/>
    <w:rsid w:val="00EF7563"/>
    <w:rsid w:val="00EF7638"/>
    <w:rsid w:val="00EF7DEE"/>
    <w:rsid w:val="00EF7F93"/>
    <w:rsid w:val="00F0011D"/>
    <w:rsid w:val="00F002FB"/>
    <w:rsid w:val="00F016D9"/>
    <w:rsid w:val="00F01C3C"/>
    <w:rsid w:val="00F03D84"/>
    <w:rsid w:val="00F04017"/>
    <w:rsid w:val="00F0441B"/>
    <w:rsid w:val="00F04AF7"/>
    <w:rsid w:val="00F06668"/>
    <w:rsid w:val="00F1055F"/>
    <w:rsid w:val="00F10777"/>
    <w:rsid w:val="00F107A6"/>
    <w:rsid w:val="00F10D9C"/>
    <w:rsid w:val="00F12063"/>
    <w:rsid w:val="00F128A1"/>
    <w:rsid w:val="00F129E2"/>
    <w:rsid w:val="00F13865"/>
    <w:rsid w:val="00F13A3D"/>
    <w:rsid w:val="00F14EBC"/>
    <w:rsid w:val="00F14F0A"/>
    <w:rsid w:val="00F15A70"/>
    <w:rsid w:val="00F22821"/>
    <w:rsid w:val="00F22F5A"/>
    <w:rsid w:val="00F2356E"/>
    <w:rsid w:val="00F23EAC"/>
    <w:rsid w:val="00F24E68"/>
    <w:rsid w:val="00F2507A"/>
    <w:rsid w:val="00F25607"/>
    <w:rsid w:val="00F2589C"/>
    <w:rsid w:val="00F25C66"/>
    <w:rsid w:val="00F25FEE"/>
    <w:rsid w:val="00F26091"/>
    <w:rsid w:val="00F2644C"/>
    <w:rsid w:val="00F26AA8"/>
    <w:rsid w:val="00F26C15"/>
    <w:rsid w:val="00F26D03"/>
    <w:rsid w:val="00F27AA5"/>
    <w:rsid w:val="00F31541"/>
    <w:rsid w:val="00F320FB"/>
    <w:rsid w:val="00F32DF2"/>
    <w:rsid w:val="00F332BF"/>
    <w:rsid w:val="00F33C32"/>
    <w:rsid w:val="00F3439C"/>
    <w:rsid w:val="00F34836"/>
    <w:rsid w:val="00F34A48"/>
    <w:rsid w:val="00F35494"/>
    <w:rsid w:val="00F35B3B"/>
    <w:rsid w:val="00F379F7"/>
    <w:rsid w:val="00F37B2C"/>
    <w:rsid w:val="00F40D34"/>
    <w:rsid w:val="00F41152"/>
    <w:rsid w:val="00F413D1"/>
    <w:rsid w:val="00F41748"/>
    <w:rsid w:val="00F41A59"/>
    <w:rsid w:val="00F41B1F"/>
    <w:rsid w:val="00F42A0D"/>
    <w:rsid w:val="00F42E16"/>
    <w:rsid w:val="00F42E62"/>
    <w:rsid w:val="00F441D0"/>
    <w:rsid w:val="00F4427F"/>
    <w:rsid w:val="00F44B16"/>
    <w:rsid w:val="00F4519F"/>
    <w:rsid w:val="00F45638"/>
    <w:rsid w:val="00F45D74"/>
    <w:rsid w:val="00F50264"/>
    <w:rsid w:val="00F51730"/>
    <w:rsid w:val="00F5247B"/>
    <w:rsid w:val="00F528FC"/>
    <w:rsid w:val="00F53623"/>
    <w:rsid w:val="00F5391C"/>
    <w:rsid w:val="00F54448"/>
    <w:rsid w:val="00F54618"/>
    <w:rsid w:val="00F54A0F"/>
    <w:rsid w:val="00F550D1"/>
    <w:rsid w:val="00F55124"/>
    <w:rsid w:val="00F5566B"/>
    <w:rsid w:val="00F576BD"/>
    <w:rsid w:val="00F57E1C"/>
    <w:rsid w:val="00F57E29"/>
    <w:rsid w:val="00F6068F"/>
    <w:rsid w:val="00F60E77"/>
    <w:rsid w:val="00F61B4B"/>
    <w:rsid w:val="00F62D33"/>
    <w:rsid w:val="00F63541"/>
    <w:rsid w:val="00F63AEA"/>
    <w:rsid w:val="00F63B1E"/>
    <w:rsid w:val="00F64964"/>
    <w:rsid w:val="00F64DB0"/>
    <w:rsid w:val="00F659BC"/>
    <w:rsid w:val="00F6688D"/>
    <w:rsid w:val="00F70865"/>
    <w:rsid w:val="00F70915"/>
    <w:rsid w:val="00F70D07"/>
    <w:rsid w:val="00F710E9"/>
    <w:rsid w:val="00F71913"/>
    <w:rsid w:val="00F71BF3"/>
    <w:rsid w:val="00F72E00"/>
    <w:rsid w:val="00F7307C"/>
    <w:rsid w:val="00F7343B"/>
    <w:rsid w:val="00F73ACB"/>
    <w:rsid w:val="00F73AE0"/>
    <w:rsid w:val="00F73B85"/>
    <w:rsid w:val="00F73D5E"/>
    <w:rsid w:val="00F74FBF"/>
    <w:rsid w:val="00F75882"/>
    <w:rsid w:val="00F75DEA"/>
    <w:rsid w:val="00F76064"/>
    <w:rsid w:val="00F7694C"/>
    <w:rsid w:val="00F77993"/>
    <w:rsid w:val="00F80C95"/>
    <w:rsid w:val="00F83345"/>
    <w:rsid w:val="00F84536"/>
    <w:rsid w:val="00F850C7"/>
    <w:rsid w:val="00F85ADA"/>
    <w:rsid w:val="00F86A69"/>
    <w:rsid w:val="00F9064F"/>
    <w:rsid w:val="00F907D5"/>
    <w:rsid w:val="00F90CFF"/>
    <w:rsid w:val="00F90E55"/>
    <w:rsid w:val="00F90E7E"/>
    <w:rsid w:val="00F91348"/>
    <w:rsid w:val="00F91388"/>
    <w:rsid w:val="00F91F15"/>
    <w:rsid w:val="00F93A8D"/>
    <w:rsid w:val="00F95498"/>
    <w:rsid w:val="00F9588F"/>
    <w:rsid w:val="00F963CC"/>
    <w:rsid w:val="00F96706"/>
    <w:rsid w:val="00F96A99"/>
    <w:rsid w:val="00F97866"/>
    <w:rsid w:val="00FA0C2D"/>
    <w:rsid w:val="00FA0CF9"/>
    <w:rsid w:val="00FA1297"/>
    <w:rsid w:val="00FA14CE"/>
    <w:rsid w:val="00FA1938"/>
    <w:rsid w:val="00FA1ADE"/>
    <w:rsid w:val="00FA1E62"/>
    <w:rsid w:val="00FA24F8"/>
    <w:rsid w:val="00FA523A"/>
    <w:rsid w:val="00FA659A"/>
    <w:rsid w:val="00FA6CC7"/>
    <w:rsid w:val="00FA7D7B"/>
    <w:rsid w:val="00FB0042"/>
    <w:rsid w:val="00FB1863"/>
    <w:rsid w:val="00FB1B05"/>
    <w:rsid w:val="00FB2631"/>
    <w:rsid w:val="00FB2759"/>
    <w:rsid w:val="00FB2DD8"/>
    <w:rsid w:val="00FB327F"/>
    <w:rsid w:val="00FB41F9"/>
    <w:rsid w:val="00FB5F94"/>
    <w:rsid w:val="00FB67FE"/>
    <w:rsid w:val="00FB6967"/>
    <w:rsid w:val="00FB7530"/>
    <w:rsid w:val="00FC01C4"/>
    <w:rsid w:val="00FC3DC6"/>
    <w:rsid w:val="00FC5352"/>
    <w:rsid w:val="00FC6908"/>
    <w:rsid w:val="00FC6B56"/>
    <w:rsid w:val="00FC7543"/>
    <w:rsid w:val="00FD141A"/>
    <w:rsid w:val="00FD1456"/>
    <w:rsid w:val="00FD1547"/>
    <w:rsid w:val="00FD23A8"/>
    <w:rsid w:val="00FD23CD"/>
    <w:rsid w:val="00FD2832"/>
    <w:rsid w:val="00FD2D6E"/>
    <w:rsid w:val="00FD2DF1"/>
    <w:rsid w:val="00FD47EC"/>
    <w:rsid w:val="00FD4AE9"/>
    <w:rsid w:val="00FD4BE8"/>
    <w:rsid w:val="00FD547B"/>
    <w:rsid w:val="00FD7820"/>
    <w:rsid w:val="00FD7CF8"/>
    <w:rsid w:val="00FE085A"/>
    <w:rsid w:val="00FE0D5A"/>
    <w:rsid w:val="00FE123D"/>
    <w:rsid w:val="00FE2B48"/>
    <w:rsid w:val="00FE2E09"/>
    <w:rsid w:val="00FE33C3"/>
    <w:rsid w:val="00FE3920"/>
    <w:rsid w:val="00FE5B7E"/>
    <w:rsid w:val="00FE5EF8"/>
    <w:rsid w:val="00FE68FF"/>
    <w:rsid w:val="00FE7CF5"/>
    <w:rsid w:val="00FF05D1"/>
    <w:rsid w:val="00FF09DC"/>
    <w:rsid w:val="00FF0B8E"/>
    <w:rsid w:val="00FF1679"/>
    <w:rsid w:val="00FF2F12"/>
    <w:rsid w:val="00FF505B"/>
    <w:rsid w:val="00FF6406"/>
    <w:rsid w:val="00FF7340"/>
    <w:rsid w:val="00FF734E"/>
    <w:rsid w:val="00FF779E"/>
    <w:rsid w:val="00FF7DD8"/>
    <w:rsid w:val="00FF7ED7"/>
    <w:rsid w:val="4D43F6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73ACD0"/>
  <w15:chartTrackingRefBased/>
  <w15:docId w15:val="{D07048DB-48EE-49F9-A501-B1BFAAA58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04FA"/>
    <w:pPr>
      <w:jc w:val="both"/>
    </w:pPr>
    <w:rPr>
      <w:rFonts w:ascii="Times New Roman" w:hAnsi="Times New Roman"/>
      <w:sz w:val="24"/>
    </w:rPr>
  </w:style>
  <w:style w:type="paragraph" w:styleId="Heading1">
    <w:name w:val="heading 1"/>
    <w:basedOn w:val="Normal"/>
    <w:next w:val="Normal"/>
    <w:link w:val="Heading1Char"/>
    <w:uiPriority w:val="9"/>
    <w:qFormat/>
    <w:rsid w:val="008F316C"/>
    <w:pPr>
      <w:keepNext/>
      <w:keepLines/>
      <w:numPr>
        <w:numId w:val="4"/>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27A9F"/>
    <w:pPr>
      <w:keepNext/>
      <w:keepLines/>
      <w:numPr>
        <w:ilvl w:val="1"/>
        <w:numId w:val="4"/>
      </w:numPr>
      <w:spacing w:before="40" w:after="0"/>
      <w:ind w:left="36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27A9F"/>
    <w:pPr>
      <w:keepNext/>
      <w:keepLines/>
      <w:numPr>
        <w:ilvl w:val="2"/>
        <w:numId w:val="4"/>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584FF3"/>
    <w:pPr>
      <w:keepNext/>
      <w:keepLines/>
      <w:numPr>
        <w:ilvl w:val="2"/>
        <w:numId w:val="2"/>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2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2759"/>
    <w:rPr>
      <w:rFonts w:ascii="Times New Roman" w:hAnsi="Times New Roman"/>
      <w:sz w:val="24"/>
    </w:rPr>
  </w:style>
  <w:style w:type="paragraph" w:styleId="Footer">
    <w:name w:val="footer"/>
    <w:basedOn w:val="Normal"/>
    <w:link w:val="FooterChar"/>
    <w:uiPriority w:val="99"/>
    <w:unhideWhenUsed/>
    <w:rsid w:val="00FB2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2759"/>
    <w:rPr>
      <w:rFonts w:ascii="Times New Roman" w:hAnsi="Times New Roman"/>
      <w:sz w:val="24"/>
    </w:rPr>
  </w:style>
  <w:style w:type="paragraph" w:styleId="Title">
    <w:name w:val="Title"/>
    <w:basedOn w:val="Normal"/>
    <w:next w:val="Normal"/>
    <w:link w:val="TitleChar"/>
    <w:uiPriority w:val="10"/>
    <w:qFormat/>
    <w:rsid w:val="00A6172B"/>
    <w:pPr>
      <w:spacing w:after="0" w:line="240" w:lineRule="auto"/>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A6172B"/>
    <w:rPr>
      <w:rFonts w:ascii="Times New Roman" w:eastAsiaTheme="majorEastAsia" w:hAnsi="Times New Roman" w:cstheme="majorBidi"/>
      <w:b/>
      <w:spacing w:val="-10"/>
      <w:kern w:val="28"/>
      <w:sz w:val="28"/>
      <w:szCs w:val="56"/>
    </w:rPr>
  </w:style>
  <w:style w:type="character" w:styleId="PlaceholderText">
    <w:name w:val="Placeholder Text"/>
    <w:basedOn w:val="DefaultParagraphFont"/>
    <w:uiPriority w:val="99"/>
    <w:semiHidden/>
    <w:rsid w:val="008C25E1"/>
    <w:rPr>
      <w:color w:val="808080"/>
    </w:rPr>
  </w:style>
  <w:style w:type="character" w:customStyle="1" w:styleId="Heading1Char">
    <w:name w:val="Heading 1 Char"/>
    <w:basedOn w:val="DefaultParagraphFont"/>
    <w:link w:val="Heading1"/>
    <w:uiPriority w:val="9"/>
    <w:rsid w:val="008F316C"/>
    <w:rPr>
      <w:rFonts w:ascii="Times New Roman" w:eastAsiaTheme="majorEastAsia" w:hAnsi="Times New Roman" w:cstheme="majorBidi"/>
      <w:b/>
      <w:sz w:val="24"/>
      <w:szCs w:val="32"/>
    </w:rPr>
  </w:style>
  <w:style w:type="table" w:styleId="TableGrid">
    <w:name w:val="Table Grid"/>
    <w:basedOn w:val="TableNormal"/>
    <w:uiPriority w:val="39"/>
    <w:rsid w:val="00BF42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C1E7E"/>
    <w:pPr>
      <w:ind w:left="720"/>
      <w:contextualSpacing/>
    </w:pPr>
  </w:style>
  <w:style w:type="paragraph" w:styleId="TOCHeading">
    <w:name w:val="TOC Heading"/>
    <w:basedOn w:val="Heading1"/>
    <w:next w:val="Normal"/>
    <w:uiPriority w:val="39"/>
    <w:unhideWhenUsed/>
    <w:qFormat/>
    <w:rsid w:val="001A123C"/>
    <w:pPr>
      <w:jc w:val="left"/>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E01F98"/>
    <w:pPr>
      <w:spacing w:after="100"/>
      <w:ind w:left="220"/>
      <w:jc w:val="left"/>
    </w:pPr>
    <w:rPr>
      <w:rFonts w:eastAsiaTheme="minorEastAsia" w:cs="Times New Roman"/>
    </w:rPr>
  </w:style>
  <w:style w:type="paragraph" w:styleId="TOC1">
    <w:name w:val="toc 1"/>
    <w:basedOn w:val="Normal"/>
    <w:next w:val="Normal"/>
    <w:autoRedefine/>
    <w:uiPriority w:val="39"/>
    <w:unhideWhenUsed/>
    <w:rsid w:val="007662C6"/>
    <w:pPr>
      <w:tabs>
        <w:tab w:val="right" w:leader="dot" w:pos="8494"/>
      </w:tabs>
      <w:spacing w:after="100"/>
      <w:jc w:val="left"/>
    </w:pPr>
    <w:rPr>
      <w:rFonts w:eastAsiaTheme="minorEastAsia" w:cs="Times New Roman"/>
      <w:b/>
    </w:rPr>
  </w:style>
  <w:style w:type="paragraph" w:styleId="TOC3">
    <w:name w:val="toc 3"/>
    <w:basedOn w:val="Normal"/>
    <w:next w:val="Normal"/>
    <w:autoRedefine/>
    <w:uiPriority w:val="39"/>
    <w:unhideWhenUsed/>
    <w:rsid w:val="00987C24"/>
    <w:pPr>
      <w:tabs>
        <w:tab w:val="left" w:pos="1320"/>
        <w:tab w:val="right" w:leader="dot" w:pos="8494"/>
      </w:tabs>
      <w:spacing w:after="100"/>
      <w:ind w:left="440"/>
      <w:jc w:val="left"/>
    </w:pPr>
    <w:rPr>
      <w:rFonts w:eastAsiaTheme="minorEastAsia" w:cs="Times New Roman"/>
    </w:rPr>
  </w:style>
  <w:style w:type="character" w:styleId="Hyperlink">
    <w:name w:val="Hyperlink"/>
    <w:basedOn w:val="DefaultParagraphFont"/>
    <w:uiPriority w:val="99"/>
    <w:unhideWhenUsed/>
    <w:rsid w:val="001A123C"/>
    <w:rPr>
      <w:color w:val="0563C1" w:themeColor="hyperlink"/>
      <w:u w:val="single"/>
    </w:rPr>
  </w:style>
  <w:style w:type="character" w:customStyle="1" w:styleId="Heading2Char">
    <w:name w:val="Heading 2 Char"/>
    <w:basedOn w:val="DefaultParagraphFont"/>
    <w:link w:val="Heading2"/>
    <w:uiPriority w:val="9"/>
    <w:rsid w:val="00327A9F"/>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27A9F"/>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semiHidden/>
    <w:rsid w:val="00584FF3"/>
    <w:rPr>
      <w:rFonts w:asciiTheme="majorHAnsi" w:eastAsiaTheme="majorEastAsia" w:hAnsiTheme="majorHAnsi" w:cstheme="majorBidi"/>
      <w:i/>
      <w:iCs/>
      <w:color w:val="2F5496" w:themeColor="accent1" w:themeShade="BF"/>
      <w:sz w:val="24"/>
    </w:rPr>
  </w:style>
  <w:style w:type="paragraph" w:styleId="Caption">
    <w:name w:val="caption"/>
    <w:basedOn w:val="Normal"/>
    <w:next w:val="Normal"/>
    <w:autoRedefine/>
    <w:uiPriority w:val="35"/>
    <w:unhideWhenUsed/>
    <w:qFormat/>
    <w:rsid w:val="003F0C01"/>
    <w:pPr>
      <w:keepNext/>
      <w:spacing w:before="120" w:after="200" w:line="360" w:lineRule="auto"/>
      <w:ind w:left="720"/>
      <w:jc w:val="center"/>
      <w:pPrChange w:id="0" w:author="ilham.nur@office.ui.ac.id" w:date="2023-03-10T23:21:00Z">
        <w:pPr>
          <w:keepNext/>
          <w:spacing w:before="120" w:after="200" w:line="360" w:lineRule="auto"/>
          <w:jc w:val="center"/>
        </w:pPr>
      </w:pPrChange>
    </w:pPr>
    <w:rPr>
      <w:b/>
      <w:iCs/>
      <w:sz w:val="20"/>
      <w:szCs w:val="18"/>
      <w:rPrChange w:id="0" w:author="ilham.nur@office.ui.ac.id" w:date="2023-03-10T23:21:00Z">
        <w:rPr>
          <w:rFonts w:eastAsiaTheme="minorHAnsi" w:cstheme="minorBidi"/>
          <w:b/>
          <w:iCs/>
          <w:szCs w:val="18"/>
          <w:lang w:val="en-US" w:eastAsia="en-US" w:bidi="ar-SA"/>
        </w:rPr>
      </w:rPrChange>
    </w:rPr>
  </w:style>
  <w:style w:type="paragraph" w:styleId="TableofFigures">
    <w:name w:val="table of figures"/>
    <w:basedOn w:val="Normal"/>
    <w:next w:val="Normal"/>
    <w:uiPriority w:val="99"/>
    <w:unhideWhenUsed/>
    <w:rsid w:val="00FE2B48"/>
    <w:pPr>
      <w:spacing w:after="0"/>
    </w:pPr>
  </w:style>
  <w:style w:type="character" w:styleId="CommentReference">
    <w:name w:val="annotation reference"/>
    <w:basedOn w:val="DefaultParagraphFont"/>
    <w:uiPriority w:val="99"/>
    <w:semiHidden/>
    <w:unhideWhenUsed/>
    <w:rsid w:val="00115368"/>
    <w:rPr>
      <w:sz w:val="16"/>
      <w:szCs w:val="16"/>
    </w:rPr>
  </w:style>
  <w:style w:type="paragraph" w:styleId="CommentText">
    <w:name w:val="annotation text"/>
    <w:basedOn w:val="Normal"/>
    <w:link w:val="CommentTextChar"/>
    <w:uiPriority w:val="99"/>
    <w:semiHidden/>
    <w:unhideWhenUsed/>
    <w:rsid w:val="00115368"/>
    <w:pPr>
      <w:spacing w:line="240" w:lineRule="auto"/>
    </w:pPr>
    <w:rPr>
      <w:sz w:val="20"/>
      <w:szCs w:val="20"/>
    </w:rPr>
  </w:style>
  <w:style w:type="character" w:customStyle="1" w:styleId="CommentTextChar">
    <w:name w:val="Comment Text Char"/>
    <w:basedOn w:val="DefaultParagraphFont"/>
    <w:link w:val="CommentText"/>
    <w:uiPriority w:val="99"/>
    <w:semiHidden/>
    <w:rsid w:val="0011536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15368"/>
    <w:rPr>
      <w:b/>
      <w:bCs/>
    </w:rPr>
  </w:style>
  <w:style w:type="character" w:customStyle="1" w:styleId="CommentSubjectChar">
    <w:name w:val="Comment Subject Char"/>
    <w:basedOn w:val="CommentTextChar"/>
    <w:link w:val="CommentSubject"/>
    <w:uiPriority w:val="99"/>
    <w:semiHidden/>
    <w:rsid w:val="00115368"/>
    <w:rPr>
      <w:rFonts w:ascii="Times New Roman" w:hAnsi="Times New Roman"/>
      <w:b/>
      <w:bCs/>
      <w:sz w:val="20"/>
      <w:szCs w:val="20"/>
    </w:rPr>
  </w:style>
  <w:style w:type="paragraph" w:styleId="Revision">
    <w:name w:val="Revision"/>
    <w:hidden/>
    <w:uiPriority w:val="99"/>
    <w:semiHidden/>
    <w:rsid w:val="00836391"/>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4449">
      <w:bodyDiv w:val="1"/>
      <w:marLeft w:val="0"/>
      <w:marRight w:val="0"/>
      <w:marTop w:val="0"/>
      <w:marBottom w:val="0"/>
      <w:divBdr>
        <w:top w:val="none" w:sz="0" w:space="0" w:color="auto"/>
        <w:left w:val="none" w:sz="0" w:space="0" w:color="auto"/>
        <w:bottom w:val="none" w:sz="0" w:space="0" w:color="auto"/>
        <w:right w:val="none" w:sz="0" w:space="0" w:color="auto"/>
      </w:divBdr>
      <w:divsChild>
        <w:div w:id="1288704177">
          <w:marLeft w:val="1080"/>
          <w:marRight w:val="0"/>
          <w:marTop w:val="0"/>
          <w:marBottom w:val="0"/>
          <w:divBdr>
            <w:top w:val="none" w:sz="0" w:space="0" w:color="auto"/>
            <w:left w:val="none" w:sz="0" w:space="0" w:color="auto"/>
            <w:bottom w:val="none" w:sz="0" w:space="0" w:color="auto"/>
            <w:right w:val="none" w:sz="0" w:space="0" w:color="auto"/>
          </w:divBdr>
        </w:div>
        <w:div w:id="1546798648">
          <w:marLeft w:val="1627"/>
          <w:marRight w:val="0"/>
          <w:marTop w:val="0"/>
          <w:marBottom w:val="0"/>
          <w:divBdr>
            <w:top w:val="none" w:sz="0" w:space="0" w:color="auto"/>
            <w:left w:val="none" w:sz="0" w:space="0" w:color="auto"/>
            <w:bottom w:val="none" w:sz="0" w:space="0" w:color="auto"/>
            <w:right w:val="none" w:sz="0" w:space="0" w:color="auto"/>
          </w:divBdr>
        </w:div>
      </w:divsChild>
    </w:div>
    <w:div w:id="505558729">
      <w:bodyDiv w:val="1"/>
      <w:marLeft w:val="0"/>
      <w:marRight w:val="0"/>
      <w:marTop w:val="0"/>
      <w:marBottom w:val="0"/>
      <w:divBdr>
        <w:top w:val="none" w:sz="0" w:space="0" w:color="auto"/>
        <w:left w:val="none" w:sz="0" w:space="0" w:color="auto"/>
        <w:bottom w:val="none" w:sz="0" w:space="0" w:color="auto"/>
        <w:right w:val="none" w:sz="0" w:space="0" w:color="auto"/>
      </w:divBdr>
      <w:divsChild>
        <w:div w:id="596402207">
          <w:marLeft w:val="0"/>
          <w:marRight w:val="0"/>
          <w:marTop w:val="0"/>
          <w:marBottom w:val="0"/>
          <w:divBdr>
            <w:top w:val="none" w:sz="0" w:space="0" w:color="auto"/>
            <w:left w:val="none" w:sz="0" w:space="0" w:color="auto"/>
            <w:bottom w:val="none" w:sz="0" w:space="0" w:color="auto"/>
            <w:right w:val="none" w:sz="0" w:space="0" w:color="auto"/>
          </w:divBdr>
          <w:divsChild>
            <w:div w:id="958298115">
              <w:marLeft w:val="0"/>
              <w:marRight w:val="0"/>
              <w:marTop w:val="0"/>
              <w:marBottom w:val="0"/>
              <w:divBdr>
                <w:top w:val="none" w:sz="0" w:space="0" w:color="auto"/>
                <w:left w:val="none" w:sz="0" w:space="0" w:color="auto"/>
                <w:bottom w:val="none" w:sz="0" w:space="0" w:color="auto"/>
                <w:right w:val="none" w:sz="0" w:space="0" w:color="auto"/>
              </w:divBdr>
            </w:div>
            <w:div w:id="680543347">
              <w:marLeft w:val="0"/>
              <w:marRight w:val="0"/>
              <w:marTop w:val="0"/>
              <w:marBottom w:val="0"/>
              <w:divBdr>
                <w:top w:val="none" w:sz="0" w:space="0" w:color="auto"/>
                <w:left w:val="none" w:sz="0" w:space="0" w:color="auto"/>
                <w:bottom w:val="none" w:sz="0" w:space="0" w:color="auto"/>
                <w:right w:val="none" w:sz="0" w:space="0" w:color="auto"/>
              </w:divBdr>
            </w:div>
            <w:div w:id="202639472">
              <w:marLeft w:val="0"/>
              <w:marRight w:val="0"/>
              <w:marTop w:val="0"/>
              <w:marBottom w:val="0"/>
              <w:divBdr>
                <w:top w:val="none" w:sz="0" w:space="0" w:color="auto"/>
                <w:left w:val="none" w:sz="0" w:space="0" w:color="auto"/>
                <w:bottom w:val="none" w:sz="0" w:space="0" w:color="auto"/>
                <w:right w:val="none" w:sz="0" w:space="0" w:color="auto"/>
              </w:divBdr>
            </w:div>
            <w:div w:id="694117264">
              <w:marLeft w:val="0"/>
              <w:marRight w:val="0"/>
              <w:marTop w:val="0"/>
              <w:marBottom w:val="0"/>
              <w:divBdr>
                <w:top w:val="none" w:sz="0" w:space="0" w:color="auto"/>
                <w:left w:val="none" w:sz="0" w:space="0" w:color="auto"/>
                <w:bottom w:val="none" w:sz="0" w:space="0" w:color="auto"/>
                <w:right w:val="none" w:sz="0" w:space="0" w:color="auto"/>
              </w:divBdr>
            </w:div>
            <w:div w:id="991101779">
              <w:marLeft w:val="0"/>
              <w:marRight w:val="0"/>
              <w:marTop w:val="0"/>
              <w:marBottom w:val="0"/>
              <w:divBdr>
                <w:top w:val="none" w:sz="0" w:space="0" w:color="auto"/>
                <w:left w:val="none" w:sz="0" w:space="0" w:color="auto"/>
                <w:bottom w:val="none" w:sz="0" w:space="0" w:color="auto"/>
                <w:right w:val="none" w:sz="0" w:space="0" w:color="auto"/>
              </w:divBdr>
            </w:div>
            <w:div w:id="2112697625">
              <w:marLeft w:val="0"/>
              <w:marRight w:val="0"/>
              <w:marTop w:val="0"/>
              <w:marBottom w:val="0"/>
              <w:divBdr>
                <w:top w:val="none" w:sz="0" w:space="0" w:color="auto"/>
                <w:left w:val="none" w:sz="0" w:space="0" w:color="auto"/>
                <w:bottom w:val="none" w:sz="0" w:space="0" w:color="auto"/>
                <w:right w:val="none" w:sz="0" w:space="0" w:color="auto"/>
              </w:divBdr>
            </w:div>
            <w:div w:id="316232207">
              <w:marLeft w:val="0"/>
              <w:marRight w:val="0"/>
              <w:marTop w:val="0"/>
              <w:marBottom w:val="0"/>
              <w:divBdr>
                <w:top w:val="none" w:sz="0" w:space="0" w:color="auto"/>
                <w:left w:val="none" w:sz="0" w:space="0" w:color="auto"/>
                <w:bottom w:val="none" w:sz="0" w:space="0" w:color="auto"/>
                <w:right w:val="none" w:sz="0" w:space="0" w:color="auto"/>
              </w:divBdr>
            </w:div>
            <w:div w:id="542447395">
              <w:marLeft w:val="0"/>
              <w:marRight w:val="0"/>
              <w:marTop w:val="0"/>
              <w:marBottom w:val="0"/>
              <w:divBdr>
                <w:top w:val="none" w:sz="0" w:space="0" w:color="auto"/>
                <w:left w:val="none" w:sz="0" w:space="0" w:color="auto"/>
                <w:bottom w:val="none" w:sz="0" w:space="0" w:color="auto"/>
                <w:right w:val="none" w:sz="0" w:space="0" w:color="auto"/>
              </w:divBdr>
            </w:div>
            <w:div w:id="786043002">
              <w:marLeft w:val="0"/>
              <w:marRight w:val="0"/>
              <w:marTop w:val="0"/>
              <w:marBottom w:val="0"/>
              <w:divBdr>
                <w:top w:val="none" w:sz="0" w:space="0" w:color="auto"/>
                <w:left w:val="none" w:sz="0" w:space="0" w:color="auto"/>
                <w:bottom w:val="none" w:sz="0" w:space="0" w:color="auto"/>
                <w:right w:val="none" w:sz="0" w:space="0" w:color="auto"/>
              </w:divBdr>
            </w:div>
            <w:div w:id="610627025">
              <w:marLeft w:val="0"/>
              <w:marRight w:val="0"/>
              <w:marTop w:val="0"/>
              <w:marBottom w:val="0"/>
              <w:divBdr>
                <w:top w:val="none" w:sz="0" w:space="0" w:color="auto"/>
                <w:left w:val="none" w:sz="0" w:space="0" w:color="auto"/>
                <w:bottom w:val="none" w:sz="0" w:space="0" w:color="auto"/>
                <w:right w:val="none" w:sz="0" w:space="0" w:color="auto"/>
              </w:divBdr>
            </w:div>
            <w:div w:id="303507770">
              <w:marLeft w:val="0"/>
              <w:marRight w:val="0"/>
              <w:marTop w:val="0"/>
              <w:marBottom w:val="0"/>
              <w:divBdr>
                <w:top w:val="none" w:sz="0" w:space="0" w:color="auto"/>
                <w:left w:val="none" w:sz="0" w:space="0" w:color="auto"/>
                <w:bottom w:val="none" w:sz="0" w:space="0" w:color="auto"/>
                <w:right w:val="none" w:sz="0" w:space="0" w:color="auto"/>
              </w:divBdr>
            </w:div>
            <w:div w:id="663166958">
              <w:marLeft w:val="0"/>
              <w:marRight w:val="0"/>
              <w:marTop w:val="0"/>
              <w:marBottom w:val="0"/>
              <w:divBdr>
                <w:top w:val="none" w:sz="0" w:space="0" w:color="auto"/>
                <w:left w:val="none" w:sz="0" w:space="0" w:color="auto"/>
                <w:bottom w:val="none" w:sz="0" w:space="0" w:color="auto"/>
                <w:right w:val="none" w:sz="0" w:space="0" w:color="auto"/>
              </w:divBdr>
            </w:div>
            <w:div w:id="2061785549">
              <w:marLeft w:val="0"/>
              <w:marRight w:val="0"/>
              <w:marTop w:val="0"/>
              <w:marBottom w:val="0"/>
              <w:divBdr>
                <w:top w:val="none" w:sz="0" w:space="0" w:color="auto"/>
                <w:left w:val="none" w:sz="0" w:space="0" w:color="auto"/>
                <w:bottom w:val="none" w:sz="0" w:space="0" w:color="auto"/>
                <w:right w:val="none" w:sz="0" w:space="0" w:color="auto"/>
              </w:divBdr>
            </w:div>
            <w:div w:id="884289239">
              <w:marLeft w:val="0"/>
              <w:marRight w:val="0"/>
              <w:marTop w:val="0"/>
              <w:marBottom w:val="0"/>
              <w:divBdr>
                <w:top w:val="none" w:sz="0" w:space="0" w:color="auto"/>
                <w:left w:val="none" w:sz="0" w:space="0" w:color="auto"/>
                <w:bottom w:val="none" w:sz="0" w:space="0" w:color="auto"/>
                <w:right w:val="none" w:sz="0" w:space="0" w:color="auto"/>
              </w:divBdr>
            </w:div>
            <w:div w:id="322273220">
              <w:marLeft w:val="0"/>
              <w:marRight w:val="0"/>
              <w:marTop w:val="0"/>
              <w:marBottom w:val="0"/>
              <w:divBdr>
                <w:top w:val="none" w:sz="0" w:space="0" w:color="auto"/>
                <w:left w:val="none" w:sz="0" w:space="0" w:color="auto"/>
                <w:bottom w:val="none" w:sz="0" w:space="0" w:color="auto"/>
                <w:right w:val="none" w:sz="0" w:space="0" w:color="auto"/>
              </w:divBdr>
            </w:div>
            <w:div w:id="855192976">
              <w:marLeft w:val="0"/>
              <w:marRight w:val="0"/>
              <w:marTop w:val="0"/>
              <w:marBottom w:val="0"/>
              <w:divBdr>
                <w:top w:val="none" w:sz="0" w:space="0" w:color="auto"/>
                <w:left w:val="none" w:sz="0" w:space="0" w:color="auto"/>
                <w:bottom w:val="none" w:sz="0" w:space="0" w:color="auto"/>
                <w:right w:val="none" w:sz="0" w:space="0" w:color="auto"/>
              </w:divBdr>
            </w:div>
            <w:div w:id="1812401024">
              <w:marLeft w:val="0"/>
              <w:marRight w:val="0"/>
              <w:marTop w:val="0"/>
              <w:marBottom w:val="0"/>
              <w:divBdr>
                <w:top w:val="none" w:sz="0" w:space="0" w:color="auto"/>
                <w:left w:val="none" w:sz="0" w:space="0" w:color="auto"/>
                <w:bottom w:val="none" w:sz="0" w:space="0" w:color="auto"/>
                <w:right w:val="none" w:sz="0" w:space="0" w:color="auto"/>
              </w:divBdr>
            </w:div>
            <w:div w:id="1247573745">
              <w:marLeft w:val="0"/>
              <w:marRight w:val="0"/>
              <w:marTop w:val="0"/>
              <w:marBottom w:val="0"/>
              <w:divBdr>
                <w:top w:val="none" w:sz="0" w:space="0" w:color="auto"/>
                <w:left w:val="none" w:sz="0" w:space="0" w:color="auto"/>
                <w:bottom w:val="none" w:sz="0" w:space="0" w:color="auto"/>
                <w:right w:val="none" w:sz="0" w:space="0" w:color="auto"/>
              </w:divBdr>
            </w:div>
            <w:div w:id="569923651">
              <w:marLeft w:val="0"/>
              <w:marRight w:val="0"/>
              <w:marTop w:val="0"/>
              <w:marBottom w:val="0"/>
              <w:divBdr>
                <w:top w:val="none" w:sz="0" w:space="0" w:color="auto"/>
                <w:left w:val="none" w:sz="0" w:space="0" w:color="auto"/>
                <w:bottom w:val="none" w:sz="0" w:space="0" w:color="auto"/>
                <w:right w:val="none" w:sz="0" w:space="0" w:color="auto"/>
              </w:divBdr>
            </w:div>
            <w:div w:id="313994904">
              <w:marLeft w:val="0"/>
              <w:marRight w:val="0"/>
              <w:marTop w:val="0"/>
              <w:marBottom w:val="0"/>
              <w:divBdr>
                <w:top w:val="none" w:sz="0" w:space="0" w:color="auto"/>
                <w:left w:val="none" w:sz="0" w:space="0" w:color="auto"/>
                <w:bottom w:val="none" w:sz="0" w:space="0" w:color="auto"/>
                <w:right w:val="none" w:sz="0" w:space="0" w:color="auto"/>
              </w:divBdr>
            </w:div>
            <w:div w:id="616641522">
              <w:marLeft w:val="0"/>
              <w:marRight w:val="0"/>
              <w:marTop w:val="0"/>
              <w:marBottom w:val="0"/>
              <w:divBdr>
                <w:top w:val="none" w:sz="0" w:space="0" w:color="auto"/>
                <w:left w:val="none" w:sz="0" w:space="0" w:color="auto"/>
                <w:bottom w:val="none" w:sz="0" w:space="0" w:color="auto"/>
                <w:right w:val="none" w:sz="0" w:space="0" w:color="auto"/>
              </w:divBdr>
            </w:div>
            <w:div w:id="1608923380">
              <w:marLeft w:val="0"/>
              <w:marRight w:val="0"/>
              <w:marTop w:val="0"/>
              <w:marBottom w:val="0"/>
              <w:divBdr>
                <w:top w:val="none" w:sz="0" w:space="0" w:color="auto"/>
                <w:left w:val="none" w:sz="0" w:space="0" w:color="auto"/>
                <w:bottom w:val="none" w:sz="0" w:space="0" w:color="auto"/>
                <w:right w:val="none" w:sz="0" w:space="0" w:color="auto"/>
              </w:divBdr>
            </w:div>
            <w:div w:id="2124574024">
              <w:marLeft w:val="0"/>
              <w:marRight w:val="0"/>
              <w:marTop w:val="0"/>
              <w:marBottom w:val="0"/>
              <w:divBdr>
                <w:top w:val="none" w:sz="0" w:space="0" w:color="auto"/>
                <w:left w:val="none" w:sz="0" w:space="0" w:color="auto"/>
                <w:bottom w:val="none" w:sz="0" w:space="0" w:color="auto"/>
                <w:right w:val="none" w:sz="0" w:space="0" w:color="auto"/>
              </w:divBdr>
            </w:div>
            <w:div w:id="472068221">
              <w:marLeft w:val="0"/>
              <w:marRight w:val="0"/>
              <w:marTop w:val="0"/>
              <w:marBottom w:val="0"/>
              <w:divBdr>
                <w:top w:val="none" w:sz="0" w:space="0" w:color="auto"/>
                <w:left w:val="none" w:sz="0" w:space="0" w:color="auto"/>
                <w:bottom w:val="none" w:sz="0" w:space="0" w:color="auto"/>
                <w:right w:val="none" w:sz="0" w:space="0" w:color="auto"/>
              </w:divBdr>
            </w:div>
            <w:div w:id="1095204301">
              <w:marLeft w:val="0"/>
              <w:marRight w:val="0"/>
              <w:marTop w:val="0"/>
              <w:marBottom w:val="0"/>
              <w:divBdr>
                <w:top w:val="none" w:sz="0" w:space="0" w:color="auto"/>
                <w:left w:val="none" w:sz="0" w:space="0" w:color="auto"/>
                <w:bottom w:val="none" w:sz="0" w:space="0" w:color="auto"/>
                <w:right w:val="none" w:sz="0" w:space="0" w:color="auto"/>
              </w:divBdr>
            </w:div>
            <w:div w:id="1244412002">
              <w:marLeft w:val="0"/>
              <w:marRight w:val="0"/>
              <w:marTop w:val="0"/>
              <w:marBottom w:val="0"/>
              <w:divBdr>
                <w:top w:val="none" w:sz="0" w:space="0" w:color="auto"/>
                <w:left w:val="none" w:sz="0" w:space="0" w:color="auto"/>
                <w:bottom w:val="none" w:sz="0" w:space="0" w:color="auto"/>
                <w:right w:val="none" w:sz="0" w:space="0" w:color="auto"/>
              </w:divBdr>
            </w:div>
            <w:div w:id="594554798">
              <w:marLeft w:val="0"/>
              <w:marRight w:val="0"/>
              <w:marTop w:val="0"/>
              <w:marBottom w:val="0"/>
              <w:divBdr>
                <w:top w:val="none" w:sz="0" w:space="0" w:color="auto"/>
                <w:left w:val="none" w:sz="0" w:space="0" w:color="auto"/>
                <w:bottom w:val="none" w:sz="0" w:space="0" w:color="auto"/>
                <w:right w:val="none" w:sz="0" w:space="0" w:color="auto"/>
              </w:divBdr>
            </w:div>
            <w:div w:id="10116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37267">
      <w:bodyDiv w:val="1"/>
      <w:marLeft w:val="0"/>
      <w:marRight w:val="0"/>
      <w:marTop w:val="0"/>
      <w:marBottom w:val="0"/>
      <w:divBdr>
        <w:top w:val="none" w:sz="0" w:space="0" w:color="auto"/>
        <w:left w:val="none" w:sz="0" w:space="0" w:color="auto"/>
        <w:bottom w:val="none" w:sz="0" w:space="0" w:color="auto"/>
        <w:right w:val="none" w:sz="0" w:space="0" w:color="auto"/>
      </w:divBdr>
      <w:divsChild>
        <w:div w:id="2131431174">
          <w:marLeft w:val="547"/>
          <w:marRight w:val="0"/>
          <w:marTop w:val="0"/>
          <w:marBottom w:val="0"/>
          <w:divBdr>
            <w:top w:val="none" w:sz="0" w:space="0" w:color="auto"/>
            <w:left w:val="none" w:sz="0" w:space="0" w:color="auto"/>
            <w:bottom w:val="none" w:sz="0" w:space="0" w:color="auto"/>
            <w:right w:val="none" w:sz="0" w:space="0" w:color="auto"/>
          </w:divBdr>
        </w:div>
        <w:div w:id="1479028564">
          <w:marLeft w:val="1080"/>
          <w:marRight w:val="0"/>
          <w:marTop w:val="0"/>
          <w:marBottom w:val="0"/>
          <w:divBdr>
            <w:top w:val="none" w:sz="0" w:space="0" w:color="auto"/>
            <w:left w:val="none" w:sz="0" w:space="0" w:color="auto"/>
            <w:bottom w:val="none" w:sz="0" w:space="0" w:color="auto"/>
            <w:right w:val="none" w:sz="0" w:space="0" w:color="auto"/>
          </w:divBdr>
        </w:div>
        <w:div w:id="2139183245">
          <w:marLeft w:val="1627"/>
          <w:marRight w:val="0"/>
          <w:marTop w:val="0"/>
          <w:marBottom w:val="0"/>
          <w:divBdr>
            <w:top w:val="none" w:sz="0" w:space="0" w:color="auto"/>
            <w:left w:val="none" w:sz="0" w:space="0" w:color="auto"/>
            <w:bottom w:val="none" w:sz="0" w:space="0" w:color="auto"/>
            <w:right w:val="none" w:sz="0" w:space="0" w:color="auto"/>
          </w:divBdr>
        </w:div>
      </w:divsChild>
    </w:div>
    <w:div w:id="1131821364">
      <w:bodyDiv w:val="1"/>
      <w:marLeft w:val="0"/>
      <w:marRight w:val="0"/>
      <w:marTop w:val="0"/>
      <w:marBottom w:val="0"/>
      <w:divBdr>
        <w:top w:val="none" w:sz="0" w:space="0" w:color="auto"/>
        <w:left w:val="none" w:sz="0" w:space="0" w:color="auto"/>
        <w:bottom w:val="none" w:sz="0" w:space="0" w:color="auto"/>
        <w:right w:val="none" w:sz="0" w:space="0" w:color="auto"/>
      </w:divBdr>
      <w:divsChild>
        <w:div w:id="664942010">
          <w:marLeft w:val="360"/>
          <w:marRight w:val="0"/>
          <w:marTop w:val="280"/>
          <w:marBottom w:val="0"/>
          <w:divBdr>
            <w:top w:val="none" w:sz="0" w:space="0" w:color="auto"/>
            <w:left w:val="none" w:sz="0" w:space="0" w:color="auto"/>
            <w:bottom w:val="none" w:sz="0" w:space="0" w:color="auto"/>
            <w:right w:val="none" w:sz="0" w:space="0" w:color="auto"/>
          </w:divBdr>
        </w:div>
      </w:divsChild>
    </w:div>
    <w:div w:id="1285579642">
      <w:bodyDiv w:val="1"/>
      <w:marLeft w:val="0"/>
      <w:marRight w:val="0"/>
      <w:marTop w:val="0"/>
      <w:marBottom w:val="0"/>
      <w:divBdr>
        <w:top w:val="none" w:sz="0" w:space="0" w:color="auto"/>
        <w:left w:val="none" w:sz="0" w:space="0" w:color="auto"/>
        <w:bottom w:val="none" w:sz="0" w:space="0" w:color="auto"/>
        <w:right w:val="none" w:sz="0" w:space="0" w:color="auto"/>
      </w:divBdr>
      <w:divsChild>
        <w:div w:id="333924776">
          <w:marLeft w:val="720"/>
          <w:marRight w:val="0"/>
          <w:marTop w:val="40"/>
          <w:marBottom w:val="80"/>
          <w:divBdr>
            <w:top w:val="none" w:sz="0" w:space="0" w:color="auto"/>
            <w:left w:val="none" w:sz="0" w:space="0" w:color="auto"/>
            <w:bottom w:val="none" w:sz="0" w:space="0" w:color="auto"/>
            <w:right w:val="none" w:sz="0" w:space="0" w:color="auto"/>
          </w:divBdr>
        </w:div>
      </w:divsChild>
    </w:div>
    <w:div w:id="1624770944">
      <w:bodyDiv w:val="1"/>
      <w:marLeft w:val="0"/>
      <w:marRight w:val="0"/>
      <w:marTop w:val="0"/>
      <w:marBottom w:val="0"/>
      <w:divBdr>
        <w:top w:val="none" w:sz="0" w:space="0" w:color="auto"/>
        <w:left w:val="none" w:sz="0" w:space="0" w:color="auto"/>
        <w:bottom w:val="none" w:sz="0" w:space="0" w:color="auto"/>
        <w:right w:val="none" w:sz="0" w:space="0" w:color="auto"/>
      </w:divBdr>
    </w:div>
    <w:div w:id="1674993496">
      <w:bodyDiv w:val="1"/>
      <w:marLeft w:val="0"/>
      <w:marRight w:val="0"/>
      <w:marTop w:val="0"/>
      <w:marBottom w:val="0"/>
      <w:divBdr>
        <w:top w:val="none" w:sz="0" w:space="0" w:color="auto"/>
        <w:left w:val="none" w:sz="0" w:space="0" w:color="auto"/>
        <w:bottom w:val="none" w:sz="0" w:space="0" w:color="auto"/>
        <w:right w:val="none" w:sz="0" w:space="0" w:color="auto"/>
      </w:divBdr>
      <w:divsChild>
        <w:div w:id="1428848582">
          <w:marLeft w:val="547"/>
          <w:marRight w:val="0"/>
          <w:marTop w:val="0"/>
          <w:marBottom w:val="0"/>
          <w:divBdr>
            <w:top w:val="none" w:sz="0" w:space="0" w:color="auto"/>
            <w:left w:val="none" w:sz="0" w:space="0" w:color="auto"/>
            <w:bottom w:val="none" w:sz="0" w:space="0" w:color="auto"/>
            <w:right w:val="none" w:sz="0" w:space="0" w:color="auto"/>
          </w:divBdr>
        </w:div>
        <w:div w:id="340157444">
          <w:marLeft w:val="1080"/>
          <w:marRight w:val="0"/>
          <w:marTop w:val="0"/>
          <w:marBottom w:val="0"/>
          <w:divBdr>
            <w:top w:val="none" w:sz="0" w:space="0" w:color="auto"/>
            <w:left w:val="none" w:sz="0" w:space="0" w:color="auto"/>
            <w:bottom w:val="none" w:sz="0" w:space="0" w:color="auto"/>
            <w:right w:val="none" w:sz="0" w:space="0" w:color="auto"/>
          </w:divBdr>
        </w:div>
        <w:div w:id="2044330364">
          <w:marLeft w:val="1627"/>
          <w:marRight w:val="0"/>
          <w:marTop w:val="0"/>
          <w:marBottom w:val="0"/>
          <w:divBdr>
            <w:top w:val="none" w:sz="0" w:space="0" w:color="auto"/>
            <w:left w:val="none" w:sz="0" w:space="0" w:color="auto"/>
            <w:bottom w:val="none" w:sz="0" w:space="0" w:color="auto"/>
            <w:right w:val="none" w:sz="0" w:space="0" w:color="auto"/>
          </w:divBdr>
        </w:div>
        <w:div w:id="980622801">
          <w:marLeft w:val="2160"/>
          <w:marRight w:val="0"/>
          <w:marTop w:val="0"/>
          <w:marBottom w:val="0"/>
          <w:divBdr>
            <w:top w:val="none" w:sz="0" w:space="0" w:color="auto"/>
            <w:left w:val="none" w:sz="0" w:space="0" w:color="auto"/>
            <w:bottom w:val="none" w:sz="0" w:space="0" w:color="auto"/>
            <w:right w:val="none" w:sz="0" w:space="0" w:color="auto"/>
          </w:divBdr>
        </w:div>
      </w:divsChild>
    </w:div>
    <w:div w:id="1701084570">
      <w:bodyDiv w:val="1"/>
      <w:marLeft w:val="0"/>
      <w:marRight w:val="0"/>
      <w:marTop w:val="0"/>
      <w:marBottom w:val="0"/>
      <w:divBdr>
        <w:top w:val="none" w:sz="0" w:space="0" w:color="auto"/>
        <w:left w:val="none" w:sz="0" w:space="0" w:color="auto"/>
        <w:bottom w:val="none" w:sz="0" w:space="0" w:color="auto"/>
        <w:right w:val="none" w:sz="0" w:space="0" w:color="auto"/>
      </w:divBdr>
    </w:div>
    <w:div w:id="1732921952">
      <w:bodyDiv w:val="1"/>
      <w:marLeft w:val="0"/>
      <w:marRight w:val="0"/>
      <w:marTop w:val="0"/>
      <w:marBottom w:val="0"/>
      <w:divBdr>
        <w:top w:val="none" w:sz="0" w:space="0" w:color="auto"/>
        <w:left w:val="none" w:sz="0" w:space="0" w:color="auto"/>
        <w:bottom w:val="none" w:sz="0" w:space="0" w:color="auto"/>
        <w:right w:val="none" w:sz="0" w:space="0" w:color="auto"/>
      </w:divBdr>
      <w:divsChild>
        <w:div w:id="1073822317">
          <w:marLeft w:val="547"/>
          <w:marRight w:val="0"/>
          <w:marTop w:val="0"/>
          <w:marBottom w:val="0"/>
          <w:divBdr>
            <w:top w:val="none" w:sz="0" w:space="0" w:color="auto"/>
            <w:left w:val="none" w:sz="0" w:space="0" w:color="auto"/>
            <w:bottom w:val="none" w:sz="0" w:space="0" w:color="auto"/>
            <w:right w:val="none" w:sz="0" w:space="0" w:color="auto"/>
          </w:divBdr>
        </w:div>
        <w:div w:id="220288936">
          <w:marLeft w:val="547"/>
          <w:marRight w:val="0"/>
          <w:marTop w:val="0"/>
          <w:marBottom w:val="0"/>
          <w:divBdr>
            <w:top w:val="none" w:sz="0" w:space="0" w:color="auto"/>
            <w:left w:val="none" w:sz="0" w:space="0" w:color="auto"/>
            <w:bottom w:val="none" w:sz="0" w:space="0" w:color="auto"/>
            <w:right w:val="none" w:sz="0" w:space="0" w:color="auto"/>
          </w:divBdr>
        </w:div>
      </w:divsChild>
    </w:div>
    <w:div w:id="1824084624">
      <w:bodyDiv w:val="1"/>
      <w:marLeft w:val="0"/>
      <w:marRight w:val="0"/>
      <w:marTop w:val="0"/>
      <w:marBottom w:val="0"/>
      <w:divBdr>
        <w:top w:val="none" w:sz="0" w:space="0" w:color="auto"/>
        <w:left w:val="none" w:sz="0" w:space="0" w:color="auto"/>
        <w:bottom w:val="none" w:sz="0" w:space="0" w:color="auto"/>
        <w:right w:val="none" w:sz="0" w:space="0" w:color="auto"/>
      </w:divBdr>
    </w:div>
    <w:div w:id="2105833134">
      <w:bodyDiv w:val="1"/>
      <w:marLeft w:val="0"/>
      <w:marRight w:val="0"/>
      <w:marTop w:val="0"/>
      <w:marBottom w:val="0"/>
      <w:divBdr>
        <w:top w:val="none" w:sz="0" w:space="0" w:color="auto"/>
        <w:left w:val="none" w:sz="0" w:space="0" w:color="auto"/>
        <w:bottom w:val="none" w:sz="0" w:space="0" w:color="auto"/>
        <w:right w:val="none" w:sz="0" w:space="0" w:color="auto"/>
      </w:divBdr>
      <w:divsChild>
        <w:div w:id="2087992167">
          <w:marLeft w:val="360"/>
          <w:marRight w:val="0"/>
          <w:marTop w:val="28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chart" Target="charts/chart13.xml"/><Relationship Id="rId21" Type="http://schemas.openxmlformats.org/officeDocument/2006/relationships/footer" Target="footer5.xml"/><Relationship Id="rId42" Type="http://schemas.openxmlformats.org/officeDocument/2006/relationships/header" Target="header15.xml"/><Relationship Id="rId47" Type="http://schemas.openxmlformats.org/officeDocument/2006/relationships/image" Target="media/image16.png"/><Relationship Id="rId63" Type="http://schemas.openxmlformats.org/officeDocument/2006/relationships/chart" Target="charts/chart6.xml"/><Relationship Id="rId68" Type="http://schemas.openxmlformats.org/officeDocument/2006/relationships/chart" Target="charts/chart11.xml"/><Relationship Id="rId84" Type="http://schemas.openxmlformats.org/officeDocument/2006/relationships/image" Target="media/image34.png"/><Relationship Id="rId89" Type="http://schemas.openxmlformats.org/officeDocument/2006/relationships/image" Target="media/image39.png"/><Relationship Id="rId112" Type="http://schemas.openxmlformats.org/officeDocument/2006/relationships/image" Target="media/image62.png"/><Relationship Id="rId133" Type="http://schemas.openxmlformats.org/officeDocument/2006/relationships/image" Target="media/image74.png"/><Relationship Id="rId138" Type="http://schemas.openxmlformats.org/officeDocument/2006/relationships/header" Target="header31.xml"/><Relationship Id="rId16" Type="http://schemas.openxmlformats.org/officeDocument/2006/relationships/footer" Target="footer3.xml"/><Relationship Id="rId107" Type="http://schemas.openxmlformats.org/officeDocument/2006/relationships/image" Target="media/image57.png"/><Relationship Id="rId11" Type="http://schemas.openxmlformats.org/officeDocument/2006/relationships/header" Target="header1.xml"/><Relationship Id="rId32" Type="http://schemas.openxmlformats.org/officeDocument/2006/relationships/footer" Target="footer7.xml"/><Relationship Id="rId37" Type="http://schemas.openxmlformats.org/officeDocument/2006/relationships/image" Target="media/image9.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26.png"/><Relationship Id="rId79" Type="http://schemas.openxmlformats.org/officeDocument/2006/relationships/image" Target="media/image29.png"/><Relationship Id="rId102" Type="http://schemas.openxmlformats.org/officeDocument/2006/relationships/image" Target="media/image52.png"/><Relationship Id="rId123" Type="http://schemas.openxmlformats.org/officeDocument/2006/relationships/header" Target="header27.xml"/><Relationship Id="rId128" Type="http://schemas.openxmlformats.org/officeDocument/2006/relationships/image" Target="media/image69.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image" Target="media/image45.png"/><Relationship Id="rId22" Type="http://schemas.openxmlformats.org/officeDocument/2006/relationships/header" Target="header7.xml"/><Relationship Id="rId27" Type="http://schemas.openxmlformats.org/officeDocument/2006/relationships/image" Target="media/image6.png"/><Relationship Id="rId43" Type="http://schemas.openxmlformats.org/officeDocument/2006/relationships/image" Target="media/image12.png"/><Relationship Id="rId48" Type="http://schemas.openxmlformats.org/officeDocument/2006/relationships/header" Target="header16.xml"/><Relationship Id="rId64" Type="http://schemas.openxmlformats.org/officeDocument/2006/relationships/chart" Target="charts/chart7.xml"/><Relationship Id="rId69" Type="http://schemas.openxmlformats.org/officeDocument/2006/relationships/chart" Target="charts/chart12.xml"/><Relationship Id="rId113" Type="http://schemas.openxmlformats.org/officeDocument/2006/relationships/image" Target="media/image63.png"/><Relationship Id="rId118" Type="http://schemas.openxmlformats.org/officeDocument/2006/relationships/header" Target="header22.xml"/><Relationship Id="rId134" Type="http://schemas.openxmlformats.org/officeDocument/2006/relationships/image" Target="media/image75.png"/><Relationship Id="rId139" Type="http://schemas.openxmlformats.org/officeDocument/2006/relationships/footer" Target="footer12.xm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header" Target="header19.xml"/><Relationship Id="rId80" Type="http://schemas.openxmlformats.org/officeDocument/2006/relationships/image" Target="media/image30.png"/><Relationship Id="rId85" Type="http://schemas.openxmlformats.org/officeDocument/2006/relationships/image" Target="media/image35.png"/><Relationship Id="rId93" Type="http://schemas.openxmlformats.org/officeDocument/2006/relationships/image" Target="media/image43.png"/><Relationship Id="rId98" Type="http://schemas.openxmlformats.org/officeDocument/2006/relationships/image" Target="media/image48.png"/><Relationship Id="rId121" Type="http://schemas.openxmlformats.org/officeDocument/2006/relationships/header" Target="header25.xml"/><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4.png"/><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image" Target="media/image15.png"/><Relationship Id="rId59" Type="http://schemas.openxmlformats.org/officeDocument/2006/relationships/chart" Target="charts/chart2.xml"/><Relationship Id="rId67" Type="http://schemas.openxmlformats.org/officeDocument/2006/relationships/chart" Target="charts/chart10.xml"/><Relationship Id="rId103" Type="http://schemas.openxmlformats.org/officeDocument/2006/relationships/image" Target="media/image53.png"/><Relationship Id="rId108" Type="http://schemas.openxmlformats.org/officeDocument/2006/relationships/image" Target="media/image58.png"/><Relationship Id="rId116" Type="http://schemas.openxmlformats.org/officeDocument/2006/relationships/image" Target="media/image66.png"/><Relationship Id="rId124" Type="http://schemas.openxmlformats.org/officeDocument/2006/relationships/image" Target="media/image67.png"/><Relationship Id="rId129" Type="http://schemas.openxmlformats.org/officeDocument/2006/relationships/image" Target="media/image70.png"/><Relationship Id="rId137" Type="http://schemas.openxmlformats.org/officeDocument/2006/relationships/header" Target="header30.xml"/><Relationship Id="rId20" Type="http://schemas.openxmlformats.org/officeDocument/2006/relationships/header" Target="header6.xml"/><Relationship Id="rId41" Type="http://schemas.openxmlformats.org/officeDocument/2006/relationships/header" Target="header14.xml"/><Relationship Id="rId54" Type="http://schemas.openxmlformats.org/officeDocument/2006/relationships/image" Target="media/image20.png"/><Relationship Id="rId62" Type="http://schemas.openxmlformats.org/officeDocument/2006/relationships/chart" Target="charts/chart5.xml"/><Relationship Id="rId70" Type="http://schemas.openxmlformats.org/officeDocument/2006/relationships/image" Target="media/image25.png"/><Relationship Id="rId75" Type="http://schemas.openxmlformats.org/officeDocument/2006/relationships/header" Target="header21.xml"/><Relationship Id="rId83" Type="http://schemas.openxmlformats.org/officeDocument/2006/relationships/image" Target="media/image33.png"/><Relationship Id="rId88" Type="http://schemas.openxmlformats.org/officeDocument/2006/relationships/image" Target="media/image38.png"/><Relationship Id="rId91" Type="http://schemas.openxmlformats.org/officeDocument/2006/relationships/image" Target="media/image41.png"/><Relationship Id="rId96" Type="http://schemas.openxmlformats.org/officeDocument/2006/relationships/image" Target="media/image46.png"/><Relationship Id="rId111" Type="http://schemas.openxmlformats.org/officeDocument/2006/relationships/image" Target="media/image61.png"/><Relationship Id="rId132" Type="http://schemas.openxmlformats.org/officeDocument/2006/relationships/image" Target="media/image73.png"/><Relationship Id="rId140" Type="http://schemas.openxmlformats.org/officeDocument/2006/relationships/header" Target="header3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chart" Target="charts/chart1.xml"/><Relationship Id="rId28" Type="http://schemas.openxmlformats.org/officeDocument/2006/relationships/header" Target="header8.xml"/><Relationship Id="rId36" Type="http://schemas.openxmlformats.org/officeDocument/2006/relationships/image" Target="media/image8.png"/><Relationship Id="rId49" Type="http://schemas.openxmlformats.org/officeDocument/2006/relationships/header" Target="header17.xml"/><Relationship Id="rId57" Type="http://schemas.openxmlformats.org/officeDocument/2006/relationships/image" Target="media/image23.png"/><Relationship Id="rId106" Type="http://schemas.openxmlformats.org/officeDocument/2006/relationships/image" Target="media/image56.png"/><Relationship Id="rId114" Type="http://schemas.openxmlformats.org/officeDocument/2006/relationships/image" Target="media/image64.png"/><Relationship Id="rId119" Type="http://schemas.openxmlformats.org/officeDocument/2006/relationships/header" Target="header23.xml"/><Relationship Id="rId127" Type="http://schemas.openxmlformats.org/officeDocument/2006/relationships/image" Target="media/image68.png"/><Relationship Id="rId10" Type="http://schemas.openxmlformats.org/officeDocument/2006/relationships/image" Target="media/image2.png"/><Relationship Id="rId31" Type="http://schemas.openxmlformats.org/officeDocument/2006/relationships/header" Target="header10.xml"/><Relationship Id="rId44" Type="http://schemas.openxmlformats.org/officeDocument/2006/relationships/image" Target="media/image13.png"/><Relationship Id="rId52" Type="http://schemas.openxmlformats.org/officeDocument/2006/relationships/image" Target="media/image18.png"/><Relationship Id="rId60" Type="http://schemas.openxmlformats.org/officeDocument/2006/relationships/chart" Target="charts/chart3.xml"/><Relationship Id="rId65" Type="http://schemas.openxmlformats.org/officeDocument/2006/relationships/chart" Target="charts/chart8.xml"/><Relationship Id="rId73" Type="http://schemas.openxmlformats.org/officeDocument/2006/relationships/header" Target="header20.xml"/><Relationship Id="rId78" Type="http://schemas.openxmlformats.org/officeDocument/2006/relationships/image" Target="media/image28.png"/><Relationship Id="rId81" Type="http://schemas.openxmlformats.org/officeDocument/2006/relationships/image" Target="media/image31.png"/><Relationship Id="rId86"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header" Target="header26.xml"/><Relationship Id="rId130" Type="http://schemas.openxmlformats.org/officeDocument/2006/relationships/image" Target="media/image71.png"/><Relationship Id="rId135" Type="http://schemas.openxmlformats.org/officeDocument/2006/relationships/footer" Target="footer11.xml"/><Relationship Id="rId143" Type="http://schemas.microsoft.com/office/2011/relationships/people" Target="people.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1.png"/><Relationship Id="rId109" Type="http://schemas.openxmlformats.org/officeDocument/2006/relationships/image" Target="media/image59.png"/><Relationship Id="rId34" Type="http://schemas.openxmlformats.org/officeDocument/2006/relationships/header" Target="header11.xml"/><Relationship Id="rId50" Type="http://schemas.openxmlformats.org/officeDocument/2006/relationships/footer" Target="footer8.xml"/><Relationship Id="rId55" Type="http://schemas.openxmlformats.org/officeDocument/2006/relationships/image" Target="media/image21.png"/><Relationship Id="rId76" Type="http://schemas.openxmlformats.org/officeDocument/2006/relationships/footer" Target="footer9.xml"/><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header" Target="header24.xml"/><Relationship Id="rId125" Type="http://schemas.openxmlformats.org/officeDocument/2006/relationships/header" Target="header28.xml"/><Relationship Id="rId141" Type="http://schemas.openxmlformats.org/officeDocument/2006/relationships/footer" Target="footer13.xml"/><Relationship Id="rId7" Type="http://schemas.openxmlformats.org/officeDocument/2006/relationships/endnotes" Target="endnotes.xml"/><Relationship Id="rId71" Type="http://schemas.openxmlformats.org/officeDocument/2006/relationships/header" Target="header18.xml"/><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eader" Target="header9.xml"/><Relationship Id="rId24" Type="http://schemas.microsoft.com/office/2014/relationships/chartEx" Target="charts/chartEx1.xml"/><Relationship Id="rId40" Type="http://schemas.openxmlformats.org/officeDocument/2006/relationships/header" Target="header13.xml"/><Relationship Id="rId45" Type="http://schemas.openxmlformats.org/officeDocument/2006/relationships/image" Target="media/image14.png"/><Relationship Id="rId66" Type="http://schemas.openxmlformats.org/officeDocument/2006/relationships/chart" Target="charts/chart9.xml"/><Relationship Id="rId87" Type="http://schemas.openxmlformats.org/officeDocument/2006/relationships/image" Target="media/image37.png"/><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72.png"/><Relationship Id="rId136" Type="http://schemas.openxmlformats.org/officeDocument/2006/relationships/header" Target="header29.xml"/><Relationship Id="rId61" Type="http://schemas.openxmlformats.org/officeDocument/2006/relationships/chart" Target="charts/chart4.xml"/><Relationship Id="rId82" Type="http://schemas.openxmlformats.org/officeDocument/2006/relationships/image" Target="media/image32.png"/><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footer" Target="footer6.xml"/><Relationship Id="rId35" Type="http://schemas.openxmlformats.org/officeDocument/2006/relationships/header" Target="header12.xml"/><Relationship Id="rId56" Type="http://schemas.openxmlformats.org/officeDocument/2006/relationships/image" Target="media/image22.png"/><Relationship Id="rId77" Type="http://schemas.openxmlformats.org/officeDocument/2006/relationships/image" Target="media/image27.png"/><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footer" Target="footer10.xml"/></Relationships>
</file>

<file path=word/_rels/header10.xml.rels><?xml version="1.0" encoding="UTF-8" standalone="yes"?>
<Relationships xmlns="http://schemas.openxmlformats.org/package/2006/relationships"><Relationship Id="rId1" Type="http://schemas.openxmlformats.org/officeDocument/2006/relationships/image" Target="media/image3.png"/></Relationships>
</file>

<file path=word/_rels/header13.xml.rels><?xml version="1.0" encoding="UTF-8" standalone="yes"?>
<Relationships xmlns="http://schemas.openxmlformats.org/package/2006/relationships"><Relationship Id="rId1" Type="http://schemas.openxmlformats.org/officeDocument/2006/relationships/image" Target="media/image3.png"/></Relationships>
</file>

<file path=word/_rels/header17.xml.rels><?xml version="1.0" encoding="UTF-8" standalone="yes"?>
<Relationships xmlns="http://schemas.openxmlformats.org/package/2006/relationships"><Relationship Id="rId1" Type="http://schemas.openxmlformats.org/officeDocument/2006/relationships/image" Target="media/image3.png"/></Relationships>
</file>

<file path=word/_rels/header32.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univindonesia-my.sharepoint.com/personal/ilham_nur_office_ui_ac_id/Documents/1%20Akademik/4%20Semester%204/2%20Tugas%20Akhir/6%20Data/DataPenelitian.xlsx" TargetMode="External"/><Relationship Id="rId2" Type="http://schemas.microsoft.com/office/2011/relationships/chartColorStyle" Target="colors11.xml"/><Relationship Id="rId1" Type="http://schemas.microsoft.com/office/2011/relationships/chartStyle" Target="style11.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ilham\Downloads\DataPenelitian.xlsx" TargetMode="External"/><Relationship Id="rId2" Type="http://schemas.microsoft.com/office/2011/relationships/chartColorStyle" Target="colors12.xml"/><Relationship Id="rId1" Type="http://schemas.microsoft.com/office/2011/relationships/chartStyle" Target="style12.xml"/></Relationships>
</file>

<file path=word/charts/_rels/chart12.xml.rels><?xml version="1.0" encoding="UTF-8" standalone="yes"?>
<Relationships xmlns="http://schemas.openxmlformats.org/package/2006/relationships"><Relationship Id="rId3" Type="http://schemas.openxmlformats.org/officeDocument/2006/relationships/oleObject" Target="https://univindonesia-my.sharepoint.com/personal/ilham_nur_office_ui_ac_id/Documents/1%20Akademik/4%20Semester%204/2%20Tugas%20Akhir/6%20Data/DataPenelitian.xlsx" TargetMode="External"/><Relationship Id="rId2" Type="http://schemas.microsoft.com/office/2011/relationships/chartColorStyle" Target="colors13.xml"/><Relationship Id="rId1" Type="http://schemas.microsoft.com/office/2011/relationships/chartStyle" Target="style13.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ilham\Downloads\DataSimulasi.xlsx"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lham\Downloads\DataPenelitian.xlsx" TargetMode="External"/><Relationship Id="rId2" Type="http://schemas.microsoft.com/office/2011/relationships/chartColorStyle" Target="colors3.xml"/><Relationship Id="rId1" Type="http://schemas.microsoft.com/office/2011/relationships/chartStyle" Target="style3.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lham\Downloads\DataPenelitian.xlsx" TargetMode="External"/><Relationship Id="rId2" Type="http://schemas.microsoft.com/office/2011/relationships/chartColorStyle" Target="colors4.xml"/><Relationship Id="rId1" Type="http://schemas.microsoft.com/office/2011/relationships/chartStyle" Target="style4.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lham\Downloads\DataPenelitian.xlsx" TargetMode="External"/><Relationship Id="rId2" Type="http://schemas.microsoft.com/office/2011/relationships/chartColorStyle" Target="colors5.xml"/><Relationship Id="rId1" Type="http://schemas.microsoft.com/office/2011/relationships/chartStyle" Target="style5.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lham\Downloads\DataPenelitian.xlsx" TargetMode="External"/><Relationship Id="rId2" Type="http://schemas.microsoft.com/office/2011/relationships/chartColorStyle" Target="colors6.xml"/><Relationship Id="rId1" Type="http://schemas.microsoft.com/office/2011/relationships/chartStyle" Target="style6.xml"/></Relationships>
</file>

<file path=word/charts/_rels/chart6.xml.rels><?xml version="1.0" encoding="UTF-8" standalone="yes"?>
<Relationships xmlns="http://schemas.openxmlformats.org/package/2006/relationships"><Relationship Id="rId3" Type="http://schemas.openxmlformats.org/officeDocument/2006/relationships/oleObject" Target="https://univindonesia-my.sharepoint.com/personal/ilham_nur_office_ui_ac_id/Documents/1%20Akademik/4%20Semester%204/2%20Tugas%20Akhir/6%20Data/DataPenelitian.xlsx" TargetMode="External"/><Relationship Id="rId2" Type="http://schemas.microsoft.com/office/2011/relationships/chartColorStyle" Target="colors7.xml"/><Relationship Id="rId1" Type="http://schemas.microsoft.com/office/2011/relationships/chartStyle" Target="style7.xml"/></Relationships>
</file>

<file path=word/charts/_rels/chart7.xml.rels><?xml version="1.0" encoding="UTF-8" standalone="yes"?>
<Relationships xmlns="http://schemas.openxmlformats.org/package/2006/relationships"><Relationship Id="rId3" Type="http://schemas.openxmlformats.org/officeDocument/2006/relationships/oleObject" Target="https://univindonesia-my.sharepoint.com/personal/ilham_nur_office_ui_ac_id/Documents/1%20Akademik/4%20Semester%204/2%20Tugas%20Akhir/6%20Data/DataPenelitian.xlsx" TargetMode="External"/><Relationship Id="rId2" Type="http://schemas.microsoft.com/office/2011/relationships/chartColorStyle" Target="colors8.xml"/><Relationship Id="rId1" Type="http://schemas.microsoft.com/office/2011/relationships/chartStyle" Target="style8.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ilham\Downloads\DataPenelitian.xlsx" TargetMode="External"/><Relationship Id="rId2" Type="http://schemas.microsoft.com/office/2011/relationships/chartColorStyle" Target="colors9.xml"/><Relationship Id="rId1" Type="http://schemas.microsoft.com/office/2011/relationships/chartStyle" Target="style9.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ilham\Downloads\DataPenelitian.xlsx" TargetMode="External"/><Relationship Id="rId2" Type="http://schemas.microsoft.com/office/2011/relationships/chartColorStyle" Target="colors10.xml"/><Relationship Id="rId1" Type="http://schemas.microsoft.com/office/2011/relationships/chartStyle" Target="style10.xml"/></Relationships>
</file>

<file path=word/charts/_rels/chartEx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https://univindonesia-my.sharepoint.com/personal/ilham_nur_office_ui_ac_id/Documents/1%20Akademik/4%20Semester%204/3%20Referensi/7%20Data/DataWellingtone202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Performa Proyek Berdasarkan Daerah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1"/>
          <c:tx>
            <c:strRef>
              <c:f>Sheet1!$A$3</c:f>
              <c:strCache>
                <c:ptCount val="1"/>
                <c:pt idx="0">
                  <c:v>Biaya sesuai</c:v>
                </c:pt>
              </c:strCache>
            </c:strRef>
          </c:tx>
          <c:spPr>
            <a:solidFill>
              <a:schemeClr val="accent2"/>
            </a:solidFill>
            <a:ln>
              <a:noFill/>
            </a:ln>
            <a:effectLst/>
          </c:spPr>
          <c:invertIfNegative val="0"/>
          <c:cat>
            <c:strRef>
              <c:f>Sheet1!$B$1:$J$1</c:f>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f>Sheet1!$B$3:$J$3</c:f>
              <c:numCache>
                <c:formatCode>0%</c:formatCode>
                <c:ptCount val="9"/>
                <c:pt idx="0">
                  <c:v>0.62</c:v>
                </c:pt>
                <c:pt idx="1">
                  <c:v>0.62</c:v>
                </c:pt>
                <c:pt idx="2">
                  <c:v>0.63</c:v>
                </c:pt>
                <c:pt idx="3">
                  <c:v>0.56999999999999995</c:v>
                </c:pt>
                <c:pt idx="4">
                  <c:v>0.61</c:v>
                </c:pt>
                <c:pt idx="5">
                  <c:v>0.62</c:v>
                </c:pt>
                <c:pt idx="6">
                  <c:v>0.66</c:v>
                </c:pt>
                <c:pt idx="7">
                  <c:v>0.65</c:v>
                </c:pt>
                <c:pt idx="8">
                  <c:v>0.63</c:v>
                </c:pt>
              </c:numCache>
            </c:numRef>
          </c:val>
          <c:extLst>
            <c:ext xmlns:c16="http://schemas.microsoft.com/office/drawing/2014/chart" uri="{C3380CC4-5D6E-409C-BE32-E72D297353CC}">
              <c16:uniqueId val="{00000000-067F-48EB-AE57-E29981FCE897}"/>
            </c:ext>
          </c:extLst>
        </c:ser>
        <c:ser>
          <c:idx val="2"/>
          <c:order val="2"/>
          <c:tx>
            <c:strRef>
              <c:f>Sheet1!$A$4</c:f>
              <c:strCache>
                <c:ptCount val="1"/>
                <c:pt idx="0">
                  <c:v>Tepat waktu</c:v>
                </c:pt>
              </c:strCache>
            </c:strRef>
          </c:tx>
          <c:spPr>
            <a:solidFill>
              <a:schemeClr val="accent3"/>
            </a:solidFill>
            <a:ln>
              <a:noFill/>
            </a:ln>
            <a:effectLst/>
          </c:spPr>
          <c:invertIfNegative val="0"/>
          <c:dLbls>
            <c:dLbl>
              <c:idx val="0"/>
              <c:layout>
                <c:manualLayout>
                  <c:x val="0"/>
                  <c:y val="-7.407407407407409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67F-48EB-AE57-E29981FCE897}"/>
                </c:ext>
              </c:extLst>
            </c:dLbl>
            <c:dLbl>
              <c:idx val="1"/>
              <c:layout>
                <c:manualLayout>
                  <c:x val="3.0485476300106274E-2"/>
                  <c:y val="-6.481481481481481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67F-48EB-AE57-E29981FCE897}"/>
                </c:ext>
              </c:extLst>
            </c:dLbl>
            <c:dLbl>
              <c:idx val="2"/>
              <c:layout>
                <c:manualLayout>
                  <c:x val="3.6028290172852868E-2"/>
                  <c:y val="-5.09259259259259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67F-48EB-AE57-E29981FCE897}"/>
                </c:ext>
              </c:extLst>
            </c:dLbl>
            <c:dLbl>
              <c:idx val="3"/>
              <c:layout>
                <c:manualLayout>
                  <c:x val="3.0485476300106274E-2"/>
                  <c:y val="-7.87037037037037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67F-48EB-AE57-E29981FCE897}"/>
                </c:ext>
              </c:extLst>
            </c:dLbl>
            <c:dLbl>
              <c:idx val="4"/>
              <c:layout>
                <c:manualLayout>
                  <c:x val="3.3256883236479573E-2"/>
                  <c:y val="-9.722222222222222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67F-48EB-AE57-E29981FCE897}"/>
                </c:ext>
              </c:extLst>
            </c:dLbl>
            <c:dLbl>
              <c:idx val="5"/>
              <c:layout>
                <c:manualLayout>
                  <c:x val="2.494266242735968E-2"/>
                  <c:y val="-3.24074074074074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67F-48EB-AE57-E29981FCE897}"/>
                </c:ext>
              </c:extLst>
            </c:dLbl>
            <c:dLbl>
              <c:idx val="6"/>
              <c:layout>
                <c:manualLayout>
                  <c:x val="3.3256883236479573E-2"/>
                  <c:y val="-3.24074074074074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67F-48EB-AE57-E29981FCE897}"/>
                </c:ext>
              </c:extLst>
            </c:dLbl>
            <c:dLbl>
              <c:idx val="7"/>
              <c:layout>
                <c:manualLayout>
                  <c:x val="3.3256883236479573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067F-48EB-AE57-E29981FCE897}"/>
                </c:ext>
              </c:extLst>
            </c:dLbl>
            <c:dLbl>
              <c:idx val="8"/>
              <c:layout>
                <c:manualLayout>
                  <c:x val="4.1571104045599466E-2"/>
                  <c:y val="-9.259259259259281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067F-48EB-AE57-E29981FCE89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Sheet1!$B$1:$J$1</c:f>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f>Sheet1!$B$4:$J$4</c:f>
              <c:numCache>
                <c:formatCode>0%</c:formatCode>
                <c:ptCount val="9"/>
                <c:pt idx="0">
                  <c:v>0.55000000000000004</c:v>
                </c:pt>
                <c:pt idx="1">
                  <c:v>0.56000000000000005</c:v>
                </c:pt>
                <c:pt idx="2">
                  <c:v>0.53</c:v>
                </c:pt>
                <c:pt idx="3">
                  <c:v>0.5</c:v>
                </c:pt>
                <c:pt idx="4">
                  <c:v>0.51</c:v>
                </c:pt>
                <c:pt idx="5">
                  <c:v>0.52</c:v>
                </c:pt>
                <c:pt idx="6">
                  <c:v>0.63</c:v>
                </c:pt>
                <c:pt idx="7">
                  <c:v>0.6</c:v>
                </c:pt>
                <c:pt idx="8">
                  <c:v>0.57999999999999996</c:v>
                </c:pt>
              </c:numCache>
            </c:numRef>
          </c:val>
          <c:extLst>
            <c:ext xmlns:c16="http://schemas.microsoft.com/office/drawing/2014/chart" uri="{C3380CC4-5D6E-409C-BE32-E72D297353CC}">
              <c16:uniqueId val="{0000000A-067F-48EB-AE57-E29981FCE897}"/>
            </c:ext>
          </c:extLst>
        </c:ser>
        <c:ser>
          <c:idx val="3"/>
          <c:order val="3"/>
          <c:tx>
            <c:strRef>
              <c:f>Sheet1!$A$5</c:f>
              <c:strCache>
                <c:ptCount val="1"/>
                <c:pt idx="0">
                  <c:v>Biaya bias</c:v>
                </c:pt>
              </c:strCache>
            </c:strRef>
          </c:tx>
          <c:spPr>
            <a:solidFill>
              <a:schemeClr val="accent4"/>
            </a:solidFill>
            <a:ln>
              <a:noFill/>
            </a:ln>
            <a:effectLst/>
          </c:spPr>
          <c:invertIfNegative val="0"/>
          <c:cat>
            <c:strRef>
              <c:f>Sheet1!$B$1:$J$1</c:f>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f>Sheet1!$B$5:$J$5</c:f>
              <c:numCache>
                <c:formatCode>0%</c:formatCode>
                <c:ptCount val="9"/>
                <c:pt idx="0">
                  <c:v>0.35</c:v>
                </c:pt>
                <c:pt idx="1">
                  <c:v>0.38</c:v>
                </c:pt>
                <c:pt idx="2">
                  <c:v>0.32</c:v>
                </c:pt>
                <c:pt idx="3">
                  <c:v>0.4</c:v>
                </c:pt>
                <c:pt idx="4">
                  <c:v>0.28000000000000003</c:v>
                </c:pt>
                <c:pt idx="5">
                  <c:v>0.34</c:v>
                </c:pt>
                <c:pt idx="6">
                  <c:v>0.33</c:v>
                </c:pt>
                <c:pt idx="7">
                  <c:v>0.26</c:v>
                </c:pt>
                <c:pt idx="8">
                  <c:v>0.32</c:v>
                </c:pt>
              </c:numCache>
            </c:numRef>
          </c:val>
          <c:extLst>
            <c:ext xmlns:c16="http://schemas.microsoft.com/office/drawing/2014/chart" uri="{C3380CC4-5D6E-409C-BE32-E72D297353CC}">
              <c16:uniqueId val="{0000000B-067F-48EB-AE57-E29981FCE897}"/>
            </c:ext>
          </c:extLst>
        </c:ser>
        <c:ser>
          <c:idx val="4"/>
          <c:order val="4"/>
          <c:tx>
            <c:strRef>
              <c:f>Sheet1!$A$6</c:f>
              <c:strCache>
                <c:ptCount val="1"/>
                <c:pt idx="0">
                  <c:v>Scope creep</c:v>
                </c:pt>
              </c:strCache>
            </c:strRef>
          </c:tx>
          <c:spPr>
            <a:solidFill>
              <a:schemeClr val="accent5"/>
            </a:solidFill>
            <a:ln>
              <a:noFill/>
            </a:ln>
            <a:effectLst/>
          </c:spPr>
          <c:invertIfNegative val="0"/>
          <c:cat>
            <c:strRef>
              <c:f>Sheet1!$B$1:$J$1</c:f>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f>Sheet1!$B$6:$J$6</c:f>
              <c:numCache>
                <c:formatCode>0%</c:formatCode>
                <c:ptCount val="9"/>
                <c:pt idx="0">
                  <c:v>0.34</c:v>
                </c:pt>
                <c:pt idx="1">
                  <c:v>0.39</c:v>
                </c:pt>
                <c:pt idx="2">
                  <c:v>0.27</c:v>
                </c:pt>
                <c:pt idx="3">
                  <c:v>0.32</c:v>
                </c:pt>
                <c:pt idx="4">
                  <c:v>0.25</c:v>
                </c:pt>
                <c:pt idx="5">
                  <c:v>0.28999999999999998</c:v>
                </c:pt>
                <c:pt idx="6">
                  <c:v>0.27</c:v>
                </c:pt>
                <c:pt idx="7">
                  <c:v>0.28000000000000003</c:v>
                </c:pt>
                <c:pt idx="8">
                  <c:v>0.33</c:v>
                </c:pt>
              </c:numCache>
            </c:numRef>
          </c:val>
          <c:extLst>
            <c:ext xmlns:c16="http://schemas.microsoft.com/office/drawing/2014/chart" uri="{C3380CC4-5D6E-409C-BE32-E72D297353CC}">
              <c16:uniqueId val="{0000000C-067F-48EB-AE57-E29981FCE897}"/>
            </c:ext>
          </c:extLst>
        </c:ser>
        <c:ser>
          <c:idx val="5"/>
          <c:order val="5"/>
          <c:tx>
            <c:strRef>
              <c:f>Sheet1!$A$7</c:f>
              <c:strCache>
                <c:ptCount val="1"/>
                <c:pt idx="0">
                  <c:v>Gagal</c:v>
                </c:pt>
              </c:strCache>
            </c:strRef>
          </c:tx>
          <c:spPr>
            <a:solidFill>
              <a:schemeClr val="accent6"/>
            </a:solidFill>
            <a:ln>
              <a:noFill/>
            </a:ln>
            <a:effectLst/>
          </c:spPr>
          <c:invertIfNegative val="0"/>
          <c:cat>
            <c:strRef>
              <c:f>Sheet1!$B$1:$J$1</c:f>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f>Sheet1!$B$7:$J$7</c:f>
              <c:numCache>
                <c:formatCode>0%</c:formatCode>
                <c:ptCount val="9"/>
                <c:pt idx="0">
                  <c:v>0.12</c:v>
                </c:pt>
                <c:pt idx="1">
                  <c:v>0.09</c:v>
                </c:pt>
                <c:pt idx="2">
                  <c:v>0.15</c:v>
                </c:pt>
                <c:pt idx="3">
                  <c:v>0.12</c:v>
                </c:pt>
                <c:pt idx="4">
                  <c:v>0.13</c:v>
                </c:pt>
                <c:pt idx="5">
                  <c:v>0.11</c:v>
                </c:pt>
                <c:pt idx="6">
                  <c:v>0.2</c:v>
                </c:pt>
                <c:pt idx="7">
                  <c:v>0.12</c:v>
                </c:pt>
                <c:pt idx="8">
                  <c:v>0.14000000000000001</c:v>
                </c:pt>
              </c:numCache>
            </c:numRef>
          </c:val>
          <c:extLst>
            <c:ext xmlns:c16="http://schemas.microsoft.com/office/drawing/2014/chart" uri="{C3380CC4-5D6E-409C-BE32-E72D297353CC}">
              <c16:uniqueId val="{0000000D-067F-48EB-AE57-E29981FCE897}"/>
            </c:ext>
          </c:extLst>
        </c:ser>
        <c:dLbls>
          <c:showLegendKey val="0"/>
          <c:showVal val="0"/>
          <c:showCatName val="0"/>
          <c:showSerName val="0"/>
          <c:showPercent val="0"/>
          <c:showBubbleSize val="0"/>
        </c:dLbls>
        <c:gapWidth val="150"/>
        <c:axId val="402503344"/>
        <c:axId val="402502688"/>
        <c:extLst>
          <c:ext xmlns:c15="http://schemas.microsoft.com/office/drawing/2012/chart" uri="{02D57815-91ED-43cb-92C2-25804820EDAC}">
            <c15:filteredBarSeries>
              <c15:ser>
                <c:idx val="0"/>
                <c:order val="0"/>
                <c:tx>
                  <c:strRef>
                    <c:extLst>
                      <c:ext uri="{02D57815-91ED-43cb-92C2-25804820EDAC}">
                        <c15:formulaRef>
                          <c15:sqref>Sheet1!$A$2</c15:sqref>
                        </c15:formulaRef>
                      </c:ext>
                    </c:extLst>
                    <c:strCache>
                      <c:ptCount val="1"/>
                      <c:pt idx="0">
                        <c:v>Memenuhi target</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Sheet1!$B$1:$J$1</c15:sqref>
                        </c15:formulaRef>
                      </c:ext>
                    </c:extLst>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extLst>
                      <c:ext uri="{02D57815-91ED-43cb-92C2-25804820EDAC}">
                        <c15:formulaRef>
                          <c15:sqref>Sheet1!$B$2:$J$2</c15:sqref>
                        </c15:formulaRef>
                      </c:ext>
                    </c:extLst>
                    <c:numCache>
                      <c:formatCode>0%</c:formatCode>
                      <c:ptCount val="9"/>
                      <c:pt idx="0">
                        <c:v>0.73</c:v>
                      </c:pt>
                      <c:pt idx="1">
                        <c:v>0.75</c:v>
                      </c:pt>
                      <c:pt idx="2">
                        <c:v>0.71</c:v>
                      </c:pt>
                      <c:pt idx="3">
                        <c:v>0.7</c:v>
                      </c:pt>
                      <c:pt idx="4">
                        <c:v>0.72</c:v>
                      </c:pt>
                      <c:pt idx="5">
                        <c:v>0.75</c:v>
                      </c:pt>
                      <c:pt idx="6">
                        <c:v>0.69</c:v>
                      </c:pt>
                      <c:pt idx="7">
                        <c:v>0.74</c:v>
                      </c:pt>
                      <c:pt idx="8">
                        <c:v>0.72</c:v>
                      </c:pt>
                    </c:numCache>
                  </c:numRef>
                </c:val>
                <c:extLst>
                  <c:ext xmlns:c16="http://schemas.microsoft.com/office/drawing/2014/chart" uri="{C3380CC4-5D6E-409C-BE32-E72D297353CC}">
                    <c16:uniqueId val="{0000000E-067F-48EB-AE57-E29981FCE897}"/>
                  </c:ext>
                </c:extLst>
              </c15:ser>
            </c15:filteredBarSeries>
          </c:ext>
        </c:extLst>
      </c:barChart>
      <c:catAx>
        <c:axId val="402503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2502688"/>
        <c:crosses val="autoZero"/>
        <c:auto val="1"/>
        <c:lblAlgn val="ctr"/>
        <c:lblOffset val="100"/>
        <c:noMultiLvlLbl val="0"/>
      </c:catAx>
      <c:valAx>
        <c:axId val="4025026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25033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Alokasi Pekerja untuk Pekerjaan</a:t>
            </a:r>
          </a:p>
          <a:p>
            <a:pPr>
              <a:defRPr/>
            </a:pPr>
            <a:r>
              <a:rPr lang="en-ID"/>
              <a:t>Deliverables Sedikit dan Tingkat Kesulitan Rendah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Kuesioner'!$G$47:$G$50</c:f>
              <c:strCache>
                <c:ptCount val="4"/>
                <c:pt idx="0">
                  <c:v>Officer</c:v>
                </c:pt>
                <c:pt idx="1">
                  <c:v>Functional Manager</c:v>
                </c:pt>
                <c:pt idx="2">
                  <c:v>Senior Officer</c:v>
                </c:pt>
                <c:pt idx="3">
                  <c:v>Outsource</c:v>
                </c:pt>
              </c:strCache>
            </c:strRef>
          </c:cat>
          <c:val>
            <c:numRef>
              <c:f>'Data Kuesioner'!$H$47:$H$50</c:f>
              <c:numCache>
                <c:formatCode>General</c:formatCode>
                <c:ptCount val="4"/>
                <c:pt idx="0">
                  <c:v>3</c:v>
                </c:pt>
                <c:pt idx="1">
                  <c:v>1</c:v>
                </c:pt>
                <c:pt idx="2">
                  <c:v>1</c:v>
                </c:pt>
                <c:pt idx="3">
                  <c:v>1</c:v>
                </c:pt>
              </c:numCache>
            </c:numRef>
          </c:val>
          <c:extLst>
            <c:ext xmlns:c16="http://schemas.microsoft.com/office/drawing/2014/chart" uri="{C3380CC4-5D6E-409C-BE32-E72D297353CC}">
              <c16:uniqueId val="{00000000-D328-4131-BE30-6CA88764A0B8}"/>
            </c:ext>
          </c:extLst>
        </c:ser>
        <c:dLbls>
          <c:dLblPos val="outEnd"/>
          <c:showLegendKey val="0"/>
          <c:showVal val="1"/>
          <c:showCatName val="0"/>
          <c:showSerName val="0"/>
          <c:showPercent val="0"/>
          <c:showBubbleSize val="0"/>
        </c:dLbls>
        <c:gapWidth val="219"/>
        <c:overlap val="-27"/>
        <c:axId val="1729243967"/>
        <c:axId val="1731860927"/>
      </c:barChart>
      <c:catAx>
        <c:axId val="17292439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1860927"/>
        <c:crosses val="autoZero"/>
        <c:auto val="1"/>
        <c:lblAlgn val="ctr"/>
        <c:lblOffset val="100"/>
        <c:noMultiLvlLbl val="0"/>
      </c:catAx>
      <c:valAx>
        <c:axId val="17318609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924396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Alokasi Pekerja untuk Pekerjaan</a:t>
            </a:r>
          </a:p>
          <a:p>
            <a:pPr>
              <a:defRPr/>
            </a:pPr>
            <a:r>
              <a:rPr lang="en-ID"/>
              <a:t>Deliverables Sedikit dan Tingkat Kesulitan Rendah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Kuesioner'!$G$47:$G$50</c:f>
              <c:strCache>
                <c:ptCount val="4"/>
                <c:pt idx="0">
                  <c:v>Officer</c:v>
                </c:pt>
                <c:pt idx="1">
                  <c:v>Functional Manager</c:v>
                </c:pt>
                <c:pt idx="2">
                  <c:v>Senior Officer</c:v>
                </c:pt>
                <c:pt idx="3">
                  <c:v>Outsource</c:v>
                </c:pt>
              </c:strCache>
            </c:strRef>
          </c:cat>
          <c:val>
            <c:numRef>
              <c:f>'Data Kuesioner'!$H$47:$H$50</c:f>
              <c:numCache>
                <c:formatCode>General</c:formatCode>
                <c:ptCount val="4"/>
                <c:pt idx="0">
                  <c:v>3</c:v>
                </c:pt>
                <c:pt idx="1">
                  <c:v>1</c:v>
                </c:pt>
                <c:pt idx="2">
                  <c:v>1</c:v>
                </c:pt>
                <c:pt idx="3">
                  <c:v>1</c:v>
                </c:pt>
              </c:numCache>
            </c:numRef>
          </c:val>
          <c:extLst>
            <c:ext xmlns:c16="http://schemas.microsoft.com/office/drawing/2014/chart" uri="{C3380CC4-5D6E-409C-BE32-E72D297353CC}">
              <c16:uniqueId val="{00000000-2FA7-4F52-B6D6-8E844CDD083A}"/>
            </c:ext>
          </c:extLst>
        </c:ser>
        <c:dLbls>
          <c:dLblPos val="outEnd"/>
          <c:showLegendKey val="0"/>
          <c:showVal val="1"/>
          <c:showCatName val="0"/>
          <c:showSerName val="0"/>
          <c:showPercent val="0"/>
          <c:showBubbleSize val="0"/>
        </c:dLbls>
        <c:gapWidth val="219"/>
        <c:overlap val="-27"/>
        <c:axId val="1729243967"/>
        <c:axId val="1731860927"/>
      </c:barChart>
      <c:catAx>
        <c:axId val="17292439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1860927"/>
        <c:crosses val="autoZero"/>
        <c:auto val="1"/>
        <c:lblAlgn val="ctr"/>
        <c:lblOffset val="100"/>
        <c:noMultiLvlLbl val="0"/>
      </c:catAx>
      <c:valAx>
        <c:axId val="17318609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924396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Alokasi Pekerja</a:t>
            </a:r>
            <a:r>
              <a:rPr lang="en-ID" baseline="0"/>
              <a:t> untuk Pekerjaan</a:t>
            </a:r>
          </a:p>
          <a:p>
            <a:pPr>
              <a:defRPr/>
            </a:pPr>
            <a:r>
              <a:rPr lang="en-ID" baseline="0"/>
              <a:t>Deliverrables Banyak dan Tingkat Kesulitan tinggi</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Kuesioner'!$G$55:$G$58</c:f>
              <c:strCache>
                <c:ptCount val="4"/>
                <c:pt idx="0">
                  <c:v>Functional Manager</c:v>
                </c:pt>
                <c:pt idx="1">
                  <c:v>Senior Officer</c:v>
                </c:pt>
                <c:pt idx="2">
                  <c:v>Outsource</c:v>
                </c:pt>
                <c:pt idx="3">
                  <c:v>Officer</c:v>
                </c:pt>
              </c:strCache>
            </c:strRef>
          </c:cat>
          <c:val>
            <c:numRef>
              <c:f>'Data Kuesioner'!$H$55:$H$58</c:f>
              <c:numCache>
                <c:formatCode>General</c:formatCode>
                <c:ptCount val="4"/>
                <c:pt idx="0">
                  <c:v>2</c:v>
                </c:pt>
                <c:pt idx="1">
                  <c:v>2</c:v>
                </c:pt>
                <c:pt idx="2">
                  <c:v>1</c:v>
                </c:pt>
                <c:pt idx="3">
                  <c:v>0</c:v>
                </c:pt>
              </c:numCache>
            </c:numRef>
          </c:val>
          <c:extLst>
            <c:ext xmlns:c16="http://schemas.microsoft.com/office/drawing/2014/chart" uri="{C3380CC4-5D6E-409C-BE32-E72D297353CC}">
              <c16:uniqueId val="{00000000-D9E8-41D1-BE93-2F356665BA0D}"/>
            </c:ext>
          </c:extLst>
        </c:ser>
        <c:dLbls>
          <c:dLblPos val="outEnd"/>
          <c:showLegendKey val="0"/>
          <c:showVal val="1"/>
          <c:showCatName val="0"/>
          <c:showSerName val="0"/>
          <c:showPercent val="0"/>
          <c:showBubbleSize val="0"/>
        </c:dLbls>
        <c:gapWidth val="219"/>
        <c:overlap val="-27"/>
        <c:axId val="133063871"/>
        <c:axId val="1330695663"/>
      </c:barChart>
      <c:catAx>
        <c:axId val="1330638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0695663"/>
        <c:crosses val="autoZero"/>
        <c:auto val="1"/>
        <c:lblAlgn val="ctr"/>
        <c:lblOffset val="100"/>
        <c:noMultiLvlLbl val="0"/>
      </c:catAx>
      <c:valAx>
        <c:axId val="13306956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0638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Penggunaan sumber daya simulasi proses </a:t>
            </a:r>
            <a:r>
              <a:rPr lang="en-US" i="1"/>
              <a:t>as 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'Utilisasi Sumber Daya'!$B$2</c:f>
              <c:strCache>
                <c:ptCount val="1"/>
                <c:pt idx="0">
                  <c:v>Persentase</c:v>
                </c:pt>
              </c:strCache>
            </c:strRef>
          </c:tx>
          <c:spPr>
            <a:solidFill>
              <a:schemeClr val="accent1"/>
            </a:solidFill>
            <a:ln>
              <a:noFill/>
            </a:ln>
            <a:effectLst/>
          </c:spPr>
          <c:invertIfNegative val="0"/>
          <c:cat>
            <c:strRef>
              <c:f>'Utilisasi Sumber Daya'!$A$3:$A$7</c:f>
              <c:strCache>
                <c:ptCount val="5"/>
                <c:pt idx="0">
                  <c:v>Developer/provisioning engineer/tester</c:v>
                </c:pt>
                <c:pt idx="1">
                  <c:v>Outsource Officer</c:v>
                </c:pt>
                <c:pt idx="2">
                  <c:v>Senior developer/provisioning engineer/tester</c:v>
                </c:pt>
                <c:pt idx="3">
                  <c:v>Manager developer/provisioning engineer/tester</c:v>
                </c:pt>
                <c:pt idx="4">
                  <c:v>Project Manager</c:v>
                </c:pt>
              </c:strCache>
            </c:strRef>
          </c:cat>
          <c:val>
            <c:numRef>
              <c:f>'Utilisasi Sumber Daya'!$B$3:$B$7</c:f>
              <c:numCache>
                <c:formatCode>0.00%</c:formatCode>
                <c:ptCount val="5"/>
                <c:pt idx="0">
                  <c:v>0.78810000000000002</c:v>
                </c:pt>
                <c:pt idx="1">
                  <c:v>0.19640000000000002</c:v>
                </c:pt>
                <c:pt idx="2">
                  <c:v>0.19639999999999999</c:v>
                </c:pt>
                <c:pt idx="3">
                  <c:v>0.17119999999999999</c:v>
                </c:pt>
                <c:pt idx="4">
                  <c:v>1.78E-2</c:v>
                </c:pt>
              </c:numCache>
            </c:numRef>
          </c:val>
          <c:extLst>
            <c:ext xmlns:c16="http://schemas.microsoft.com/office/drawing/2014/chart" uri="{C3380CC4-5D6E-409C-BE32-E72D297353CC}">
              <c16:uniqueId val="{00000000-F5DE-4353-82A1-8E8AED2AB29B}"/>
            </c:ext>
          </c:extLst>
        </c:ser>
        <c:dLbls>
          <c:showLegendKey val="0"/>
          <c:showVal val="0"/>
          <c:showCatName val="0"/>
          <c:showSerName val="0"/>
          <c:showPercent val="0"/>
          <c:showBubbleSize val="0"/>
        </c:dLbls>
        <c:gapWidth val="150"/>
        <c:axId val="679288912"/>
        <c:axId val="679289240"/>
      </c:barChart>
      <c:catAx>
        <c:axId val="679288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289240"/>
        <c:crosses val="autoZero"/>
        <c:auto val="1"/>
        <c:lblAlgn val="ctr"/>
        <c:lblOffset val="100"/>
        <c:noMultiLvlLbl val="0"/>
      </c:catAx>
      <c:valAx>
        <c:axId val="679289240"/>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2889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Pertimbangan Pemilihan Sumber Daya</a:t>
            </a:r>
            <a:r>
              <a:rPr lang="en-ID" baseline="0"/>
              <a:t> oleh Pakar</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Kuesioner'!$G$3:$G$6</c:f>
              <c:strCache>
                <c:ptCount val="4"/>
                <c:pt idx="0">
                  <c:v>Beban Kerja Anggota</c:v>
                </c:pt>
                <c:pt idx="1">
                  <c:v>Softskill Anggota</c:v>
                </c:pt>
                <c:pt idx="2">
                  <c:v>Hardskill Anggota</c:v>
                </c:pt>
                <c:pt idx="3">
                  <c:v>Portfolio dan kualifikasi anggota</c:v>
                </c:pt>
              </c:strCache>
            </c:strRef>
          </c:cat>
          <c:val>
            <c:numRef>
              <c:f>'Data Kuesioner'!$H$3:$H$6</c:f>
              <c:numCache>
                <c:formatCode>General</c:formatCode>
                <c:ptCount val="4"/>
                <c:pt idx="0">
                  <c:v>4</c:v>
                </c:pt>
                <c:pt idx="1">
                  <c:v>3</c:v>
                </c:pt>
                <c:pt idx="2">
                  <c:v>3</c:v>
                </c:pt>
                <c:pt idx="3">
                  <c:v>2</c:v>
                </c:pt>
              </c:numCache>
            </c:numRef>
          </c:val>
          <c:extLst>
            <c:ext xmlns:c16="http://schemas.microsoft.com/office/drawing/2014/chart" uri="{C3380CC4-5D6E-409C-BE32-E72D297353CC}">
              <c16:uniqueId val="{00000000-3784-4205-8753-268DB1109CCA}"/>
            </c:ext>
          </c:extLst>
        </c:ser>
        <c:dLbls>
          <c:dLblPos val="outEnd"/>
          <c:showLegendKey val="0"/>
          <c:showVal val="1"/>
          <c:showCatName val="0"/>
          <c:showSerName val="0"/>
          <c:showPercent val="0"/>
          <c:showBubbleSize val="0"/>
        </c:dLbls>
        <c:gapWidth val="219"/>
        <c:overlap val="-27"/>
        <c:axId val="1329048559"/>
        <c:axId val="1330694223"/>
      </c:barChart>
      <c:catAx>
        <c:axId val="13290485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0694223"/>
        <c:crosses val="autoZero"/>
        <c:auto val="1"/>
        <c:lblAlgn val="ctr"/>
        <c:lblOffset val="100"/>
        <c:noMultiLvlLbl val="0"/>
      </c:catAx>
      <c:valAx>
        <c:axId val="13306942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a:t>
                </a:r>
                <a:r>
                  <a:rPr lang="en-ID" baseline="0"/>
                  <a:t> Pilihan</a:t>
                </a:r>
                <a:endParaRPr lang="en-ID"/>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904855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Pertimabangan Jumlah Proyek yang Dibebankan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Kuesioner'!$G$14:$G$15</c:f>
              <c:strCache>
                <c:ptCount val="2"/>
                <c:pt idx="0">
                  <c:v>2 Pekerjaan</c:v>
                </c:pt>
                <c:pt idx="1">
                  <c:v>3 Pekerjaan</c:v>
                </c:pt>
              </c:strCache>
            </c:strRef>
          </c:cat>
          <c:val>
            <c:numRef>
              <c:f>'Data Kuesioner'!$H$14:$H$15</c:f>
              <c:numCache>
                <c:formatCode>General</c:formatCode>
                <c:ptCount val="2"/>
                <c:pt idx="0">
                  <c:v>2</c:v>
                </c:pt>
                <c:pt idx="1">
                  <c:v>2</c:v>
                </c:pt>
              </c:numCache>
            </c:numRef>
          </c:val>
          <c:extLst>
            <c:ext xmlns:c16="http://schemas.microsoft.com/office/drawing/2014/chart" uri="{C3380CC4-5D6E-409C-BE32-E72D297353CC}">
              <c16:uniqueId val="{00000000-101C-4726-98D5-211F897CB05D}"/>
            </c:ext>
          </c:extLst>
        </c:ser>
        <c:dLbls>
          <c:dLblPos val="outEnd"/>
          <c:showLegendKey val="0"/>
          <c:showVal val="1"/>
          <c:showCatName val="0"/>
          <c:showSerName val="0"/>
          <c:showPercent val="0"/>
          <c:showBubbleSize val="0"/>
        </c:dLbls>
        <c:gapWidth val="219"/>
        <c:overlap val="-27"/>
        <c:axId val="1723986783"/>
        <c:axId val="1849210047"/>
      </c:barChart>
      <c:catAx>
        <c:axId val="17239867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210047"/>
        <c:crosses val="autoZero"/>
        <c:auto val="1"/>
        <c:lblAlgn val="ctr"/>
        <c:lblOffset val="100"/>
        <c:noMultiLvlLbl val="0"/>
      </c:catAx>
      <c:valAx>
        <c:axId val="18492100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9867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Pertimbangan</a:t>
            </a:r>
            <a:r>
              <a:rPr lang="en-ID" baseline="0"/>
              <a:t> Pakar Menunjuk Sumber Daya Spesifik</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Kuesioner'!$G$19:$G$23</c:f>
              <c:strCache>
                <c:ptCount val="5"/>
                <c:pt idx="0">
                  <c:v>Skill Melebihi rata-rata</c:v>
                </c:pt>
                <c:pt idx="1">
                  <c:v>Keterbatasan Sumber daya</c:v>
                </c:pt>
                <c:pt idx="2">
                  <c:v>Waktu penyelesaian yang cepat</c:v>
                </c:pt>
                <c:pt idx="3">
                  <c:v>Keinginan dari anggota tersebut</c:v>
                </c:pt>
                <c:pt idx="4">
                  <c:v>Kedekatan dengan anggota</c:v>
                </c:pt>
              </c:strCache>
            </c:strRef>
          </c:cat>
          <c:val>
            <c:numRef>
              <c:f>'Data Kuesioner'!$H$19:$H$23</c:f>
              <c:numCache>
                <c:formatCode>General</c:formatCode>
                <c:ptCount val="5"/>
                <c:pt idx="0">
                  <c:v>3</c:v>
                </c:pt>
                <c:pt idx="1">
                  <c:v>2</c:v>
                </c:pt>
                <c:pt idx="2">
                  <c:v>2</c:v>
                </c:pt>
                <c:pt idx="3">
                  <c:v>1</c:v>
                </c:pt>
                <c:pt idx="4">
                  <c:v>1</c:v>
                </c:pt>
              </c:numCache>
            </c:numRef>
          </c:val>
          <c:extLst>
            <c:ext xmlns:c16="http://schemas.microsoft.com/office/drawing/2014/chart" uri="{C3380CC4-5D6E-409C-BE32-E72D297353CC}">
              <c16:uniqueId val="{00000000-DAA1-4EA8-8ADE-684085F50A37}"/>
            </c:ext>
          </c:extLst>
        </c:ser>
        <c:dLbls>
          <c:dLblPos val="outEnd"/>
          <c:showLegendKey val="0"/>
          <c:showVal val="1"/>
          <c:showCatName val="0"/>
          <c:showSerName val="0"/>
          <c:showPercent val="0"/>
          <c:showBubbleSize val="0"/>
        </c:dLbls>
        <c:gapWidth val="219"/>
        <c:overlap val="-27"/>
        <c:axId val="45817871"/>
        <c:axId val="1852614559"/>
      </c:barChart>
      <c:catAx>
        <c:axId val="458178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2614559"/>
        <c:crosses val="autoZero"/>
        <c:auto val="1"/>
        <c:lblAlgn val="ctr"/>
        <c:lblOffset val="100"/>
        <c:noMultiLvlLbl val="0"/>
      </c:catAx>
      <c:valAx>
        <c:axId val="18526145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8178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Pertimbangan</a:t>
            </a:r>
            <a:r>
              <a:rPr lang="en-ID" baseline="0"/>
              <a:t> Penunjukan Sumber Daya Pengganti</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Kuesioner'!$G$25:$G$27</c:f>
              <c:strCache>
                <c:ptCount val="3"/>
                <c:pt idx="0">
                  <c:v>Ketersediaan anggota lain</c:v>
                </c:pt>
                <c:pt idx="1">
                  <c:v>Kemampuan Anggota Lain</c:v>
                </c:pt>
                <c:pt idx="2">
                  <c:v>Kedekatan dengan anggota lain</c:v>
                </c:pt>
              </c:strCache>
            </c:strRef>
          </c:cat>
          <c:val>
            <c:numRef>
              <c:f>'Data Kuesioner'!$H$25:$H$27</c:f>
              <c:numCache>
                <c:formatCode>General</c:formatCode>
                <c:ptCount val="3"/>
                <c:pt idx="0">
                  <c:v>4</c:v>
                </c:pt>
                <c:pt idx="1">
                  <c:v>4</c:v>
                </c:pt>
                <c:pt idx="2">
                  <c:v>1</c:v>
                </c:pt>
              </c:numCache>
            </c:numRef>
          </c:val>
          <c:extLst>
            <c:ext xmlns:c16="http://schemas.microsoft.com/office/drawing/2014/chart" uri="{C3380CC4-5D6E-409C-BE32-E72D297353CC}">
              <c16:uniqueId val="{00000000-7B39-4CE2-BBE4-B65543C1980B}"/>
            </c:ext>
          </c:extLst>
        </c:ser>
        <c:dLbls>
          <c:dLblPos val="outEnd"/>
          <c:showLegendKey val="0"/>
          <c:showVal val="1"/>
          <c:showCatName val="0"/>
          <c:showSerName val="0"/>
          <c:showPercent val="0"/>
          <c:showBubbleSize val="0"/>
        </c:dLbls>
        <c:gapWidth val="219"/>
        <c:overlap val="-27"/>
        <c:axId val="131104223"/>
        <c:axId val="1852640959"/>
      </c:barChart>
      <c:catAx>
        <c:axId val="13110422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2640959"/>
        <c:crosses val="autoZero"/>
        <c:auto val="1"/>
        <c:lblAlgn val="ctr"/>
        <c:lblOffset val="100"/>
        <c:noMultiLvlLbl val="0"/>
      </c:catAx>
      <c:valAx>
        <c:axId val="18526409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1042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Alokasi Pekerja untuk pekerjaan</a:t>
            </a:r>
          </a:p>
          <a:p>
            <a:pPr>
              <a:defRPr/>
            </a:pPr>
            <a:r>
              <a:rPr lang="en-ID"/>
              <a:t>Deliverables Sedikit dan Tingkat Kesulitan</a:t>
            </a:r>
            <a:r>
              <a:rPr lang="en-ID" baseline="0"/>
              <a:t> Tinggi</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Kuesioner'!$G$32:$G$35</c:f>
              <c:strCache>
                <c:ptCount val="4"/>
                <c:pt idx="0">
                  <c:v>Senior Officer</c:v>
                </c:pt>
                <c:pt idx="1">
                  <c:v>Functional Manager</c:v>
                </c:pt>
                <c:pt idx="2">
                  <c:v>Officer</c:v>
                </c:pt>
                <c:pt idx="3">
                  <c:v>Outsource</c:v>
                </c:pt>
              </c:strCache>
            </c:strRef>
          </c:cat>
          <c:val>
            <c:numRef>
              <c:f>'Data Kuesioner'!$H$32:$H$35</c:f>
              <c:numCache>
                <c:formatCode>General</c:formatCode>
                <c:ptCount val="4"/>
                <c:pt idx="0">
                  <c:v>4</c:v>
                </c:pt>
                <c:pt idx="1">
                  <c:v>2</c:v>
                </c:pt>
                <c:pt idx="2">
                  <c:v>2</c:v>
                </c:pt>
                <c:pt idx="3">
                  <c:v>1</c:v>
                </c:pt>
              </c:numCache>
            </c:numRef>
          </c:val>
          <c:extLst>
            <c:ext xmlns:c16="http://schemas.microsoft.com/office/drawing/2014/chart" uri="{C3380CC4-5D6E-409C-BE32-E72D297353CC}">
              <c16:uniqueId val="{00000000-1263-49E0-A12F-548733BD6C4E}"/>
            </c:ext>
          </c:extLst>
        </c:ser>
        <c:dLbls>
          <c:dLblPos val="outEnd"/>
          <c:showLegendKey val="0"/>
          <c:showVal val="1"/>
          <c:showCatName val="0"/>
          <c:showSerName val="0"/>
          <c:showPercent val="0"/>
          <c:showBubbleSize val="0"/>
        </c:dLbls>
        <c:gapWidth val="219"/>
        <c:overlap val="-27"/>
        <c:axId val="488436015"/>
        <c:axId val="1852641439"/>
      </c:barChart>
      <c:catAx>
        <c:axId val="48843601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2641439"/>
        <c:crosses val="autoZero"/>
        <c:auto val="1"/>
        <c:lblAlgn val="ctr"/>
        <c:lblOffset val="100"/>
        <c:noMultiLvlLbl val="0"/>
      </c:catAx>
      <c:valAx>
        <c:axId val="18526414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8436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Alokasi</a:t>
            </a:r>
            <a:r>
              <a:rPr lang="en-ID" baseline="0"/>
              <a:t> Pekerja untuk pekerjaan</a:t>
            </a:r>
          </a:p>
          <a:p>
            <a:pPr>
              <a:defRPr/>
            </a:pPr>
            <a:r>
              <a:rPr lang="en-ID" baseline="0"/>
              <a:t>Deliverables Banyak dan Tingkat Kesulitan Rendah</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Kuesioner'!$G$40:$G$43</c:f>
              <c:strCache>
                <c:ptCount val="4"/>
                <c:pt idx="0">
                  <c:v>Officer</c:v>
                </c:pt>
                <c:pt idx="1">
                  <c:v>Functional Manager</c:v>
                </c:pt>
                <c:pt idx="2">
                  <c:v>Senior Officer</c:v>
                </c:pt>
                <c:pt idx="3">
                  <c:v>Outsource</c:v>
                </c:pt>
              </c:strCache>
            </c:strRef>
          </c:cat>
          <c:val>
            <c:numRef>
              <c:f>'Data Kuesioner'!$H$40:$H$43</c:f>
              <c:numCache>
                <c:formatCode>General</c:formatCode>
                <c:ptCount val="4"/>
                <c:pt idx="0">
                  <c:v>4</c:v>
                </c:pt>
                <c:pt idx="1">
                  <c:v>1</c:v>
                </c:pt>
                <c:pt idx="2">
                  <c:v>1</c:v>
                </c:pt>
                <c:pt idx="3">
                  <c:v>1</c:v>
                </c:pt>
              </c:numCache>
            </c:numRef>
          </c:val>
          <c:extLst>
            <c:ext xmlns:c16="http://schemas.microsoft.com/office/drawing/2014/chart" uri="{C3380CC4-5D6E-409C-BE32-E72D297353CC}">
              <c16:uniqueId val="{00000000-ECE4-43D7-891A-D3201BE09558}"/>
            </c:ext>
          </c:extLst>
        </c:ser>
        <c:dLbls>
          <c:dLblPos val="outEnd"/>
          <c:showLegendKey val="0"/>
          <c:showVal val="1"/>
          <c:showCatName val="0"/>
          <c:showSerName val="0"/>
          <c:showPercent val="0"/>
          <c:showBubbleSize val="0"/>
        </c:dLbls>
        <c:gapWidth val="219"/>
        <c:overlap val="-27"/>
        <c:axId val="1729895407"/>
        <c:axId val="1727404671"/>
      </c:barChart>
      <c:catAx>
        <c:axId val="17298954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7404671"/>
        <c:crosses val="autoZero"/>
        <c:auto val="1"/>
        <c:lblAlgn val="ctr"/>
        <c:lblOffset val="100"/>
        <c:noMultiLvlLbl val="0"/>
      </c:catAx>
      <c:valAx>
        <c:axId val="17274046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98954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Alokasi Pekerja untuk pekerjaan</a:t>
            </a:r>
          </a:p>
          <a:p>
            <a:pPr>
              <a:defRPr/>
            </a:pPr>
            <a:r>
              <a:rPr lang="en-ID"/>
              <a:t>Deliverables Sedikit dan Tingkat Kesulitan</a:t>
            </a:r>
            <a:r>
              <a:rPr lang="en-ID" baseline="0"/>
              <a:t> Tinggi</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Kuesioner'!$G$32:$G$35</c:f>
              <c:strCache>
                <c:ptCount val="4"/>
                <c:pt idx="0">
                  <c:v>Senior Officer</c:v>
                </c:pt>
                <c:pt idx="1">
                  <c:v>Functional Manager</c:v>
                </c:pt>
                <c:pt idx="2">
                  <c:v>Officer</c:v>
                </c:pt>
                <c:pt idx="3">
                  <c:v>Outsource</c:v>
                </c:pt>
              </c:strCache>
            </c:strRef>
          </c:cat>
          <c:val>
            <c:numRef>
              <c:f>'Data Kuesioner'!$H$32:$H$35</c:f>
              <c:numCache>
                <c:formatCode>General</c:formatCode>
                <c:ptCount val="4"/>
                <c:pt idx="0">
                  <c:v>4</c:v>
                </c:pt>
                <c:pt idx="1">
                  <c:v>2</c:v>
                </c:pt>
                <c:pt idx="2">
                  <c:v>2</c:v>
                </c:pt>
                <c:pt idx="3">
                  <c:v>1</c:v>
                </c:pt>
              </c:numCache>
            </c:numRef>
          </c:val>
          <c:extLst>
            <c:ext xmlns:c16="http://schemas.microsoft.com/office/drawing/2014/chart" uri="{C3380CC4-5D6E-409C-BE32-E72D297353CC}">
              <c16:uniqueId val="{00000000-7EA0-40FE-AA0C-E1FF8A2B556E}"/>
            </c:ext>
          </c:extLst>
        </c:ser>
        <c:dLbls>
          <c:dLblPos val="outEnd"/>
          <c:showLegendKey val="0"/>
          <c:showVal val="1"/>
          <c:showCatName val="0"/>
          <c:showSerName val="0"/>
          <c:showPercent val="0"/>
          <c:showBubbleSize val="0"/>
        </c:dLbls>
        <c:gapWidth val="219"/>
        <c:overlap val="-27"/>
        <c:axId val="488436015"/>
        <c:axId val="1852641439"/>
      </c:barChart>
      <c:catAx>
        <c:axId val="48843601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2641439"/>
        <c:crosses val="autoZero"/>
        <c:auto val="1"/>
        <c:lblAlgn val="ctr"/>
        <c:lblOffset val="100"/>
        <c:noMultiLvlLbl val="0"/>
      </c:catAx>
      <c:valAx>
        <c:axId val="18526414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8436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Alokasi</a:t>
            </a:r>
            <a:r>
              <a:rPr lang="en-ID" baseline="0"/>
              <a:t> Pekerja untuk pekerjaan</a:t>
            </a:r>
          </a:p>
          <a:p>
            <a:pPr>
              <a:defRPr/>
            </a:pPr>
            <a:r>
              <a:rPr lang="en-ID" baseline="0"/>
              <a:t>Deliverables Banyak dan Tingkat Kesulitan Rendah</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Kuesioner'!$G$40:$G$43</c:f>
              <c:strCache>
                <c:ptCount val="4"/>
                <c:pt idx="0">
                  <c:v>Officer</c:v>
                </c:pt>
                <c:pt idx="1">
                  <c:v>Functional Manager</c:v>
                </c:pt>
                <c:pt idx="2">
                  <c:v>Senior Officer</c:v>
                </c:pt>
                <c:pt idx="3">
                  <c:v>Outsource</c:v>
                </c:pt>
              </c:strCache>
            </c:strRef>
          </c:cat>
          <c:val>
            <c:numRef>
              <c:f>'Data Kuesioner'!$H$40:$H$43</c:f>
              <c:numCache>
                <c:formatCode>General</c:formatCode>
                <c:ptCount val="4"/>
                <c:pt idx="0">
                  <c:v>4</c:v>
                </c:pt>
                <c:pt idx="1">
                  <c:v>1</c:v>
                </c:pt>
                <c:pt idx="2">
                  <c:v>1</c:v>
                </c:pt>
                <c:pt idx="3">
                  <c:v>1</c:v>
                </c:pt>
              </c:numCache>
            </c:numRef>
          </c:val>
          <c:extLst>
            <c:ext xmlns:c16="http://schemas.microsoft.com/office/drawing/2014/chart" uri="{C3380CC4-5D6E-409C-BE32-E72D297353CC}">
              <c16:uniqueId val="{00000000-8758-42DF-BD8B-5CAC0181E699}"/>
            </c:ext>
          </c:extLst>
        </c:ser>
        <c:dLbls>
          <c:dLblPos val="outEnd"/>
          <c:showLegendKey val="0"/>
          <c:showVal val="1"/>
          <c:showCatName val="0"/>
          <c:showSerName val="0"/>
          <c:showPercent val="0"/>
          <c:showBubbleSize val="0"/>
        </c:dLbls>
        <c:gapWidth val="219"/>
        <c:overlap val="-27"/>
        <c:axId val="1729895407"/>
        <c:axId val="1727404671"/>
      </c:barChart>
      <c:catAx>
        <c:axId val="17298954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7404671"/>
        <c:crosses val="autoZero"/>
        <c:auto val="1"/>
        <c:lblAlgn val="ctr"/>
        <c:lblOffset val="100"/>
        <c:noMultiLvlLbl val="0"/>
      </c:catAx>
      <c:valAx>
        <c:axId val="17274046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98954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Sheet1!$A$2:$A$9</cx:f>
        <cx:lvl ptCount="8">
          <cx:pt idx="0">Manajer Proyek yang kurang kompeten</cx:pt>
          <cx:pt idx="1">Menjalankan lebih dari satu proyek</cx:pt>
          <cx:pt idx="2">Kekurangan biaya proyek</cx:pt>
          <cx:pt idx="3">Perangkat lunak tidak mendukung</cx:pt>
          <cx:pt idx="4">Manajemen sumber daya yang kurang</cx:pt>
          <cx:pt idx="5">Kekurangan Implementasi kebijakan</cx:pt>
          <cx:pt idx="6">Kekurangan manajemen risiko</cx:pt>
          <cx:pt idx="7">Lingkup proyek yang berubah-ubah</cx:pt>
        </cx:lvl>
      </cx:strDim>
      <cx:numDim type="val">
        <cx:f>Sheet1!$B$2:$B$9</cx:f>
        <cx:lvl ptCount="8" formatCode="General">
          <cx:pt idx="0">32</cx:pt>
          <cx:pt idx="1">31</cx:pt>
          <cx:pt idx="2">27</cx:pt>
          <cx:pt idx="3">22</cx:pt>
          <cx:pt idx="4">17</cx:pt>
          <cx:pt idx="5">15</cx:pt>
          <cx:pt idx="6">12</cx:pt>
          <cx:pt idx="7">10</cx:pt>
        </cx:lvl>
      </cx:numDim>
    </cx:data>
  </cx:chartData>
  <cx:chart>
    <cx:title pos="t" align="ctr" overlay="0">
      <cx:tx>
        <cx:txData>
          <cx:v>Kendala Keterlambatan Proyek</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Kendala Keterlambatan Proyek</a:t>
          </a:r>
        </a:p>
      </cx:txPr>
    </cx:title>
    <cx:plotArea>
      <cx:plotAreaRegion>
        <cx:series layoutId="clusteredColumn" uniqueId="{93248784-93DB-4629-8729-04E782B6649B}">
          <cx:tx>
            <cx:txData>
              <cx:f>Sheet1!$B$1</cx:f>
              <cx:v>Nilai</cx:v>
            </cx:txData>
          </cx:tx>
          <cx:dataId val="0"/>
          <cx:layoutPr>
            <cx:aggregation/>
          </cx:layoutPr>
          <cx:axisId val="1"/>
        </cx:series>
        <cx:series layoutId="paretoLine" ownerIdx="0" uniqueId="{A54414E4-9F6C-400D-93DB-129082535969}">
          <cx:axisId val="2"/>
        </cx:series>
      </cx:plotAreaRegion>
      <cx:axis id="0">
        <cx:catScaling gapWidth="0"/>
        <cx:tickLabels/>
        <cx:txPr>
          <a:bodyPr spcFirstLastPara="1" vertOverflow="ellipsis" horzOverflow="overflow" wrap="square" lIns="0" tIns="0" rIns="0" bIns="0" anchor="ctr" anchorCtr="1"/>
          <a:lstStyle/>
          <a:p>
            <a:pPr algn="ctr" rtl="0">
              <a:defRPr sz="800"/>
            </a:pPr>
            <a:endParaRPr lang="en-US" sz="800" b="0" i="0" u="none" strike="noStrike" baseline="0">
              <a:solidFill>
                <a:sysClr val="windowText" lastClr="000000">
                  <a:lumMod val="65000"/>
                  <a:lumOff val="35000"/>
                </a:sysClr>
              </a:solidFill>
              <a:latin typeface="Calibri" panose="020F0502020204030204"/>
            </a:endParaRPr>
          </a:p>
        </cx:txPr>
      </cx:axis>
      <cx:axis id="1">
        <cx:valScaling/>
        <cx:majorGridlines/>
        <cx:tickLabels/>
      </cx:axis>
      <cx:axis id="2">
        <cx:valScaling max="1" min="0"/>
        <cx:units unit="percentage"/>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78DF4C-18F8-45E3-AB5A-39F0B6C68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20925</TotalTime>
  <Pages>124</Pages>
  <Words>101001</Words>
  <Characters>575708</Characters>
  <Application>Microsoft Office Word</Application>
  <DocSecurity>0</DocSecurity>
  <Lines>4797</Lines>
  <Paragraphs>1350</Paragraphs>
  <ScaleCrop>false</ScaleCrop>
  <HeadingPairs>
    <vt:vector size="2" baseType="variant">
      <vt:variant>
        <vt:lpstr>Title</vt:lpstr>
      </vt:variant>
      <vt:variant>
        <vt:i4>1</vt:i4>
      </vt:variant>
    </vt:vector>
  </HeadingPairs>
  <TitlesOfParts>
    <vt:vector size="1" baseType="lpstr">
      <vt:lpstr>OPTIMASI ALOKASI PEKERJAAN DAN SUMBER DAYA DENGAN SISTEM INFORMASI MANAJEMEN PROYEK PADA PERUSAHAAN TEKNOLOGI INFORMASI</vt:lpstr>
    </vt:vector>
  </TitlesOfParts>
  <Company>Universitas Indonesia</Company>
  <LinksUpToDate>false</LinksUpToDate>
  <CharactersWithSpaces>675359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OPTIMASI ALOKASI PEKERJAAN DAN SUMBER DAYA DENGAN SISTEM INFORMASI MANAJEMEN PROYEK PADA PERUSAHAAN TEKNOLOGI INFORMASI</dc:title>
  <dc:subject/>
  <dc:creator>Ilham Nur Pratama</dc:creator>
  <cp:keywords/>
  <dc:description/>
  <cp:lastModifiedBy>Ilham Pratama</cp:lastModifiedBy>
  <cp:revision>2807</cp:revision>
  <dcterms:created xsi:type="dcterms:W3CDTF">2022-07-25T14:40:00Z</dcterms:created>
  <dcterms:modified xsi:type="dcterms:W3CDTF">2023-03-10T16:23:00Z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dul Kapital">
    <vt:lpwstr>OPTIMASI ALOKASI PEKERJAAN DAN SUMBER DAYA DENGAN SISTEM INFORMASI MANAJEMEN PROYEK PADA PERUSAHAAN TEKNOLOGI INFORMASI</vt:lpwstr>
  </property>
  <property fmtid="{D5CDD505-2E9C-101B-9397-08002B2CF9AE}" pid="3" name="Judul Normal">
    <vt:lpwstr>Optimasi Alokasi Pekerjaan dan Sumber Daya dengan Sistem Informasi Manajemen Proyek pada Perusahaan Teknologi Informasi</vt:lpwstr>
  </property>
  <property fmtid="{D5CDD505-2E9C-101B-9397-08002B2CF9AE}" pid="4" name="Nama">
    <vt:lpwstr>Ilham Nur Pratama</vt:lpwstr>
  </property>
  <property fmtid="{D5CDD505-2E9C-101B-9397-08002B2CF9AE}" pid="5" name="Nama Kapital">
    <vt:lpwstr>ILHAM NUR PRATAMA</vt:lpwstr>
  </property>
  <property fmtid="{D5CDD505-2E9C-101B-9397-08002B2CF9AE}" pid="6" name="NPM">
    <vt:i4>2106663282</vt:i4>
  </property>
  <property fmtid="{D5CDD505-2E9C-101B-9397-08002B2CF9AE}" pid="7" name="Tahun Penelitian">
    <vt:i4>2023</vt:i4>
  </property>
  <property fmtid="{D5CDD505-2E9C-101B-9397-08002B2CF9AE}" pid="8" name="Pembimbing I">
    <vt:lpwstr>Prof. Dr. Ir. M. Dachyar, M.Sc </vt:lpwstr>
  </property>
  <property fmtid="{D5CDD505-2E9C-101B-9397-08002B2CF9AE}" pid="9" name="Program Studi">
    <vt:lpwstr>Magister Teknik Industri</vt:lpwstr>
  </property>
  <property fmtid="{D5CDD505-2E9C-101B-9397-08002B2CF9AE}" pid="10" name="Lokasi">
    <vt:lpwstr>Salemba</vt:lpwstr>
  </property>
  <property fmtid="{D5CDD505-2E9C-101B-9397-08002B2CF9AE}" pid="11" name="Judul Normal_en">
    <vt:lpwstr>Optimization of Work and Resource Allocation with Project Management Information Systems in Information Technology Companies</vt:lpwstr>
  </property>
  <property fmtid="{D5CDD505-2E9C-101B-9397-08002B2CF9AE}" pid="12" name="Judul Kapital_en">
    <vt:lpwstr>OPTIMIZATION OF WORK AND RESOURCE ALLOCATION WITH PROJECT MANAGEMENT INFORMATION SYSTEMS IN INFORMATION TECHNOLOGY COMPANIES</vt:lpwstr>
  </property>
  <property fmtid="{D5CDD505-2E9C-101B-9397-08002B2CF9AE}" pid="13" name="Program Studi_en">
    <vt:lpwstr>Master in Industrial Engineering</vt:lpwstr>
  </property>
  <property fmtid="{D5CDD505-2E9C-101B-9397-08002B2CF9AE}" pid="14" name="Mendeley Document_1">
    <vt:lpwstr>True</vt:lpwstr>
  </property>
  <property fmtid="{D5CDD505-2E9C-101B-9397-08002B2CF9AE}" pid="15" name="Mendeley Unique User Id_1">
    <vt:lpwstr>ee5062d5-0b86-3d2a-9bbe-3f6195847cab</vt:lpwstr>
  </property>
  <property fmtid="{D5CDD505-2E9C-101B-9397-08002B2CF9AE}" pid="16" name="Mendeley Citation Style_1">
    <vt:lpwstr>http://www.zotero.org/styles/apa</vt:lpwstr>
  </property>
  <property fmtid="{D5CDD505-2E9C-101B-9397-08002B2CF9AE}" pid="17" name="Mendeley Recent Style Id 0_1">
    <vt:lpwstr>http://www.zotero.org/styles/american-medical-association</vt:lpwstr>
  </property>
  <property fmtid="{D5CDD505-2E9C-101B-9397-08002B2CF9AE}" pid="18" name="Mendeley Recent Style Name 0_1">
    <vt:lpwstr>American Medical Association 11th edition</vt:lpwstr>
  </property>
  <property fmtid="{D5CDD505-2E9C-101B-9397-08002B2CF9AE}" pid="19" name="Mendeley Recent Style Id 1_1">
    <vt:lpwstr>http://www.zotero.org/styles/american-political-science-association</vt:lpwstr>
  </property>
  <property fmtid="{D5CDD505-2E9C-101B-9397-08002B2CF9AE}" pid="20" name="Mendeley Recent Style Name 1_1">
    <vt:lpwstr>American Political Science Association</vt:lpwstr>
  </property>
  <property fmtid="{D5CDD505-2E9C-101B-9397-08002B2CF9AE}" pid="21" name="Mendeley Recent Style Id 2_1">
    <vt:lpwstr>http://www.zotero.org/styles/apa</vt:lpwstr>
  </property>
  <property fmtid="{D5CDD505-2E9C-101B-9397-08002B2CF9AE}" pid="22" name="Mendeley Recent Style Name 2_1">
    <vt:lpwstr>American Psychological Association 7th edition</vt:lpwstr>
  </property>
  <property fmtid="{D5CDD505-2E9C-101B-9397-08002B2CF9AE}" pid="23" name="Mendeley Recent Style Id 3_1">
    <vt:lpwstr>http://www.zotero.org/styles/american-sociological-association</vt:lpwstr>
  </property>
  <property fmtid="{D5CDD505-2E9C-101B-9397-08002B2CF9AE}" pid="24" name="Mendeley Recent Style Name 3_1">
    <vt:lpwstr>American Sociological Association 6th edition</vt:lpwstr>
  </property>
  <property fmtid="{D5CDD505-2E9C-101B-9397-08002B2CF9AE}" pid="25" name="Mendeley Recent Style Id 4_1">
    <vt:lpwstr>http://www.zotero.org/styles/chicago-author-date</vt:lpwstr>
  </property>
  <property fmtid="{D5CDD505-2E9C-101B-9397-08002B2CF9AE}" pid="26" name="Mendeley Recent Style Name 4_1">
    <vt:lpwstr>Chicago Manual of Style 17th edition (author-date)</vt:lpwstr>
  </property>
  <property fmtid="{D5CDD505-2E9C-101B-9397-08002B2CF9AE}" pid="27" name="Mendeley Recent Style Id 5_1">
    <vt:lpwstr>http://csl.mendeley.com/styles/543253851/IEOM</vt:lpwstr>
  </property>
  <property fmtid="{D5CDD505-2E9C-101B-9397-08002B2CF9AE}" pid="28" name="Mendeley Recent Style Name 5_1">
    <vt:lpwstr>Chicago Manual of Style 17th edition (author-date) - Ilham Nur Pratama</vt:lpwstr>
  </property>
  <property fmtid="{D5CDD505-2E9C-101B-9397-08002B2CF9AE}" pid="29" name="Mendeley Recent Style Id 6_1">
    <vt:lpwstr>http://www.zotero.org/styles/harvard-cite-them-right</vt:lpwstr>
  </property>
  <property fmtid="{D5CDD505-2E9C-101B-9397-08002B2CF9AE}" pid="30" name="Mendeley Recent Style Name 6_1">
    <vt:lpwstr>Cite Them Right 11th edition - Harvard</vt:lpwstr>
  </property>
  <property fmtid="{D5CDD505-2E9C-101B-9397-08002B2CF9AE}" pid="31" name="Mendeley Recent Style Id 7_1">
    <vt:lpwstr>http://www.zotero.org/styles/ieee</vt:lpwstr>
  </property>
  <property fmtid="{D5CDD505-2E9C-101B-9397-08002B2CF9AE}" pid="32" name="Mendeley Recent Style Name 7_1">
    <vt:lpwstr>IEEE</vt:lpwstr>
  </property>
  <property fmtid="{D5CDD505-2E9C-101B-9397-08002B2CF9AE}" pid="33" name="Mendeley Recent Style Id 8_1">
    <vt:lpwstr>http://csl.mendeley.com/styles/543253851/IEOM-1</vt:lpwstr>
  </property>
  <property fmtid="{D5CDD505-2E9C-101B-9397-08002B2CF9AE}" pid="34" name="Mendeley Recent Style Name 8_1">
    <vt:lpwstr>IEOM</vt:lpwstr>
  </property>
  <property fmtid="{D5CDD505-2E9C-101B-9397-08002B2CF9AE}" pid="35" name="Mendeley Recent Style Id 9_1">
    <vt:lpwstr>http://www.zotero.org/styles/modern-humanities-research-association</vt:lpwstr>
  </property>
  <property fmtid="{D5CDD505-2E9C-101B-9397-08002B2CF9AE}" pid="36" name="Mendeley Recent Style Name 9_1">
    <vt:lpwstr>Modern Humanities Research Association 3rd edition (note with bibliography)</vt:lpwstr>
  </property>
  <property fmtid="{D5CDD505-2E9C-101B-9397-08002B2CF9AE}" pid="37" name="Lokasi_Kapital">
    <vt:lpwstr>SALEMBA</vt:lpwstr>
  </property>
  <property fmtid="{D5CDD505-2E9C-101B-9397-08002B2CF9AE}" pid="38" name="Pembimbing II">
    <vt:lpwstr>Dr. Novandra Rhezza Pratama, S.T., M.T.</vt:lpwstr>
  </property>
</Properties>
</file>